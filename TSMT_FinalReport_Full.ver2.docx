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3D18FD2C" wp14:editId="02B55E93">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78582F">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DA2A6E">
              <w:rPr>
                <w:noProof/>
                <w:webHidden/>
              </w:rPr>
              <w:t>10</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DA2A6E">
              <w:rPr>
                <w:noProof/>
                <w:webHidden/>
              </w:rPr>
              <w:t>22</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DA2A6E">
              <w:rPr>
                <w:noProof/>
                <w:webHidden/>
              </w:rPr>
              <w:t>25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DA2A6E">
              <w:rPr>
                <w:noProof/>
                <w:webHidden/>
              </w:rPr>
              <w:t>28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DA2A6E">
              <w:rPr>
                <w:noProof/>
                <w:webHidden/>
              </w:rPr>
              <w:t>30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DA2A6E">
              <w:rPr>
                <w:noProof/>
                <w:webHidden/>
              </w:rPr>
              <w:t>31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DA2A6E">
              <w:rPr>
                <w:noProof/>
                <w:webHidden/>
              </w:rPr>
              <w:t>32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DA2A6E">
              <w:rPr>
                <w:noProof/>
                <w:webHidden/>
              </w:rPr>
              <w:t>35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DA2A6E">
              <w:rPr>
                <w:noProof/>
                <w:webHidden/>
              </w:rPr>
              <w:t>38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DA2A6E">
              <w:rPr>
                <w:noProof/>
                <w:webHidden/>
              </w:rPr>
              <w:t>39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DA2A6E">
              <w:rPr>
                <w:noProof/>
                <w:webHidden/>
              </w:rPr>
              <w:t>40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DA2A6E">
              <w:rPr>
                <w:noProof/>
                <w:webHidden/>
              </w:rPr>
              <w:t>41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DA2A6E">
              <w:rPr>
                <w:noProof/>
                <w:webHidden/>
              </w:rPr>
              <w:t>42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DA2A6E">
              <w:rPr>
                <w:noProof/>
                <w:webHidden/>
              </w:rPr>
              <w:t>45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DA2A6E">
              <w:rPr>
                <w:noProof/>
                <w:webHidden/>
              </w:rPr>
              <w:t>47</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DA2A6E">
              <w:rPr>
                <w:noProof/>
                <w:webHidden/>
              </w:rPr>
              <w:t>48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DA2A6E">
              <w:rPr>
                <w:noProof/>
                <w:webHidden/>
              </w:rPr>
              <w:t>49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DA2A6E">
              <w:rPr>
                <w:noProof/>
                <w:webHidden/>
              </w:rPr>
              <w:t>50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DA2A6E">
              <w:rPr>
                <w:noProof/>
                <w:webHidden/>
              </w:rPr>
              <w:t>53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DA2A6E">
              <w:rPr>
                <w:noProof/>
                <w:webHidden/>
              </w:rPr>
              <w:t>54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DA2A6E">
              <w:rPr>
                <w:noProof/>
                <w:webHidden/>
              </w:rPr>
              <w:t>55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DA2A6E">
              <w:rPr>
                <w:noProof/>
                <w:webHidden/>
              </w:rPr>
              <w:t>56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DA2A6E">
              <w:rPr>
                <w:noProof/>
                <w:webHidden/>
              </w:rPr>
              <w:t>58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DA2A6E">
              <w:rPr>
                <w:noProof/>
                <w:webHidden/>
              </w:rPr>
              <w:t>59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DA2A6E">
              <w:rPr>
                <w:noProof/>
                <w:webHidden/>
              </w:rPr>
              <w:t>61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DA2A6E">
              <w:rPr>
                <w:noProof/>
                <w:webHidden/>
              </w:rPr>
              <w:t>62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DA2A6E">
              <w:rPr>
                <w:noProof/>
                <w:webHidden/>
              </w:rPr>
              <w:t>63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DA2A6E">
              <w:rPr>
                <w:noProof/>
                <w:webHidden/>
              </w:rPr>
              <w:t>66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DA2A6E">
              <w:rPr>
                <w:noProof/>
                <w:webHidden/>
              </w:rPr>
              <w:t>67</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DA2A6E">
              <w:rPr>
                <w:noProof/>
                <w:webHidden/>
              </w:rPr>
              <w:t>68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DA2A6E">
              <w:rPr>
                <w:noProof/>
                <w:webHidden/>
              </w:rPr>
              <w:t>69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DA2A6E">
              <w:rPr>
                <w:noProof/>
                <w:webHidden/>
              </w:rPr>
              <w:t>70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DA2A6E">
              <w:rPr>
                <w:noProof/>
                <w:webHidden/>
              </w:rPr>
              <w:t>72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DA2A6E">
              <w:rPr>
                <w:noProof/>
                <w:webHidden/>
              </w:rPr>
              <w:t>74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DA2A6E">
              <w:rPr>
                <w:noProof/>
                <w:webHidden/>
              </w:rPr>
              <w:t>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DA2A6E">
              <w:rPr>
                <w:noProof/>
                <w:webHidden/>
              </w:rPr>
              <w:t>76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DA2A6E">
              <w:rPr>
                <w:noProof/>
                <w:webHidden/>
              </w:rPr>
              <w:t>77</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DA2A6E">
              <w:rPr>
                <w:noProof/>
                <w:webHidden/>
              </w:rPr>
              <w:t>78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DA2A6E">
              <w:rPr>
                <w:noProof/>
                <w:webHidden/>
              </w:rPr>
              <w:t>79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DA2A6E">
              <w:rPr>
                <w:noProof/>
                <w:webHidden/>
              </w:rPr>
              <w:t>80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DA2A6E">
              <w:rPr>
                <w:noProof/>
                <w:webHidden/>
              </w:rPr>
              <w:t>81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DA2A6E">
              <w:rPr>
                <w:noProof/>
                <w:webHidden/>
              </w:rPr>
              <w:t>83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DA2A6E">
              <w:rPr>
                <w:noProof/>
                <w:webHidden/>
              </w:rPr>
              <w:t>85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DA2A6E">
              <w:rPr>
                <w:noProof/>
                <w:webHidden/>
              </w:rPr>
              <w:t>86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DA2A6E">
              <w:rPr>
                <w:noProof/>
                <w:webHidden/>
              </w:rPr>
              <w:t>87</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DA2A6E">
              <w:rPr>
                <w:noProof/>
                <w:webHidden/>
              </w:rPr>
              <w:t>89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DA2A6E">
              <w:rPr>
                <w:noProof/>
                <w:webHidden/>
              </w:rPr>
              <w:t>92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DA2A6E">
              <w:rPr>
                <w:noProof/>
                <w:webHidden/>
              </w:rPr>
              <w:t>93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DA2A6E">
              <w:rPr>
                <w:noProof/>
                <w:webHidden/>
              </w:rPr>
              <w:t>95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DA2A6E">
              <w:rPr>
                <w:noProof/>
                <w:webHidden/>
              </w:rPr>
              <w:t>98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DA2A6E">
              <w:rPr>
                <w:noProof/>
                <w:webHidden/>
              </w:rPr>
              <w:t>100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DA2A6E">
              <w:rPr>
                <w:noProof/>
                <w:webHidden/>
              </w:rPr>
              <w:t>101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DA2A6E">
              <w:rPr>
                <w:noProof/>
                <w:webHidden/>
              </w:rPr>
              <w:t>102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DA2A6E">
              <w:rPr>
                <w:noProof/>
                <w:webHidden/>
              </w:rPr>
              <w:t>103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DA2A6E">
              <w:rPr>
                <w:noProof/>
                <w:webHidden/>
              </w:rPr>
              <w:t>104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DA2A6E">
              <w:rPr>
                <w:noProof/>
                <w:webHidden/>
              </w:rPr>
              <w:t>105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DA2A6E">
              <w:rPr>
                <w:noProof/>
                <w:webHidden/>
              </w:rPr>
              <w:t>106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DA2A6E">
              <w:rPr>
                <w:noProof/>
                <w:webHidden/>
              </w:rPr>
              <w:t>108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DA2A6E">
              <w:rPr>
                <w:noProof/>
                <w:webHidden/>
              </w:rPr>
              <w:t>109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DA2A6E">
              <w:rPr>
                <w:noProof/>
                <w:webHidden/>
              </w:rPr>
              <w:t>110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DA2A6E">
              <w:rPr>
                <w:noProof/>
                <w:webHidden/>
              </w:rPr>
              <w:t>111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DA2A6E">
              <w:rPr>
                <w:noProof/>
                <w:webHidden/>
              </w:rPr>
              <w:t>112</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DA2A6E">
              <w:rPr>
                <w:noProof/>
                <w:webHidden/>
              </w:rPr>
              <w:t>113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DA2A6E">
              <w:rPr>
                <w:noProof/>
                <w:webHidden/>
              </w:rPr>
              <w:t>114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DA2A6E">
              <w:rPr>
                <w:noProof/>
                <w:webHidden/>
              </w:rPr>
              <w:t>115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DA2A6E">
              <w:rPr>
                <w:noProof/>
                <w:webHidden/>
              </w:rPr>
              <w:t>116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DA2A6E">
              <w:rPr>
                <w:noProof/>
                <w:webHidden/>
              </w:rPr>
              <w:t>120</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DA2A6E">
              <w:rPr>
                <w:noProof/>
                <w:webHidden/>
              </w:rPr>
              <w:t>125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DA2A6E">
              <w:rPr>
                <w:noProof/>
                <w:webHidden/>
              </w:rPr>
              <w:t>126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DA2A6E">
              <w:rPr>
                <w:noProof/>
                <w:webHidden/>
              </w:rPr>
              <w:t>128</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DA2A6E">
              <w:rPr>
                <w:noProof/>
                <w:webHidden/>
              </w:rPr>
              <w:t>129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DA2A6E">
              <w:rPr>
                <w:noProof/>
                <w:webHidden/>
              </w:rPr>
              <w:t>132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DA2A6E">
              <w:rPr>
                <w:noProof/>
                <w:webHidden/>
              </w:rPr>
              <w:t>133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DA2A6E">
              <w:rPr>
                <w:noProof/>
                <w:webHidden/>
              </w:rPr>
              <w:t>136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DA2A6E">
              <w:rPr>
                <w:noProof/>
                <w:webHidden/>
              </w:rPr>
              <w:t>138</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DA2A6E">
              <w:rPr>
                <w:noProof/>
                <w:webHidden/>
              </w:rPr>
              <w:t>139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DA2A6E">
              <w:rPr>
                <w:noProof/>
                <w:webHidden/>
              </w:rPr>
              <w:t>140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DA2A6E">
              <w:rPr>
                <w:noProof/>
                <w:webHidden/>
              </w:rPr>
              <w:t>141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DA2A6E">
              <w:rPr>
                <w:noProof/>
                <w:webHidden/>
              </w:rPr>
              <w:t>142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DA2A6E">
              <w:rPr>
                <w:noProof/>
                <w:webHidden/>
              </w:rPr>
              <w:t>143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DA2A6E">
              <w:rPr>
                <w:noProof/>
                <w:webHidden/>
              </w:rPr>
              <w:t>144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DA2A6E">
              <w:rPr>
                <w:noProof/>
                <w:webHidden/>
              </w:rPr>
              <w:t>145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DA2A6E">
              <w:rPr>
                <w:noProof/>
                <w:webHidden/>
              </w:rPr>
              <w:t>146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DA2A6E">
              <w:rPr>
                <w:noProof/>
                <w:webHidden/>
              </w:rPr>
              <w:t>147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DA2A6E">
              <w:rPr>
                <w:noProof/>
                <w:webHidden/>
              </w:rPr>
              <w:t>148</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DA2A6E">
              <w:rPr>
                <w:noProof/>
                <w:webHidden/>
              </w:rPr>
              <w:t>149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DA2A6E">
              <w:rPr>
                <w:noProof/>
                <w:webHidden/>
              </w:rPr>
              <w:t>151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DA2A6E">
              <w:rPr>
                <w:noProof/>
                <w:webHidden/>
              </w:rPr>
              <w:t>152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DA2A6E">
              <w:rPr>
                <w:noProof/>
                <w:webHidden/>
              </w:rPr>
              <w:t>155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DA2A6E">
              <w:rPr>
                <w:noProof/>
                <w:webHidden/>
              </w:rPr>
              <w:t>156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DA2A6E">
              <w:rPr>
                <w:noProof/>
                <w:webHidden/>
              </w:rPr>
              <w:t>157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DA2A6E">
              <w:rPr>
                <w:noProof/>
                <w:webHidden/>
              </w:rPr>
              <w:t>158</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DA2A6E">
              <w:rPr>
                <w:noProof/>
                <w:webHidden/>
              </w:rPr>
              <w:t>159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DA2A6E">
              <w:rPr>
                <w:noProof/>
                <w:webHidden/>
              </w:rPr>
              <w:t>167</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DA2A6E">
              <w:rPr>
                <w:noProof/>
                <w:webHidden/>
              </w:rPr>
              <w:t>169</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78582F">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DA2A6E">
              <w:rPr>
                <w:noProof/>
                <w:webHidden/>
              </w:rPr>
              <w:t>174</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DA2A6E">
              <w:rPr>
                <w:noProof/>
                <w:webHidden/>
              </w:rPr>
              <w:t>178</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DA2A6E">
              <w:rPr>
                <w:noProof/>
                <w:webHidden/>
              </w:rPr>
              <w:t>182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DA2A6E">
              <w:rPr>
                <w:noProof/>
                <w:webHidden/>
              </w:rPr>
              <w:t>188</w:t>
            </w:r>
            <w:r w:rsidR="00DA2A6E">
              <w:rPr>
                <w:noProof/>
                <w:webHidden/>
              </w:rPr>
              <w:fldChar w:fldCharType="end"/>
            </w:r>
          </w:hyperlink>
        </w:p>
        <w:p w:rsidR="00DA2A6E" w:rsidRDefault="0078582F">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DA2A6E">
              <w:rPr>
                <w:noProof/>
                <w:webHidden/>
              </w:rPr>
              <w:t>191</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DA2A6E">
              <w:rPr>
                <w:noProof/>
                <w:webHidden/>
              </w:rPr>
              <w:t>192</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78582F">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78582F">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78582F">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DA2A6E">
              <w:rPr>
                <w:noProof/>
                <w:webHidden/>
              </w:rPr>
              <w:t>197</w:t>
            </w:r>
            <w:r w:rsidR="00DA2A6E">
              <w:rPr>
                <w:noProof/>
                <w:webHidden/>
              </w:rPr>
              <w:fldChar w:fldCharType="end"/>
            </w:r>
          </w:hyperlink>
        </w:p>
        <w:p w:rsidR="00DA2A6E" w:rsidRDefault="0078582F">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78582F">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78582F">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78582F">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DA2A6E">
              <w:rPr>
                <w:noProof/>
                <w:webHidden/>
              </w:rPr>
              <w:t>199</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headerReference w:type="default" r:id="rId11"/>
          <w:footerReference w:type="default" r:id="rId12"/>
          <w:footerReference w:type="first" r:id="rId13"/>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5" w:name="_Toc385663761"/>
      <w:r w:rsidRPr="00281897">
        <w:rPr>
          <w:b/>
          <w:sz w:val="28"/>
          <w:szCs w:val="28"/>
        </w:rPr>
        <w:lastRenderedPageBreak/>
        <w:t>TABLE OF FIGURE</w:t>
      </w:r>
      <w:bookmarkEnd w:id="5"/>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6"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6"/>
    </w:p>
    <w:p w:rsidR="007E629A" w:rsidRDefault="007E629A" w:rsidP="00673B0E">
      <w:pPr>
        <w:pStyle w:val="Heading2"/>
        <w:numPr>
          <w:ilvl w:val="0"/>
          <w:numId w:val="6"/>
        </w:numPr>
        <w:rPr>
          <w:b/>
          <w:sz w:val="28"/>
          <w:szCs w:val="28"/>
        </w:rPr>
      </w:pPr>
      <w:bookmarkStart w:id="7" w:name="_Toc385663763"/>
      <w:r w:rsidRPr="00235559">
        <w:rPr>
          <w:b/>
          <w:sz w:val="28"/>
          <w:szCs w:val="28"/>
        </w:rPr>
        <w:t xml:space="preserve">Project </w:t>
      </w:r>
      <w:r w:rsidR="000168E2">
        <w:rPr>
          <w:b/>
          <w:sz w:val="28"/>
          <w:szCs w:val="28"/>
        </w:rPr>
        <w:t>Information</w:t>
      </w:r>
      <w:bookmarkEnd w:id="7"/>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8" w:name="_Toc385663764"/>
      <w:r>
        <w:rPr>
          <w:b/>
          <w:sz w:val="28"/>
          <w:szCs w:val="28"/>
        </w:rPr>
        <w:t>Acronym and Definition</w:t>
      </w:r>
      <w:bookmarkEnd w:id="8"/>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9" w:name="_Toc385663765"/>
      <w:r>
        <w:rPr>
          <w:b/>
          <w:sz w:val="28"/>
          <w:szCs w:val="28"/>
        </w:rPr>
        <w:t>Introduction</w:t>
      </w:r>
      <w:bookmarkEnd w:id="9"/>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10" w:name="_Toc385663766"/>
      <w:r w:rsidRPr="00235559">
        <w:rPr>
          <w:b/>
          <w:sz w:val="28"/>
          <w:szCs w:val="28"/>
        </w:rPr>
        <w:t>Overview of Existing Methods</w:t>
      </w:r>
      <w:bookmarkEnd w:id="10"/>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02F9DBDD" wp14:editId="46745214">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77D9ADB" wp14:editId="28AAB4B4">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11" w:name="_Toc385663767"/>
      <w:r w:rsidRPr="00235559">
        <w:rPr>
          <w:b/>
          <w:sz w:val="28"/>
          <w:szCs w:val="28"/>
        </w:rPr>
        <w:t>Project Objective</w:t>
      </w:r>
      <w:bookmarkEnd w:id="11"/>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12" w:name="_Toc385663768"/>
      <w:r w:rsidRPr="00235559">
        <w:rPr>
          <w:b/>
          <w:sz w:val="28"/>
          <w:szCs w:val="28"/>
        </w:rPr>
        <w:t>Scope Definition</w:t>
      </w:r>
      <w:bookmarkEnd w:id="12"/>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13" w:name="_Toc385663769"/>
      <w:r>
        <w:rPr>
          <w:b/>
          <w:sz w:val="28"/>
          <w:szCs w:val="28"/>
        </w:rPr>
        <w:t>Main Project Success Criteria</w:t>
      </w:r>
      <w:bookmarkEnd w:id="13"/>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4" w:name="_Toc385663770"/>
      <w:r w:rsidRPr="00235559">
        <w:rPr>
          <w:b/>
          <w:sz w:val="28"/>
          <w:szCs w:val="28"/>
        </w:rPr>
        <w:t>Approach</w:t>
      </w:r>
      <w:bookmarkEnd w:id="14"/>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5" w:name="_Toc385663771"/>
      <w:r w:rsidRPr="00235559">
        <w:rPr>
          <w:b/>
          <w:sz w:val="28"/>
          <w:szCs w:val="28"/>
        </w:rPr>
        <w:t>Functions</w:t>
      </w:r>
      <w:bookmarkEnd w:id="15"/>
    </w:p>
    <w:p w:rsidR="007E629A" w:rsidRPr="00B81299" w:rsidRDefault="00B94840" w:rsidP="00673B0E">
      <w:pPr>
        <w:pStyle w:val="Heading3"/>
        <w:numPr>
          <w:ilvl w:val="0"/>
          <w:numId w:val="15"/>
        </w:numPr>
        <w:ind w:left="1170"/>
        <w:rPr>
          <w:b/>
        </w:rPr>
      </w:pPr>
      <w:bookmarkStart w:id="16"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6"/>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7" w:name="_Toc385663773"/>
      <w:r w:rsidRPr="00B81299">
        <w:rPr>
          <w:b/>
        </w:rPr>
        <w:t>Functions for c</w:t>
      </w:r>
      <w:r w:rsidR="00B94840" w:rsidRPr="00B81299">
        <w:rPr>
          <w:b/>
        </w:rPr>
        <w:t>andidate</w:t>
      </w:r>
      <w:r w:rsidRPr="00B81299">
        <w:rPr>
          <w:b/>
        </w:rPr>
        <w:t>s</w:t>
      </w:r>
      <w:bookmarkEnd w:id="17"/>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8" w:name="_Toc385663774"/>
      <w:r w:rsidRPr="00B81299">
        <w:rPr>
          <w:b/>
        </w:rPr>
        <w:t>Functions for s</w:t>
      </w:r>
      <w:r w:rsidR="00B94840" w:rsidRPr="00B81299">
        <w:rPr>
          <w:b/>
        </w:rPr>
        <w:t>ponsor</w:t>
      </w:r>
      <w:r w:rsidR="00057AD5" w:rsidRPr="00B81299">
        <w:rPr>
          <w:b/>
        </w:rPr>
        <w:t>s</w:t>
      </w:r>
      <w:bookmarkEnd w:id="18"/>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9" w:name="_Toc385663775"/>
      <w:r w:rsidRPr="00F04CA7">
        <w:rPr>
          <w:b/>
        </w:rPr>
        <w:t xml:space="preserve">Functions for </w:t>
      </w:r>
      <w:r w:rsidRPr="00B4188D">
        <w:rPr>
          <w:b/>
        </w:rPr>
        <w:t>charities</w:t>
      </w:r>
      <w:bookmarkEnd w:id="19"/>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lastRenderedPageBreak/>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20" w:name="_Toc385663776"/>
      <w:r w:rsidRPr="00F04CA7">
        <w:rPr>
          <w:b/>
        </w:rPr>
        <w:t>Functions for volunteers</w:t>
      </w:r>
      <w:bookmarkEnd w:id="20"/>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21" w:name="_Toc385663777"/>
      <w:r w:rsidRPr="00F04CA7">
        <w:rPr>
          <w:b/>
        </w:rPr>
        <w:t>Functions for system</w:t>
      </w:r>
      <w:r w:rsidR="0065435F" w:rsidRPr="00F04CA7">
        <w:rPr>
          <w:b/>
        </w:rPr>
        <w:t xml:space="preserve"> administration</w:t>
      </w:r>
      <w:bookmarkEnd w:id="21"/>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22" w:name="_Toc385663778"/>
      <w:r>
        <w:rPr>
          <w:b/>
          <w:sz w:val="28"/>
          <w:szCs w:val="28"/>
        </w:rPr>
        <w:t>Roles and Responsibility</w:t>
      </w:r>
      <w:bookmarkEnd w:id="22"/>
    </w:p>
    <w:tbl>
      <w:tblPr>
        <w:tblStyle w:val="GridTable4-Accent11"/>
        <w:tblW w:w="0" w:type="auto"/>
        <w:tblLook w:val="04A0" w:firstRow="1" w:lastRow="0" w:firstColumn="1" w:lastColumn="0" w:noHBand="0" w:noVBand="1"/>
        <w:tblPrChange w:id="23" w:author="mine" w:date="2014-05-21T13:59:00Z">
          <w:tblPr>
            <w:tblStyle w:val="GridTable4-Accent11"/>
            <w:tblW w:w="0" w:type="auto"/>
            <w:tblLook w:val="04A0" w:firstRow="1" w:lastRow="0" w:firstColumn="1" w:lastColumn="0" w:noHBand="0" w:noVBand="1"/>
          </w:tblPr>
        </w:tblPrChange>
      </w:tblPr>
      <w:tblGrid>
        <w:gridCol w:w="541"/>
        <w:gridCol w:w="1742"/>
        <w:gridCol w:w="1639"/>
        <w:gridCol w:w="1591"/>
        <w:gridCol w:w="3010"/>
        <w:tblGridChange w:id="24">
          <w:tblGrid>
            <w:gridCol w:w="540"/>
            <w:gridCol w:w="2335"/>
            <w:gridCol w:w="1962"/>
            <w:gridCol w:w="1962"/>
            <w:gridCol w:w="3010"/>
          </w:tblGrid>
        </w:tblGridChange>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25" w:author="mine" w:date="2014-05-21T13:59:00Z">
              <w:tcPr>
                <w:tcW w:w="540" w:type="dxa"/>
              </w:tcPr>
            </w:tcPrChange>
          </w:tcPr>
          <w:p w:rsidR="00DE045E" w:rsidRDefault="00DE045E" w:rsidP="00DE045E">
            <w:pPr>
              <w:spacing w:after="0"/>
              <w:cnfStyle w:val="101000000000" w:firstRow="1" w:lastRow="0" w:firstColumn="1" w:lastColumn="0" w:oddVBand="0" w:evenVBand="0" w:oddHBand="0" w:evenHBand="0" w:firstRowFirstColumn="0" w:firstRowLastColumn="0" w:lastRowFirstColumn="0" w:lastRowLastColumn="0"/>
            </w:pPr>
            <w:r>
              <w:t>No.</w:t>
            </w:r>
          </w:p>
        </w:tc>
        <w:tc>
          <w:tcPr>
            <w:tcW w:w="2335" w:type="dxa"/>
            <w:tcPrChange w:id="26" w:author="mine" w:date="2014-05-21T13:59:00Z">
              <w:tcPr>
                <w:tcW w:w="2335"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Change w:id="27"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Change w:id="28"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Change w:id="29"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3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1</w:t>
            </w:r>
          </w:p>
        </w:tc>
        <w:tc>
          <w:tcPr>
            <w:tcW w:w="2335" w:type="dxa"/>
            <w:tcPrChange w:id="3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Change w:id="32" w:author="mine" w:date="2014-05-21T13:59:00Z">
              <w:tcPr>
                <w:tcW w:w="1962" w:type="dxa"/>
              </w:tcPr>
            </w:tcPrChange>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Change w:id="3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Change w:id="3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35" w:author="mine" w:date="2014-05-21T13:59:00Z">
              <w:tcPr>
                <w:tcW w:w="540" w:type="dxa"/>
              </w:tcPr>
            </w:tcPrChange>
          </w:tcPr>
          <w:p w:rsidR="00DE045E" w:rsidRDefault="000658DF" w:rsidP="00DE045E">
            <w:pPr>
              <w:spacing w:after="0"/>
            </w:pPr>
            <w:r>
              <w:t>2</w:t>
            </w:r>
          </w:p>
        </w:tc>
        <w:tc>
          <w:tcPr>
            <w:tcW w:w="2335" w:type="dxa"/>
            <w:tcPrChange w:id="3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Change w:id="37" w:author="mine" w:date="2014-05-21T13:59:00Z">
              <w:tcPr>
                <w:tcW w:w="1962" w:type="dxa"/>
              </w:tcPr>
            </w:tcPrChange>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Change w:id="3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Change w:id="3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4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3</w:t>
            </w:r>
          </w:p>
        </w:tc>
        <w:tc>
          <w:tcPr>
            <w:tcW w:w="2335" w:type="dxa"/>
            <w:tcPrChange w:id="4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Change w:id="4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4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4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45" w:author="mine" w:date="2014-05-21T13:59:00Z">
              <w:tcPr>
                <w:tcW w:w="540" w:type="dxa"/>
              </w:tcPr>
            </w:tcPrChange>
          </w:tcPr>
          <w:p w:rsidR="00DE045E" w:rsidRDefault="000658DF" w:rsidP="00DE045E">
            <w:pPr>
              <w:spacing w:after="0"/>
            </w:pPr>
            <w:r>
              <w:t>4</w:t>
            </w:r>
          </w:p>
        </w:tc>
        <w:tc>
          <w:tcPr>
            <w:tcW w:w="2335" w:type="dxa"/>
            <w:tcPrChange w:id="4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Change w:id="47" w:author="mine" w:date="2014-05-21T13:59:00Z">
              <w:tcPr>
                <w:tcW w:w="1962" w:type="dxa"/>
              </w:tcPr>
            </w:tcPrChange>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4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4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5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5</w:t>
            </w:r>
          </w:p>
        </w:tc>
        <w:tc>
          <w:tcPr>
            <w:tcW w:w="2335" w:type="dxa"/>
            <w:tcPrChange w:id="5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Change w:id="5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5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5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Change w:id="55" w:author="mine" w:date="2014-05-21T13:59:00Z">
              <w:tcPr>
                <w:tcW w:w="540" w:type="dxa"/>
              </w:tcPr>
            </w:tcPrChange>
          </w:tcPr>
          <w:p w:rsidR="000658DF" w:rsidRDefault="000658DF" w:rsidP="00DE045E">
            <w:pPr>
              <w:spacing w:after="0"/>
            </w:pPr>
            <w:r>
              <w:t>6</w:t>
            </w:r>
          </w:p>
        </w:tc>
        <w:tc>
          <w:tcPr>
            <w:tcW w:w="2335" w:type="dxa"/>
            <w:tcPrChange w:id="56" w:author="mine" w:date="2014-05-21T13:59:00Z">
              <w:tcPr>
                <w:tcW w:w="2335" w:type="dxa"/>
              </w:tcPr>
            </w:tcPrChange>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Change w:id="57" w:author="mine" w:date="2014-05-21T13:59:00Z">
              <w:tcPr>
                <w:tcW w:w="1962" w:type="dxa"/>
              </w:tcPr>
            </w:tcPrChange>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58" w:author="mine" w:date="2014-05-21T13:59:00Z">
              <w:tcPr>
                <w:tcW w:w="1962" w:type="dxa"/>
              </w:tcPr>
            </w:tcPrChange>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59" w:author="mine" w:date="2014-05-21T13:59:00Z">
              <w:tcPr>
                <w:tcW w:w="1962" w:type="dxa"/>
              </w:tcPr>
            </w:tcPrChange>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60"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60"/>
    </w:p>
    <w:p w:rsidR="00C37323" w:rsidRDefault="00B03E4C" w:rsidP="007412DC">
      <w:pPr>
        <w:pStyle w:val="Heading2"/>
        <w:numPr>
          <w:ilvl w:val="0"/>
          <w:numId w:val="2"/>
        </w:numPr>
        <w:rPr>
          <w:b/>
          <w:sz w:val="28"/>
          <w:szCs w:val="28"/>
        </w:rPr>
      </w:pPr>
      <w:bookmarkStart w:id="61" w:name="_Toc385663780"/>
      <w:r w:rsidRPr="00D439C2">
        <w:rPr>
          <w:b/>
          <w:sz w:val="28"/>
          <w:szCs w:val="28"/>
        </w:rPr>
        <w:t>Problem Definition</w:t>
      </w:r>
      <w:bookmarkEnd w:id="61"/>
    </w:p>
    <w:p w:rsidR="00762928" w:rsidRDefault="008E2646" w:rsidP="00977D67">
      <w:pPr>
        <w:pStyle w:val="Heading3"/>
        <w:numPr>
          <w:ilvl w:val="0"/>
          <w:numId w:val="21"/>
        </w:numPr>
        <w:ind w:left="1080"/>
        <w:rPr>
          <w:b/>
        </w:rPr>
      </w:pPr>
      <w:bookmarkStart w:id="62" w:name="_Toc385663781"/>
      <w:r w:rsidRPr="00A752C3">
        <w:rPr>
          <w:b/>
        </w:rPr>
        <w:t>Name of this Capstone Project</w:t>
      </w:r>
      <w:bookmarkEnd w:id="62"/>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63" w:name="_Toc385663782"/>
      <w:r w:rsidRPr="00A752C3">
        <w:rPr>
          <w:b/>
        </w:rPr>
        <w:t>Project Abstract</w:t>
      </w:r>
      <w:bookmarkEnd w:id="63"/>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r w:rsidR="00251023">
        <w:rPr>
          <w:color w:val="000000" w:themeColor="text1"/>
          <w:sz w:val="24"/>
          <w:szCs w:val="24"/>
        </w:rPr>
        <w:lastRenderedPageBreak/>
        <w:t>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64" w:name="_Toc385663783"/>
      <w:r w:rsidRPr="00A752C3">
        <w:rPr>
          <w:b/>
        </w:rPr>
        <w:t>Project Overview</w:t>
      </w:r>
      <w:bookmarkEnd w:id="64"/>
    </w:p>
    <w:p w:rsidR="00A752C3" w:rsidRPr="00233EB2" w:rsidRDefault="00FD7BB1" w:rsidP="00977D67">
      <w:pPr>
        <w:pStyle w:val="Heading4"/>
        <w:numPr>
          <w:ilvl w:val="0"/>
          <w:numId w:val="22"/>
        </w:numPr>
        <w:ind w:left="1440" w:hanging="90"/>
        <w:rPr>
          <w:i w:val="0"/>
          <w:sz w:val="24"/>
          <w:szCs w:val="24"/>
        </w:rPr>
      </w:pPr>
      <w:bookmarkStart w:id="65" w:name="_Toc385663784"/>
      <w:r w:rsidRPr="00233EB2">
        <w:rPr>
          <w:i w:val="0"/>
          <w:sz w:val="24"/>
          <w:szCs w:val="24"/>
        </w:rPr>
        <w:t>The Current System</w:t>
      </w:r>
      <w:bookmarkEnd w:id="65"/>
    </w:p>
    <w:p w:rsidR="00713DCD" w:rsidRDefault="00937B10" w:rsidP="00995BA5">
      <w:pPr>
        <w:pStyle w:val="NoSpacing"/>
        <w:ind w:firstLine="720"/>
        <w:rPr>
          <w:color w:val="auto"/>
          <w:sz w:val="24"/>
          <w:szCs w:val="24"/>
        </w:rPr>
      </w:pPr>
      <w:r>
        <w:rPr>
          <w:color w:val="auto"/>
          <w:sz w:val="24"/>
          <w:szCs w:val="24"/>
        </w:rPr>
        <w:t>There is not any current system</w:t>
      </w:r>
      <w:del w:id="66" w:author="mine" w:date="2014-05-21T13:58:00Z">
        <w:r>
          <w:rPr>
            <w:color w:val="auto"/>
            <w:sz w:val="24"/>
            <w:szCs w:val="24"/>
          </w:rPr>
          <w:delText>.</w:delText>
        </w:r>
      </w:del>
      <w:ins w:id="67" w:author="mine" w:date="2014-05-21T13:58:00Z">
        <w:r w:rsidR="00787224">
          <w:rPr>
            <w:color w:val="auto"/>
            <w:sz w:val="24"/>
            <w:szCs w:val="24"/>
          </w:rPr>
          <w:t>, has same concept with TSMT</w:t>
        </w:r>
        <w:r>
          <w:rPr>
            <w:color w:val="auto"/>
            <w:sz w:val="24"/>
            <w:szCs w:val="24"/>
          </w:rPr>
          <w:t>.</w:t>
        </w:r>
      </w:ins>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t>
      </w:r>
      <w:del w:id="68" w:author="mine" w:date="2014-05-21T13:58:00Z">
        <w:r w:rsidRPr="00B77462">
          <w:rPr>
            <w:color w:val="auto"/>
            <w:sz w:val="24"/>
            <w:szCs w:val="24"/>
          </w:rPr>
          <w:delText>way</w:delText>
        </w:r>
      </w:del>
      <w:ins w:id="69" w:author="mine" w:date="2014-05-21T13:58:00Z">
        <w:r w:rsidR="003C2C26">
          <w:rPr>
            <w:color w:val="auto"/>
            <w:sz w:val="24"/>
            <w:szCs w:val="24"/>
          </w:rPr>
          <w:t>tools</w:t>
        </w:r>
      </w:ins>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Currently,</w:t>
      </w:r>
      <w:ins w:id="70" w:author="mine" w:date="2014-05-21T13:58:00Z">
        <w:r w:rsidR="001764DE" w:rsidRPr="00B77462">
          <w:rPr>
            <w:color w:val="auto"/>
            <w:sz w:val="24"/>
            <w:szCs w:val="24"/>
          </w:rPr>
          <w:t xml:space="preserve"> </w:t>
        </w:r>
        <w:r w:rsidR="000966B8">
          <w:rPr>
            <w:color w:val="auto"/>
            <w:sz w:val="24"/>
            <w:szCs w:val="24"/>
          </w:rPr>
          <w:t>when</w:t>
        </w:r>
      </w:ins>
      <w:r w:rsidR="000966B8">
        <w:rPr>
          <w:color w:val="auto"/>
          <w:sz w:val="24"/>
          <w:szCs w:val="24"/>
        </w:rPr>
        <w:t xml:space="preserve">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del w:id="71" w:author="mine" w:date="2014-05-21T13:58:00Z">
        <w:r w:rsidRPr="00B77462">
          <w:rPr>
            <w:sz w:val="24"/>
            <w:szCs w:val="24"/>
          </w:rPr>
          <w:delText>-made</w:delText>
        </w:r>
      </w:del>
      <w:ins w:id="72" w:author="mine" w:date="2014-05-21T13:58:00Z">
        <w:r w:rsidR="00146399">
          <w:rPr>
            <w:sz w:val="24"/>
            <w:szCs w:val="24"/>
          </w:rPr>
          <w:t>,</w:t>
        </w:r>
      </w:ins>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ins w:id="73" w:author="mine" w:date="2014-05-21T13:58:00Z">
        <w:r w:rsidR="008B5087">
          <w:rPr>
            <w:sz w:val="24"/>
            <w:szCs w:val="24"/>
          </w:rPr>
          <w:t xml:space="preserve"> useful</w:t>
        </w:r>
      </w:ins>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74" w:name="_Toc385663785"/>
      <w:r w:rsidRPr="00233EB2">
        <w:rPr>
          <w:i w:val="0"/>
          <w:sz w:val="24"/>
          <w:szCs w:val="24"/>
        </w:rPr>
        <w:t>The Proposed System</w:t>
      </w:r>
      <w:bookmarkEnd w:id="74"/>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75"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75"/>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76" w:name="_Toc385663787"/>
      <w:r>
        <w:rPr>
          <w:i w:val="0"/>
          <w:sz w:val="24"/>
          <w:szCs w:val="24"/>
        </w:rPr>
        <w:t>Development Environment</w:t>
      </w:r>
      <w:bookmarkEnd w:id="76"/>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del w:id="77" w:author="mine" w:date="2014-05-21T13:58:00Z"/>
          <w:color w:val="auto"/>
          <w:sz w:val="24"/>
          <w:szCs w:val="24"/>
        </w:rPr>
      </w:pPr>
      <w:del w:id="78" w:author="mine" w:date="2014-05-21T13:58:00Z">
        <w:r w:rsidRPr="007014EE">
          <w:rPr>
            <w:color w:val="auto"/>
            <w:sz w:val="24"/>
            <w:szCs w:val="24"/>
          </w:rPr>
          <w:delText>Web Server: IIS Express 7 or above</w:delText>
        </w:r>
        <w:r w:rsidR="00685BA9" w:rsidRPr="007014EE">
          <w:rPr>
            <w:color w:val="auto"/>
            <w:sz w:val="24"/>
            <w:szCs w:val="24"/>
          </w:rPr>
          <w:delText>;</w:delText>
        </w:r>
      </w:del>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79" w:name="_Toc385663788"/>
      <w:r w:rsidRPr="00D439C2">
        <w:rPr>
          <w:b/>
          <w:sz w:val="28"/>
          <w:szCs w:val="28"/>
        </w:rPr>
        <w:t>Project Organization</w:t>
      </w:r>
      <w:bookmarkEnd w:id="79"/>
    </w:p>
    <w:p w:rsidR="00762928" w:rsidRDefault="003F439F" w:rsidP="00977D67">
      <w:pPr>
        <w:pStyle w:val="Heading3"/>
        <w:numPr>
          <w:ilvl w:val="0"/>
          <w:numId w:val="27"/>
        </w:numPr>
        <w:ind w:left="1170"/>
        <w:rPr>
          <w:b/>
        </w:rPr>
      </w:pPr>
      <w:bookmarkStart w:id="80" w:name="_Toc385663789"/>
      <w:r w:rsidRPr="002F1016">
        <w:rPr>
          <w:b/>
        </w:rPr>
        <w:t>Software Process Model</w:t>
      </w:r>
      <w:bookmarkEnd w:id="80"/>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pPr>
        <w:pStyle w:val="ListParagraph"/>
        <w:numPr>
          <w:ilvl w:val="0"/>
          <w:numId w:val="28"/>
        </w:numPr>
        <w:spacing w:after="120"/>
        <w:ind w:left="1170"/>
        <w:rPr>
          <w:sz w:val="24"/>
          <w:szCs w:val="24"/>
        </w:rPr>
        <w:pPrChange w:id="81" w:author="mine" w:date="2014-05-21T13:59:00Z">
          <w:pPr>
            <w:pStyle w:val="ListParagraph"/>
            <w:numPr>
              <w:numId w:val="28"/>
            </w:numPr>
            <w:spacing w:after="120"/>
            <w:ind w:hanging="360"/>
          </w:pPr>
        </w:pPrChange>
      </w:pPr>
      <w:r w:rsidRPr="00FC734F">
        <w:rPr>
          <w:sz w:val="24"/>
          <w:szCs w:val="24"/>
        </w:rPr>
        <w:t>Requirement specifications phase</w:t>
      </w:r>
    </w:p>
    <w:p w:rsidR="001E4631" w:rsidRPr="00FC734F" w:rsidRDefault="001E4631">
      <w:pPr>
        <w:pStyle w:val="ListParagraph"/>
        <w:numPr>
          <w:ilvl w:val="0"/>
          <w:numId w:val="28"/>
        </w:numPr>
        <w:spacing w:after="120"/>
        <w:ind w:left="1170"/>
        <w:rPr>
          <w:sz w:val="24"/>
          <w:szCs w:val="24"/>
        </w:rPr>
        <w:pPrChange w:id="82" w:author="mine" w:date="2014-05-21T13:59:00Z">
          <w:pPr>
            <w:pStyle w:val="ListParagraph"/>
            <w:numPr>
              <w:numId w:val="28"/>
            </w:numPr>
            <w:spacing w:after="120"/>
            <w:ind w:hanging="360"/>
          </w:pPr>
        </w:pPrChange>
      </w:pPr>
      <w:r w:rsidRPr="00FC734F">
        <w:rPr>
          <w:sz w:val="24"/>
          <w:szCs w:val="24"/>
        </w:rPr>
        <w:t>System and Software design</w:t>
      </w:r>
    </w:p>
    <w:p w:rsidR="001E4631" w:rsidRPr="00FC734F" w:rsidRDefault="001E4631">
      <w:pPr>
        <w:pStyle w:val="ListParagraph"/>
        <w:numPr>
          <w:ilvl w:val="0"/>
          <w:numId w:val="28"/>
        </w:numPr>
        <w:spacing w:after="120"/>
        <w:ind w:left="1170"/>
        <w:rPr>
          <w:sz w:val="24"/>
          <w:szCs w:val="24"/>
        </w:rPr>
        <w:pPrChange w:id="83" w:author="mine" w:date="2014-05-21T13:59:00Z">
          <w:pPr>
            <w:pStyle w:val="ListParagraph"/>
            <w:numPr>
              <w:numId w:val="28"/>
            </w:numPr>
            <w:spacing w:after="120"/>
            <w:ind w:hanging="360"/>
          </w:pPr>
        </w:pPrChange>
      </w:pPr>
      <w:r w:rsidRPr="00FC734F">
        <w:rPr>
          <w:sz w:val="24"/>
          <w:szCs w:val="24"/>
        </w:rPr>
        <w:t>Implementation and Unit Testing</w:t>
      </w:r>
    </w:p>
    <w:p w:rsidR="001E4631" w:rsidRPr="00FC734F" w:rsidRDefault="001E4631">
      <w:pPr>
        <w:pStyle w:val="ListParagraph"/>
        <w:numPr>
          <w:ilvl w:val="0"/>
          <w:numId w:val="28"/>
        </w:numPr>
        <w:spacing w:after="120"/>
        <w:ind w:left="1170"/>
        <w:rPr>
          <w:sz w:val="24"/>
          <w:szCs w:val="24"/>
        </w:rPr>
        <w:pPrChange w:id="84" w:author="mine" w:date="2014-05-21T13:59:00Z">
          <w:pPr>
            <w:pStyle w:val="ListParagraph"/>
            <w:numPr>
              <w:numId w:val="28"/>
            </w:numPr>
            <w:spacing w:after="120"/>
            <w:ind w:hanging="360"/>
          </w:pPr>
        </w:pPrChange>
      </w:pPr>
      <w:r w:rsidRPr="00FC734F">
        <w:rPr>
          <w:sz w:val="24"/>
          <w:szCs w:val="24"/>
        </w:rPr>
        <w:t>Integration and System Testing</w:t>
      </w:r>
    </w:p>
    <w:p w:rsidR="001E4631" w:rsidRPr="00FC734F" w:rsidRDefault="001E4631">
      <w:pPr>
        <w:pStyle w:val="ListParagraph"/>
        <w:numPr>
          <w:ilvl w:val="0"/>
          <w:numId w:val="28"/>
        </w:numPr>
        <w:spacing w:after="120"/>
        <w:ind w:left="1170"/>
        <w:rPr>
          <w:sz w:val="24"/>
          <w:szCs w:val="24"/>
        </w:rPr>
        <w:pPrChange w:id="85" w:author="mine" w:date="2014-05-21T13:59:00Z">
          <w:pPr>
            <w:pStyle w:val="ListParagraph"/>
            <w:numPr>
              <w:numId w:val="28"/>
            </w:numPr>
            <w:spacing w:after="120"/>
            <w:ind w:hanging="360"/>
          </w:pPr>
        </w:pPrChange>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37E31BA8" wp14:editId="1EA8D3B3">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78582F" w:rsidRPr="00953F5A" w:rsidRDefault="0078582F"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82F" w:rsidRPr="00953F5A" w:rsidRDefault="0078582F"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8582F" w:rsidRPr="00953F5A" w:rsidRDefault="0078582F"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78582F" w:rsidRPr="00953F5A" w:rsidRDefault="0078582F"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8582F" w:rsidRPr="00953F5A" w:rsidRDefault="0078582F"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37E31BA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78582F" w:rsidRPr="00953F5A" w:rsidRDefault="0078582F"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78582F" w:rsidRPr="00953F5A" w:rsidRDefault="0078582F"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78582F" w:rsidRPr="00953F5A" w:rsidRDefault="0078582F"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78582F" w:rsidRPr="00953F5A" w:rsidRDefault="0078582F"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78582F" w:rsidRPr="00953F5A" w:rsidRDefault="0078582F"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86"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86"/>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87" w:name="_Toc385663790"/>
      <w:r w:rsidRPr="002F1016">
        <w:rPr>
          <w:b/>
        </w:rPr>
        <w:t>Roles and Responsibilities</w:t>
      </w:r>
      <w:bookmarkEnd w:id="87"/>
    </w:p>
    <w:tbl>
      <w:tblPr>
        <w:tblStyle w:val="GridTable4-Accent21"/>
        <w:tblW w:w="9625" w:type="dxa"/>
        <w:jc w:val="center"/>
        <w:tblLook w:val="04A0" w:firstRow="1" w:lastRow="0" w:firstColumn="1" w:lastColumn="0" w:noHBand="0" w:noVBand="1"/>
        <w:tblPrChange w:id="88" w:author="mine" w:date="2014-05-21T13:59:00Z">
          <w:tblPr>
            <w:tblStyle w:val="GridTable4-Accent210"/>
            <w:tblW w:w="9625" w:type="dxa"/>
            <w:jc w:val="center"/>
            <w:tblLook w:val="04A0" w:firstRow="1" w:lastRow="0" w:firstColumn="1" w:lastColumn="0" w:noHBand="0" w:noVBand="1"/>
          </w:tblPr>
        </w:tblPrChange>
      </w:tblPr>
      <w:tblGrid>
        <w:gridCol w:w="570"/>
        <w:gridCol w:w="2327"/>
        <w:gridCol w:w="2069"/>
        <w:gridCol w:w="4659"/>
        <w:tblGridChange w:id="89">
          <w:tblGrid>
            <w:gridCol w:w="570"/>
            <w:gridCol w:w="2327"/>
            <w:gridCol w:w="2069"/>
            <w:gridCol w:w="4659"/>
          </w:tblGrid>
        </w:tblGridChange>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Change w:id="90" w:author="mine" w:date="2014-05-21T13:59:00Z">
            <w:trPr>
              <w:trHeight w:val="233"/>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1" w:author="mine" w:date="2014-05-21T13:59:00Z">
              <w:tcPr>
                <w:tcW w:w="540" w:type="dxa"/>
                <w:vAlign w:val="center"/>
              </w:tcPr>
            </w:tcPrChange>
          </w:tcPr>
          <w:p w:rsidR="004C177F" w:rsidRPr="00FC734F" w:rsidRDefault="004C177F" w:rsidP="00D617C3">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FC734F">
              <w:rPr>
                <w:sz w:val="24"/>
                <w:szCs w:val="24"/>
              </w:rPr>
              <w:t>No.</w:t>
            </w:r>
          </w:p>
        </w:tc>
        <w:tc>
          <w:tcPr>
            <w:tcW w:w="2335" w:type="dxa"/>
            <w:vAlign w:val="center"/>
            <w:tcPrChange w:id="92" w:author="mine" w:date="2014-05-21T13:59:00Z">
              <w:tcPr>
                <w:tcW w:w="2335"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Change w:id="93" w:author="mine" w:date="2014-05-21T13:59:00Z">
              <w:tcPr>
                <w:tcW w:w="2074"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Change w:id="94" w:author="mine" w:date="2014-05-21T13:59:00Z">
              <w:tcPr>
                <w:tcW w:w="4676"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1</w:t>
            </w:r>
          </w:p>
        </w:tc>
        <w:tc>
          <w:tcPr>
            <w:tcW w:w="2335" w:type="dxa"/>
            <w:vAlign w:val="center"/>
            <w:tcPrChange w:id="97" w:author="mine" w:date="2014-05-21T13:59:00Z">
              <w:tcPr>
                <w:tcW w:w="2335" w:type="dxa"/>
                <w:vAlign w:val="center"/>
              </w:tcPr>
            </w:tcPrChange>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Change w:id="9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Change w:id="99" w:author="mine" w:date="2014-05-21T13:59:00Z">
              <w:tcPr>
                <w:tcW w:w="4676" w:type="dxa"/>
                <w:vAlign w:val="center"/>
              </w:tcPr>
            </w:tcPrChange>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Change w:id="1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2</w:t>
            </w:r>
          </w:p>
        </w:tc>
        <w:tc>
          <w:tcPr>
            <w:tcW w:w="2335" w:type="dxa"/>
            <w:vAlign w:val="center"/>
            <w:tcPrChange w:id="102" w:author="mine" w:date="2014-05-21T13:59:00Z">
              <w:tcPr>
                <w:tcW w:w="2335" w:type="dxa"/>
                <w:vAlign w:val="center"/>
              </w:tcPr>
            </w:tcPrChange>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Change w:id="10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Change w:id="104" w:author="mine" w:date="2014-05-21T13:59:00Z">
              <w:tcPr>
                <w:tcW w:w="4676" w:type="dxa"/>
                <w:vAlign w:val="center"/>
              </w:tcPr>
            </w:tcPrChange>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3</w:t>
            </w:r>
          </w:p>
        </w:tc>
        <w:tc>
          <w:tcPr>
            <w:tcW w:w="2335" w:type="dxa"/>
            <w:vAlign w:val="center"/>
            <w:tcPrChange w:id="107" w:author="mine" w:date="2014-05-21T13:59:00Z">
              <w:tcPr>
                <w:tcW w:w="2335" w:type="dxa"/>
                <w:vAlign w:val="center"/>
              </w:tcPr>
            </w:tcPrChange>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Change w:id="10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09" w:author="mine" w:date="2014-05-21T13:59:00Z">
              <w:tcPr>
                <w:tcW w:w="4676" w:type="dxa"/>
                <w:vAlign w:val="center"/>
              </w:tcPr>
            </w:tcPrChange>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4</w:t>
            </w:r>
          </w:p>
        </w:tc>
        <w:tc>
          <w:tcPr>
            <w:tcW w:w="2335" w:type="dxa"/>
            <w:vAlign w:val="center"/>
            <w:tcPrChange w:id="112" w:author="mine" w:date="2014-05-21T13:59:00Z">
              <w:tcPr>
                <w:tcW w:w="2335" w:type="dxa"/>
                <w:vAlign w:val="center"/>
              </w:tcPr>
            </w:tcPrChange>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Change w:id="11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4" w:author="mine" w:date="2014-05-21T13:59:00Z">
              <w:tcPr>
                <w:tcW w:w="4676" w:type="dxa"/>
                <w:vAlign w:val="center"/>
              </w:tcPr>
            </w:tcPrChange>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5</w:t>
            </w:r>
          </w:p>
        </w:tc>
        <w:tc>
          <w:tcPr>
            <w:tcW w:w="2335" w:type="dxa"/>
            <w:vAlign w:val="center"/>
            <w:tcPrChange w:id="117" w:author="mine" w:date="2014-05-21T13:59:00Z">
              <w:tcPr>
                <w:tcW w:w="2335" w:type="dxa"/>
                <w:vAlign w:val="center"/>
              </w:tcPr>
            </w:tcPrChange>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Change w:id="11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9" w:author="mine" w:date="2014-05-21T13:59:00Z">
              <w:tcPr>
                <w:tcW w:w="4676" w:type="dxa"/>
                <w:vAlign w:val="center"/>
              </w:tcPr>
            </w:tcPrChange>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2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6</w:t>
            </w:r>
          </w:p>
        </w:tc>
        <w:tc>
          <w:tcPr>
            <w:tcW w:w="2335" w:type="dxa"/>
            <w:vAlign w:val="center"/>
            <w:tcPrChange w:id="122" w:author="mine" w:date="2014-05-21T13:59:00Z">
              <w:tcPr>
                <w:tcW w:w="2335" w:type="dxa"/>
                <w:vAlign w:val="center"/>
              </w:tcPr>
            </w:tcPrChange>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Change w:id="12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4" w:author="mine" w:date="2014-05-21T13:59:00Z">
              <w:tcPr>
                <w:tcW w:w="4676" w:type="dxa"/>
                <w:vAlign w:val="center"/>
              </w:tcPr>
            </w:tcPrChange>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125" w:name="_Toc385663791"/>
      <w:r w:rsidRPr="002F1016">
        <w:rPr>
          <w:b/>
        </w:rPr>
        <w:t>Tools and Techniques</w:t>
      </w:r>
      <w:bookmarkEnd w:id="125"/>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126" w:name="_Toc385663792"/>
      <w:r w:rsidRPr="00D439C2">
        <w:rPr>
          <w:b/>
          <w:sz w:val="28"/>
          <w:szCs w:val="28"/>
        </w:rPr>
        <w:t>Project Management Plan</w:t>
      </w:r>
      <w:bookmarkEnd w:id="126"/>
    </w:p>
    <w:p w:rsidR="00762928" w:rsidRDefault="00D878E2" w:rsidP="00977D67">
      <w:pPr>
        <w:pStyle w:val="Heading3"/>
        <w:numPr>
          <w:ilvl w:val="0"/>
          <w:numId w:val="37"/>
        </w:numPr>
        <w:ind w:left="1260"/>
        <w:rPr>
          <w:b/>
        </w:rPr>
      </w:pPr>
      <w:bookmarkStart w:id="127" w:name="_Toc385663793"/>
      <w:r w:rsidRPr="003C0CAD">
        <w:rPr>
          <w:b/>
        </w:rPr>
        <w:t>Task</w:t>
      </w:r>
      <w:bookmarkEnd w:id="127"/>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128" w:name="_Toc385663794"/>
      <w:r w:rsidRPr="00AA14D3">
        <w:rPr>
          <w:i w:val="0"/>
          <w:sz w:val="24"/>
          <w:szCs w:val="24"/>
        </w:rPr>
        <w:t>Task 1: Initiating</w:t>
      </w:r>
      <w:bookmarkEnd w:id="128"/>
    </w:p>
    <w:tbl>
      <w:tblPr>
        <w:tblStyle w:val="GridTable4-Accent21"/>
        <w:tblW w:w="0" w:type="auto"/>
        <w:jc w:val="center"/>
        <w:tblLook w:val="04A0" w:firstRow="1" w:lastRow="0" w:firstColumn="1" w:lastColumn="0" w:noHBand="0" w:noVBand="1"/>
        <w:tblPrChange w:id="12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30">
          <w:tblGrid>
            <w:gridCol w:w="3325"/>
            <w:gridCol w:w="4972"/>
          </w:tblGrid>
        </w:tblGridChange>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Change w:id="131" w:author="mine" w:date="2014-05-21T13:59:00Z">
            <w:trPr>
              <w:trHeight w:val="377"/>
              <w:jc w:val="center"/>
            </w:trPr>
          </w:trPrChange>
        </w:trPr>
        <w:tc>
          <w:tcPr>
            <w:cnfStyle w:val="001000000000" w:firstRow="0" w:lastRow="0" w:firstColumn="1" w:lastColumn="0" w:oddVBand="0" w:evenVBand="0" w:oddHBand="0" w:evenHBand="0" w:firstRowFirstColumn="0" w:firstRowLastColumn="0" w:lastRowFirstColumn="0" w:lastRowLastColumn="0"/>
            <w:tcW w:w="3325" w:type="dxa"/>
            <w:tcPrChange w:id="132" w:author="mine" w:date="2014-05-21T13:59:00Z">
              <w:tcPr>
                <w:tcW w:w="3325" w:type="dxa"/>
              </w:tcPr>
            </w:tcPrChange>
          </w:tcPr>
          <w:p w:rsidR="00AA56BD" w:rsidRDefault="00AA56BD" w:rsidP="006F67D8">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tcPrChange w:id="133" w:author="mine" w:date="2014-05-21T13:59:00Z">
              <w:tcPr>
                <w:tcW w:w="4972" w:type="dxa"/>
              </w:tcPr>
            </w:tcPrChange>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5"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tcPrChange w:id="136"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Change w:id="1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8" w:author="mine" w:date="2014-05-21T13:59:00Z">
              <w:tcPr>
                <w:tcW w:w="3325" w:type="dxa"/>
                <w:vAlign w:val="center"/>
              </w:tcPr>
            </w:tcPrChange>
          </w:tcPr>
          <w:p w:rsidR="00AA56BD" w:rsidRDefault="00AA56BD" w:rsidP="006F3DFC">
            <w:pPr>
              <w:spacing w:after="0"/>
              <w:rPr>
                <w:sz w:val="24"/>
                <w:szCs w:val="24"/>
              </w:rPr>
            </w:pPr>
            <w:r>
              <w:rPr>
                <w:sz w:val="24"/>
                <w:szCs w:val="24"/>
              </w:rPr>
              <w:t>Deliverables</w:t>
            </w:r>
          </w:p>
        </w:tc>
        <w:tc>
          <w:tcPr>
            <w:tcW w:w="4972" w:type="dxa"/>
            <w:tcPrChange w:id="139"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1"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tcPrChange w:id="142"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Change w:id="1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4" w:author="mine" w:date="2014-05-21T13:59:00Z">
              <w:tcPr>
                <w:tcW w:w="3325" w:type="dxa"/>
                <w:vAlign w:val="center"/>
              </w:tcPr>
            </w:tcPrChange>
          </w:tcPr>
          <w:p w:rsidR="00AA56BD" w:rsidRDefault="00AA56BD" w:rsidP="006F3DFC">
            <w:pPr>
              <w:spacing w:after="0"/>
              <w:rPr>
                <w:sz w:val="24"/>
                <w:szCs w:val="24"/>
              </w:rPr>
            </w:pPr>
            <w:r>
              <w:rPr>
                <w:sz w:val="24"/>
                <w:szCs w:val="24"/>
              </w:rPr>
              <w:t>Dependencies and constraints</w:t>
            </w:r>
          </w:p>
        </w:tc>
        <w:tc>
          <w:tcPr>
            <w:tcW w:w="4972" w:type="dxa"/>
            <w:tcPrChange w:id="145"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7"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tcPrChange w:id="148" w:author="mine" w:date="2014-05-21T13:59:00Z">
              <w:tcPr>
                <w:tcW w:w="4972" w:type="dxa"/>
              </w:tcPr>
            </w:tcPrChange>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149" w:name="_Toc385663795"/>
      <w:r w:rsidRPr="00AA14D3">
        <w:rPr>
          <w:i w:val="0"/>
          <w:sz w:val="24"/>
          <w:szCs w:val="24"/>
        </w:rPr>
        <w:t>Task 2: Planning</w:t>
      </w:r>
      <w:bookmarkEnd w:id="149"/>
    </w:p>
    <w:tbl>
      <w:tblPr>
        <w:tblStyle w:val="GridTable4-Accent21"/>
        <w:tblW w:w="0" w:type="auto"/>
        <w:jc w:val="center"/>
        <w:tblLook w:val="04A0" w:firstRow="1" w:lastRow="0" w:firstColumn="1" w:lastColumn="0" w:noHBand="0" w:noVBand="1"/>
        <w:tblPrChange w:id="15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51">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3"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54" w:author="mine" w:date="2014-05-21T13:59:00Z">
              <w:tcPr>
                <w:tcW w:w="4972" w:type="dxa"/>
                <w:vAlign w:val="center"/>
              </w:tcPr>
            </w:tcPrChange>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5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Change w:id="15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9"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60"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6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Change w:id="1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5"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6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69" w:author="mine" w:date="2014-05-21T13:59:00Z">
              <w:tcPr>
                <w:tcW w:w="4972" w:type="dxa"/>
                <w:vAlign w:val="center"/>
              </w:tcPr>
            </w:tcPrChange>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170" w:name="_Toc385663796"/>
      <w:r w:rsidRPr="00AA14D3">
        <w:rPr>
          <w:i w:val="0"/>
          <w:sz w:val="24"/>
          <w:szCs w:val="24"/>
        </w:rPr>
        <w:t xml:space="preserve">Task 3: </w:t>
      </w:r>
      <w:r w:rsidR="0005467E">
        <w:rPr>
          <w:i w:val="0"/>
          <w:sz w:val="24"/>
          <w:szCs w:val="24"/>
        </w:rPr>
        <w:t>Creating Software Requirement Specification</w:t>
      </w:r>
      <w:bookmarkEnd w:id="170"/>
    </w:p>
    <w:tbl>
      <w:tblPr>
        <w:tblStyle w:val="GridTable4-Accent21"/>
        <w:tblW w:w="0" w:type="auto"/>
        <w:jc w:val="center"/>
        <w:tblLook w:val="04A0" w:firstRow="1" w:lastRow="0" w:firstColumn="1" w:lastColumn="0" w:noHBand="0" w:noVBand="1"/>
        <w:tblPrChange w:id="171"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72">
          <w:tblGrid>
            <w:gridCol w:w="3325"/>
            <w:gridCol w:w="4972"/>
          </w:tblGrid>
        </w:tblGridChange>
      </w:tblGrid>
      <w:tr w:rsidR="00D875F6" w:rsidTr="00B77415">
        <w:trPr>
          <w:cnfStyle w:val="100000000000" w:firstRow="1" w:lastRow="0" w:firstColumn="0" w:lastColumn="0" w:oddVBand="0" w:evenVBand="0" w:oddHBand="0" w:evenHBand="0" w:firstRowFirstColumn="0" w:firstRowLastColumn="0" w:lastRowFirstColumn="0" w:lastRowLastColumn="0"/>
          <w:jc w:val="center"/>
          <w:trPrChange w:id="1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4"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75" w:author="mine" w:date="2014-05-21T13:59:00Z">
              <w:tcPr>
                <w:tcW w:w="4972" w:type="dxa"/>
                <w:vAlign w:val="center"/>
              </w:tcPr>
            </w:tcPrChange>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7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Change w:id="1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0"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81" w:author="mine" w:date="2014-05-21T13:59:00Z">
              <w:tcPr>
                <w:tcW w:w="4972" w:type="dxa"/>
                <w:vAlign w:val="center"/>
              </w:tcPr>
            </w:tcPrChange>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8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Change w:id="1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6"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8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90" w:author="mine" w:date="2014-05-21T13:59:00Z">
              <w:tcPr>
                <w:tcW w:w="4972" w:type="dxa"/>
                <w:vAlign w:val="center"/>
              </w:tcPr>
            </w:tcPrChange>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191"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191"/>
    </w:p>
    <w:tbl>
      <w:tblPr>
        <w:tblStyle w:val="GridTable4-Accent21"/>
        <w:tblW w:w="0" w:type="auto"/>
        <w:jc w:val="center"/>
        <w:tblLook w:val="04A0" w:firstRow="1" w:lastRow="0" w:firstColumn="1" w:lastColumn="0" w:noHBand="0" w:noVBand="1"/>
        <w:tblPrChange w:id="192"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93">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5"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96"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9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9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Change w:id="2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1"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02"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05"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Change w:id="2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7"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08" w:author="mine" w:date="2014-05-21T13:59:00Z">
              <w:tcPr>
                <w:tcW w:w="4972" w:type="dxa"/>
                <w:vAlign w:val="center"/>
              </w:tcPr>
            </w:tcPrChange>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1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212" w:name="_Toc385663798"/>
      <w:r w:rsidRPr="00AA14D3">
        <w:rPr>
          <w:i w:val="0"/>
          <w:sz w:val="24"/>
          <w:szCs w:val="24"/>
        </w:rPr>
        <w:t xml:space="preserve">Task 5: </w:t>
      </w:r>
      <w:r w:rsidR="00AC2AF5">
        <w:rPr>
          <w:i w:val="0"/>
          <w:sz w:val="24"/>
          <w:szCs w:val="24"/>
        </w:rPr>
        <w:t>Designing User Interface</w:t>
      </w:r>
      <w:bookmarkEnd w:id="212"/>
    </w:p>
    <w:tbl>
      <w:tblPr>
        <w:tblStyle w:val="GridTable4-Accent21"/>
        <w:tblW w:w="0" w:type="auto"/>
        <w:jc w:val="center"/>
        <w:tblLook w:val="04A0" w:firstRow="1" w:lastRow="0" w:firstColumn="1" w:lastColumn="0" w:noHBand="0" w:noVBand="1"/>
        <w:tblPrChange w:id="213"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14">
          <w:tblGrid>
            <w:gridCol w:w="3325"/>
            <w:gridCol w:w="4972"/>
          </w:tblGrid>
        </w:tblGridChange>
      </w:tblGrid>
      <w:tr w:rsidR="002B6A3E" w:rsidTr="00B77415">
        <w:trPr>
          <w:cnfStyle w:val="100000000000" w:firstRow="1" w:lastRow="0" w:firstColumn="0" w:lastColumn="0" w:oddVBand="0" w:evenVBand="0" w:oddHBand="0" w:evenHBand="0" w:firstRowFirstColumn="0" w:firstRowLastColumn="0" w:lastRowFirstColumn="0" w:lastRowLastColumn="0"/>
          <w:jc w:val="center"/>
          <w:trPrChange w:id="2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6" w:author="mine" w:date="2014-05-21T13:59:00Z">
              <w:tcPr>
                <w:tcW w:w="3325" w:type="dxa"/>
                <w:vAlign w:val="center"/>
              </w:tcPr>
            </w:tcPrChange>
          </w:tcPr>
          <w:p w:rsidR="002B6A3E" w:rsidRDefault="002B6A3E"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17" w:author="mine" w:date="2014-05-21T13:59:00Z">
              <w:tcPr>
                <w:tcW w:w="4972" w:type="dxa"/>
                <w:vAlign w:val="center"/>
              </w:tcPr>
            </w:tcPrChange>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9"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Descriptions</w:t>
            </w:r>
          </w:p>
        </w:tc>
        <w:tc>
          <w:tcPr>
            <w:tcW w:w="4972" w:type="dxa"/>
            <w:vAlign w:val="center"/>
            <w:tcPrChange w:id="220" w:author="mine" w:date="2014-05-21T13:59:00Z">
              <w:tcPr>
                <w:tcW w:w="4972" w:type="dxa"/>
                <w:vAlign w:val="center"/>
              </w:tcPr>
            </w:tcPrChange>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Change w:id="2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2" w:author="mine" w:date="2014-05-21T13:59:00Z">
              <w:tcPr>
                <w:tcW w:w="3325" w:type="dxa"/>
                <w:vAlign w:val="center"/>
              </w:tcPr>
            </w:tcPrChange>
          </w:tcPr>
          <w:p w:rsidR="002B6A3E" w:rsidRDefault="002B6A3E" w:rsidP="00DB1B45">
            <w:pPr>
              <w:spacing w:after="0"/>
              <w:rPr>
                <w:sz w:val="24"/>
                <w:szCs w:val="24"/>
              </w:rPr>
            </w:pPr>
            <w:r>
              <w:rPr>
                <w:sz w:val="24"/>
                <w:szCs w:val="24"/>
              </w:rPr>
              <w:t>Deliverables</w:t>
            </w:r>
          </w:p>
        </w:tc>
        <w:tc>
          <w:tcPr>
            <w:tcW w:w="4972" w:type="dxa"/>
            <w:vAlign w:val="center"/>
            <w:tcPrChange w:id="223" w:author="mine" w:date="2014-05-21T13:59:00Z">
              <w:tcPr>
                <w:tcW w:w="4972" w:type="dxa"/>
                <w:vAlign w:val="center"/>
              </w:tcPr>
            </w:tcPrChange>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2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5"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26" w:author="mine" w:date="2014-05-21T13:59:00Z">
              <w:tcPr>
                <w:tcW w:w="4972" w:type="dxa"/>
                <w:vAlign w:val="center"/>
              </w:tcPr>
            </w:tcPrChange>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Change w:id="2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8" w:author="mine" w:date="2014-05-21T13:59:00Z">
              <w:tcPr>
                <w:tcW w:w="3325" w:type="dxa"/>
                <w:vAlign w:val="center"/>
              </w:tcPr>
            </w:tcPrChange>
          </w:tcPr>
          <w:p w:rsidR="002B6A3E" w:rsidRDefault="002B6A3E" w:rsidP="00DB1B45">
            <w:pPr>
              <w:spacing w:after="0"/>
              <w:rPr>
                <w:sz w:val="24"/>
                <w:szCs w:val="24"/>
              </w:rPr>
            </w:pPr>
            <w:r>
              <w:rPr>
                <w:sz w:val="24"/>
                <w:szCs w:val="24"/>
              </w:rPr>
              <w:t>Dependencies and constraints</w:t>
            </w:r>
          </w:p>
        </w:tc>
        <w:tc>
          <w:tcPr>
            <w:tcW w:w="4972" w:type="dxa"/>
            <w:vAlign w:val="center"/>
            <w:tcPrChange w:id="229" w:author="mine" w:date="2014-05-21T13:59:00Z">
              <w:tcPr>
                <w:tcW w:w="4972" w:type="dxa"/>
                <w:vAlign w:val="center"/>
              </w:tcPr>
            </w:tcPrChange>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1"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32" w:author="mine" w:date="2014-05-21T13:59:00Z">
              <w:tcPr>
                <w:tcW w:w="4972" w:type="dxa"/>
                <w:vAlign w:val="center"/>
              </w:tcPr>
            </w:tcPrChange>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233" w:name="_Toc385663799"/>
      <w:r>
        <w:rPr>
          <w:i w:val="0"/>
          <w:sz w:val="24"/>
          <w:szCs w:val="24"/>
        </w:rPr>
        <w:t>Task 6</w:t>
      </w:r>
      <w:r w:rsidR="00B61CE9" w:rsidRPr="00714A1D">
        <w:rPr>
          <w:i w:val="0"/>
          <w:sz w:val="24"/>
          <w:szCs w:val="24"/>
        </w:rPr>
        <w:t>: Creating Software Design Description</w:t>
      </w:r>
      <w:bookmarkEnd w:id="233"/>
    </w:p>
    <w:tbl>
      <w:tblPr>
        <w:tblStyle w:val="GridTable4-Accent21"/>
        <w:tblW w:w="0" w:type="auto"/>
        <w:jc w:val="center"/>
        <w:tblLook w:val="04A0" w:firstRow="1" w:lastRow="0" w:firstColumn="1" w:lastColumn="0" w:noHBand="0" w:noVBand="1"/>
        <w:tblPrChange w:id="234"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35">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7"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38"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4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Change w:id="2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3"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44"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4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Change w:id="2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9"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50" w:author="mine" w:date="2014-05-21T13:59:00Z">
              <w:tcPr>
                <w:tcW w:w="4972" w:type="dxa"/>
                <w:vAlign w:val="center"/>
              </w:tcPr>
            </w:tcPrChange>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53" w:author="mine" w:date="2014-05-21T13:59:00Z">
              <w:tcPr>
                <w:tcW w:w="4972" w:type="dxa"/>
                <w:vAlign w:val="center"/>
              </w:tcPr>
            </w:tcPrChange>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254" w:name="_Toc38566380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254"/>
    </w:p>
    <w:tbl>
      <w:tblPr>
        <w:tblStyle w:val="GridTable4-Accent21"/>
        <w:tblW w:w="0" w:type="auto"/>
        <w:jc w:val="center"/>
        <w:tblLook w:val="04A0" w:firstRow="1" w:lastRow="0" w:firstColumn="1" w:lastColumn="0" w:noHBand="0" w:noVBand="1"/>
        <w:tblPrChange w:id="255"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56">
          <w:tblGrid>
            <w:gridCol w:w="3325"/>
            <w:gridCol w:w="4972"/>
          </w:tblGrid>
        </w:tblGridChange>
      </w:tblGrid>
      <w:tr w:rsidR="00EA49C8" w:rsidTr="00B77415">
        <w:trPr>
          <w:cnfStyle w:val="100000000000" w:firstRow="1" w:lastRow="0" w:firstColumn="0" w:lastColumn="0" w:oddVBand="0" w:evenVBand="0" w:oddHBand="0" w:evenHBand="0" w:firstRowFirstColumn="0" w:firstRowLastColumn="0" w:lastRowFirstColumn="0" w:lastRowLastColumn="0"/>
          <w:jc w:val="center"/>
          <w:trPrChange w:id="2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8" w:author="mine" w:date="2014-05-21T13:59:00Z">
              <w:tcPr>
                <w:tcW w:w="3325" w:type="dxa"/>
                <w:vAlign w:val="center"/>
              </w:tcPr>
            </w:tcPrChange>
          </w:tcPr>
          <w:p w:rsidR="00EA49C8" w:rsidRDefault="00EA49C8"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59" w:author="mine" w:date="2014-05-21T13:59:00Z">
              <w:tcPr>
                <w:tcW w:w="4972" w:type="dxa"/>
                <w:vAlign w:val="center"/>
              </w:tcPr>
            </w:tcPrChange>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1"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62" w:author="mine" w:date="2014-05-21T13:59:00Z">
              <w:tcPr>
                <w:tcW w:w="4972" w:type="dxa"/>
                <w:vAlign w:val="center"/>
              </w:tcPr>
            </w:tcPrChange>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Change w:id="2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4" w:author="mine" w:date="2014-05-21T13:59:00Z">
              <w:tcPr>
                <w:tcW w:w="3325" w:type="dxa"/>
                <w:vAlign w:val="center"/>
              </w:tcPr>
            </w:tcPrChange>
          </w:tcPr>
          <w:p w:rsidR="00EA49C8" w:rsidRDefault="00EA49C8" w:rsidP="00DB1B45">
            <w:pPr>
              <w:spacing w:after="0"/>
              <w:rPr>
                <w:sz w:val="24"/>
                <w:szCs w:val="24"/>
              </w:rPr>
            </w:pPr>
            <w:r>
              <w:rPr>
                <w:sz w:val="24"/>
                <w:szCs w:val="24"/>
              </w:rPr>
              <w:t>Deliverables</w:t>
            </w:r>
          </w:p>
        </w:tc>
        <w:tc>
          <w:tcPr>
            <w:tcW w:w="4972" w:type="dxa"/>
            <w:vAlign w:val="center"/>
            <w:tcPrChange w:id="265" w:author="mine" w:date="2014-05-21T13:59:00Z">
              <w:tcPr>
                <w:tcW w:w="4972" w:type="dxa"/>
                <w:vAlign w:val="center"/>
              </w:tcPr>
            </w:tcPrChange>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7"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68" w:author="mine" w:date="2014-05-21T13:59:00Z">
              <w:tcPr>
                <w:tcW w:w="4972" w:type="dxa"/>
                <w:vAlign w:val="center"/>
              </w:tcPr>
            </w:tcPrChange>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Change w:id="2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0" w:author="mine" w:date="2014-05-21T13:59:00Z">
              <w:tcPr>
                <w:tcW w:w="3325" w:type="dxa"/>
                <w:vAlign w:val="center"/>
              </w:tcPr>
            </w:tcPrChange>
          </w:tcPr>
          <w:p w:rsidR="00EA49C8" w:rsidRDefault="00EA49C8" w:rsidP="00DB1B45">
            <w:pPr>
              <w:spacing w:after="0"/>
              <w:rPr>
                <w:sz w:val="24"/>
                <w:szCs w:val="24"/>
              </w:rPr>
            </w:pPr>
            <w:r>
              <w:rPr>
                <w:sz w:val="24"/>
                <w:szCs w:val="24"/>
              </w:rPr>
              <w:t>Dependencies and constraints</w:t>
            </w:r>
          </w:p>
        </w:tc>
        <w:tc>
          <w:tcPr>
            <w:tcW w:w="4972" w:type="dxa"/>
            <w:vAlign w:val="center"/>
            <w:tcPrChange w:id="271" w:author="mine" w:date="2014-05-21T13:59:00Z">
              <w:tcPr>
                <w:tcW w:w="4972" w:type="dxa"/>
                <w:vAlign w:val="center"/>
              </w:tcPr>
            </w:tcPrChange>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7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3"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74" w:author="mine" w:date="2014-05-21T13:59:00Z">
              <w:tcPr>
                <w:tcW w:w="4972" w:type="dxa"/>
                <w:vAlign w:val="center"/>
              </w:tcPr>
            </w:tcPrChange>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275" w:name="_Toc385663801"/>
      <w:r>
        <w:rPr>
          <w:i w:val="0"/>
          <w:sz w:val="24"/>
          <w:szCs w:val="24"/>
        </w:rPr>
        <w:t>Task 8</w:t>
      </w:r>
      <w:r w:rsidR="00EF2C2B" w:rsidRPr="00AE624F">
        <w:rPr>
          <w:i w:val="0"/>
          <w:sz w:val="24"/>
          <w:szCs w:val="24"/>
        </w:rPr>
        <w:t>: Implementing</w:t>
      </w:r>
      <w:bookmarkEnd w:id="275"/>
    </w:p>
    <w:tbl>
      <w:tblPr>
        <w:tblStyle w:val="GridTable4-Accent21"/>
        <w:tblW w:w="0" w:type="auto"/>
        <w:jc w:val="center"/>
        <w:tblLook w:val="04A0" w:firstRow="1" w:lastRow="0" w:firstColumn="1" w:lastColumn="0" w:noHBand="0" w:noVBand="1"/>
        <w:tblPrChange w:id="276"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77">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9"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80"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8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Change w:id="2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5"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8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8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Change w:id="29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1"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92" w:author="mine" w:date="2014-05-21T13:59:00Z">
              <w:tcPr>
                <w:tcW w:w="4972" w:type="dxa"/>
                <w:vAlign w:val="center"/>
              </w:tcPr>
            </w:tcPrChange>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95" w:author="mine" w:date="2014-05-21T13:59:00Z">
              <w:tcPr>
                <w:tcW w:w="4972" w:type="dxa"/>
                <w:vAlign w:val="center"/>
              </w:tcPr>
            </w:tcPrChange>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296"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296"/>
    </w:p>
    <w:tbl>
      <w:tblPr>
        <w:tblStyle w:val="GridTable4-Accent21"/>
        <w:tblW w:w="0" w:type="auto"/>
        <w:jc w:val="center"/>
        <w:tblLook w:val="04A0" w:firstRow="1" w:lastRow="0" w:firstColumn="1" w:lastColumn="0" w:noHBand="0" w:noVBand="1"/>
        <w:tblPrChange w:id="297"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98">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0" w:author="mine" w:date="2014-05-21T13:59:00Z">
              <w:tcPr>
                <w:tcW w:w="3325" w:type="dxa"/>
                <w:vAlign w:val="center"/>
              </w:tcPr>
            </w:tcPrChange>
          </w:tcPr>
          <w:p w:rsidR="00396BD3" w:rsidRDefault="00396BD3" w:rsidP="00FB4752">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01" w:author="mine" w:date="2014-05-21T13:59:00Z">
              <w:tcPr>
                <w:tcW w:w="4972" w:type="dxa"/>
                <w:vAlign w:val="center"/>
              </w:tcPr>
            </w:tcPrChange>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3"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04" w:author="mine" w:date="2014-05-21T13:59:00Z">
              <w:tcPr>
                <w:tcW w:w="4972" w:type="dxa"/>
                <w:vAlign w:val="center"/>
              </w:tcPr>
            </w:tcPrChange>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B77415">
        <w:trPr>
          <w:jc w:val="center"/>
          <w:trPrChange w:id="3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6" w:author="mine" w:date="2014-05-21T13:59:00Z">
              <w:tcPr>
                <w:tcW w:w="3325" w:type="dxa"/>
                <w:vAlign w:val="center"/>
              </w:tcPr>
            </w:tcPrChange>
          </w:tcPr>
          <w:p w:rsidR="00396BD3" w:rsidRDefault="00396BD3" w:rsidP="00FB4752">
            <w:pPr>
              <w:spacing w:after="0"/>
              <w:rPr>
                <w:sz w:val="24"/>
                <w:szCs w:val="24"/>
              </w:rPr>
            </w:pPr>
            <w:r>
              <w:rPr>
                <w:sz w:val="24"/>
                <w:szCs w:val="24"/>
              </w:rPr>
              <w:lastRenderedPageBreak/>
              <w:t>Deliverables</w:t>
            </w:r>
          </w:p>
        </w:tc>
        <w:tc>
          <w:tcPr>
            <w:tcW w:w="4972" w:type="dxa"/>
            <w:vAlign w:val="center"/>
            <w:tcPrChange w:id="307" w:author="mine" w:date="2014-05-21T13:59:00Z">
              <w:tcPr>
                <w:tcW w:w="4972" w:type="dxa"/>
                <w:vAlign w:val="center"/>
              </w:tcPr>
            </w:tcPrChange>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9"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10" w:author="mine" w:date="2014-05-21T13:59:00Z">
              <w:tcPr>
                <w:tcW w:w="4972" w:type="dxa"/>
                <w:vAlign w:val="center"/>
              </w:tcPr>
            </w:tcPrChange>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Change w:id="3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2" w:author="mine" w:date="2014-05-21T13:59:00Z">
              <w:tcPr>
                <w:tcW w:w="3325" w:type="dxa"/>
                <w:vAlign w:val="center"/>
              </w:tcPr>
            </w:tcPrChange>
          </w:tcPr>
          <w:p w:rsidR="00396BD3" w:rsidRDefault="00396BD3" w:rsidP="00FB4752">
            <w:pPr>
              <w:spacing w:after="0"/>
              <w:rPr>
                <w:sz w:val="24"/>
                <w:szCs w:val="24"/>
              </w:rPr>
            </w:pPr>
            <w:r>
              <w:rPr>
                <w:sz w:val="24"/>
                <w:szCs w:val="24"/>
              </w:rPr>
              <w:t>Dependencies and constraints</w:t>
            </w:r>
          </w:p>
        </w:tc>
        <w:tc>
          <w:tcPr>
            <w:tcW w:w="4972" w:type="dxa"/>
            <w:vAlign w:val="center"/>
            <w:tcPrChange w:id="313" w:author="mine" w:date="2014-05-21T13:59:00Z">
              <w:tcPr>
                <w:tcW w:w="4972" w:type="dxa"/>
                <w:vAlign w:val="center"/>
              </w:tcPr>
            </w:tcPrChange>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5"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16" w:author="mine" w:date="2014-05-21T13:59:00Z">
              <w:tcPr>
                <w:tcW w:w="4972" w:type="dxa"/>
                <w:vAlign w:val="center"/>
              </w:tcPr>
            </w:tcPrChange>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317"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317"/>
    </w:p>
    <w:tbl>
      <w:tblPr>
        <w:tblStyle w:val="GridTable4-Accent21"/>
        <w:tblW w:w="0" w:type="auto"/>
        <w:jc w:val="center"/>
        <w:tblLook w:val="04A0" w:firstRow="1" w:lastRow="0" w:firstColumn="1" w:lastColumn="0" w:noHBand="0" w:noVBand="1"/>
        <w:tblPrChange w:id="318"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19">
          <w:tblGrid>
            <w:gridCol w:w="3325"/>
            <w:gridCol w:w="4972"/>
          </w:tblGrid>
        </w:tblGridChange>
      </w:tblGrid>
      <w:tr w:rsidR="004D4660" w:rsidTr="00B77415">
        <w:trPr>
          <w:cnfStyle w:val="100000000000" w:firstRow="1" w:lastRow="0" w:firstColumn="0" w:lastColumn="0" w:oddVBand="0" w:evenVBand="0" w:oddHBand="0" w:evenHBand="0" w:firstRowFirstColumn="0" w:firstRowLastColumn="0" w:lastRowFirstColumn="0" w:lastRowLastColumn="0"/>
          <w:jc w:val="center"/>
          <w:trPrChange w:id="3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1" w:author="mine" w:date="2014-05-21T13:59:00Z">
              <w:tcPr>
                <w:tcW w:w="3325" w:type="dxa"/>
                <w:vAlign w:val="center"/>
              </w:tcPr>
            </w:tcPrChange>
          </w:tcPr>
          <w:p w:rsidR="004D4660" w:rsidRDefault="004D4660"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22" w:author="mine" w:date="2014-05-21T13:59:00Z">
              <w:tcPr>
                <w:tcW w:w="4972" w:type="dxa"/>
                <w:vAlign w:val="center"/>
              </w:tcPr>
            </w:tcPrChange>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4"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25" w:author="mine" w:date="2014-05-21T13:59:00Z">
              <w:tcPr>
                <w:tcW w:w="4972" w:type="dxa"/>
                <w:vAlign w:val="center"/>
              </w:tcPr>
            </w:tcPrChange>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Change w:id="32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7" w:author="mine" w:date="2014-05-21T13:59:00Z">
              <w:tcPr>
                <w:tcW w:w="3325" w:type="dxa"/>
                <w:vAlign w:val="center"/>
              </w:tcPr>
            </w:tcPrChange>
          </w:tcPr>
          <w:p w:rsidR="004D4660" w:rsidRDefault="004D4660" w:rsidP="00DB1B45">
            <w:pPr>
              <w:spacing w:after="0"/>
              <w:rPr>
                <w:sz w:val="24"/>
                <w:szCs w:val="24"/>
              </w:rPr>
            </w:pPr>
            <w:r>
              <w:rPr>
                <w:sz w:val="24"/>
                <w:szCs w:val="24"/>
              </w:rPr>
              <w:t>Deliverables</w:t>
            </w:r>
          </w:p>
        </w:tc>
        <w:tc>
          <w:tcPr>
            <w:tcW w:w="4972" w:type="dxa"/>
            <w:vAlign w:val="center"/>
            <w:tcPrChange w:id="328" w:author="mine" w:date="2014-05-21T13:59:00Z">
              <w:tcPr>
                <w:tcW w:w="4972" w:type="dxa"/>
                <w:vAlign w:val="center"/>
              </w:tcPr>
            </w:tcPrChange>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0"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31" w:author="mine" w:date="2014-05-21T13:59:00Z">
              <w:tcPr>
                <w:tcW w:w="4972" w:type="dxa"/>
                <w:vAlign w:val="center"/>
              </w:tcPr>
            </w:tcPrChange>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Change w:id="3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3" w:author="mine" w:date="2014-05-21T13:59:00Z">
              <w:tcPr>
                <w:tcW w:w="3325" w:type="dxa"/>
                <w:vAlign w:val="center"/>
              </w:tcPr>
            </w:tcPrChange>
          </w:tcPr>
          <w:p w:rsidR="004D4660" w:rsidRDefault="004D4660" w:rsidP="00DB1B45">
            <w:pPr>
              <w:spacing w:after="0"/>
              <w:rPr>
                <w:sz w:val="24"/>
                <w:szCs w:val="24"/>
              </w:rPr>
            </w:pPr>
            <w:r>
              <w:rPr>
                <w:sz w:val="24"/>
                <w:szCs w:val="24"/>
              </w:rPr>
              <w:t>Dependencies and constraints</w:t>
            </w:r>
          </w:p>
        </w:tc>
        <w:tc>
          <w:tcPr>
            <w:tcW w:w="4972" w:type="dxa"/>
            <w:vAlign w:val="center"/>
            <w:tcPrChange w:id="334" w:author="mine" w:date="2014-05-21T13:59:00Z">
              <w:tcPr>
                <w:tcW w:w="4972" w:type="dxa"/>
                <w:vAlign w:val="center"/>
              </w:tcPr>
            </w:tcPrChange>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6"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37" w:author="mine" w:date="2014-05-21T13:59:00Z">
              <w:tcPr>
                <w:tcW w:w="4972" w:type="dxa"/>
                <w:vAlign w:val="center"/>
              </w:tcPr>
            </w:tcPrChange>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338" w:name="_Toc385663804"/>
      <w:r w:rsidRPr="004D1189">
        <w:rPr>
          <w:i w:val="0"/>
          <w:sz w:val="24"/>
          <w:szCs w:val="24"/>
        </w:rPr>
        <w:t>Task 11</w:t>
      </w:r>
      <w:r w:rsidR="00AF48BF" w:rsidRPr="004D1189">
        <w:rPr>
          <w:i w:val="0"/>
          <w:sz w:val="24"/>
          <w:szCs w:val="24"/>
        </w:rPr>
        <w:t>: Writing User’s Manual</w:t>
      </w:r>
      <w:bookmarkEnd w:id="338"/>
    </w:p>
    <w:tbl>
      <w:tblPr>
        <w:tblStyle w:val="GridTable4-Accent21"/>
        <w:tblW w:w="0" w:type="auto"/>
        <w:jc w:val="center"/>
        <w:tblLook w:val="04A0" w:firstRow="1" w:lastRow="0" w:firstColumn="1" w:lastColumn="0" w:noHBand="0" w:noVBand="1"/>
        <w:tblPrChange w:id="33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40">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2"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43" w:author="mine" w:date="2014-05-21T13:59:00Z">
              <w:tcPr>
                <w:tcW w:w="4972" w:type="dxa"/>
                <w:vAlign w:val="center"/>
              </w:tcPr>
            </w:tcPrChange>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4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46"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Change w:id="3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8"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349"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5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Change w:id="3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4"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355" w:author="mine" w:date="2014-05-21T13:59:00Z">
              <w:tcPr>
                <w:tcW w:w="4972" w:type="dxa"/>
                <w:vAlign w:val="center"/>
              </w:tcPr>
            </w:tcPrChange>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58" w:author="mine" w:date="2014-05-21T13:59:00Z">
              <w:tcPr>
                <w:tcW w:w="4972" w:type="dxa"/>
                <w:vAlign w:val="center"/>
              </w:tcPr>
            </w:tcPrChange>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359" w:name="_Toc385663805"/>
      <w:r w:rsidRPr="003C0CAD">
        <w:rPr>
          <w:b/>
        </w:rPr>
        <w:lastRenderedPageBreak/>
        <w:t>Task Sheet: Assignments and Timetable</w:t>
      </w:r>
      <w:bookmarkEnd w:id="359"/>
    </w:p>
    <w:tbl>
      <w:tblPr>
        <w:tblStyle w:val="GridTable4-Accent21"/>
        <w:tblW w:w="9990" w:type="dxa"/>
        <w:jc w:val="center"/>
        <w:tblLook w:val="04A0" w:firstRow="1" w:lastRow="0" w:firstColumn="1" w:lastColumn="0" w:noHBand="0" w:noVBand="1"/>
        <w:tblPrChange w:id="360" w:author="mine" w:date="2014-05-21T13:59:00Z">
          <w:tblPr>
            <w:tblStyle w:val="GridTable4-Accent210"/>
            <w:tblW w:w="9990" w:type="dxa"/>
            <w:jc w:val="center"/>
            <w:tblLook w:val="04A0" w:firstRow="1" w:lastRow="0" w:firstColumn="1" w:lastColumn="0" w:noHBand="0" w:noVBand="1"/>
          </w:tblPr>
        </w:tblPrChange>
      </w:tblPr>
      <w:tblGrid>
        <w:gridCol w:w="3420"/>
        <w:gridCol w:w="1080"/>
        <w:gridCol w:w="1260"/>
        <w:gridCol w:w="1260"/>
        <w:gridCol w:w="2970"/>
        <w:tblGridChange w:id="361">
          <w:tblGrid>
            <w:gridCol w:w="3420"/>
            <w:gridCol w:w="1080"/>
            <w:gridCol w:w="1260"/>
            <w:gridCol w:w="1260"/>
            <w:gridCol w:w="2970"/>
          </w:tblGrid>
        </w:tblGridChange>
      </w:tblGrid>
      <w:tr w:rsidR="00E36347" w:rsidTr="00B77415">
        <w:trPr>
          <w:cnfStyle w:val="100000000000" w:firstRow="1" w:lastRow="0" w:firstColumn="0" w:lastColumn="0" w:oddVBand="0" w:evenVBand="0" w:oddHBand="0" w:evenHBand="0" w:firstRowFirstColumn="0" w:firstRowLastColumn="0" w:lastRowFirstColumn="0" w:lastRowLastColumn="0"/>
          <w:jc w:val="center"/>
          <w:trPrChange w:id="3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3" w:author="mine" w:date="2014-05-21T13:59:00Z">
              <w:tcPr>
                <w:tcW w:w="3420" w:type="dxa"/>
              </w:tcPr>
            </w:tcPrChange>
          </w:tcPr>
          <w:p w:rsidR="00E36347" w:rsidRDefault="00E36347" w:rsidP="00D617C3">
            <w:pPr>
              <w:cnfStyle w:val="101000000000" w:firstRow="1" w:lastRow="0" w:firstColumn="1" w:lastColumn="0" w:oddVBand="0" w:evenVBand="0" w:oddHBand="0" w:evenHBand="0" w:firstRowFirstColumn="0" w:firstRowLastColumn="0" w:lastRowFirstColumn="0" w:lastRowLastColumn="0"/>
            </w:pPr>
            <w:r>
              <w:t>Task Name</w:t>
            </w:r>
          </w:p>
        </w:tc>
        <w:tc>
          <w:tcPr>
            <w:tcW w:w="1080" w:type="dxa"/>
            <w:tcPrChange w:id="364" w:author="mine" w:date="2014-05-21T13:59:00Z">
              <w:tcPr>
                <w:tcW w:w="108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Change w:id="365"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Change w:id="366"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Change w:id="367" w:author="mine" w:date="2014-05-21T13:59:00Z">
              <w:tcPr>
                <w:tcW w:w="297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9" w:author="mine" w:date="2014-05-21T13:59:00Z">
              <w:tcPr>
                <w:tcW w:w="3420" w:type="dxa"/>
              </w:tcPr>
            </w:tcPrChange>
          </w:tcPr>
          <w:p w:rsidR="00E36347" w:rsidRDefault="00E36347" w:rsidP="00D617C3">
            <w:pPr>
              <w:cnfStyle w:val="001000100000" w:firstRow="0" w:lastRow="0" w:firstColumn="1" w:lastColumn="0" w:oddVBand="0" w:evenVBand="0" w:oddHBand="1" w:evenHBand="0" w:firstRowFirstColumn="0" w:firstRowLastColumn="0" w:lastRowFirstColumn="0" w:lastRowLastColumn="0"/>
            </w:pPr>
            <w:r>
              <w:t>Initiating</w:t>
            </w:r>
          </w:p>
        </w:tc>
        <w:tc>
          <w:tcPr>
            <w:tcW w:w="1080" w:type="dxa"/>
            <w:tcPrChange w:id="37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Change w:id="37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Change w:id="37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Change w:id="37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Change w:id="3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5" w:author="mine" w:date="2014-05-21T13:59:00Z">
              <w:tcPr>
                <w:tcW w:w="3420" w:type="dxa"/>
              </w:tcPr>
            </w:tcPrChange>
          </w:tcPr>
          <w:p w:rsidR="00E36347" w:rsidRDefault="00E36347" w:rsidP="00D617C3">
            <w:r>
              <w:t>Planning</w:t>
            </w:r>
          </w:p>
        </w:tc>
        <w:tc>
          <w:tcPr>
            <w:tcW w:w="1080" w:type="dxa"/>
            <w:tcPrChange w:id="376"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Change w:id="377"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Change w:id="378"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Change w:id="379"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1" w:author="mine" w:date="2014-05-21T13:59:00Z">
              <w:tcPr>
                <w:tcW w:w="3420" w:type="dxa"/>
              </w:tcPr>
            </w:tcPrChange>
          </w:tcPr>
          <w:p w:rsidR="00E36347" w:rsidRDefault="00D063B1" w:rsidP="00D617C3">
            <w:pPr>
              <w:cnfStyle w:val="001000100000" w:firstRow="0" w:lastRow="0" w:firstColumn="1" w:lastColumn="0" w:oddVBand="0" w:evenVBand="0" w:oddHBand="1" w:evenHBand="0" w:firstRowFirstColumn="0" w:firstRowLastColumn="0" w:lastRowFirstColumn="0" w:lastRowLastColumn="0"/>
            </w:pPr>
            <w:r>
              <w:t>Creating</w:t>
            </w:r>
            <w:r w:rsidR="0058398F">
              <w:t xml:space="preserve"> </w:t>
            </w:r>
            <w:r w:rsidR="00E36347">
              <w:t>Software Requirement Specification</w:t>
            </w:r>
          </w:p>
        </w:tc>
        <w:tc>
          <w:tcPr>
            <w:tcW w:w="1080" w:type="dxa"/>
            <w:tcPrChange w:id="382"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Change w:id="38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Change w:id="384"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Change w:id="385"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Change w:id="3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7" w:author="mine" w:date="2014-05-21T13:59:00Z">
              <w:tcPr>
                <w:tcW w:w="3420" w:type="dxa"/>
              </w:tcPr>
            </w:tcPrChange>
          </w:tcPr>
          <w:p w:rsidR="00E36347" w:rsidRPr="00956116" w:rsidRDefault="002A49AF" w:rsidP="00D617C3">
            <w:r>
              <w:t>Design</w:t>
            </w:r>
            <w:r w:rsidR="00AC40C2">
              <w:t>ing</w:t>
            </w:r>
            <w:r w:rsidR="00E36347" w:rsidRPr="00956116">
              <w:t xml:space="preserve"> Database</w:t>
            </w:r>
          </w:p>
        </w:tc>
        <w:tc>
          <w:tcPr>
            <w:tcW w:w="1080" w:type="dxa"/>
            <w:tcPrChange w:id="388"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Change w:id="389"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Change w:id="390"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Change w:id="391"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9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3" w:author="mine" w:date="2014-05-21T13:59:00Z">
              <w:tcPr>
                <w:tcW w:w="3420" w:type="dxa"/>
              </w:tcPr>
            </w:tcPrChange>
          </w:tcPr>
          <w:p w:rsidR="00E36347" w:rsidRPr="00956116" w:rsidRDefault="00E36347" w:rsidP="00D617C3">
            <w:pPr>
              <w:cnfStyle w:val="001000100000" w:firstRow="0" w:lastRow="0" w:firstColumn="1" w:lastColumn="0" w:oddVBand="0" w:evenVBand="0" w:oddHBand="1" w:evenHBand="0" w:firstRowFirstColumn="0" w:firstRowLastColumn="0" w:lastRowFirstColumn="0" w:lastRowLastColumn="0"/>
            </w:pPr>
            <w:r w:rsidRPr="00956116">
              <w:t>Design</w:t>
            </w:r>
            <w:r w:rsidR="00CF4C07">
              <w:t>ing</w:t>
            </w:r>
            <w:r w:rsidRPr="00956116">
              <w:t xml:space="preserve"> User Interface</w:t>
            </w:r>
          </w:p>
        </w:tc>
        <w:tc>
          <w:tcPr>
            <w:tcW w:w="1080" w:type="dxa"/>
            <w:tcPrChange w:id="394"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395"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Change w:id="396"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Change w:id="397"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Change w:id="3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9" w:author="mine" w:date="2014-05-21T13:59:00Z">
              <w:tcPr>
                <w:tcW w:w="3420" w:type="dxa"/>
              </w:tcPr>
            </w:tcPrChange>
          </w:tcPr>
          <w:p w:rsidR="00E36347" w:rsidRPr="00956116" w:rsidRDefault="00E36347" w:rsidP="00D617C3">
            <w:r w:rsidRPr="00956116">
              <w:t>Creating Software Design Description</w:t>
            </w:r>
          </w:p>
        </w:tc>
        <w:tc>
          <w:tcPr>
            <w:tcW w:w="1080" w:type="dxa"/>
            <w:tcPrChange w:id="400"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Change w:id="401"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Change w:id="402"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Change w:id="403"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5" w:author="mine" w:date="2014-05-21T13:59:00Z">
              <w:tcPr>
                <w:tcW w:w="3420" w:type="dxa"/>
              </w:tcPr>
            </w:tcPrChange>
          </w:tcPr>
          <w:p w:rsidR="00E36347" w:rsidRPr="00956116" w:rsidRDefault="002748A3" w:rsidP="007D6AC3">
            <w:pPr>
              <w:cnfStyle w:val="001000100000" w:firstRow="0" w:lastRow="0" w:firstColumn="1" w:lastColumn="0" w:oddVBand="0" w:evenVBand="0" w:oddHBand="1" w:evenHBand="0" w:firstRowFirstColumn="0" w:firstRowLastColumn="0" w:lastRowFirstColumn="0" w:lastRowLastColumn="0"/>
            </w:pPr>
            <w:r>
              <w:t>Creating</w:t>
            </w:r>
            <w:r w:rsidR="00E36347" w:rsidRPr="00956116">
              <w:t xml:space="preserve"> </w:t>
            </w:r>
            <w:r w:rsidR="007D6AC3">
              <w:t>Coding F</w:t>
            </w:r>
            <w:r w:rsidR="00E36347" w:rsidRPr="00956116">
              <w:t>ramework</w:t>
            </w:r>
          </w:p>
        </w:tc>
        <w:tc>
          <w:tcPr>
            <w:tcW w:w="1080" w:type="dxa"/>
            <w:tcPrChange w:id="406"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07"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Change w:id="408"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Change w:id="409"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Change w:id="4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1" w:author="mine" w:date="2014-05-21T13:59:00Z">
              <w:tcPr>
                <w:tcW w:w="3420" w:type="dxa"/>
              </w:tcPr>
            </w:tcPrChange>
          </w:tcPr>
          <w:p w:rsidR="00E36347" w:rsidRPr="00956116" w:rsidRDefault="001744C9" w:rsidP="00D617C3">
            <w:r>
              <w:t>Implement</w:t>
            </w:r>
            <w:r w:rsidR="002B59CF">
              <w:t>ing</w:t>
            </w:r>
          </w:p>
        </w:tc>
        <w:tc>
          <w:tcPr>
            <w:tcW w:w="1080" w:type="dxa"/>
            <w:tcPrChange w:id="412"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Change w:id="413"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Change w:id="414"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Change w:id="415"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7" w:author="mine" w:date="2014-05-21T13:59:00Z">
              <w:tcPr>
                <w:tcW w:w="3420" w:type="dxa"/>
              </w:tcPr>
            </w:tcPrChange>
          </w:tcPr>
          <w:p w:rsidR="00E36347" w:rsidRPr="00956116" w:rsidRDefault="00BB3DC1" w:rsidP="00BB3DC1">
            <w:pPr>
              <w:cnfStyle w:val="001000100000" w:firstRow="0" w:lastRow="0" w:firstColumn="1" w:lastColumn="0" w:oddVBand="0" w:evenVBand="0" w:oddHBand="1" w:evenHBand="0" w:firstRowFirstColumn="0" w:firstRowLastColumn="0" w:lastRowFirstColumn="0" w:lastRowLastColumn="0"/>
            </w:pPr>
            <w:r>
              <w:t>Perform</w:t>
            </w:r>
            <w:r w:rsidR="00FD41A8">
              <w:t>ing</w:t>
            </w:r>
            <w:r>
              <w:t xml:space="preserve"> System T</w:t>
            </w:r>
            <w:r w:rsidR="00E36347" w:rsidRPr="00956116">
              <w:t>est</w:t>
            </w:r>
          </w:p>
        </w:tc>
        <w:tc>
          <w:tcPr>
            <w:tcW w:w="1080" w:type="dxa"/>
            <w:tcPrChange w:id="418"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19"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Change w:id="420"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Change w:id="421"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Change w:id="4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3" w:author="mine" w:date="2014-05-21T13:59:00Z">
              <w:tcPr>
                <w:tcW w:w="3420" w:type="dxa"/>
              </w:tcPr>
            </w:tcPrChange>
          </w:tcPr>
          <w:p w:rsidR="00E36347" w:rsidRDefault="00E36347" w:rsidP="00A75E4B">
            <w:r w:rsidRPr="00956116">
              <w:t>Creat</w:t>
            </w:r>
            <w:r w:rsidR="0060270A">
              <w:t>ing</w:t>
            </w:r>
            <w:r w:rsidRPr="00956116">
              <w:t xml:space="preserve"> Software User’s Manual</w:t>
            </w:r>
          </w:p>
        </w:tc>
        <w:tc>
          <w:tcPr>
            <w:tcW w:w="1080" w:type="dxa"/>
            <w:tcPrChange w:id="424"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Change w:id="425"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Change w:id="426"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Change w:id="427"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9" w:author="mine" w:date="2014-05-21T13:59:00Z">
              <w:tcPr>
                <w:tcW w:w="3420" w:type="dxa"/>
              </w:tcPr>
            </w:tcPrChange>
          </w:tcPr>
          <w:p w:rsidR="00E36347" w:rsidRPr="00956116" w:rsidRDefault="00A06AAE" w:rsidP="00D617C3">
            <w:pPr>
              <w:cnfStyle w:val="001000100000" w:firstRow="0" w:lastRow="0" w:firstColumn="1" w:lastColumn="0" w:oddVBand="0" w:evenVBand="0" w:oddHBand="1" w:evenHBand="0" w:firstRowFirstColumn="0" w:firstRowLastColumn="0" w:lastRowFirstColumn="0" w:lastRowLastColumn="0"/>
            </w:pPr>
            <w:r>
              <w:t>Deploy</w:t>
            </w:r>
            <w:r w:rsidR="0045609F">
              <w:t>ing</w:t>
            </w:r>
            <w:r w:rsidR="00025ACE">
              <w:t xml:space="preserve"> and </w:t>
            </w:r>
            <w:r w:rsidR="00DF7886">
              <w:t>Inputting</w:t>
            </w:r>
            <w:r w:rsidR="00025ACE">
              <w:t xml:space="preserve"> Initial D</w:t>
            </w:r>
            <w:r w:rsidR="00E36347" w:rsidRPr="00956116">
              <w:t>ata</w:t>
            </w:r>
          </w:p>
        </w:tc>
        <w:tc>
          <w:tcPr>
            <w:tcW w:w="1080" w:type="dxa"/>
            <w:tcPrChange w:id="43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Change w:id="43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Change w:id="43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Change w:id="43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34" w:name="_Toc385663806"/>
      <w:r w:rsidRPr="00D439C2">
        <w:rPr>
          <w:b/>
          <w:sz w:val="28"/>
          <w:szCs w:val="28"/>
        </w:rPr>
        <w:t>Convention Rules</w:t>
      </w:r>
      <w:bookmarkEnd w:id="434"/>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r w:rsidR="00BF2400">
        <w:fldChar w:fldCharType="begin"/>
      </w:r>
      <w:r w:rsidR="00BF2400">
        <w:instrText xml:space="preserve"> HYPERLINK "http://msdn.microsoft.com/en-us/library/ff926074.aspx" </w:instrText>
      </w:r>
      <w:r w:rsidR="00BF2400">
        <w:fldChar w:fldCharType="separate"/>
      </w:r>
      <w:r w:rsidR="00CC2452" w:rsidRPr="008D1511">
        <w:rPr>
          <w:rStyle w:val="Hyperlink"/>
          <w:sz w:val="24"/>
          <w:szCs w:val="24"/>
        </w:rPr>
        <w:t>http://msdn.microsoft.com/en-us/library/ff926074.aspx</w:t>
      </w:r>
      <w:r w:rsidR="00BF2400">
        <w:rPr>
          <w:rStyle w:val="Hyperlink"/>
          <w:sz w:val="24"/>
          <w:szCs w:val="24"/>
        </w:rPr>
        <w:fldChar w:fldCharType="end"/>
      </w:r>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35" w:name="_Toc38566380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35"/>
    </w:p>
    <w:p w:rsidR="00C37323" w:rsidRDefault="004C5811" w:rsidP="00977D67">
      <w:pPr>
        <w:pStyle w:val="Heading2"/>
        <w:numPr>
          <w:ilvl w:val="0"/>
          <w:numId w:val="56"/>
        </w:numPr>
        <w:rPr>
          <w:b/>
          <w:sz w:val="28"/>
          <w:szCs w:val="28"/>
        </w:rPr>
      </w:pPr>
      <w:bookmarkStart w:id="436" w:name="_Toc385663808"/>
      <w:r w:rsidRPr="000B6E75">
        <w:rPr>
          <w:b/>
          <w:sz w:val="28"/>
          <w:szCs w:val="28"/>
        </w:rPr>
        <w:t>User Requirement Specification</w:t>
      </w:r>
      <w:bookmarkEnd w:id="436"/>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437" w:name="_Toc385663809"/>
      <w:r w:rsidRPr="004E5D6A">
        <w:rPr>
          <w:b/>
        </w:rPr>
        <w:t>Guest Requirements</w:t>
      </w:r>
      <w:bookmarkEnd w:id="437"/>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438" w:name="_Toc385663810"/>
      <w:r>
        <w:rPr>
          <w:b/>
        </w:rPr>
        <w:t>Authorized User Requirements</w:t>
      </w:r>
      <w:bookmarkEnd w:id="438"/>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439" w:name="_Toc385663811"/>
      <w:r w:rsidRPr="004E5D6A">
        <w:rPr>
          <w:b/>
        </w:rPr>
        <w:t>Candidate Requirements</w:t>
      </w:r>
      <w:bookmarkEnd w:id="439"/>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440" w:name="_Toc385663812"/>
      <w:r w:rsidRPr="004E5D6A">
        <w:rPr>
          <w:b/>
        </w:rPr>
        <w:t>Sponsor Requirements</w:t>
      </w:r>
      <w:bookmarkEnd w:id="440"/>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441" w:name="_Toc385663813"/>
      <w:r w:rsidRPr="004E5D6A">
        <w:rPr>
          <w:b/>
        </w:rPr>
        <w:lastRenderedPageBreak/>
        <w:t xml:space="preserve">Charity </w:t>
      </w:r>
      <w:r w:rsidR="004E5D6A" w:rsidRPr="004E5D6A">
        <w:rPr>
          <w:b/>
        </w:rPr>
        <w:t>Requirements</w:t>
      </w:r>
      <w:bookmarkEnd w:id="441"/>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442" w:name="_Toc385663814"/>
      <w:r w:rsidRPr="004E5D6A">
        <w:rPr>
          <w:b/>
        </w:rPr>
        <w:t xml:space="preserve">Volunteer </w:t>
      </w:r>
      <w:r w:rsidR="004E5D6A" w:rsidRPr="004E5D6A">
        <w:rPr>
          <w:b/>
        </w:rPr>
        <w:t>Requirements</w:t>
      </w:r>
      <w:bookmarkEnd w:id="442"/>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443" w:name="_Toc385663815"/>
      <w:r w:rsidRPr="004E5D6A">
        <w:rPr>
          <w:b/>
        </w:rPr>
        <w:t>Administrator Requirements</w:t>
      </w:r>
      <w:bookmarkEnd w:id="443"/>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444" w:name="_Toc385663816"/>
      <w:r w:rsidRPr="000B6E75">
        <w:rPr>
          <w:b/>
          <w:sz w:val="28"/>
          <w:szCs w:val="28"/>
        </w:rPr>
        <w:t>System Requirement Specification</w:t>
      </w:r>
      <w:bookmarkEnd w:id="444"/>
    </w:p>
    <w:p w:rsidR="00956C0F" w:rsidRDefault="00F6602A" w:rsidP="00977D67">
      <w:pPr>
        <w:pStyle w:val="Heading3"/>
        <w:numPr>
          <w:ilvl w:val="0"/>
          <w:numId w:val="57"/>
        </w:numPr>
        <w:ind w:left="1170"/>
        <w:rPr>
          <w:b/>
        </w:rPr>
      </w:pPr>
      <w:bookmarkStart w:id="445" w:name="_Toc385663817"/>
      <w:r w:rsidRPr="002A4554">
        <w:rPr>
          <w:b/>
        </w:rPr>
        <w:t xml:space="preserve">External Interface </w:t>
      </w:r>
      <w:r w:rsidR="002A4554" w:rsidRPr="002A4554">
        <w:rPr>
          <w:b/>
        </w:rPr>
        <w:t>Requirement</w:t>
      </w:r>
      <w:bookmarkEnd w:id="445"/>
    </w:p>
    <w:p w:rsidR="008D36EA" w:rsidRDefault="007D3844" w:rsidP="00977D67">
      <w:pPr>
        <w:pStyle w:val="Heading4"/>
        <w:numPr>
          <w:ilvl w:val="0"/>
          <w:numId w:val="59"/>
        </w:numPr>
        <w:ind w:left="1710"/>
        <w:rPr>
          <w:i w:val="0"/>
          <w:sz w:val="24"/>
          <w:szCs w:val="24"/>
        </w:rPr>
      </w:pPr>
      <w:bookmarkStart w:id="446" w:name="_Toc385663818"/>
      <w:r w:rsidRPr="00CC6D13">
        <w:rPr>
          <w:i w:val="0"/>
          <w:sz w:val="24"/>
          <w:szCs w:val="24"/>
        </w:rPr>
        <w:t>User Interfaces</w:t>
      </w:r>
      <w:bookmarkEnd w:id="446"/>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447" w:name="_Toc385663819"/>
      <w:r w:rsidRPr="00CC6D13">
        <w:rPr>
          <w:i w:val="0"/>
          <w:sz w:val="24"/>
          <w:szCs w:val="24"/>
        </w:rPr>
        <w:t>Hardware Interfaces</w:t>
      </w:r>
      <w:bookmarkEnd w:id="447"/>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448" w:name="_Toc385663820"/>
      <w:r w:rsidRPr="00521D0C">
        <w:rPr>
          <w:i w:val="0"/>
          <w:sz w:val="24"/>
          <w:szCs w:val="24"/>
        </w:rPr>
        <w:lastRenderedPageBreak/>
        <w:t>Software Interfaces</w:t>
      </w:r>
      <w:bookmarkEnd w:id="448"/>
    </w:p>
    <w:tbl>
      <w:tblPr>
        <w:tblStyle w:val="GridTable4-Accent21"/>
        <w:tblW w:w="0" w:type="auto"/>
        <w:jc w:val="center"/>
        <w:tblLook w:val="04A0" w:firstRow="1" w:lastRow="0" w:firstColumn="1" w:lastColumn="0" w:noHBand="0" w:noVBand="1"/>
        <w:tblPrChange w:id="449" w:author="mine" w:date="2014-05-21T13:59:00Z">
          <w:tblPr>
            <w:tblStyle w:val="GridTable4-Accent210"/>
            <w:tblW w:w="0" w:type="auto"/>
            <w:jc w:val="center"/>
            <w:tblLook w:val="04A0" w:firstRow="1" w:lastRow="0" w:firstColumn="1" w:lastColumn="0" w:noHBand="0" w:noVBand="1"/>
          </w:tblPr>
        </w:tblPrChange>
      </w:tblPr>
      <w:tblGrid>
        <w:gridCol w:w="2026"/>
        <w:gridCol w:w="1868"/>
        <w:gridCol w:w="2110"/>
        <w:gridCol w:w="2519"/>
        <w:tblGridChange w:id="450">
          <w:tblGrid>
            <w:gridCol w:w="2452"/>
            <w:gridCol w:w="1593"/>
            <w:gridCol w:w="810"/>
            <w:gridCol w:w="1350"/>
          </w:tblGrid>
        </w:tblGridChange>
      </w:tblGrid>
      <w:tr w:rsidR="00641C0A" w:rsidTr="00D05B82">
        <w:trPr>
          <w:cnfStyle w:val="100000000000" w:firstRow="1" w:lastRow="0" w:firstColumn="0" w:lastColumn="0" w:oddVBand="0" w:evenVBand="0" w:oddHBand="0" w:evenHBand="0" w:firstRowFirstColumn="0" w:firstRowLastColumn="0" w:lastRowFirstColumn="0" w:lastRowLastColumn="0"/>
          <w:jc w:val="center"/>
          <w:trPrChange w:id="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2" w:author="mine" w:date="2014-05-21T13:59:00Z">
              <w:tcPr>
                <w:tcW w:w="2452" w:type="dxa"/>
                <w:vAlign w:val="center"/>
              </w:tcPr>
            </w:tcPrChange>
          </w:tcPr>
          <w:p w:rsidR="00641C0A" w:rsidRDefault="00641C0A" w:rsidP="002B5120">
            <w:pPr>
              <w:spacing w:after="0"/>
              <w:jc w:val="center"/>
              <w:cnfStyle w:val="101000000000" w:firstRow="1" w:lastRow="0" w:firstColumn="1" w:lastColumn="0" w:oddVBand="0" w:evenVBand="0" w:oddHBand="0" w:evenHBand="0" w:firstRowFirstColumn="0" w:firstRowLastColumn="0" w:lastRowFirstColumn="0" w:lastRowLastColumn="0"/>
            </w:pPr>
            <w:r>
              <w:t>Software Name</w:t>
            </w:r>
          </w:p>
        </w:tc>
        <w:tc>
          <w:tcPr>
            <w:tcW w:w="1593" w:type="dxa"/>
            <w:vAlign w:val="center"/>
            <w:tcPrChange w:id="453" w:author="mine" w:date="2014-05-21T13:59:00Z">
              <w:tcPr>
                <w:tcW w:w="1593"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Change w:id="454" w:author="mine" w:date="2014-05-21T13:59:00Z">
              <w:tcPr>
                <w:tcW w:w="81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Change w:id="455" w:author="mine" w:date="2014-05-21T13:59:00Z">
              <w:tcPr>
                <w:tcW w:w="135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7" w:author="mine" w:date="2014-05-21T13:59:00Z">
              <w:tcPr>
                <w:tcW w:w="2452" w:type="dxa"/>
                <w:vAlign w:val="center"/>
              </w:tcPr>
            </w:tcPrChange>
          </w:tcPr>
          <w:p w:rsidR="00641C0A" w:rsidRDefault="00212826" w:rsidP="002B5120">
            <w:pPr>
              <w:spacing w:after="0"/>
              <w:cnfStyle w:val="001000100000" w:firstRow="0" w:lastRow="0" w:firstColumn="1" w:lastColumn="0" w:oddVBand="0" w:evenVBand="0" w:oddHBand="1" w:evenHBand="0" w:firstRowFirstColumn="0" w:firstRowLastColumn="0" w:lastRowFirstColumn="0" w:lastRowLastColumn="0"/>
            </w:pPr>
            <w:r>
              <w:t>Web Browser</w:t>
            </w:r>
          </w:p>
          <w:p w:rsidR="00EF2885" w:rsidRDefault="00EF2885"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Internet Explorer</w:t>
            </w:r>
          </w:p>
          <w:p w:rsidR="00E96B68" w:rsidRDefault="00E96B68"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Mozilla Firefox</w:t>
            </w:r>
          </w:p>
          <w:p w:rsidR="00AF77C0" w:rsidRDefault="00AF77C0"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Google Chrome</w:t>
            </w:r>
          </w:p>
        </w:tc>
        <w:tc>
          <w:tcPr>
            <w:tcW w:w="1593" w:type="dxa"/>
            <w:vAlign w:val="center"/>
            <w:tcPrChange w:id="458" w:author="mine" w:date="2014-05-21T13:59:00Z">
              <w:tcPr>
                <w:tcW w:w="1593"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Change w:id="459" w:author="mine" w:date="2014-05-21T13:59:00Z">
              <w:tcPr>
                <w:tcW w:w="810" w:type="dxa"/>
                <w:vAlign w:val="center"/>
              </w:tcPr>
            </w:tcPrChange>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60" w:author="mine" w:date="2014-05-21T13:59:00Z">
              <w:tcPr>
                <w:tcW w:w="1350"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Change w:id="4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2" w:author="mine" w:date="2014-05-21T13:59:00Z">
              <w:tcPr>
                <w:tcW w:w="2452" w:type="dxa"/>
                <w:vAlign w:val="center"/>
              </w:tcPr>
            </w:tcPrChange>
          </w:tcPr>
          <w:p w:rsidR="00641C0A" w:rsidRDefault="00234102" w:rsidP="002B5120">
            <w:pPr>
              <w:spacing w:after="0"/>
            </w:pPr>
            <w:r>
              <w:t>SQL Server Express</w:t>
            </w:r>
          </w:p>
        </w:tc>
        <w:tc>
          <w:tcPr>
            <w:tcW w:w="1593" w:type="dxa"/>
            <w:vAlign w:val="center"/>
            <w:tcPrChange w:id="463" w:author="mine" w:date="2014-05-21T13:59:00Z">
              <w:tcPr>
                <w:tcW w:w="1593"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Change w:id="464" w:author="mine" w:date="2014-05-21T13:59:00Z">
              <w:tcPr>
                <w:tcW w:w="81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Change w:id="465" w:author="mine" w:date="2014-05-21T13:59:00Z">
              <w:tcPr>
                <w:tcW w:w="135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7" w:author="mine" w:date="2014-05-21T13:59:00Z">
              <w:tcPr>
                <w:tcW w:w="2452" w:type="dxa"/>
                <w:vAlign w:val="center"/>
              </w:tcPr>
            </w:tcPrChange>
          </w:tcPr>
          <w:p w:rsidR="00641C0A" w:rsidRDefault="002E1CB3" w:rsidP="002B5120">
            <w:pPr>
              <w:spacing w:after="0"/>
              <w:cnfStyle w:val="001000100000" w:firstRow="0" w:lastRow="0" w:firstColumn="1" w:lastColumn="0" w:oddVBand="0" w:evenVBand="0" w:oddHBand="1" w:evenHBand="0" w:firstRowFirstColumn="0" w:firstRowLastColumn="0" w:lastRowFirstColumn="0" w:lastRowLastColumn="0"/>
            </w:pPr>
            <w:r>
              <w:t>.NET Framework</w:t>
            </w:r>
          </w:p>
        </w:tc>
        <w:tc>
          <w:tcPr>
            <w:tcW w:w="1593" w:type="dxa"/>
            <w:vAlign w:val="center"/>
            <w:tcPrChange w:id="468" w:author="mine" w:date="2014-05-21T13:59:00Z">
              <w:tcPr>
                <w:tcW w:w="1593"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Change w:id="469" w:author="mine" w:date="2014-05-21T13:59:00Z">
              <w:tcPr>
                <w:tcW w:w="810"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70" w:author="mine" w:date="2014-05-21T13:59:00Z">
              <w:tcPr>
                <w:tcW w:w="1350" w:type="dxa"/>
                <w:vAlign w:val="center"/>
              </w:tcPr>
            </w:tcPrChange>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del w:id="471" w:author="mine" w:date="2014-05-21T13:58:00Z"/>
          <w:trPrChange w:id="472" w:author="Tri Le Nguyen Huu"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73" w:author="Tri Le Nguyen Huu" w:date="2014-05-21T13:59:00Z">
              <w:tcPr>
                <w:tcW w:w="2452" w:type="dxa"/>
                <w:vAlign w:val="center"/>
              </w:tcPr>
            </w:tcPrChange>
          </w:tcPr>
          <w:p w:rsidR="008B3751" w:rsidRDefault="008B3751">
            <w:pPr>
              <w:pStyle w:val="Heading3"/>
              <w:numPr>
                <w:ilvl w:val="0"/>
                <w:numId w:val="57"/>
              </w:numPr>
              <w:ind w:left="1170"/>
              <w:rPr>
                <w:del w:id="474" w:author="mine" w:date="2014-05-21T13:58:00Z"/>
              </w:rPr>
              <w:pPrChange w:id="475" w:author="Tri Le Nguyen Huu" w:date="2014-05-21T13:59:00Z">
                <w:pPr>
                  <w:spacing w:after="0"/>
                </w:pPr>
              </w:pPrChange>
            </w:pPr>
            <w:bookmarkStart w:id="476" w:name="_Toc385663821"/>
            <w:del w:id="477" w:author="mine" w:date="2014-05-21T13:58:00Z">
              <w:r>
                <w:delText>IIS Express</w:delText>
              </w:r>
            </w:del>
          </w:p>
        </w:tc>
        <w:tc>
          <w:tcPr>
            <w:tcW w:w="1593" w:type="dxa"/>
            <w:vAlign w:val="center"/>
            <w:tcPrChange w:id="478" w:author="Tri Le Nguyen Huu" w:date="2014-05-21T13:59:00Z">
              <w:tcPr>
                <w:tcW w:w="1593"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79" w:author="mine" w:date="2014-05-21T13:58:00Z"/>
              </w:rPr>
              <w:pPrChange w:id="480"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1" w:author="mine" w:date="2014-05-21T13:58:00Z">
              <w:r>
                <w:delText>8</w:delText>
              </w:r>
            </w:del>
          </w:p>
        </w:tc>
        <w:tc>
          <w:tcPr>
            <w:tcW w:w="810" w:type="dxa"/>
            <w:vAlign w:val="center"/>
            <w:tcPrChange w:id="482" w:author="Tri Le Nguyen Huu" w:date="2014-05-21T13:59:00Z">
              <w:tcPr>
                <w:tcW w:w="81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3" w:author="mine" w:date="2014-05-21T13:58:00Z"/>
              </w:rPr>
              <w:pPrChange w:id="484"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5" w:author="mine" w:date="2014-05-21T13:58:00Z">
              <w:r>
                <w:delText>Free</w:delText>
              </w:r>
            </w:del>
          </w:p>
        </w:tc>
        <w:tc>
          <w:tcPr>
            <w:tcW w:w="1350" w:type="dxa"/>
            <w:vAlign w:val="center"/>
            <w:tcPrChange w:id="486" w:author="Tri Le Nguyen Huu" w:date="2014-05-21T13:59:00Z">
              <w:tcPr>
                <w:tcW w:w="135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7" w:author="mine" w:date="2014-05-21T13:58:00Z"/>
              </w:rPr>
              <w:pPrChange w:id="488"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9" w:author="mine" w:date="2014-05-21T13:58:00Z">
              <w:r>
                <w:delText>Microsoft</w:delText>
              </w:r>
            </w:del>
          </w:p>
        </w:tc>
      </w:tr>
    </w:tbl>
    <w:p w:rsidR="00B8251B" w:rsidRPr="002A4554" w:rsidRDefault="00B8251B" w:rsidP="00977D67">
      <w:pPr>
        <w:pStyle w:val="Heading3"/>
        <w:numPr>
          <w:ilvl w:val="0"/>
          <w:numId w:val="57"/>
        </w:numPr>
        <w:ind w:left="1170"/>
        <w:rPr>
          <w:b/>
        </w:rPr>
      </w:pPr>
      <w:r w:rsidRPr="002A4554">
        <w:rPr>
          <w:b/>
        </w:rPr>
        <w:t>System Features</w:t>
      </w:r>
      <w:bookmarkEnd w:id="476"/>
    </w:p>
    <w:p w:rsidR="00B8251B" w:rsidRDefault="005806DE" w:rsidP="00977D67">
      <w:pPr>
        <w:pStyle w:val="Heading4"/>
        <w:numPr>
          <w:ilvl w:val="0"/>
          <w:numId w:val="60"/>
        </w:numPr>
        <w:ind w:left="1710"/>
        <w:rPr>
          <w:i w:val="0"/>
          <w:sz w:val="24"/>
          <w:szCs w:val="24"/>
        </w:rPr>
      </w:pPr>
      <w:bookmarkStart w:id="490" w:name="_Toc385663822"/>
      <w:r w:rsidRPr="00D81E90">
        <w:rPr>
          <w:i w:val="0"/>
          <w:sz w:val="24"/>
          <w:szCs w:val="24"/>
        </w:rPr>
        <w:t>Overall Use case diagram</w:t>
      </w:r>
      <w:bookmarkEnd w:id="490"/>
    </w:p>
    <w:p w:rsidR="00D81E90" w:rsidRDefault="00046DB6" w:rsidP="00695280">
      <w:pPr>
        <w:pStyle w:val="Caption"/>
        <w:spacing w:after="0"/>
        <w:jc w:val="center"/>
        <w:rPr>
          <w:rFonts w:ascii="Arial" w:hAnsi="Arial" w:cs="Arial"/>
          <w:sz w:val="20"/>
          <w:szCs w:val="20"/>
        </w:rPr>
      </w:pPr>
      <w:r w:rsidRPr="00615DF5">
        <w:rPr>
          <w:noProof/>
          <w:lang w:eastAsia="en-US"/>
        </w:rPr>
        <w:lastRenderedPageBreak/>
        <w:drawing>
          <wp:inline distT="0" distB="0" distL="0" distR="0" wp14:anchorId="4DCE416F" wp14:editId="7CB11D22">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491" w:name="_Toc385663823"/>
      <w:r>
        <w:rPr>
          <w:i w:val="0"/>
          <w:sz w:val="24"/>
          <w:szCs w:val="24"/>
        </w:rPr>
        <w:lastRenderedPageBreak/>
        <w:t xml:space="preserve">(Guest) </w:t>
      </w:r>
      <w:r w:rsidR="008F0342">
        <w:rPr>
          <w:i w:val="0"/>
          <w:sz w:val="24"/>
          <w:szCs w:val="24"/>
        </w:rPr>
        <w:t>Register</w:t>
      </w:r>
      <w:bookmarkEnd w:id="491"/>
    </w:p>
    <w:p w:rsidR="008F0342" w:rsidRDefault="008F0342" w:rsidP="008F0342">
      <w:pPr>
        <w:jc w:val="center"/>
      </w:pPr>
      <w:r>
        <w:rPr>
          <w:noProof/>
          <w:lang w:eastAsia="en-US"/>
        </w:rPr>
        <w:drawing>
          <wp:inline distT="0" distB="0" distL="0" distR="0" wp14:anchorId="31B78B14" wp14:editId="695F3D21">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492"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74"/>
        <w:gridCol w:w="2329"/>
        <w:gridCol w:w="1088"/>
        <w:gridCol w:w="721"/>
        <w:gridCol w:w="2025"/>
        <w:tblGridChange w:id="493">
          <w:tblGrid>
            <w:gridCol w:w="2374"/>
            <w:gridCol w:w="422"/>
            <w:gridCol w:w="2741"/>
            <w:gridCol w:w="1280"/>
            <w:gridCol w:w="848"/>
            <w:gridCol w:w="872"/>
            <w:gridCol w:w="1512"/>
          </w:tblGrid>
        </w:tblGridChange>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4" w:author="mine" w:date="2014-05-21T13:59:00Z">
              <w:tcPr>
                <w:tcW w:w="5000" w:type="pct"/>
                <w:gridSpan w:val="7"/>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7"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8"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9"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1"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2"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503"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503"/>
    </w:p>
    <w:p w:rsidR="008F0342" w:rsidRDefault="00445A84" w:rsidP="00445A84">
      <w:pPr>
        <w:jc w:val="center"/>
      </w:pPr>
      <w:r w:rsidRPr="005C5A04">
        <w:rPr>
          <w:rFonts w:ascii="Times New Roman" w:hAnsi="Times New Roman" w:cs="Times New Roman"/>
          <w:noProof/>
          <w:lang w:eastAsia="en-US"/>
        </w:rPr>
        <w:drawing>
          <wp:inline distT="0" distB="0" distL="0" distR="0" wp14:anchorId="05B9040B" wp14:editId="25DCC070">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Change w:id="504">
          <w:tblGrid>
            <w:gridCol w:w="7"/>
            <w:gridCol w:w="2367"/>
            <w:gridCol w:w="429"/>
            <w:gridCol w:w="2741"/>
            <w:gridCol w:w="1280"/>
            <w:gridCol w:w="848"/>
            <w:gridCol w:w="865"/>
            <w:gridCol w:w="1519"/>
          </w:tblGrid>
        </w:tblGridChange>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06"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7"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9"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0"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del w:id="511" w:author="theirs" w:date="2014-05-21T13:58:00Z">
              <w:r w:rsidRPr="005C5A04">
                <w:rPr>
                  <w:rFonts w:ascii="Times New Roman" w:hAnsi="Times New Roman" w:cs="Times New Roman"/>
                </w:rPr>
                <w:delText>1</w:delText>
              </w:r>
            </w:del>
            <w:ins w:id="512"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14"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7"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8"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del w:id="519" w:author="theirs" w:date="2014-05-21T13:58:00Z">
              <w:r w:rsidRPr="005C5A04">
                <w:rPr>
                  <w:rFonts w:ascii="Times New Roman" w:hAnsi="Times New Roman" w:cs="Times New Roman"/>
                </w:rPr>
                <w:delText>N/A</w:delText>
              </w:r>
            </w:del>
            <w:ins w:id="520" w:author="theirs" w:date="2014-05-21T13:58:00Z">
              <w:r w:rsidR="002C7D82">
                <w:rPr>
                  <w:rFonts w:ascii="Times New Roman" w:hAnsi="Times New Roman" w:cs="Times New Roman"/>
                </w:rPr>
                <w:t>All information must right to validate data.</w:t>
              </w:r>
            </w:ins>
            <w:del w:id="521" w:author="TuanND60358" w:date="2014-05-21T13:59:00Z">
              <w:r w:rsidRPr="005C5A04">
                <w:rPr>
                  <w:rFonts w:ascii="Times New Roman" w:hAnsi="Times New Roman" w:cs="Times New Roman"/>
                </w:rPr>
                <w:delText>N/A</w:delText>
              </w:r>
            </w:del>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522" w:name="_Toc385663825"/>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522"/>
    </w:p>
    <w:p w:rsidR="008F0342" w:rsidRDefault="00445A84" w:rsidP="008F0342">
      <w:r w:rsidRPr="005C5A04">
        <w:rPr>
          <w:rFonts w:ascii="Times New Roman" w:hAnsi="Times New Roman" w:cs="Times New Roman"/>
          <w:noProof/>
          <w:lang w:eastAsia="en-US"/>
        </w:rPr>
        <w:drawing>
          <wp:inline distT="0" distB="0" distL="0" distR="0" wp14:anchorId="20CF4322" wp14:editId="4A4F3CE7">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Change w:id="523" w:author="mine" w:date="2014-05-21T13:59:00Z">
          <w:tblPr>
            <w:tblStyle w:val="TableGrid"/>
            <w:tblW w:w="0" w:type="auto"/>
            <w:tblLook w:val="04A0" w:firstRow="1" w:lastRow="0" w:firstColumn="1" w:lastColumn="0" w:noHBand="0" w:noVBand="1"/>
          </w:tblPr>
        </w:tblPrChange>
      </w:tblPr>
      <w:tblGrid>
        <w:gridCol w:w="2121"/>
        <w:gridCol w:w="2156"/>
        <w:gridCol w:w="2127"/>
        <w:gridCol w:w="2119"/>
        <w:tblGridChange w:id="524">
          <w:tblGrid>
            <w:gridCol w:w="2121"/>
            <w:gridCol w:w="130"/>
            <w:gridCol w:w="2026"/>
            <w:gridCol w:w="2127"/>
            <w:gridCol w:w="2119"/>
            <w:gridCol w:w="481"/>
          </w:tblGrid>
        </w:tblGridChange>
      </w:tblGrid>
      <w:tr w:rsidR="00445A84" w:rsidRPr="005C5A04" w:rsidTr="00445A84">
        <w:tc>
          <w:tcPr>
            <w:tcW w:w="9004" w:type="dxa"/>
            <w:gridSpan w:val="4"/>
            <w:shd w:val="clear" w:color="auto" w:fill="D9D9D9" w:themeFill="background1" w:themeFillShade="D9"/>
            <w:tcPrChange w:id="525" w:author="mine" w:date="2014-05-21T13:59:00Z">
              <w:tcPr>
                <w:tcW w:w="9004" w:type="dxa"/>
                <w:gridSpan w:val="6"/>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Change w:id="526"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Change w:id="527" w:author="mine" w:date="2014-05-21T13:59:00Z">
              <w:tcPr>
                <w:tcW w:w="6753" w:type="dxa"/>
                <w:gridSpan w:val="4"/>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Change w:id="528"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Change w:id="529" w:author="mine" w:date="2014-05-21T13:59:00Z">
              <w:tcPr>
                <w:tcW w:w="6753" w:type="dxa"/>
                <w:gridSpan w:val="4"/>
              </w:tcPr>
            </w:tcPrChange>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Change w:id="530" w:author="mine" w:date="2014-05-21T13:59:00Z">
              <w:tcPr>
                <w:tcW w:w="9004" w:type="dxa"/>
                <w:gridSpan w:val="6"/>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Change w:id="531" w:author="mine" w:date="2014-05-21T13:59:00Z">
                <w:tblPr>
                  <w:tblStyle w:val="TableGrid"/>
                  <w:tblW w:w="0" w:type="auto"/>
                  <w:tblLook w:val="04A0" w:firstRow="1" w:lastRow="0" w:firstColumn="1" w:lastColumn="0" w:noHBand="0" w:noVBand="1"/>
                </w:tblPr>
              </w:tblPrChange>
            </w:tblPr>
            <w:tblGrid>
              <w:gridCol w:w="815"/>
              <w:gridCol w:w="2944"/>
              <w:gridCol w:w="4538"/>
              <w:tblGridChange w:id="532">
                <w:tblGrid>
                  <w:gridCol w:w="833"/>
                  <w:gridCol w:w="3112"/>
                  <w:gridCol w:w="4833"/>
                </w:tblGrid>
              </w:tblGridChange>
            </w:tblGrid>
            <w:tr w:rsidR="00445A84" w:rsidRPr="005C5A04" w:rsidTr="00445A84">
              <w:tc>
                <w:tcPr>
                  <w:tcW w:w="833" w:type="dxa"/>
                  <w:shd w:val="clear" w:color="auto" w:fill="D9D9D9" w:themeFill="background1" w:themeFillShade="D9"/>
                  <w:tcPrChange w:id="533"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Change w:id="534" w:author="mine" w:date="2014-05-21T13:59:00Z">
                    <w:tcPr>
                      <w:tcW w:w="311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Change w:id="535" w:author="mine" w:date="2014-05-21T13:59:00Z">
                    <w:tcPr>
                      <w:tcW w:w="4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36"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Change w:id="537"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Change w:id="538"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Change w:id="539"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Change w:id="540"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Change w:id="541"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Change w:id="542" w:author="mine" w:date="2014-05-21T13:59:00Z">
                <w:tblPr>
                  <w:tblStyle w:val="TableGrid"/>
                  <w:tblW w:w="0" w:type="auto"/>
                  <w:tblLook w:val="04A0" w:firstRow="1" w:lastRow="0" w:firstColumn="1" w:lastColumn="0" w:noHBand="0" w:noVBand="1"/>
                </w:tblPr>
              </w:tblPrChange>
            </w:tblPr>
            <w:tblGrid>
              <w:gridCol w:w="818"/>
              <w:gridCol w:w="2945"/>
              <w:gridCol w:w="4534"/>
              <w:tblGridChange w:id="543">
                <w:tblGrid>
                  <w:gridCol w:w="833"/>
                  <w:gridCol w:w="3122"/>
                  <w:gridCol w:w="4823"/>
                </w:tblGrid>
              </w:tblGridChange>
            </w:tblGrid>
            <w:tr w:rsidR="00445A84" w:rsidRPr="005C5A04" w:rsidTr="00445A84">
              <w:tc>
                <w:tcPr>
                  <w:tcW w:w="833" w:type="dxa"/>
                  <w:shd w:val="clear" w:color="auto" w:fill="D9D9D9" w:themeFill="background1" w:themeFillShade="D9"/>
                  <w:tcPrChange w:id="544"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Change w:id="545" w:author="mine" w:date="2014-05-21T13:59:00Z">
                    <w:tcPr>
                      <w:tcW w:w="312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Change w:id="546" w:author="mine" w:date="2014-05-21T13:59:00Z">
                    <w:tcPr>
                      <w:tcW w:w="482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47"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Change w:id="548" w:author="mine" w:date="2014-05-21T13:59:00Z">
                    <w:tcPr>
                      <w:tcW w:w="3122" w:type="dxa"/>
                    </w:tcPr>
                  </w:tcPrChange>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Change w:id="549" w:author="mine" w:date="2014-05-21T13:59:00Z">
                    <w:tcPr>
                      <w:tcW w:w="482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del w:id="550" w:author="theirs" w:date="2014-05-21T13:58:00Z">
              <w:r w:rsidRPr="005C5A04">
                <w:rPr>
                  <w:rFonts w:ascii="Times New Roman" w:hAnsi="Times New Roman" w:cs="Times New Roman"/>
                  <w:sz w:val="24"/>
                  <w:szCs w:val="24"/>
                </w:rPr>
                <w:delText>N/A</w:delText>
              </w:r>
            </w:del>
            <w:ins w:id="551" w:author="theirs" w:date="2014-05-21T13:58:00Z">
              <w:r w:rsidR="002C7D82">
                <w:rPr>
                  <w:rFonts w:ascii="Times New Roman" w:hAnsi="Times New Roman" w:cs="Times New Roman"/>
                  <w:sz w:val="24"/>
                  <w:szCs w:val="24"/>
                </w:rPr>
                <w:t>Login</w:t>
              </w:r>
            </w:ins>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552" w:name="_Toc385663826"/>
      <w:r>
        <w:rPr>
          <w:i w:val="0"/>
          <w:sz w:val="24"/>
          <w:szCs w:val="24"/>
        </w:rPr>
        <w:lastRenderedPageBreak/>
        <w:t xml:space="preserve">(Guest) </w:t>
      </w:r>
      <w:r w:rsidR="00445A84">
        <w:rPr>
          <w:i w:val="0"/>
          <w:sz w:val="24"/>
          <w:szCs w:val="24"/>
        </w:rPr>
        <w:t>View News</w:t>
      </w:r>
      <w:bookmarkEnd w:id="552"/>
    </w:p>
    <w:p w:rsidR="008F0342" w:rsidRDefault="00445A84" w:rsidP="008F0342">
      <w:r w:rsidRPr="005C5A04">
        <w:rPr>
          <w:rFonts w:ascii="Times New Roman" w:hAnsi="Times New Roman" w:cs="Times New Roman"/>
          <w:noProof/>
          <w:lang w:eastAsia="en-US"/>
        </w:rPr>
        <w:drawing>
          <wp:inline distT="0" distB="0" distL="0" distR="0" wp14:anchorId="5CE043AE" wp14:editId="22915B48">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5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54">
          <w:tblGrid>
            <w:gridCol w:w="2854"/>
            <w:gridCol w:w="2713"/>
            <w:gridCol w:w="1274"/>
            <w:gridCol w:w="848"/>
            <w:gridCol w:w="2360"/>
          </w:tblGrid>
        </w:tblGridChange>
      </w:tblGrid>
      <w:tr w:rsidR="00445A84" w:rsidRPr="005C5A04" w:rsidTr="00445A84">
        <w:tc>
          <w:tcPr>
            <w:tcW w:w="5000" w:type="pct"/>
            <w:gridSpan w:val="5"/>
            <w:shd w:val="clear" w:color="auto" w:fill="F3F3F3"/>
            <w:tcPrChange w:id="555"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445A84">
        <w:tc>
          <w:tcPr>
            <w:tcW w:w="1420" w:type="pct"/>
            <w:shd w:val="clear" w:color="auto" w:fill="F3F3F3"/>
            <w:tcPrChange w:id="55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57"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Change w:id="558"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59"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Change w:id="56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6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Change w:id="56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6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6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6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6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6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68" w:author="mine" w:date="2014-05-21T13:59:00Z">
            <w:trPr>
              <w:trHeight w:val="27"/>
            </w:trPr>
          </w:trPrChange>
        </w:trPr>
        <w:tc>
          <w:tcPr>
            <w:tcW w:w="5000" w:type="pct"/>
            <w:gridSpan w:val="5"/>
            <w:shd w:val="clear" w:color="auto" w:fill="FFFFFF"/>
            <w:tcPrChange w:id="56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570"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570"/>
    </w:p>
    <w:p w:rsidR="008F0342" w:rsidRDefault="00445A84" w:rsidP="008F0342">
      <w:r w:rsidRPr="005C5A04">
        <w:rPr>
          <w:rFonts w:ascii="Times New Roman" w:hAnsi="Times New Roman" w:cs="Times New Roman"/>
          <w:noProof/>
          <w:lang w:eastAsia="en-US"/>
        </w:rPr>
        <w:drawing>
          <wp:inline distT="0" distB="0" distL="0" distR="0" wp14:anchorId="3D67904E" wp14:editId="4917CE3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7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72">
          <w:tblGrid>
            <w:gridCol w:w="2854"/>
            <w:gridCol w:w="2713"/>
            <w:gridCol w:w="1274"/>
            <w:gridCol w:w="848"/>
            <w:gridCol w:w="2360"/>
          </w:tblGrid>
        </w:tblGridChange>
      </w:tblGrid>
      <w:tr w:rsidR="00445A84" w:rsidRPr="005C5A04" w:rsidTr="00445A84">
        <w:tc>
          <w:tcPr>
            <w:tcW w:w="5000" w:type="pct"/>
            <w:gridSpan w:val="5"/>
            <w:shd w:val="clear" w:color="auto" w:fill="F3F3F3"/>
            <w:tcPrChange w:id="573"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445A84">
        <w:tc>
          <w:tcPr>
            <w:tcW w:w="1420" w:type="pct"/>
            <w:shd w:val="clear" w:color="auto" w:fill="F3F3F3"/>
            <w:tcPrChange w:id="57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7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Change w:id="576"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77"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del w:id="578" w:author="theirs" w:date="2014-05-21T13:58:00Z">
              <w:r w:rsidRPr="005C5A04">
                <w:rPr>
                  <w:rFonts w:ascii="Times New Roman" w:hAnsi="Times New Roman" w:cs="Times New Roman"/>
                </w:rPr>
                <w:delText>1</w:delText>
              </w:r>
            </w:del>
            <w:ins w:id="579"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445A84" w:rsidRPr="005C5A04" w:rsidTr="00445A84">
        <w:tc>
          <w:tcPr>
            <w:tcW w:w="1420" w:type="pct"/>
            <w:shd w:val="clear" w:color="auto" w:fill="F3F3F3"/>
            <w:tcPrChange w:id="58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8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Change w:id="58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8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8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8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8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8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88" w:author="mine" w:date="2014-05-21T13:59:00Z">
            <w:trPr>
              <w:trHeight w:val="27"/>
            </w:trPr>
          </w:trPrChange>
        </w:trPr>
        <w:tc>
          <w:tcPr>
            <w:tcW w:w="5000" w:type="pct"/>
            <w:gridSpan w:val="5"/>
            <w:shd w:val="clear" w:color="auto" w:fill="FFFFFF"/>
            <w:tcPrChange w:id="58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to”Get New Feed” </w:t>
                  </w:r>
                  <w:r w:rsidRPr="005C5A04">
                    <w:rPr>
                      <w:rFonts w:ascii="Times New Roman" w:hAnsi="Times New Roman" w:cs="Times New Roman"/>
                      <w:bCs/>
                    </w:rPr>
                    <w:lastRenderedPageBreak/>
                    <w:t>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b/>
                <w:rPrChange w:id="590"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r w:rsidRPr="005C5A04">
              <w:rPr>
                <w:rFonts w:ascii="Times New Roman" w:hAnsi="Times New Roman"/>
                <w:b/>
                <w:rPrChange w:id="591" w:author="Tri Le Nguyen Huu" w:date="2014-05-21T13:59:00Z">
                  <w:rPr>
                    <w:rFonts w:ascii="Times New Roman" w:hAnsi="Times New Roman"/>
                  </w:rPr>
                </w:rPrChange>
              </w:rPr>
              <w:t>N/A</w:t>
            </w:r>
          </w:p>
          <w:p w:rsidR="00445A84" w:rsidRPr="005C5A04" w:rsidRDefault="00445A84" w:rsidP="00445A84">
            <w:pPr>
              <w:snapToGrid w:val="0"/>
              <w:spacing w:after="0" w:line="240" w:lineRule="auto"/>
              <w:jc w:val="both"/>
              <w:rPr>
                <w:del w:id="592"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593" w:author="Tri Le Nguyen Huu" w:date="2014-05-21T13:59:00Z">
                  <w:rPr>
                    <w:rFonts w:ascii="Times New Roman" w:hAnsi="Times New Roman"/>
                  </w:rPr>
                </w:rPrChange>
              </w:rPr>
              <w:t xml:space="preserve"> N/A</w:t>
            </w:r>
          </w:p>
          <w:p w:rsidR="00445A84" w:rsidRPr="005C5A04" w:rsidRDefault="00445A84">
            <w:pPr>
              <w:snapToGrid w:val="0"/>
              <w:spacing w:before="40" w:after="40" w:line="240" w:lineRule="auto"/>
              <w:jc w:val="both"/>
              <w:rPr>
                <w:rFonts w:ascii="Times New Roman" w:hAnsi="Times New Roman" w:cs="Times New Roman"/>
              </w:rPr>
              <w:pPrChange w:id="594" w:author="theirs" w:date="2014-05-21T13:59:00Z">
                <w:pPr>
                  <w:snapToGrid w:val="0"/>
                  <w:spacing w:before="40" w:after="40" w:line="240" w:lineRule="auto"/>
                  <w:ind w:left="780"/>
                  <w:jc w:val="both"/>
                </w:pPr>
              </w:pPrChange>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595"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595"/>
    </w:p>
    <w:p w:rsidR="002074DB" w:rsidRPr="002074DB" w:rsidRDefault="00A13C86" w:rsidP="002074DB">
      <w:r w:rsidRPr="005C5A04">
        <w:rPr>
          <w:rFonts w:ascii="Times New Roman" w:hAnsi="Times New Roman" w:cs="Times New Roman"/>
          <w:noProof/>
          <w:lang w:eastAsia="en-US"/>
        </w:rPr>
        <w:drawing>
          <wp:inline distT="0" distB="0" distL="0" distR="0" wp14:anchorId="314DD6B6" wp14:editId="1232E4B4">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596"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596"/>
    </w:p>
    <w:p w:rsidR="008F0342" w:rsidRDefault="00A13C86" w:rsidP="008F0342">
      <w:r w:rsidRPr="005C5A04">
        <w:rPr>
          <w:rFonts w:ascii="Times New Roman" w:hAnsi="Times New Roman" w:cs="Times New Roman"/>
          <w:noProof/>
          <w:lang w:eastAsia="en-US"/>
        </w:rPr>
        <w:drawing>
          <wp:inline distT="0" distB="0" distL="0" distR="0" wp14:anchorId="457C8609" wp14:editId="552EED6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9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98">
          <w:tblGrid>
            <w:gridCol w:w="2854"/>
            <w:gridCol w:w="2713"/>
            <w:gridCol w:w="1274"/>
            <w:gridCol w:w="848"/>
            <w:gridCol w:w="2360"/>
          </w:tblGrid>
        </w:tblGridChange>
      </w:tblGrid>
      <w:tr w:rsidR="00A13C86" w:rsidRPr="005C5A04" w:rsidTr="00E87C4D">
        <w:tc>
          <w:tcPr>
            <w:tcW w:w="5000" w:type="pct"/>
            <w:gridSpan w:val="5"/>
            <w:shd w:val="clear" w:color="auto" w:fill="F3F3F3"/>
            <w:tcPrChange w:id="599"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E87C4D">
        <w:tc>
          <w:tcPr>
            <w:tcW w:w="1420" w:type="pct"/>
            <w:shd w:val="clear" w:color="auto" w:fill="F3F3F3"/>
            <w:tcPrChange w:id="600"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01"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Change w:id="602"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03"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04"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05" w:author="mine" w:date="2014-05-21T13:59:00Z">
              <w:tcPr>
                <w:tcW w:w="3580" w:type="pct"/>
                <w:gridSpan w:val="4"/>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Change w:id="606"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07"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08"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09"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10"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11"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12" w:author="mine" w:date="2014-05-21T13:59:00Z">
            <w:trPr>
              <w:trHeight w:val="1030"/>
            </w:trPr>
          </w:trPrChange>
        </w:trPr>
        <w:tc>
          <w:tcPr>
            <w:tcW w:w="5000" w:type="pct"/>
            <w:gridSpan w:val="5"/>
            <w:shd w:val="clear" w:color="auto" w:fill="FFFFFF"/>
            <w:tcPrChange w:id="613"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09"/>
              <w:gridCol w:w="3847"/>
              <w:tblGridChange w:id="615">
                <w:tblGrid>
                  <w:gridCol w:w="667"/>
                  <w:gridCol w:w="3390"/>
                  <w:gridCol w:w="4273"/>
                </w:tblGrid>
              </w:tblGridChange>
            </w:tblGrid>
            <w:tr w:rsidR="00743708" w:rsidRPr="005C5A04" w:rsidTr="00E87C4D">
              <w:tc>
                <w:tcPr>
                  <w:tcW w:w="667" w:type="dxa"/>
                  <w:shd w:val="clear" w:color="auto" w:fill="D9D9D9" w:themeFill="background1" w:themeFillShade="D9"/>
                  <w:tcPrChange w:id="616"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17"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18"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19"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20"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621"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2"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23"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24"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25"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26"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627"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2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Change w:id="63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3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3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3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42"/>
              <w:gridCol w:w="3742"/>
              <w:tblGridChange w:id="635">
                <w:tblGrid>
                  <w:gridCol w:w="665"/>
                  <w:gridCol w:w="3587"/>
                  <w:gridCol w:w="4318"/>
                </w:tblGrid>
              </w:tblGridChange>
            </w:tblGrid>
            <w:tr w:rsidR="00743708"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6"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7"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8"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39"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0"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1"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3"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4"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645" w:name="_Toc385663830"/>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645"/>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04562BA3" wp14:editId="78D4CDEC">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46"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47">
          <w:tblGrid>
            <w:gridCol w:w="2854"/>
            <w:gridCol w:w="2713"/>
            <w:gridCol w:w="1274"/>
            <w:gridCol w:w="848"/>
            <w:gridCol w:w="2360"/>
          </w:tblGrid>
        </w:tblGridChange>
      </w:tblGrid>
      <w:tr w:rsidR="00A13C86" w:rsidRPr="005C5A04" w:rsidTr="00E87C4D">
        <w:tc>
          <w:tcPr>
            <w:tcW w:w="5000" w:type="pct"/>
            <w:gridSpan w:val="5"/>
            <w:shd w:val="clear" w:color="auto" w:fill="F3F3F3"/>
            <w:tcPrChange w:id="648"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E87C4D">
        <w:tc>
          <w:tcPr>
            <w:tcW w:w="1420" w:type="pct"/>
            <w:shd w:val="clear" w:color="auto" w:fill="F3F3F3"/>
            <w:tcPrChange w:id="649"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50"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Change w:id="651"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52"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53"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54" w:author="mine" w:date="2014-05-21T13:59:00Z">
              <w:tcPr>
                <w:tcW w:w="3580" w:type="pct"/>
                <w:gridSpan w:val="4"/>
              </w:tcPr>
            </w:tcPrChange>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Change w:id="655"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56"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57"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58"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59"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60"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61" w:author="mine" w:date="2014-05-21T13:59:00Z">
            <w:trPr>
              <w:trHeight w:val="1030"/>
            </w:trPr>
          </w:trPrChange>
        </w:trPr>
        <w:tc>
          <w:tcPr>
            <w:tcW w:w="5000" w:type="pct"/>
            <w:gridSpan w:val="5"/>
            <w:shd w:val="clear" w:color="auto" w:fill="FFFFFF"/>
            <w:tcPrChange w:id="662"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21"/>
              <w:gridCol w:w="3835"/>
              <w:tblGridChange w:id="664">
                <w:tblGrid>
                  <w:gridCol w:w="667"/>
                  <w:gridCol w:w="3390"/>
                  <w:gridCol w:w="4273"/>
                </w:tblGrid>
              </w:tblGridChange>
            </w:tblGrid>
            <w:tr w:rsidR="00743708" w:rsidRPr="005C5A04" w:rsidTr="00E87C4D">
              <w:tc>
                <w:tcPr>
                  <w:tcW w:w="667" w:type="dxa"/>
                  <w:shd w:val="clear" w:color="auto" w:fill="D9D9D9" w:themeFill="background1" w:themeFillShade="D9"/>
                  <w:tcPrChange w:id="665"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66"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67"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6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6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Change w:id="67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7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7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7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67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67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78"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Change w:id="679"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80"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81"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82"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b/>
                <w:rPrChange w:id="68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684" w:author="theirs" w:date="2014-05-21T13:58:00Z">
              <w:r w:rsidRPr="005C5A04">
                <w:rPr>
                  <w:rFonts w:ascii="Times New Roman" w:hAnsi="Times New Roman" w:cs="Times New Roman"/>
                  <w:b/>
                  <w:bCs/>
                </w:rPr>
                <w:delText>N/A</w:delText>
              </w:r>
            </w:del>
            <w:ins w:id="685" w:author="theirs" w:date="2014-05-21T13:58:00Z">
              <w:r w:rsidR="00743FB7">
                <w:rPr>
                  <w:rFonts w:ascii="Times New Roman" w:hAnsi="Times New Roman" w:cs="Times New Roman"/>
                  <w:bCs/>
                </w:rPr>
                <w:t>Manage University</w:t>
              </w:r>
            </w:ins>
          </w:p>
          <w:p w:rsidR="00A13C86" w:rsidRPr="005C5A04" w:rsidRDefault="00A13C86" w:rsidP="00E87C4D">
            <w:pPr>
              <w:snapToGrid w:val="0"/>
              <w:spacing w:after="0" w:line="240" w:lineRule="auto"/>
              <w:jc w:val="both"/>
              <w:rPr>
                <w:del w:id="686"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687" w:author="Tri Le Nguyen Huu" w:date="2014-05-21T13:59:00Z">
                  <w:rPr>
                    <w:rFonts w:ascii="Times New Roman" w:hAnsi="Times New Roman"/>
                  </w:rPr>
                </w:rPrChange>
              </w:rPr>
              <w:t xml:space="preserve"> </w:t>
            </w:r>
            <w:del w:id="688" w:author="theirs" w:date="2014-05-21T13:58:00Z">
              <w:r w:rsidRPr="005C5A04">
                <w:rPr>
                  <w:rFonts w:ascii="Times New Roman" w:hAnsi="Times New Roman" w:cs="Times New Roman"/>
                  <w:bCs/>
                </w:rPr>
                <w:delText>N/A</w:delText>
              </w:r>
            </w:del>
          </w:p>
          <w:p w:rsidR="00A13C86" w:rsidRPr="005C5A04" w:rsidRDefault="00743FB7">
            <w:pPr>
              <w:snapToGrid w:val="0"/>
              <w:spacing w:before="40" w:after="40" w:line="240" w:lineRule="auto"/>
              <w:jc w:val="both"/>
              <w:rPr>
                <w:rFonts w:ascii="Times New Roman" w:hAnsi="Times New Roman" w:cs="Times New Roman"/>
              </w:rPr>
              <w:pPrChange w:id="689" w:author="theirs" w:date="2014-05-21T13:59:00Z">
                <w:pPr>
                  <w:snapToGrid w:val="0"/>
                  <w:spacing w:before="40" w:after="40" w:line="240" w:lineRule="auto"/>
                  <w:ind w:left="780"/>
                  <w:jc w:val="both"/>
                </w:pPr>
              </w:pPrChange>
            </w:pPr>
            <w:ins w:id="690" w:author="theirs" w:date="2014-05-21T13:58:00Z">
              <w:r>
                <w:rPr>
                  <w:rFonts w:ascii="Times New Roman" w:hAnsi="Times New Roman" w:cs="Times New Roman"/>
                  <w:bCs/>
                </w:rPr>
                <w:t>TO edit university information , that univerity must exist in the system.</w:t>
              </w:r>
              <w:r w:rsidRPr="005C5A04">
                <w:rPr>
                  <w:rFonts w:ascii="Times New Roman" w:hAnsi="Times New Roman" w:cs="Times New Roman"/>
                </w:rPr>
                <w:t xml:space="preserve"> </w:t>
              </w:r>
            </w:ins>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691" w:name="_Toc385663831"/>
      <w:r>
        <w:rPr>
          <w:i w:val="0"/>
          <w:sz w:val="24"/>
          <w:szCs w:val="24"/>
        </w:rPr>
        <w:t>(Admin) Manage Examination</w:t>
      </w:r>
      <w:bookmarkEnd w:id="691"/>
    </w:p>
    <w:p w:rsidR="00A13C86" w:rsidRPr="00A13C86" w:rsidRDefault="00A13C86" w:rsidP="00A13C86">
      <w:r w:rsidRPr="005C5A04">
        <w:rPr>
          <w:rFonts w:ascii="Times New Roman" w:hAnsi="Times New Roman" w:cs="Times New Roman"/>
          <w:noProof/>
          <w:lang w:eastAsia="en-US"/>
        </w:rPr>
        <w:drawing>
          <wp:inline distT="0" distB="0" distL="0" distR="0" wp14:anchorId="16ECE267" wp14:editId="18B65313">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692" w:name="_Toc385663832"/>
      <w:r>
        <w:rPr>
          <w:i w:val="0"/>
          <w:sz w:val="24"/>
          <w:szCs w:val="24"/>
        </w:rPr>
        <w:t>(Admin) Manage Examination – Add new examination</w:t>
      </w:r>
      <w:bookmarkEnd w:id="692"/>
    </w:p>
    <w:p w:rsidR="008F0342" w:rsidRDefault="00744F4E" w:rsidP="008F0342">
      <w:r w:rsidRPr="005C5A04">
        <w:rPr>
          <w:rFonts w:ascii="Times New Roman" w:hAnsi="Times New Roman" w:cs="Times New Roman"/>
          <w:noProof/>
          <w:lang w:eastAsia="en-US"/>
        </w:rPr>
        <w:drawing>
          <wp:inline distT="0" distB="0" distL="0" distR="0" wp14:anchorId="259DC896" wp14:editId="3124DD50">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9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94">
          <w:tblGrid>
            <w:gridCol w:w="2854"/>
            <w:gridCol w:w="2713"/>
            <w:gridCol w:w="1274"/>
            <w:gridCol w:w="848"/>
            <w:gridCol w:w="2360"/>
          </w:tblGrid>
        </w:tblGridChange>
      </w:tblGrid>
      <w:tr w:rsidR="00744F4E" w:rsidRPr="005C5A04" w:rsidTr="00E87C4D">
        <w:tc>
          <w:tcPr>
            <w:tcW w:w="5000" w:type="pct"/>
            <w:gridSpan w:val="5"/>
            <w:shd w:val="clear" w:color="auto" w:fill="F3F3F3"/>
            <w:tcPrChange w:id="695"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E87C4D">
        <w:tc>
          <w:tcPr>
            <w:tcW w:w="1420" w:type="pct"/>
            <w:shd w:val="clear" w:color="auto" w:fill="F3F3F3"/>
            <w:tcPrChange w:id="69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97"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Change w:id="698"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99"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0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01"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Change w:id="70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03"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0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0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06"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07"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Change w:id="708" w:author="mine" w:date="2014-05-21T13:59:00Z">
            <w:trPr>
              <w:trHeight w:val="1030"/>
            </w:trPr>
          </w:trPrChange>
        </w:trPr>
        <w:tc>
          <w:tcPr>
            <w:tcW w:w="5000" w:type="pct"/>
            <w:gridSpan w:val="5"/>
            <w:shd w:val="clear" w:color="auto" w:fill="FFFFFF"/>
            <w:tcPrChange w:id="709"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8"/>
              <w:gridCol w:w="3858"/>
              <w:tblGridChange w:id="711">
                <w:tblGrid>
                  <w:gridCol w:w="667"/>
                  <w:gridCol w:w="3390"/>
                  <w:gridCol w:w="4273"/>
                </w:tblGrid>
              </w:tblGridChange>
            </w:tblGrid>
            <w:tr w:rsidR="00743708" w:rsidRPr="005C5A04" w:rsidTr="00E87C4D">
              <w:tc>
                <w:tcPr>
                  <w:tcW w:w="667" w:type="dxa"/>
                  <w:shd w:val="clear" w:color="auto" w:fill="D9D9D9" w:themeFill="background1" w:themeFillShade="D9"/>
                  <w:tcPrChange w:id="712"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13"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14"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15"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16"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717"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18"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19"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0"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Change w:id="721"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22"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lastRenderedPageBreak/>
                    <w:t>values.</w:t>
                  </w:r>
                </w:p>
              </w:tc>
              <w:tc>
                <w:tcPr>
                  <w:tcW w:w="4273" w:type="dxa"/>
                  <w:tcPrChange w:id="723"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4"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725"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Change w:id="726"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7"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728"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9"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3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70"/>
              <w:gridCol w:w="3715"/>
              <w:tblGridChange w:id="731">
                <w:tblGrid>
                  <w:gridCol w:w="670"/>
                  <w:gridCol w:w="3645"/>
                  <w:gridCol w:w="4402"/>
                </w:tblGrid>
              </w:tblGridChange>
            </w:tblGrid>
            <w:tr w:rsidR="00743708"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2"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3"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4"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5"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6"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7"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8"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9"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40"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1"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2"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3"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4"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5"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6"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7"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8"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9"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50" w:name="_Toc385663833"/>
      <w:r>
        <w:rPr>
          <w:i w:val="0"/>
          <w:sz w:val="24"/>
          <w:szCs w:val="24"/>
        </w:rPr>
        <w:lastRenderedPageBreak/>
        <w:t>(Admin) Manage Examination – Delete Examination</w:t>
      </w:r>
      <w:bookmarkEnd w:id="750"/>
    </w:p>
    <w:p w:rsidR="008F0342" w:rsidRDefault="00744F4E" w:rsidP="008F0342">
      <w:r w:rsidRPr="005C5A04">
        <w:rPr>
          <w:rFonts w:ascii="Times New Roman" w:hAnsi="Times New Roman" w:cs="Times New Roman"/>
          <w:noProof/>
          <w:lang w:eastAsia="en-US"/>
        </w:rPr>
        <w:drawing>
          <wp:inline distT="0" distB="0" distL="0" distR="0" wp14:anchorId="6E4B1017" wp14:editId="50B52DE0">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5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52">
          <w:tblGrid>
            <w:gridCol w:w="2854"/>
            <w:gridCol w:w="2713"/>
            <w:gridCol w:w="1274"/>
            <w:gridCol w:w="848"/>
            <w:gridCol w:w="2360"/>
          </w:tblGrid>
        </w:tblGridChange>
      </w:tblGrid>
      <w:tr w:rsidR="00744F4E" w:rsidRPr="005C5A04" w:rsidTr="00E87C4D">
        <w:tc>
          <w:tcPr>
            <w:tcW w:w="5000" w:type="pct"/>
            <w:gridSpan w:val="5"/>
            <w:shd w:val="clear" w:color="auto" w:fill="F3F3F3"/>
            <w:tcPrChange w:id="753"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E87C4D">
        <w:tc>
          <w:tcPr>
            <w:tcW w:w="1420" w:type="pct"/>
            <w:shd w:val="clear" w:color="auto" w:fill="F3F3F3"/>
            <w:tcPrChange w:id="75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5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Change w:id="756"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57"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5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59"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Change w:id="76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61"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6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63"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64"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65"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Change w:id="766" w:author="mine" w:date="2014-05-21T13:59:00Z">
            <w:trPr>
              <w:trHeight w:val="1030"/>
            </w:trPr>
          </w:trPrChange>
        </w:trPr>
        <w:tc>
          <w:tcPr>
            <w:tcW w:w="5000" w:type="pct"/>
            <w:gridSpan w:val="5"/>
            <w:shd w:val="clear" w:color="auto" w:fill="FFFFFF"/>
            <w:tcPrChange w:id="767"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6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62"/>
              <w:gridCol w:w="3794"/>
              <w:tblGridChange w:id="769">
                <w:tblGrid>
                  <w:gridCol w:w="667"/>
                  <w:gridCol w:w="3390"/>
                  <w:gridCol w:w="4273"/>
                </w:tblGrid>
              </w:tblGridChange>
            </w:tblGrid>
            <w:tr w:rsidR="00743708" w:rsidRPr="005C5A04" w:rsidTr="00E87C4D">
              <w:tc>
                <w:tcPr>
                  <w:tcW w:w="667" w:type="dxa"/>
                  <w:shd w:val="clear" w:color="auto" w:fill="D9D9D9" w:themeFill="background1" w:themeFillShade="D9"/>
                  <w:tcPrChange w:id="770"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71"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72"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73"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74"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Change w:id="775"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76"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77"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78"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Change w:id="779"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80"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Change w:id="781"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82"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83"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84"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8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786">
                <w:tblGrid>
                  <w:gridCol w:w="599"/>
                  <w:gridCol w:w="670"/>
                  <w:gridCol w:w="2956"/>
                  <w:gridCol w:w="4492"/>
                </w:tblGrid>
              </w:tblGridChange>
            </w:tblGrid>
            <w:tr w:rsidR="00743708" w:rsidRPr="005C5A04" w:rsidTr="00E87C4D">
              <w:tc>
                <w:tcPr>
                  <w:tcW w:w="599" w:type="dxa"/>
                  <w:shd w:val="clear" w:color="auto" w:fill="D9D9D9" w:themeFill="background1" w:themeFillShade="D9"/>
                  <w:tcPrChange w:id="787" w:author="mine" w:date="2014-05-21T13:59:00Z">
                    <w:tcPr>
                      <w:tcW w:w="599"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788" w:author="mine" w:date="2014-05-21T13:59:00Z">
                    <w:tcPr>
                      <w:tcW w:w="67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789" w:author="mine" w:date="2014-05-21T13:59:00Z">
                    <w:tcPr>
                      <w:tcW w:w="2956"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790" w:author="mine" w:date="2014-05-21T13:59:00Z">
                    <w:tcPr>
                      <w:tcW w:w="4492"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Change w:id="791" w:author="mine" w:date="2014-05-21T13:59:00Z">
                    <w:tcPr>
                      <w:tcW w:w="599" w:type="dxa"/>
                      <w:vMerge w:val="restart"/>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Change w:id="792"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Change w:id="793" w:author="mine" w:date="2014-05-21T13:59:00Z">
                    <w:tcPr>
                      <w:tcW w:w="2956"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Change w:id="794" w:author="mine" w:date="2014-05-21T13:59:00Z">
                    <w:tcPr>
                      <w:tcW w:w="4492"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Change w:id="795" w:author="mine" w:date="2014-05-21T13:59:00Z">
                    <w:tcPr>
                      <w:tcW w:w="599" w:type="dxa"/>
                      <w:vMerge/>
                    </w:tcPr>
                  </w:tcPrChange>
                </w:tcPr>
                <w:p w:rsidR="00744F4E" w:rsidRPr="005C5A04" w:rsidRDefault="00744F4E" w:rsidP="00E87C4D">
                  <w:pPr>
                    <w:snapToGrid w:val="0"/>
                    <w:jc w:val="center"/>
                    <w:rPr>
                      <w:rFonts w:ascii="Times New Roman" w:hAnsi="Times New Roman" w:cs="Times New Roman"/>
                    </w:rPr>
                  </w:pPr>
                </w:p>
              </w:tc>
              <w:tc>
                <w:tcPr>
                  <w:tcW w:w="670" w:type="dxa"/>
                  <w:tcPrChange w:id="796"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Change w:id="797" w:author="mine" w:date="2014-05-21T13:59:00Z">
                    <w:tcPr>
                      <w:tcW w:w="2956" w:type="dxa"/>
                    </w:tcPr>
                  </w:tcPrChange>
                </w:tcPr>
                <w:p w:rsidR="00744F4E" w:rsidRPr="005C5A04" w:rsidRDefault="00744F4E" w:rsidP="00E87C4D">
                  <w:pPr>
                    <w:snapToGrid w:val="0"/>
                    <w:rPr>
                      <w:rFonts w:ascii="Times New Roman" w:hAnsi="Times New Roman" w:cs="Times New Roman"/>
                    </w:rPr>
                  </w:pPr>
                </w:p>
              </w:tc>
              <w:tc>
                <w:tcPr>
                  <w:tcW w:w="4492" w:type="dxa"/>
                  <w:tcPrChange w:id="798" w:author="mine" w:date="2014-05-21T13:59:00Z">
                    <w:tcPr>
                      <w:tcW w:w="4492"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99" w:name="_Toc385663834"/>
      <w:r>
        <w:rPr>
          <w:i w:val="0"/>
          <w:sz w:val="24"/>
          <w:szCs w:val="24"/>
        </w:rPr>
        <w:t>(Admin) Manage University Examination – Add new university examination</w:t>
      </w:r>
      <w:bookmarkEnd w:id="799"/>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51ADDD64" wp14:editId="16131834">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00"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801">
          <w:tblGrid>
            <w:gridCol w:w="2854"/>
            <w:gridCol w:w="2713"/>
            <w:gridCol w:w="1274"/>
            <w:gridCol w:w="848"/>
            <w:gridCol w:w="2360"/>
          </w:tblGrid>
        </w:tblGridChange>
      </w:tblGrid>
      <w:tr w:rsidR="008B28EF" w:rsidRPr="005C5A04" w:rsidTr="00E87C4D">
        <w:tc>
          <w:tcPr>
            <w:tcW w:w="5000" w:type="pct"/>
            <w:gridSpan w:val="5"/>
            <w:shd w:val="clear" w:color="auto" w:fill="F3F3F3"/>
            <w:tcPrChange w:id="802" w:author="mine" w:date="2014-05-21T13:59:00Z">
              <w:tcPr>
                <w:tcW w:w="5000" w:type="pct"/>
                <w:gridSpan w:val="5"/>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E87C4D">
        <w:tc>
          <w:tcPr>
            <w:tcW w:w="1420" w:type="pct"/>
            <w:shd w:val="clear" w:color="auto" w:fill="F3F3F3"/>
            <w:tcPrChange w:id="803"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804"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Change w:id="805" w:author="mine" w:date="2014-05-21T13:59:00Z">
              <w:tcPr>
                <w:tcW w:w="1056" w:type="pct"/>
                <w:gridSpan w:val="2"/>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806" w:author="mine" w:date="2014-05-21T13:59:00Z">
              <w:tcPr>
                <w:tcW w:w="1174"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Change w:id="807"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808" w:author="mine" w:date="2014-05-21T13:59:00Z">
              <w:tcPr>
                <w:tcW w:w="3580" w:type="pct"/>
                <w:gridSpan w:val="4"/>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Change w:id="809"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810" w:author="mine" w:date="2014-05-21T13:59:00Z">
              <w:tcPr>
                <w:tcW w:w="3580" w:type="pct"/>
                <w:gridSpan w:val="4"/>
              </w:tcPr>
            </w:tcPrChange>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811"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812"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813" w:author="mine" w:date="2014-05-21T13:59:00Z">
              <w:tcPr>
                <w:tcW w:w="634"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814" w:author="mine" w:date="2014-05-21T13:59:00Z">
              <w:tcPr>
                <w:tcW w:w="1596" w:type="pct"/>
                <w:gridSpan w:val="2"/>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Change w:id="815" w:author="mine" w:date="2014-05-21T13:59:00Z">
            <w:trPr>
              <w:trHeight w:val="1030"/>
            </w:trPr>
          </w:trPrChange>
        </w:trPr>
        <w:tc>
          <w:tcPr>
            <w:tcW w:w="5000" w:type="pct"/>
            <w:gridSpan w:val="5"/>
            <w:shd w:val="clear" w:color="auto" w:fill="FFFFFF"/>
            <w:tcPrChange w:id="816" w:author="mine" w:date="2014-05-21T13:59:00Z">
              <w:tcPr>
                <w:tcW w:w="5000" w:type="pct"/>
                <w:gridSpan w:val="5"/>
                <w:shd w:val="clear" w:color="auto" w:fill="FFFFFF"/>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1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5"/>
              <w:gridCol w:w="3861"/>
              <w:tblGridChange w:id="818">
                <w:tblGrid>
                  <w:gridCol w:w="667"/>
                  <w:gridCol w:w="3390"/>
                  <w:gridCol w:w="4273"/>
                </w:tblGrid>
              </w:tblGridChange>
            </w:tblGrid>
            <w:tr w:rsidR="00743708" w:rsidRPr="005C5A04" w:rsidTr="00E87C4D">
              <w:tc>
                <w:tcPr>
                  <w:tcW w:w="667" w:type="dxa"/>
                  <w:shd w:val="clear" w:color="auto" w:fill="D9D9D9" w:themeFill="background1" w:themeFillShade="D9"/>
                  <w:tcPrChange w:id="819" w:author="mine" w:date="2014-05-21T13:59:00Z">
                    <w:tcPr>
                      <w:tcW w:w="667"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820" w:author="mine" w:date="2014-05-21T13:59:00Z">
                    <w:tcPr>
                      <w:tcW w:w="3390"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821" w:author="mine" w:date="2014-05-21T13:59:00Z">
                    <w:tcPr>
                      <w:tcW w:w="4273"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Change w:id="822"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823"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Change w:id="824"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25"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826"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27"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Change w:id="828"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829"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Change w:id="830"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1"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832"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Change w:id="833"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4"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835"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36"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3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1"/>
              <w:gridCol w:w="3166"/>
              <w:gridCol w:w="3720"/>
              <w:tblGridChange w:id="838">
                <w:tblGrid>
                  <w:gridCol w:w="657"/>
                  <w:gridCol w:w="3493"/>
                  <w:gridCol w:w="4180"/>
                </w:tblGrid>
              </w:tblGridChange>
            </w:tblGrid>
            <w:tr w:rsidR="00743708"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39"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0"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1"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2"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3"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4"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ins w:id="845" w:author="theirs" w:date="2014-05-21T13:58:00Z">
              <w:r w:rsidR="00893DFF">
                <w:rPr>
                  <w:rFonts w:ascii="Times New Roman" w:hAnsi="Times New Roman" w:cs="Times New Roman"/>
                  <w:bCs/>
                </w:rPr>
                <w:t xml:space="preserve">university </w:t>
              </w:r>
            </w:ins>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846" w:name="_Toc385663835"/>
      <w:r>
        <w:rPr>
          <w:i w:val="0"/>
          <w:sz w:val="24"/>
          <w:szCs w:val="24"/>
        </w:rPr>
        <w:lastRenderedPageBreak/>
        <w:t>(Charity) Manage Charity Exam</w:t>
      </w:r>
      <w:bookmarkEnd w:id="846"/>
    </w:p>
    <w:p w:rsidR="008B28EF" w:rsidRPr="008B28EF" w:rsidRDefault="008B28EF" w:rsidP="008B28EF">
      <w:r w:rsidRPr="005C5A04">
        <w:rPr>
          <w:rFonts w:ascii="Times New Roman" w:hAnsi="Times New Roman" w:cs="Times New Roman"/>
          <w:noProof/>
          <w:lang w:eastAsia="en-US"/>
        </w:rPr>
        <w:drawing>
          <wp:inline distT="0" distB="0" distL="0" distR="0" wp14:anchorId="75943251" wp14:editId="515B4CCE">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47" w:name="_Toc385663836"/>
      <w:r>
        <w:rPr>
          <w:i w:val="0"/>
          <w:sz w:val="24"/>
          <w:szCs w:val="24"/>
        </w:rPr>
        <w:t>(Charity) Manage Charity Exam – Add charity exam</w:t>
      </w:r>
      <w:bookmarkEnd w:id="847"/>
    </w:p>
    <w:p w:rsidR="008B28EF" w:rsidRDefault="008B28EF" w:rsidP="008B28EF">
      <w:r w:rsidRPr="005C5A04">
        <w:rPr>
          <w:rFonts w:ascii="Times New Roman" w:hAnsi="Times New Roman" w:cs="Times New Roman"/>
          <w:noProof/>
          <w:lang w:eastAsia="en-US"/>
        </w:rPr>
        <w:drawing>
          <wp:inline distT="0" distB="0" distL="0" distR="0" wp14:anchorId="369E4C95" wp14:editId="71ECD07C">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48"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80"/>
        <w:gridCol w:w="2329"/>
        <w:gridCol w:w="1089"/>
        <w:gridCol w:w="717"/>
        <w:gridCol w:w="2022"/>
        <w:tblGridChange w:id="849">
          <w:tblGrid>
            <w:gridCol w:w="2802"/>
            <w:gridCol w:w="2741"/>
            <w:gridCol w:w="1282"/>
            <w:gridCol w:w="844"/>
            <w:gridCol w:w="2380"/>
          </w:tblGrid>
        </w:tblGridChange>
      </w:tblGrid>
      <w:tr w:rsidR="008B28EF" w:rsidRPr="005C5A04" w:rsidTr="00E87C4D">
        <w:trPr>
          <w:trHeight w:val="121"/>
          <w:trPrChange w:id="850" w:author="mine" w:date="2014-05-21T13:59:00Z">
            <w:trPr>
              <w:trHeight w:val="121"/>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1"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E87C4D">
        <w:trPr>
          <w:trHeight w:val="237"/>
          <w:trPrChange w:id="852" w:author="mine" w:date="2014-05-21T13:59:00Z">
            <w:trPr>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3"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6" w:author="mine" w:date="2014-05-21T13:59:00Z">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Change w:id="857"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8"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9"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Change w:id="860"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1"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2"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rPr>
          <w:trHeight w:val="121"/>
          <w:trPrChange w:id="863"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4"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7" w:author="mine" w:date="2014-05-21T13:59:00Z">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Change w:id="868" w:author="mine" w:date="2014-05-21T13:59:00Z">
            <w:trPr>
              <w:trHeight w:val="1413"/>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Change w:id="869"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71" w:author="theirs" w:date="2014-05-21T13:58:00Z">
              <w:r w:rsidRPr="005C5A04">
                <w:rPr>
                  <w:rFonts w:ascii="Times New Roman" w:hAnsi="Times New Roman" w:cs="Times New Roman"/>
                  <w:b/>
                  <w:bCs/>
                </w:rPr>
                <w:delText>N/A</w:delText>
              </w:r>
            </w:del>
            <w:ins w:id="872"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73"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ins>
          </w:p>
        </w:tc>
      </w:tr>
    </w:tbl>
    <w:p w:rsidR="008B28EF" w:rsidRDefault="008B28EF" w:rsidP="008B28EF">
      <w:pPr>
        <w:pStyle w:val="Heading4"/>
        <w:numPr>
          <w:ilvl w:val="0"/>
          <w:numId w:val="60"/>
        </w:numPr>
        <w:ind w:left="1710"/>
        <w:rPr>
          <w:i w:val="0"/>
          <w:sz w:val="24"/>
          <w:szCs w:val="24"/>
        </w:rPr>
      </w:pPr>
      <w:bookmarkStart w:id="874" w:name="_Toc385663837"/>
      <w:r>
        <w:rPr>
          <w:i w:val="0"/>
          <w:sz w:val="24"/>
          <w:szCs w:val="24"/>
        </w:rPr>
        <w:lastRenderedPageBreak/>
        <w:t>(Charity) Manage Charity Exam – Edit Charity Exam</w:t>
      </w:r>
      <w:bookmarkEnd w:id="874"/>
    </w:p>
    <w:p w:rsidR="008B28EF" w:rsidRDefault="008B28EF" w:rsidP="008B28EF">
      <w:r w:rsidRPr="005C5A04">
        <w:rPr>
          <w:rFonts w:ascii="Times New Roman" w:hAnsi="Times New Roman" w:cs="Times New Roman"/>
          <w:noProof/>
          <w:lang w:eastAsia="en-US"/>
        </w:rPr>
        <w:drawing>
          <wp:inline distT="0" distB="0" distL="0" distR="0" wp14:anchorId="25071584" wp14:editId="1BD13528">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75">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8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89" w:author="theirs" w:date="2014-05-21T13:58:00Z">
              <w:r w:rsidRPr="005C5A04">
                <w:rPr>
                  <w:rFonts w:ascii="Times New Roman" w:hAnsi="Times New Roman" w:cs="Times New Roman"/>
                  <w:b/>
                  <w:bCs/>
                </w:rPr>
                <w:delText>N/A</w:delText>
              </w:r>
            </w:del>
            <w:ins w:id="890"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91" w:author="theirs" w:date="2014-05-21T13:58:00Z">
              <w:r w:rsidRPr="005C5A04">
                <w:rPr>
                  <w:rFonts w:ascii="Times New Roman" w:hAnsi="Times New Roman" w:cs="Times New Roman"/>
                  <w:b/>
                  <w:bCs/>
                </w:rPr>
                <w:t>Business Rules:</w:t>
              </w:r>
              <w:r>
                <w:rPr>
                  <w:rFonts w:ascii="Times New Roman" w:hAnsi="Times New Roman" w:cs="Times New Roman"/>
                  <w:bCs/>
                </w:rPr>
                <w:t xml:space="preserve"> This Exam has existed.</w:t>
              </w:r>
            </w:ins>
          </w:p>
        </w:tc>
      </w:tr>
    </w:tbl>
    <w:p w:rsidR="008B28EF" w:rsidRPr="008B28EF" w:rsidRDefault="008B28EF" w:rsidP="008B28EF"/>
    <w:p w:rsidR="008B28EF" w:rsidRDefault="008B28EF" w:rsidP="008B28EF"/>
    <w:p w:rsidR="008B28EF" w:rsidRPr="008B28EF" w:rsidRDefault="008B28EF" w:rsidP="008B28EF">
      <w:pPr>
        <w:tabs>
          <w:tab w:val="left" w:pos="1508"/>
        </w:tabs>
      </w:pPr>
      <w:r>
        <w:lastRenderedPageBreak/>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892" w:name="_Toc385663838"/>
      <w:r>
        <w:rPr>
          <w:i w:val="0"/>
          <w:sz w:val="24"/>
          <w:szCs w:val="24"/>
        </w:rPr>
        <w:t>(Charity) Manage Car Charity</w:t>
      </w:r>
      <w:bookmarkEnd w:id="892"/>
    </w:p>
    <w:p w:rsidR="008B28EF" w:rsidRPr="008B28EF" w:rsidRDefault="008B28EF" w:rsidP="008B28EF">
      <w:r w:rsidRPr="005C5A04">
        <w:rPr>
          <w:rFonts w:ascii="Times New Roman" w:hAnsi="Times New Roman" w:cs="Times New Roman"/>
          <w:noProof/>
          <w:lang w:eastAsia="en-US"/>
        </w:rPr>
        <w:drawing>
          <wp:inline distT="0" distB="0" distL="0" distR="0" wp14:anchorId="43F10EF5" wp14:editId="11D7952A">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93" w:name="_Toc385663839"/>
      <w:r>
        <w:rPr>
          <w:i w:val="0"/>
          <w:sz w:val="24"/>
          <w:szCs w:val="24"/>
        </w:rPr>
        <w:t>(Charity) Manage Car Charity – Add car</w:t>
      </w:r>
      <w:bookmarkEnd w:id="893"/>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16821CAA" wp14:editId="18926646">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94">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9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0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added into the system </w:t>
                  </w:r>
                  <w:r w:rsidRPr="005C5A04">
                    <w:rPr>
                      <w:rFonts w:ascii="Times New Roman" w:hAnsi="Times New Roman" w:cs="Times New Roman"/>
                    </w:rPr>
                    <w:lastRenderedPageBreak/>
                    <w:t>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ins w:id="90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08" w:author="theirs" w:date="2014-05-21T13:58:00Z">
              <w:r w:rsidRPr="005C5A04">
                <w:rPr>
                  <w:rFonts w:ascii="Times New Roman" w:hAnsi="Times New Roman" w:cs="Times New Roman"/>
                  <w:b/>
                  <w:bCs/>
                </w:rPr>
                <w:delText>N/A</w:delText>
              </w:r>
            </w:del>
            <w:ins w:id="909" w:author="theirs" w:date="2014-05-21T13:58:00Z">
              <w:r w:rsidR="0084532E">
                <w:rPr>
                  <w:rFonts w:ascii="Times New Roman" w:hAnsi="Times New Roman" w:cs="Times New Roman"/>
                  <w:bCs/>
                </w:rPr>
                <w:t>Manage Car Charity</w:t>
              </w:r>
            </w:ins>
          </w:p>
          <w:p w:rsidR="008B28EF" w:rsidRPr="005C5A04" w:rsidRDefault="0084532E" w:rsidP="00E87C4D">
            <w:pPr>
              <w:snapToGrid w:val="0"/>
              <w:spacing w:after="0" w:line="240" w:lineRule="auto"/>
              <w:jc w:val="both"/>
              <w:rPr>
                <w:rFonts w:ascii="Times New Roman" w:hAnsi="Times New Roman" w:cs="Times New Roman"/>
                <w:b/>
                <w:bCs/>
              </w:rPr>
            </w:pPr>
            <w:ins w:id="910"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ins>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911" w:name="_Toc385663840"/>
      <w:r>
        <w:rPr>
          <w:i w:val="0"/>
          <w:sz w:val="24"/>
          <w:szCs w:val="24"/>
        </w:rPr>
        <w:t>(Charity) Manage Car Charity – Edit car</w:t>
      </w:r>
      <w:bookmarkEnd w:id="911"/>
    </w:p>
    <w:p w:rsidR="008B28EF" w:rsidRDefault="008B28EF" w:rsidP="008B28EF">
      <w:r w:rsidRPr="005C5A04">
        <w:rPr>
          <w:rFonts w:ascii="Times New Roman" w:hAnsi="Times New Roman" w:cs="Times New Roman"/>
          <w:noProof/>
          <w:lang w:eastAsia="en-US"/>
        </w:rPr>
        <w:drawing>
          <wp:inline distT="0" distB="0" distL="0" distR="0" wp14:anchorId="436A4DF7" wp14:editId="603DE1F5">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12">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1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2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pPr>
              <w:snapToGrid w:val="0"/>
              <w:spacing w:after="0" w:line="240" w:lineRule="auto"/>
              <w:jc w:val="both"/>
              <w:rPr>
                <w:rFonts w:ascii="Times New Roman" w:hAnsi="Times New Roman" w:cs="Times New Roman"/>
              </w:rPr>
              <w:pPrChange w:id="925" w:author="theirs" w:date="2014-05-21T13:59:00Z">
                <w:pPr>
                  <w:snapToGrid w:val="0"/>
                  <w:spacing w:after="0" w:line="240" w:lineRule="auto"/>
                  <w:ind w:left="780"/>
                  <w:jc w:val="both"/>
                </w:pPr>
              </w:pPrChange>
            </w:pPr>
          </w:p>
          <w:p w:rsidR="008B28EF" w:rsidRPr="005C5A04" w:rsidRDefault="008B28EF" w:rsidP="00E87C4D">
            <w:pPr>
              <w:snapToGrid w:val="0"/>
              <w:spacing w:after="0" w:line="240" w:lineRule="auto"/>
              <w:ind w:left="780"/>
              <w:jc w:val="both"/>
              <w:rPr>
                <w:del w:id="926" w:author="theirs" w:date="2014-05-21T13:58:00Z"/>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new car in the </w:t>
                  </w:r>
                  <w:r w:rsidRPr="005C5A04">
                    <w:rPr>
                      <w:rFonts w:ascii="Times New Roman" w:hAnsi="Times New Roman" w:cs="Times New Roman"/>
                    </w:rPr>
                    <w:lastRenderedPageBreak/>
                    <w:t>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2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28" w:author="theirs" w:date="2014-05-21T13:58:00Z">
              <w:r w:rsidRPr="005C5A04">
                <w:rPr>
                  <w:rFonts w:ascii="Times New Roman" w:hAnsi="Times New Roman" w:cs="Times New Roman"/>
                  <w:b/>
                  <w:bCs/>
                </w:rPr>
                <w:delText>N/A</w:delText>
              </w:r>
            </w:del>
            <w:ins w:id="929" w:author="theirs" w:date="2014-05-21T13:58:00Z">
              <w:r w:rsidR="00A37FF0">
                <w:rPr>
                  <w:rFonts w:ascii="Times New Roman" w:hAnsi="Times New Roman" w:cs="Times New Roman"/>
                  <w:bCs/>
                </w:rPr>
                <w:t>Manage Charity</w:t>
              </w:r>
            </w:ins>
          </w:p>
          <w:p w:rsidR="008B28EF" w:rsidRPr="005C5A04" w:rsidRDefault="00A37FF0" w:rsidP="00E87C4D">
            <w:pPr>
              <w:snapToGrid w:val="0"/>
              <w:spacing w:after="0" w:line="240" w:lineRule="auto"/>
              <w:jc w:val="both"/>
              <w:rPr>
                <w:rFonts w:ascii="Times New Roman" w:hAnsi="Times New Roman" w:cs="Times New Roman"/>
                <w:b/>
                <w:bCs/>
              </w:rPr>
            </w:pPr>
            <w:ins w:id="930" w:author="theirs" w:date="2014-05-21T13:58:00Z">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ins>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31" w:name="_Toc385663841"/>
      <w:r>
        <w:rPr>
          <w:i w:val="0"/>
          <w:sz w:val="24"/>
          <w:szCs w:val="24"/>
        </w:rPr>
        <w:t>(Charity) Manage Car Charity – Assign Car</w:t>
      </w:r>
      <w:bookmarkEnd w:id="931"/>
    </w:p>
    <w:p w:rsidR="008B28EF" w:rsidRDefault="008B28EF" w:rsidP="008B28EF">
      <w:r w:rsidRPr="005C5A04">
        <w:rPr>
          <w:rFonts w:ascii="Times New Roman" w:hAnsi="Times New Roman" w:cs="Times New Roman"/>
          <w:noProof/>
          <w:lang w:eastAsia="en-US"/>
        </w:rPr>
        <w:drawing>
          <wp:inline distT="0" distB="0" distL="0" distR="0" wp14:anchorId="41125D0E" wp14:editId="7888AEE2">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32">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3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4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4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46" w:author="theirs" w:date="2014-05-21T13:58:00Z">
              <w:r w:rsidRPr="005C5A04">
                <w:rPr>
                  <w:rFonts w:ascii="Times New Roman" w:hAnsi="Times New Roman" w:cs="Times New Roman"/>
                  <w:b/>
                  <w:bCs/>
                </w:rPr>
                <w:delText>N/A</w:delText>
              </w:r>
            </w:del>
            <w:ins w:id="947" w:author="theirs" w:date="2014-05-21T13:58:00Z">
              <w:r w:rsidR="00A37FF0">
                <w:rPr>
                  <w:rFonts w:ascii="Times New Roman" w:hAnsi="Times New Roman" w:cs="Times New Roman"/>
                  <w:bCs/>
                </w:rPr>
                <w:t>Manage Charity</w:t>
              </w:r>
            </w:ins>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48" w:name="_Toc385663842"/>
      <w:r>
        <w:rPr>
          <w:i w:val="0"/>
          <w:sz w:val="24"/>
          <w:szCs w:val="24"/>
        </w:rPr>
        <w:lastRenderedPageBreak/>
        <w:t>(Charity) Manage Car Charity – Choose Car For Charity Exam</w:t>
      </w:r>
      <w:bookmarkEnd w:id="948"/>
    </w:p>
    <w:p w:rsidR="008B28EF" w:rsidRDefault="008B28EF" w:rsidP="008B28EF">
      <w:r w:rsidRPr="005C5A04">
        <w:rPr>
          <w:rFonts w:ascii="Times New Roman" w:hAnsi="Times New Roman" w:cs="Times New Roman"/>
          <w:noProof/>
          <w:lang w:eastAsia="en-US"/>
        </w:rPr>
        <w:drawing>
          <wp:inline distT="0" distB="0" distL="0" distR="0" wp14:anchorId="2EAA1B46" wp14:editId="4EE519FB">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49">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5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5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cars were </w:t>
                  </w:r>
                  <w:r w:rsidRPr="005C5A04">
                    <w:rPr>
                      <w:rFonts w:ascii="Times New Roman" w:hAnsi="Times New Roman" w:cs="Times New Roman"/>
                    </w:rPr>
                    <w:lastRenderedPageBreak/>
                    <w:t>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ins w:id="96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63" w:author="theirs" w:date="2014-05-21T13:58:00Z">
              <w:r w:rsidRPr="005C5A04">
                <w:rPr>
                  <w:rFonts w:ascii="Times New Roman" w:hAnsi="Times New Roman" w:cs="Times New Roman"/>
                  <w:b/>
                  <w:bCs/>
                </w:rPr>
                <w:delText>N/A</w:delText>
              </w:r>
            </w:del>
            <w:ins w:id="964" w:author="theirs" w:date="2014-05-21T13:58:00Z">
              <w:r w:rsidR="00A37FF0">
                <w:rPr>
                  <w:rFonts w:ascii="Times New Roman" w:hAnsi="Times New Roman" w:cs="Times New Roman"/>
                  <w:bCs/>
                </w:rPr>
                <w:t>Manage Car  Charity</w:t>
              </w:r>
            </w:ins>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965" w:name="_Toc385663843"/>
      <w:r>
        <w:rPr>
          <w:i w:val="0"/>
          <w:sz w:val="24"/>
          <w:szCs w:val="24"/>
        </w:rPr>
        <w:t>(Charity) Manage Car Charity – View Car Of Charity</w:t>
      </w:r>
      <w:bookmarkEnd w:id="965"/>
    </w:p>
    <w:p w:rsidR="00E87C4D" w:rsidRDefault="00E87C4D" w:rsidP="00E87C4D">
      <w:r w:rsidRPr="005C5A04">
        <w:rPr>
          <w:rFonts w:ascii="Times New Roman" w:hAnsi="Times New Roman" w:cs="Times New Roman"/>
          <w:noProof/>
          <w:lang w:eastAsia="en-US"/>
        </w:rPr>
        <w:drawing>
          <wp:inline distT="0" distB="0" distL="0" distR="0" wp14:anchorId="46228BF3" wp14:editId="365FB3FB">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66">
          <w:tblGrid>
            <w:gridCol w:w="7"/>
            <w:gridCol w:w="2373"/>
            <w:gridCol w:w="429"/>
            <w:gridCol w:w="2741"/>
            <w:gridCol w:w="1282"/>
            <w:gridCol w:w="844"/>
            <w:gridCol w:w="861"/>
            <w:gridCol w:w="1519"/>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6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7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ins w:id="97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80" w:author="theirs" w:date="2014-05-21T13:58:00Z">
              <w:r w:rsidRPr="005C5A04">
                <w:rPr>
                  <w:rFonts w:ascii="Times New Roman" w:hAnsi="Times New Roman" w:cs="Times New Roman"/>
                  <w:b/>
                  <w:bCs/>
                </w:rPr>
                <w:delText>N/A</w:delText>
              </w:r>
            </w:del>
            <w:ins w:id="981" w:author="theirs" w:date="2014-05-21T13:58:00Z">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ins>
          </w:p>
          <w:p w:rsidR="00E87C4D" w:rsidRPr="005C5A04" w:rsidRDefault="00CC0C03" w:rsidP="00E87C4D">
            <w:pPr>
              <w:snapToGrid w:val="0"/>
              <w:spacing w:after="0" w:line="240" w:lineRule="auto"/>
              <w:jc w:val="both"/>
              <w:rPr>
                <w:rFonts w:ascii="Times New Roman" w:hAnsi="Times New Roman" w:cs="Times New Roman"/>
                <w:b/>
                <w:bCs/>
              </w:rPr>
            </w:pPr>
            <w:ins w:id="98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ins>
          </w:p>
        </w:tc>
      </w:tr>
    </w:tbl>
    <w:p w:rsidR="008B28EF" w:rsidRDefault="00532F75" w:rsidP="008B28EF">
      <w:pPr>
        <w:pStyle w:val="Heading4"/>
        <w:numPr>
          <w:ilvl w:val="0"/>
          <w:numId w:val="60"/>
        </w:numPr>
        <w:ind w:left="1710"/>
        <w:rPr>
          <w:i w:val="0"/>
          <w:sz w:val="24"/>
          <w:szCs w:val="24"/>
        </w:rPr>
      </w:pPr>
      <w:bookmarkStart w:id="983" w:name="_Toc385663844"/>
      <w:r>
        <w:rPr>
          <w:i w:val="0"/>
          <w:sz w:val="24"/>
          <w:szCs w:val="24"/>
        </w:rPr>
        <w:lastRenderedPageBreak/>
        <w:t>(Charity) Manage Car Charity – Delete Car</w:t>
      </w:r>
      <w:bookmarkEnd w:id="983"/>
    </w:p>
    <w:p w:rsidR="00532F75" w:rsidRDefault="00532F75" w:rsidP="00532F75">
      <w:r w:rsidRPr="005C5A04">
        <w:rPr>
          <w:rFonts w:ascii="Times New Roman" w:hAnsi="Times New Roman" w:cs="Times New Roman"/>
          <w:noProof/>
          <w:lang w:eastAsia="en-US"/>
        </w:rPr>
        <w:drawing>
          <wp:inline distT="0" distB="0" distL="0" distR="0" wp14:anchorId="1BF92DAB" wp14:editId="4159BD9B">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84">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8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9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ins w:id="99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98" w:author="theirs" w:date="2014-05-21T13:58:00Z">
              <w:r w:rsidRPr="005C5A04">
                <w:rPr>
                  <w:rFonts w:ascii="Times New Roman" w:hAnsi="Times New Roman" w:cs="Times New Roman"/>
                  <w:b/>
                  <w:bCs/>
                </w:rPr>
                <w:delText>N/A</w:delText>
              </w:r>
            </w:del>
            <w:ins w:id="999" w:author="theirs" w:date="2014-05-21T13:58:00Z">
              <w:r w:rsidR="00195519">
                <w:rPr>
                  <w:rFonts w:ascii="Times New Roman" w:hAnsi="Times New Roman" w:cs="Times New Roman"/>
                  <w:bCs/>
                </w:rPr>
                <w:t>Manage Charity</w:t>
              </w:r>
            </w:ins>
          </w:p>
          <w:p w:rsidR="00532F75" w:rsidRPr="005C5A04" w:rsidRDefault="00195519" w:rsidP="00E30332">
            <w:pPr>
              <w:snapToGrid w:val="0"/>
              <w:spacing w:after="0" w:line="240" w:lineRule="auto"/>
              <w:jc w:val="both"/>
              <w:rPr>
                <w:rFonts w:ascii="Times New Roman" w:hAnsi="Times New Roman" w:cs="Times New Roman"/>
                <w:b/>
                <w:bCs/>
              </w:rPr>
            </w:pPr>
            <w:ins w:id="1000" w:author="theirs" w:date="2014-05-21T13:58:00Z">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01" w:name="_Toc385663845"/>
      <w:r>
        <w:rPr>
          <w:i w:val="0"/>
          <w:sz w:val="24"/>
          <w:szCs w:val="24"/>
        </w:rPr>
        <w:t>(Charity) Manage Lodge Charity</w:t>
      </w:r>
      <w:bookmarkEnd w:id="1001"/>
    </w:p>
    <w:p w:rsidR="00532F75" w:rsidRPr="00532F75" w:rsidRDefault="00532F75" w:rsidP="00532F75">
      <w:r w:rsidRPr="005C5A04">
        <w:rPr>
          <w:rFonts w:ascii="Times New Roman" w:hAnsi="Times New Roman" w:cs="Times New Roman"/>
          <w:noProof/>
          <w:lang w:eastAsia="en-US"/>
        </w:rPr>
        <w:drawing>
          <wp:inline distT="0" distB="0" distL="0" distR="0" wp14:anchorId="6965E71D" wp14:editId="05603D39">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1002" w:name="_Toc385663846"/>
      <w:r>
        <w:rPr>
          <w:i w:val="0"/>
          <w:sz w:val="24"/>
          <w:szCs w:val="24"/>
        </w:rPr>
        <w:lastRenderedPageBreak/>
        <w:t>(Charity) Manage Lodge Charity – Add lodge</w:t>
      </w:r>
      <w:bookmarkEnd w:id="1002"/>
    </w:p>
    <w:p w:rsidR="00532F75" w:rsidRDefault="00532F75" w:rsidP="00532F75">
      <w:r w:rsidRPr="005C5A04">
        <w:rPr>
          <w:rFonts w:ascii="Times New Roman" w:hAnsi="Times New Roman" w:cs="Times New Roman"/>
          <w:noProof/>
          <w:lang w:eastAsia="en-US"/>
        </w:rPr>
        <w:drawing>
          <wp:inline distT="0" distB="0" distL="0" distR="0" wp14:anchorId="58196695" wp14:editId="618148C7">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03">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0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1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ins w:id="101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17" w:author="theirs" w:date="2014-05-21T13:58:00Z">
              <w:r w:rsidRPr="005C5A04">
                <w:rPr>
                  <w:rFonts w:ascii="Times New Roman" w:hAnsi="Times New Roman" w:cs="Times New Roman"/>
                  <w:b/>
                  <w:bCs/>
                </w:rPr>
                <w:delText>N/A</w:delText>
              </w:r>
            </w:del>
            <w:ins w:id="1018" w:author="theirs" w:date="2014-05-21T13:58:00Z">
              <w:r w:rsidR="00195519">
                <w:rPr>
                  <w:rFonts w:ascii="Times New Roman" w:hAnsi="Times New Roman" w:cs="Times New Roman"/>
                  <w:bCs/>
                </w:rPr>
                <w:t>Manage Lodge Charity</w:t>
              </w:r>
            </w:ins>
          </w:p>
          <w:p w:rsidR="00532F75" w:rsidRPr="005C5A04" w:rsidRDefault="00195519" w:rsidP="00E30332">
            <w:pPr>
              <w:snapToGrid w:val="0"/>
              <w:spacing w:after="0" w:line="240" w:lineRule="auto"/>
              <w:jc w:val="both"/>
              <w:rPr>
                <w:rFonts w:ascii="Times New Roman" w:hAnsi="Times New Roman" w:cs="Times New Roman"/>
                <w:b/>
                <w:bCs/>
              </w:rPr>
            </w:pPr>
            <w:ins w:id="1019" w:author="theirs" w:date="2014-05-21T13:58:00Z">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20" w:name="_Toc385663847"/>
      <w:r>
        <w:rPr>
          <w:i w:val="0"/>
          <w:sz w:val="24"/>
          <w:szCs w:val="24"/>
        </w:rPr>
        <w:t>(Charity) Manage Lodge Charity – Edit Lodge</w:t>
      </w:r>
      <w:bookmarkEnd w:id="1020"/>
    </w:p>
    <w:p w:rsidR="00532F75" w:rsidRDefault="00532F75" w:rsidP="00532F75">
      <w:r w:rsidRPr="005C5A04">
        <w:rPr>
          <w:rFonts w:ascii="Times New Roman" w:hAnsi="Times New Roman" w:cs="Times New Roman"/>
          <w:noProof/>
          <w:lang w:eastAsia="en-US"/>
        </w:rPr>
        <w:drawing>
          <wp:inline distT="0" distB="0" distL="0" distR="0" wp14:anchorId="37D1F4A7" wp14:editId="0CA375E6">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21">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2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7"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2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ins w:id="103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35" w:author="theirs" w:date="2014-05-21T13:58:00Z">
              <w:r w:rsidRPr="005C5A04">
                <w:rPr>
                  <w:rFonts w:ascii="Times New Roman" w:hAnsi="Times New Roman" w:cs="Times New Roman"/>
                  <w:b/>
                  <w:bCs/>
                </w:rPr>
                <w:delText>N/A</w:delText>
              </w:r>
            </w:del>
            <w:ins w:id="1036" w:author="theirs" w:date="2014-05-21T13:58:00Z">
              <w:r w:rsidR="002E5777">
                <w:rPr>
                  <w:rFonts w:ascii="Times New Roman" w:hAnsi="Times New Roman" w:cs="Times New Roman"/>
                  <w:bCs/>
                </w:rPr>
                <w:t>Manage Lodge Charity</w:t>
              </w:r>
            </w:ins>
          </w:p>
          <w:p w:rsidR="00532F75" w:rsidRPr="005C5A04" w:rsidRDefault="002E5777" w:rsidP="00E30332">
            <w:pPr>
              <w:snapToGrid w:val="0"/>
              <w:spacing w:after="0" w:line="240" w:lineRule="auto"/>
              <w:jc w:val="both"/>
              <w:rPr>
                <w:rFonts w:ascii="Times New Roman" w:hAnsi="Times New Roman" w:cs="Times New Roman"/>
                <w:b/>
                <w:bCs/>
              </w:rPr>
            </w:pPr>
            <w:ins w:id="1037" w:author="theirs" w:date="2014-05-21T13:58:00Z">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ins>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1038" w:name="_Toc385663848"/>
      <w:r>
        <w:rPr>
          <w:i w:val="0"/>
          <w:sz w:val="24"/>
          <w:szCs w:val="24"/>
        </w:rPr>
        <w:t>(Charity) Manage Lodge Charity – Assign Lodge</w:t>
      </w:r>
      <w:bookmarkEnd w:id="1038"/>
    </w:p>
    <w:p w:rsidR="00532F75" w:rsidRDefault="00387540" w:rsidP="00532F75">
      <w:r w:rsidRPr="005C5A04">
        <w:rPr>
          <w:rFonts w:ascii="Times New Roman" w:hAnsi="Times New Roman" w:cs="Times New Roman"/>
          <w:noProof/>
          <w:lang w:eastAsia="en-US"/>
        </w:rPr>
        <w:drawing>
          <wp:inline distT="0" distB="0" distL="0" distR="0" wp14:anchorId="75EEBA1D" wp14:editId="6266E843">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39">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4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4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5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5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ins w:id="105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53" w:author="theirs" w:date="2014-05-21T13:58:00Z">
              <w:r w:rsidRPr="005C5A04">
                <w:rPr>
                  <w:rFonts w:ascii="Times New Roman" w:hAnsi="Times New Roman" w:cs="Times New Roman"/>
                  <w:b/>
                  <w:bCs/>
                </w:rPr>
                <w:delText>N/A</w:delText>
              </w:r>
            </w:del>
            <w:ins w:id="1054" w:author="theirs" w:date="2014-05-21T13:58:00Z">
              <w:r w:rsidR="002E5777">
                <w:rPr>
                  <w:rFonts w:ascii="Times New Roman" w:hAnsi="Times New Roman" w:cs="Times New Roman"/>
                  <w:bCs/>
                </w:rPr>
                <w:t>Manage Lodge Charity</w:t>
              </w:r>
            </w:ins>
          </w:p>
          <w:p w:rsidR="00387540" w:rsidRPr="005C5A04" w:rsidRDefault="002E5777" w:rsidP="00E30332">
            <w:pPr>
              <w:snapToGrid w:val="0"/>
              <w:spacing w:after="0" w:line="240" w:lineRule="auto"/>
              <w:jc w:val="both"/>
              <w:rPr>
                <w:rFonts w:ascii="Times New Roman" w:hAnsi="Times New Roman" w:cs="Times New Roman"/>
                <w:b/>
                <w:bCs/>
              </w:rPr>
            </w:pPr>
            <w:ins w:id="1055" w:author="theirs" w:date="2014-05-21T13:58:00Z">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ins>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1056" w:name="_Toc385663849"/>
      <w:r>
        <w:rPr>
          <w:i w:val="0"/>
          <w:sz w:val="24"/>
          <w:szCs w:val="24"/>
        </w:rPr>
        <w:lastRenderedPageBreak/>
        <w:t>(Charity) Manage Lodge Charity – View on map</w:t>
      </w:r>
      <w:bookmarkEnd w:id="1056"/>
    </w:p>
    <w:p w:rsidR="00387540" w:rsidRDefault="00387540" w:rsidP="00387540">
      <w:r w:rsidRPr="005C5A04">
        <w:rPr>
          <w:rFonts w:ascii="Times New Roman" w:hAnsi="Times New Roman" w:cs="Times New Roman"/>
          <w:noProof/>
          <w:lang w:eastAsia="en-US"/>
        </w:rPr>
        <w:drawing>
          <wp:inline distT="0" distB="0" distL="0" distR="0" wp14:anchorId="20E94AC0" wp14:editId="30E57D9E">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57">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5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5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6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6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71" w:author="theirs" w:date="2014-05-21T13:58:00Z">
              <w:r w:rsidRPr="005C5A04">
                <w:rPr>
                  <w:rFonts w:ascii="Times New Roman" w:hAnsi="Times New Roman" w:cs="Times New Roman"/>
                  <w:b/>
                  <w:bCs/>
                </w:rPr>
                <w:delText>N/A</w:delText>
              </w:r>
            </w:del>
            <w:ins w:id="1072" w:author="theirs" w:date="2014-05-21T13:58:00Z">
              <w:r w:rsidR="00775437">
                <w:rPr>
                  <w:rFonts w:ascii="Times New Roman" w:hAnsi="Times New Roman" w:cs="Times New Roman"/>
                  <w:bCs/>
                </w:rPr>
                <w:t>Manage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73"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View On map when have exist this lodge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74" w:name="_Toc385663850"/>
      <w:r>
        <w:rPr>
          <w:i w:val="0"/>
          <w:sz w:val="24"/>
          <w:szCs w:val="24"/>
        </w:rPr>
        <w:t>(Charity) Mangage Lodge Charity – Add Room</w:t>
      </w:r>
      <w:bookmarkEnd w:id="1074"/>
    </w:p>
    <w:p w:rsidR="00387540" w:rsidRDefault="00387540" w:rsidP="00387540">
      <w:r w:rsidRPr="005C5A04">
        <w:rPr>
          <w:rFonts w:ascii="Times New Roman" w:hAnsi="Times New Roman" w:cs="Times New Roman"/>
          <w:noProof/>
          <w:lang w:eastAsia="en-US"/>
        </w:rPr>
        <w:drawing>
          <wp:inline distT="0" distB="0" distL="0" distR="0" wp14:anchorId="6F10F661" wp14:editId="78C8DB39">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75">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The information that user filled in step 1 is </w:t>
                  </w:r>
                  <w:r w:rsidRPr="005C5A04">
                    <w:rPr>
                      <w:rFonts w:ascii="Times New Roman" w:hAnsi="Times New Roman" w:cs="Times New Roman"/>
                    </w:rPr>
                    <w:lastRenderedPageBreak/>
                    <w:t>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89" w:author="theirs" w:date="2014-05-21T13:58:00Z">
              <w:r w:rsidRPr="005C5A04">
                <w:rPr>
                  <w:rFonts w:ascii="Times New Roman" w:hAnsi="Times New Roman" w:cs="Times New Roman"/>
                  <w:b/>
                  <w:bCs/>
                </w:rPr>
                <w:delText>N/A</w:delText>
              </w:r>
            </w:del>
            <w:ins w:id="1090"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91" w:author="theirs" w:date="2014-05-21T13:58:00Z">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92" w:name="_Toc385663851"/>
      <w:r>
        <w:rPr>
          <w:i w:val="0"/>
          <w:sz w:val="24"/>
          <w:szCs w:val="24"/>
        </w:rPr>
        <w:t>Manage Lodge Charity – Edit Room</w:t>
      </w:r>
      <w:bookmarkEnd w:id="1092"/>
    </w:p>
    <w:p w:rsidR="00387540" w:rsidRDefault="00387540" w:rsidP="00387540">
      <w:r w:rsidRPr="005C5A04">
        <w:rPr>
          <w:rFonts w:ascii="Times New Roman" w:hAnsi="Times New Roman" w:cs="Times New Roman"/>
          <w:noProof/>
          <w:lang w:eastAsia="en-US"/>
        </w:rPr>
        <w:drawing>
          <wp:inline distT="0" distB="0" distL="0" distR="0" wp14:anchorId="4C8F20CD" wp14:editId="29EA457F">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93">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9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9"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0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0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0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07" w:author="theirs" w:date="2014-05-21T13:58:00Z">
              <w:r w:rsidRPr="005C5A04">
                <w:rPr>
                  <w:rFonts w:ascii="Times New Roman" w:hAnsi="Times New Roman" w:cs="Times New Roman"/>
                  <w:b/>
                  <w:bCs/>
                </w:rPr>
                <w:delText>N/A</w:delText>
              </w:r>
            </w:del>
            <w:ins w:id="1108"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09" w:author="theirs" w:date="2014-05-21T13:58:00Z">
              <w:r w:rsidRPr="005C5A04">
                <w:rPr>
                  <w:rFonts w:ascii="Times New Roman" w:hAnsi="Times New Roman" w:cs="Times New Roman"/>
                  <w:b/>
                  <w:bCs/>
                </w:rPr>
                <w:t xml:space="preserve">Business Rules: </w:t>
              </w:r>
              <w:r>
                <w:rPr>
                  <w:rFonts w:ascii="Times New Roman" w:hAnsi="Times New Roman" w:cs="Times New Roman"/>
                </w:rPr>
                <w:t>Edit Room when this room not use for any chairty exam.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110" w:name="_Toc385663852"/>
      <w:r>
        <w:rPr>
          <w:i w:val="0"/>
          <w:sz w:val="24"/>
          <w:szCs w:val="24"/>
        </w:rPr>
        <w:lastRenderedPageBreak/>
        <w:t>(Charity) Mange Lodge – Delete Room</w:t>
      </w:r>
      <w:bookmarkEnd w:id="1110"/>
    </w:p>
    <w:p w:rsidR="00387540" w:rsidRDefault="00387540" w:rsidP="00387540">
      <w:r w:rsidRPr="005C5A04">
        <w:rPr>
          <w:rFonts w:ascii="Times New Roman" w:hAnsi="Times New Roman" w:cs="Times New Roman"/>
          <w:noProof/>
          <w:lang w:eastAsia="en-US"/>
        </w:rPr>
        <w:drawing>
          <wp:inline distT="0" distB="0" distL="0" distR="0" wp14:anchorId="1B78D7A1" wp14:editId="05F501B3">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11">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1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1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387540" w:rsidP="00775437">
            <w:pPr>
              <w:snapToGrid w:val="0"/>
              <w:spacing w:after="0" w:line="240" w:lineRule="auto"/>
              <w:jc w:val="both"/>
              <w:rPr>
                <w:ins w:id="11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25" w:author="theirs" w:date="2014-05-21T13:58:00Z">
              <w:r w:rsidRPr="005C5A04">
                <w:rPr>
                  <w:rFonts w:ascii="Times New Roman" w:hAnsi="Times New Roman" w:cs="Times New Roman"/>
                  <w:b/>
                  <w:bCs/>
                </w:rPr>
                <w:delText>N/A</w:delText>
              </w:r>
            </w:del>
            <w:ins w:id="1126"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27"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Delate Room when this room not use for any chairty exam.</w:t>
              </w:r>
            </w:ins>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1128" w:name="_Toc385663853"/>
      <w:r>
        <w:rPr>
          <w:i w:val="0"/>
          <w:sz w:val="24"/>
          <w:szCs w:val="24"/>
        </w:rPr>
        <w:t>(Charity) Manage Car</w:t>
      </w:r>
      <w:bookmarkEnd w:id="1128"/>
    </w:p>
    <w:p w:rsidR="00387540" w:rsidRPr="00387540" w:rsidRDefault="00387540" w:rsidP="00387540">
      <w:r w:rsidRPr="005C5A04">
        <w:rPr>
          <w:rFonts w:ascii="Times New Roman" w:hAnsi="Times New Roman" w:cs="Times New Roman"/>
          <w:noProof/>
          <w:lang w:eastAsia="en-US"/>
        </w:rPr>
        <w:drawing>
          <wp:inline distT="0" distB="0" distL="0" distR="0" wp14:anchorId="234EEB13" wp14:editId="259CF07A">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129" w:name="_Toc385663854"/>
      <w:r>
        <w:rPr>
          <w:i w:val="0"/>
          <w:sz w:val="24"/>
          <w:szCs w:val="24"/>
        </w:rPr>
        <w:t>(Charity) Manage Car – Approve Car</w:t>
      </w:r>
      <w:bookmarkEnd w:id="1129"/>
    </w:p>
    <w:p w:rsidR="00387540" w:rsidRDefault="00387540" w:rsidP="00387540">
      <w:r w:rsidRPr="005C5A04">
        <w:rPr>
          <w:rFonts w:ascii="Times New Roman" w:hAnsi="Times New Roman" w:cs="Times New Roman"/>
          <w:noProof/>
          <w:lang w:eastAsia="en-US"/>
        </w:rPr>
        <w:drawing>
          <wp:inline distT="0" distB="0" distL="0" distR="0" wp14:anchorId="10C2311F" wp14:editId="04E3199A">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30">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3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3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4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4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44" w:author="theirs" w:date="2014-05-21T13:58:00Z">
              <w:r w:rsidRPr="005C5A04">
                <w:rPr>
                  <w:rFonts w:ascii="Times New Roman" w:hAnsi="Times New Roman" w:cs="Times New Roman"/>
                  <w:b/>
                  <w:bCs/>
                </w:rPr>
                <w:delText>N/A</w:delText>
              </w:r>
            </w:del>
            <w:ins w:id="1145"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6" w:name="_Toc385663855"/>
      <w:r>
        <w:rPr>
          <w:i w:val="0"/>
          <w:sz w:val="24"/>
          <w:szCs w:val="24"/>
        </w:rPr>
        <w:lastRenderedPageBreak/>
        <w:t>(Charity) Manage Car – Denie Car</w:t>
      </w:r>
      <w:bookmarkEnd w:id="114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1759EA49" wp14:editId="6F7DB4FA">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47">
          <w:tblGrid>
            <w:gridCol w:w="7"/>
            <w:gridCol w:w="2375"/>
            <w:gridCol w:w="429"/>
            <w:gridCol w:w="2741"/>
            <w:gridCol w:w="1282"/>
            <w:gridCol w:w="844"/>
            <w:gridCol w:w="859"/>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49"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3"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55"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6"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9"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6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61" w:author="theirs" w:date="2014-05-21T13:58:00Z">
              <w:r w:rsidRPr="005C5A04">
                <w:rPr>
                  <w:rFonts w:ascii="Times New Roman" w:hAnsi="Times New Roman" w:cs="Times New Roman"/>
                  <w:b/>
                  <w:bCs/>
                </w:rPr>
                <w:delText>N/A</w:delText>
              </w:r>
            </w:del>
            <w:ins w:id="1162"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775437" w:rsidP="00E30332">
            <w:pPr>
              <w:snapToGrid w:val="0"/>
              <w:spacing w:after="0" w:line="240" w:lineRule="auto"/>
              <w:jc w:val="both"/>
              <w:rPr>
                <w:rFonts w:ascii="Times New Roman" w:hAnsi="Times New Roman" w:cs="Times New Roman"/>
                <w:b/>
                <w:bCs/>
              </w:rPr>
            </w:pPr>
            <w:ins w:id="1163" w:author="theirs" w:date="2014-05-21T13:58:00Z">
              <w:r w:rsidRPr="005C5A04">
                <w:rPr>
                  <w:rFonts w:ascii="Times New Roman" w:hAnsi="Times New Roman" w:cs="Times New Roman"/>
                  <w:b/>
                  <w:bCs/>
                </w:rPr>
                <w:lastRenderedPageBreak/>
                <w:t xml:space="preserve">Business Rules: </w:t>
              </w:r>
              <w:r>
                <w:rPr>
                  <w:rFonts w:ascii="Times New Roman" w:hAnsi="Times New Roman" w:cs="Times New Roman"/>
                </w:rPr>
                <w:t>Denie Car out of Charity Exam when this car not assign for any candidate.</w:t>
              </w:r>
            </w:ins>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4" w:name="_Toc385663856"/>
      <w:r>
        <w:rPr>
          <w:i w:val="0"/>
          <w:sz w:val="24"/>
          <w:szCs w:val="24"/>
        </w:rPr>
        <w:t>(Charity) Manage Car – Delete Car Out Of Charity Exam</w:t>
      </w:r>
      <w:bookmarkEnd w:id="1164"/>
    </w:p>
    <w:p w:rsidR="00387540" w:rsidRDefault="00387540" w:rsidP="00387540">
      <w:r w:rsidRPr="005C5A04">
        <w:rPr>
          <w:rFonts w:ascii="Times New Roman" w:hAnsi="Times New Roman" w:cs="Times New Roman"/>
          <w:noProof/>
          <w:lang w:eastAsia="en-US"/>
        </w:rPr>
        <w:drawing>
          <wp:inline distT="0" distB="0" distL="0" distR="0" wp14:anchorId="4494DF72" wp14:editId="1E4CDF6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65">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6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7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8" w:author="theirs" w:date="2014-05-21T13:58:00Z"/>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9" w:author="theirs" w:date="2014-05-21T13:58:00Z"/>
                <w:rFonts w:ascii="Times New Roman" w:hAnsi="Times New Roman" w:cs="Times New Roman"/>
                <w:bCs/>
              </w:rPr>
            </w:pPr>
          </w:p>
          <w:p w:rsidR="00DF6A3D" w:rsidRDefault="00387540" w:rsidP="00DF6A3D">
            <w:pPr>
              <w:snapToGrid w:val="0"/>
              <w:spacing w:after="0" w:line="240" w:lineRule="auto"/>
              <w:jc w:val="both"/>
              <w:rPr>
                <w:ins w:id="118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81" w:author="theirs" w:date="2014-05-21T13:58:00Z">
              <w:r w:rsidRPr="005C5A04">
                <w:rPr>
                  <w:rFonts w:ascii="Times New Roman" w:hAnsi="Times New Roman" w:cs="Times New Roman"/>
                  <w:b/>
                  <w:bCs/>
                </w:rPr>
                <w:delText>N/A</w:delText>
              </w:r>
            </w:del>
            <w:ins w:id="1182" w:author="theirs" w:date="2014-05-21T13:58:00Z">
              <w:r w:rsidR="00DF6A3D" w:rsidRPr="009616B8">
                <w:rPr>
                  <w:rFonts w:ascii="Times New Roman" w:hAnsi="Times New Roman" w:cs="Times New Roman"/>
                  <w:bCs/>
                </w:rPr>
                <w:t>Manage</w:t>
              </w:r>
              <w:r w:rsidR="00DF6A3D">
                <w:rPr>
                  <w:rFonts w:ascii="Times New Roman" w:hAnsi="Times New Roman" w:cs="Times New Roman"/>
                  <w:bCs/>
                </w:rPr>
                <w:t xml:space="preserve"> Car</w:t>
              </w:r>
            </w:ins>
          </w:p>
          <w:p w:rsidR="00387540" w:rsidRPr="005C5A04" w:rsidRDefault="00DF6A3D" w:rsidP="00E30332">
            <w:pPr>
              <w:snapToGrid w:val="0"/>
              <w:spacing w:after="0" w:line="240" w:lineRule="auto"/>
              <w:jc w:val="both"/>
              <w:rPr>
                <w:rFonts w:ascii="Times New Roman" w:hAnsi="Times New Roman" w:cs="Times New Roman"/>
                <w:b/>
                <w:bCs/>
              </w:rPr>
            </w:pPr>
            <w:ins w:id="1183" w:author="theirs" w:date="2014-05-21T13:58:00Z">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4" w:name="_Toc385663857"/>
      <w:r>
        <w:rPr>
          <w:i w:val="0"/>
          <w:sz w:val="24"/>
          <w:szCs w:val="24"/>
        </w:rPr>
        <w:t>(Charity) Manage Car – Display Route</w:t>
      </w:r>
      <w:bookmarkEnd w:id="1184"/>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062219E1" wp14:editId="65478276">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85">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8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9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ins w:id="119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99" w:author="theirs" w:date="2014-05-21T13:58:00Z">
              <w:r w:rsidRPr="005C5A04">
                <w:rPr>
                  <w:rFonts w:ascii="Times New Roman" w:hAnsi="Times New Roman" w:cs="Times New Roman"/>
                  <w:b/>
                  <w:bCs/>
                </w:rPr>
                <w:delText>N/A</w:delText>
              </w:r>
            </w:del>
            <w:ins w:id="1200" w:author="theirs" w:date="2014-05-21T13:58:00Z">
              <w:r w:rsidR="00DF6A3D" w:rsidRPr="009616B8">
                <w:rPr>
                  <w:rFonts w:ascii="Times New Roman" w:hAnsi="Times New Roman" w:cs="Times New Roman"/>
                  <w:bCs/>
                </w:rPr>
                <w:t>Man</w:t>
              </w:r>
              <w:r w:rsidR="00DF6A3D">
                <w:rPr>
                  <w:rFonts w:ascii="Times New Roman" w:hAnsi="Times New Roman" w:cs="Times New Roman"/>
                  <w:bCs/>
                </w:rPr>
                <w:t>age Car</w:t>
              </w:r>
            </w:ins>
          </w:p>
          <w:p w:rsidR="00387540" w:rsidRPr="005C5A04" w:rsidRDefault="00DF6A3D" w:rsidP="00E30332">
            <w:pPr>
              <w:snapToGrid w:val="0"/>
              <w:spacing w:after="0" w:line="240" w:lineRule="auto"/>
              <w:jc w:val="both"/>
              <w:rPr>
                <w:rFonts w:ascii="Times New Roman" w:hAnsi="Times New Roman" w:cs="Times New Roman"/>
                <w:b/>
                <w:bCs/>
              </w:rPr>
            </w:pPr>
            <w:ins w:id="1201" w:author="theirs" w:date="2014-05-21T13:58:00Z">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ins>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1202" w:name="_Toc385663858"/>
      <w:r>
        <w:rPr>
          <w:i w:val="0"/>
          <w:sz w:val="24"/>
          <w:szCs w:val="24"/>
        </w:rPr>
        <w:t>(Charity) Manage Lodge</w:t>
      </w:r>
      <w:bookmarkEnd w:id="1202"/>
    </w:p>
    <w:p w:rsidR="00387540" w:rsidRPr="00387540" w:rsidRDefault="00387540" w:rsidP="00387540">
      <w:r w:rsidRPr="005C5A04">
        <w:rPr>
          <w:rFonts w:ascii="Times New Roman" w:hAnsi="Times New Roman" w:cs="Times New Roman"/>
          <w:noProof/>
          <w:lang w:eastAsia="en-US"/>
        </w:rPr>
        <w:drawing>
          <wp:inline distT="0" distB="0" distL="0" distR="0" wp14:anchorId="0364CBC7" wp14:editId="4CEA3BC7">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203" w:name="_Toc385663859"/>
      <w:r>
        <w:rPr>
          <w:i w:val="0"/>
          <w:sz w:val="24"/>
          <w:szCs w:val="24"/>
        </w:rPr>
        <w:lastRenderedPageBreak/>
        <w:t>(Charity) Manage Lodge – Approve Lodge</w:t>
      </w:r>
      <w:bookmarkEnd w:id="1203"/>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51041AC2" wp14:editId="258359AC">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04">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0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1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ins w:id="121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18" w:author="theirs" w:date="2014-05-21T13:58:00Z">
              <w:r w:rsidRPr="005C5A04">
                <w:rPr>
                  <w:rFonts w:ascii="Times New Roman" w:hAnsi="Times New Roman" w:cs="Times New Roman"/>
                  <w:b/>
                  <w:bCs/>
                </w:rPr>
                <w:delText>N/A</w:delText>
              </w:r>
            </w:del>
            <w:ins w:id="1219" w:author="theirs" w:date="2014-05-21T13:58:00Z">
              <w:r w:rsidR="00DF6A3D"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220" w:name="_Toc385663860"/>
      <w:r>
        <w:rPr>
          <w:i w:val="0"/>
          <w:sz w:val="24"/>
          <w:szCs w:val="24"/>
        </w:rPr>
        <w:lastRenderedPageBreak/>
        <w:t>(Charity) Manage Lodge – Denie Lodge</w:t>
      </w:r>
      <w:bookmarkEnd w:id="1220"/>
    </w:p>
    <w:p w:rsidR="00387540" w:rsidRDefault="00387540" w:rsidP="00387540">
      <w:r>
        <w:tab/>
      </w:r>
      <w:r w:rsidRPr="005C5A04">
        <w:rPr>
          <w:rFonts w:ascii="Times New Roman" w:hAnsi="Times New Roman" w:cs="Times New Roman"/>
          <w:noProof/>
          <w:lang w:eastAsia="en-US"/>
        </w:rPr>
        <w:drawing>
          <wp:inline distT="0" distB="0" distL="0" distR="0" wp14:anchorId="3B13E31E" wp14:editId="04FCC241">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221">
          <w:tblGrid>
            <w:gridCol w:w="7"/>
            <w:gridCol w:w="2375"/>
            <w:gridCol w:w="429"/>
            <w:gridCol w:w="2741"/>
            <w:gridCol w:w="1282"/>
            <w:gridCol w:w="844"/>
            <w:gridCol w:w="859"/>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23"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29"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3"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234" w:author="theirs" w:date="2014-05-21T13:58:00Z"/>
                <w:rFonts w:ascii="Times New Roman" w:hAnsi="Times New Roman" w:cs="Times New Roman"/>
                <w:bCs/>
              </w:rPr>
            </w:pPr>
            <w:del w:id="1235" w:author="theirs" w:date="2014-05-21T13:58:00Z">
              <w:r w:rsidRPr="005C5A04">
                <w:rPr>
                  <w:rFonts w:ascii="Times New Roman" w:hAnsi="Times New Roman" w:cs="Times New Roman"/>
                  <w:b/>
                  <w:bCs/>
                </w:rPr>
                <w:delText xml:space="preserve">Exceptions: </w:delText>
              </w:r>
              <w:r w:rsidRPr="005C5A04">
                <w:rPr>
                  <w:rFonts w:ascii="Times New Roman" w:hAnsi="Times New Roman" w:cs="Times New Roman"/>
                  <w:bCs/>
                </w:rPr>
                <w:delText>N/A</w:delText>
              </w:r>
            </w:del>
          </w:p>
          <w:p w:rsidR="000D6E41" w:rsidRDefault="00387540" w:rsidP="000D6E41">
            <w:pPr>
              <w:snapToGrid w:val="0"/>
              <w:spacing w:after="0" w:line="240" w:lineRule="auto"/>
              <w:jc w:val="both"/>
              <w:rPr>
                <w:ins w:id="123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37" w:author="theirs" w:date="2014-05-21T13:58:00Z">
              <w:r w:rsidRPr="005C5A04">
                <w:rPr>
                  <w:rFonts w:ascii="Times New Roman" w:hAnsi="Times New Roman" w:cs="Times New Roman"/>
                  <w:b/>
                  <w:bCs/>
                </w:rPr>
                <w:delText>N/A</w:delText>
              </w:r>
            </w:del>
            <w:ins w:id="1238" w:author="theirs" w:date="2014-05-21T13:58:00Z">
              <w:r w:rsidR="000D6E41"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239" w:name="_Toc385663861"/>
      <w:r>
        <w:rPr>
          <w:i w:val="0"/>
          <w:sz w:val="24"/>
          <w:szCs w:val="24"/>
        </w:rPr>
        <w:t>(Charity) Manage Lodge – Remove Lodge</w:t>
      </w:r>
      <w:bookmarkEnd w:id="1239"/>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FB4EE9C" wp14:editId="0B32BCF4">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40">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4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4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5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54" w:author="theirs" w:date="2014-05-21T13:58:00Z">
              <w:r w:rsidRPr="005C5A04">
                <w:rPr>
                  <w:rFonts w:ascii="Times New Roman" w:hAnsi="Times New Roman" w:cs="Times New Roman"/>
                  <w:b/>
                  <w:bCs/>
                </w:rPr>
                <w:delText>N/A</w:delText>
              </w:r>
            </w:del>
            <w:ins w:id="1255"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56" w:author="theirs" w:date="2014-05-21T13:58:00Z">
              <w:r w:rsidRPr="005C5A04">
                <w:rPr>
                  <w:rFonts w:ascii="Times New Roman" w:hAnsi="Times New Roman" w:cs="Times New Roman"/>
                  <w:b/>
                  <w:bCs/>
                </w:rPr>
                <w:t xml:space="preserve">Business Rules: </w:t>
              </w:r>
              <w:r>
                <w:rPr>
                  <w:rFonts w:ascii="Times New Roman" w:hAnsi="Times New Roman" w:cs="Times New Roman"/>
                </w:rPr>
                <w:t>Remove lodge when this lodge not assign for any candidate</w:t>
              </w:r>
            </w:ins>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257" w:name="_Toc385663862"/>
      <w:r>
        <w:rPr>
          <w:i w:val="0"/>
          <w:sz w:val="24"/>
          <w:szCs w:val="24"/>
        </w:rPr>
        <w:t>(Charity) Manage Lodge – Delete Lodge Out Of Charity Exam</w:t>
      </w:r>
      <w:bookmarkEnd w:id="1257"/>
    </w:p>
    <w:p w:rsidR="00387540" w:rsidRDefault="00387540" w:rsidP="00387540">
      <w:r w:rsidRPr="005C5A04">
        <w:rPr>
          <w:rFonts w:ascii="Times New Roman" w:hAnsi="Times New Roman" w:cs="Times New Roman"/>
          <w:noProof/>
          <w:lang w:eastAsia="en-US"/>
        </w:rPr>
        <w:drawing>
          <wp:inline distT="0" distB="0" distL="0" distR="0" wp14:anchorId="34878DDF" wp14:editId="4F5A6473">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58">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5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6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6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6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7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71"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72" w:author="theirs" w:date="2014-05-21T13:58:00Z">
              <w:r w:rsidRPr="005C5A04">
                <w:rPr>
                  <w:rFonts w:ascii="Times New Roman" w:hAnsi="Times New Roman" w:cs="Times New Roman"/>
                  <w:b/>
                  <w:bCs/>
                </w:rPr>
                <w:delText>N/A</w:delText>
              </w:r>
            </w:del>
            <w:ins w:id="1273"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74" w:author="theirs" w:date="2014-05-21T13:58:00Z">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ins>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75" w:name="_Toc385663863"/>
      <w:r>
        <w:rPr>
          <w:i w:val="0"/>
          <w:sz w:val="24"/>
          <w:szCs w:val="24"/>
        </w:rPr>
        <w:t>(Charity) Manage Lodge – View Lodge Detail</w:t>
      </w:r>
      <w:bookmarkEnd w:id="1275"/>
    </w:p>
    <w:p w:rsidR="00387540" w:rsidRDefault="00387540" w:rsidP="00387540">
      <w:r w:rsidRPr="005C5A04">
        <w:rPr>
          <w:rFonts w:ascii="Times New Roman" w:hAnsi="Times New Roman" w:cs="Times New Roman"/>
          <w:noProof/>
          <w:lang w:eastAsia="en-US"/>
        </w:rPr>
        <w:drawing>
          <wp:inline distT="0" distB="0" distL="0" distR="0" wp14:anchorId="59CC71B5" wp14:editId="1333161B">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76">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ins w:id="128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90" w:author="theirs" w:date="2014-05-21T13:58:00Z">
              <w:r w:rsidRPr="005C5A04">
                <w:rPr>
                  <w:rFonts w:ascii="Times New Roman" w:hAnsi="Times New Roman" w:cs="Times New Roman"/>
                  <w:b/>
                  <w:bCs/>
                </w:rPr>
                <w:delText>N/A</w:delText>
              </w:r>
            </w:del>
            <w:ins w:id="1291" w:author="theirs" w:date="2014-05-21T13:58:00Z">
              <w:r w:rsidR="009616B8" w:rsidRPr="009616B8">
                <w:rPr>
                  <w:rFonts w:ascii="Times New Roman" w:hAnsi="Times New Roman" w:cs="Times New Roman"/>
                  <w:bCs/>
                </w:rPr>
                <w:t>ManageLodge</w:t>
              </w:r>
            </w:ins>
          </w:p>
          <w:p w:rsidR="00387540" w:rsidRPr="005C5A04" w:rsidRDefault="009616B8" w:rsidP="00E30332">
            <w:pPr>
              <w:snapToGrid w:val="0"/>
              <w:spacing w:after="0" w:line="240" w:lineRule="auto"/>
              <w:jc w:val="both"/>
              <w:rPr>
                <w:rFonts w:ascii="Times New Roman" w:hAnsi="Times New Roman" w:cs="Times New Roman"/>
                <w:b/>
                <w:bCs/>
              </w:rPr>
            </w:pPr>
            <w:ins w:id="1292" w:author="theirs" w:date="2014-05-21T13:58:00Z">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93" w:name="_Toc385663864"/>
      <w:r>
        <w:rPr>
          <w:i w:val="0"/>
          <w:sz w:val="24"/>
          <w:szCs w:val="24"/>
        </w:rPr>
        <w:t>(Charity) Manual assign candidate to room</w:t>
      </w:r>
      <w:bookmarkEnd w:id="1293"/>
    </w:p>
    <w:p w:rsidR="00387540" w:rsidRDefault="00387540" w:rsidP="00387540">
      <w:r w:rsidRPr="005C5A04">
        <w:rPr>
          <w:rFonts w:ascii="Times New Roman" w:hAnsi="Times New Roman" w:cs="Times New Roman"/>
          <w:noProof/>
          <w:lang w:eastAsia="en-US"/>
        </w:rPr>
        <w:drawing>
          <wp:inline distT="0" distB="0" distL="0" distR="0" wp14:anchorId="29E3CC1F" wp14:editId="231A919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294">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96" w:author="mine" w:date="2014-05-21T13:59:00Z">
            <w:trPr>
              <w:gridBefore w:val="1"/>
            </w:trPr>
          </w:trPrChange>
        </w:trPr>
        <w:tc>
          <w:tcPr>
            <w:tcW w:w="1420" w:type="pct"/>
            <w:shd w:val="clear" w:color="auto" w:fill="F3F3F3"/>
            <w:tcPrChange w:id="129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29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Change w:id="129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0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02" w:author="mine" w:date="2014-05-21T13:59:00Z">
            <w:trPr>
              <w:gridBefore w:val="1"/>
            </w:trPr>
          </w:trPrChange>
        </w:trPr>
        <w:tc>
          <w:tcPr>
            <w:tcW w:w="1420" w:type="pct"/>
            <w:shd w:val="clear" w:color="auto" w:fill="F3F3F3"/>
            <w:tcPrChange w:id="130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0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0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0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0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08">
                <w:tblGrid>
                  <w:gridCol w:w="667"/>
                  <w:gridCol w:w="3390"/>
                  <w:gridCol w:w="4273"/>
                </w:tblGrid>
              </w:tblGridChange>
            </w:tblGrid>
            <w:tr w:rsidR="00743708" w:rsidRPr="005C5A04" w:rsidTr="00E30332">
              <w:tc>
                <w:tcPr>
                  <w:tcW w:w="667" w:type="dxa"/>
                  <w:shd w:val="clear" w:color="auto" w:fill="D9D9D9" w:themeFill="background1" w:themeFillShade="D9"/>
                  <w:tcPrChange w:id="130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1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1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1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Change w:id="131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1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1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1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Change w:id="131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1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2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2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Change w:id="13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2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Change w:id="132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2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Change w:id="13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Change w:id="13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33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3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Change w:id="13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3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3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4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Change w:id="134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4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1"/>
              <w:gridCol w:w="2523"/>
              <w:gridCol w:w="3759"/>
              <w:tblGridChange w:id="1346">
                <w:tblGrid>
                  <w:gridCol w:w="591"/>
                  <w:gridCol w:w="302"/>
                  <w:gridCol w:w="365"/>
                  <w:gridCol w:w="209"/>
                  <w:gridCol w:w="661"/>
                  <w:gridCol w:w="1941"/>
                  <w:gridCol w:w="582"/>
                  <w:gridCol w:w="3679"/>
                  <w:gridCol w:w="80"/>
                </w:tblGrid>
              </w:tblGridChange>
            </w:tblGrid>
            <w:tr w:rsidR="00743708" w:rsidRPr="005C5A04" w:rsidTr="00E30332">
              <w:trPr>
                <w:trPrChange w:id="1347" w:author="mine" w:date="2014-05-21T13:59:00Z">
                  <w:trPr>
                    <w:gridAfter w:val="0"/>
                  </w:trPr>
                </w:trPrChange>
              </w:trPr>
              <w:tc>
                <w:tcPr>
                  <w:tcW w:w="591" w:type="dxa"/>
                  <w:shd w:val="clear" w:color="auto" w:fill="D9D9D9" w:themeFill="background1" w:themeFillShade="D9"/>
                  <w:tcPrChange w:id="1348" w:author="mine" w:date="2014-05-21T13:59:00Z">
                    <w:tcPr>
                      <w:tcW w:w="591"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No</w:t>
                  </w:r>
                </w:p>
              </w:tc>
              <w:tc>
                <w:tcPr>
                  <w:tcW w:w="667" w:type="dxa"/>
                  <w:shd w:val="clear" w:color="auto" w:fill="D9D9D9" w:themeFill="background1" w:themeFillShade="D9"/>
                  <w:tcPrChange w:id="1349" w:author="mine" w:date="2014-05-21T13:59:00Z">
                    <w:tcPr>
                      <w:tcW w:w="667"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Change w:id="1350" w:author="mine" w:date="2014-05-21T13:59:00Z">
                    <w:tcPr>
                      <w:tcW w:w="2811"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Change w:id="1351" w:author="mine" w:date="2014-05-21T13:59:00Z">
                    <w:tcPr>
                      <w:tcW w:w="4261"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5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353">
                <w:tblGrid>
                  <w:gridCol w:w="657"/>
                  <w:gridCol w:w="236"/>
                  <w:gridCol w:w="632"/>
                  <w:gridCol w:w="2625"/>
                  <w:gridCol w:w="527"/>
                  <w:gridCol w:w="3653"/>
                  <w:gridCol w:w="80"/>
                </w:tblGrid>
              </w:tblGridChange>
            </w:tblGrid>
            <w:tr w:rsidR="00743708" w:rsidRPr="005C5A04" w:rsidTr="00E30332">
              <w:trPr>
                <w:trPrChange w:id="1354"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5"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6"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7"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358" w:author="theirs" w:date="2014-05-21T13:58:00Z">
              <w:r w:rsidRPr="005C5A04">
                <w:rPr>
                  <w:rFonts w:ascii="Times New Roman" w:hAnsi="Times New Roman" w:cs="Times New Roman"/>
                </w:rPr>
                <w:delText>N/A</w:delText>
              </w:r>
            </w:del>
            <w:ins w:id="1359"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360" w:name="_Toc385663865"/>
      <w:r>
        <w:rPr>
          <w:i w:val="0"/>
          <w:sz w:val="24"/>
          <w:szCs w:val="24"/>
        </w:rPr>
        <w:lastRenderedPageBreak/>
        <w:t>(Charity) Manual Assign Candidate to car or volunteer</w:t>
      </w:r>
      <w:bookmarkEnd w:id="1360"/>
    </w:p>
    <w:p w:rsidR="00387540" w:rsidRDefault="00387540" w:rsidP="00387540">
      <w:r w:rsidRPr="005C5A04">
        <w:rPr>
          <w:rFonts w:ascii="Times New Roman" w:hAnsi="Times New Roman" w:cs="Times New Roman"/>
          <w:noProof/>
          <w:lang w:eastAsia="en-US"/>
        </w:rPr>
        <w:drawing>
          <wp:inline distT="0" distB="0" distL="0" distR="0" wp14:anchorId="4D4FF68B" wp14:editId="0FB1FE2D">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361">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3" w:author="mine" w:date="2014-05-21T13:59:00Z">
            <w:trPr>
              <w:gridBefore w:val="1"/>
            </w:trPr>
          </w:trPrChange>
        </w:trPr>
        <w:tc>
          <w:tcPr>
            <w:tcW w:w="1420" w:type="pct"/>
            <w:shd w:val="clear" w:color="auto" w:fill="F3F3F3"/>
            <w:tcPrChange w:id="136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36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Change w:id="136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6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9" w:author="mine" w:date="2014-05-21T13:59:00Z">
            <w:trPr>
              <w:gridBefore w:val="1"/>
            </w:trPr>
          </w:trPrChange>
        </w:trPr>
        <w:tc>
          <w:tcPr>
            <w:tcW w:w="1420" w:type="pct"/>
            <w:shd w:val="clear" w:color="auto" w:fill="F3F3F3"/>
            <w:tcPrChange w:id="137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7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7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7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7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75">
                <w:tblGrid>
                  <w:gridCol w:w="667"/>
                  <w:gridCol w:w="3390"/>
                  <w:gridCol w:w="4273"/>
                </w:tblGrid>
              </w:tblGridChange>
            </w:tblGrid>
            <w:tr w:rsidR="00743708" w:rsidRPr="005C5A04" w:rsidTr="00E30332">
              <w:tc>
                <w:tcPr>
                  <w:tcW w:w="667" w:type="dxa"/>
                  <w:shd w:val="clear" w:color="auto" w:fill="D9D9D9" w:themeFill="background1" w:themeFillShade="D9"/>
                  <w:tcPrChange w:id="137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7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7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7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8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8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8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8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8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39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Change w:id="13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9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9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Change w:id="139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9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9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0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Change w:id="14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0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Change w:id="14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1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1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3"/>
              <w:gridCol w:w="3803"/>
              <w:tblGridChange w:id="1413">
                <w:tblGrid>
                  <w:gridCol w:w="667"/>
                  <w:gridCol w:w="3390"/>
                  <w:gridCol w:w="4273"/>
                </w:tblGrid>
              </w:tblGridChange>
            </w:tblGrid>
            <w:tr w:rsidR="00743708" w:rsidRPr="005C5A04" w:rsidTr="00E30332">
              <w:tc>
                <w:tcPr>
                  <w:tcW w:w="667" w:type="dxa"/>
                  <w:shd w:val="clear" w:color="auto" w:fill="D9D9D9" w:themeFill="background1" w:themeFillShade="D9"/>
                  <w:tcPrChange w:id="141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41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41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41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41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41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42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42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42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42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42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42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43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Change w:id="1431" w:author="mine" w:date="2014-05-21T13:59:00Z">
                    <w:tcPr>
                      <w:tcW w:w="4273" w:type="dxa"/>
                    </w:tcPr>
                  </w:tcPrChange>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Change w:id="143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3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Change w:id="143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43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43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3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Change w:id="14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4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Change w:id="14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4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5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451">
                <w:tblGrid>
                  <w:gridCol w:w="657"/>
                  <w:gridCol w:w="236"/>
                  <w:gridCol w:w="632"/>
                  <w:gridCol w:w="2625"/>
                  <w:gridCol w:w="527"/>
                  <w:gridCol w:w="3653"/>
                  <w:gridCol w:w="80"/>
                </w:tblGrid>
              </w:tblGridChange>
            </w:tblGrid>
            <w:tr w:rsidR="00743708" w:rsidRPr="005C5A04" w:rsidTr="00E30332">
              <w:trPr>
                <w:trPrChange w:id="1452"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3"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4"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5"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456" w:author="theirs" w:date="2014-05-21T13:58:00Z">
              <w:r w:rsidRPr="005C5A04">
                <w:rPr>
                  <w:rFonts w:ascii="Times New Roman" w:hAnsi="Times New Roman" w:cs="Times New Roman"/>
                </w:rPr>
                <w:delText>N/A</w:delText>
              </w:r>
            </w:del>
            <w:ins w:id="1457"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58" w:name="_Toc385663866"/>
      <w:r>
        <w:rPr>
          <w:i w:val="0"/>
          <w:sz w:val="24"/>
          <w:szCs w:val="24"/>
        </w:rPr>
        <w:t>(Charity) Manage Fund – Approve Fund</w:t>
      </w:r>
      <w:bookmarkEnd w:id="1458"/>
    </w:p>
    <w:p w:rsidR="00387540" w:rsidRDefault="00387540" w:rsidP="00387540">
      <w:r>
        <w:rPr>
          <w:noProof/>
          <w:lang w:eastAsia="en-US"/>
        </w:rPr>
        <w:drawing>
          <wp:inline distT="0" distB="0" distL="0" distR="0" wp14:anchorId="3A70C95B" wp14:editId="13E98D11">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59">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6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6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7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ins w:id="147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73" w:author="theirs" w:date="2014-05-21T13:58:00Z">
              <w:r w:rsidRPr="005C5A04">
                <w:rPr>
                  <w:rFonts w:ascii="Times New Roman" w:hAnsi="Times New Roman" w:cs="Times New Roman"/>
                  <w:b/>
                  <w:bCs/>
                </w:rPr>
                <w:delText>N/A</w:delText>
              </w:r>
            </w:del>
            <w:ins w:id="1474" w:author="theirs" w:date="2014-05-21T13:58:00Z">
              <w:r w:rsidR="005A5D1C" w:rsidRPr="00B0145D">
                <w:rPr>
                  <w:rFonts w:ascii="Times New Roman" w:hAnsi="Times New Roman" w:cs="Times New Roman"/>
                  <w:bCs/>
                </w:rPr>
                <w:t xml:space="preserve">Manage </w:t>
              </w:r>
              <w:r w:rsidR="005A5D1C">
                <w:rPr>
                  <w:rFonts w:ascii="Times New Roman" w:hAnsi="Times New Roman" w:cs="Times New Roman"/>
                  <w:bCs/>
                </w:rPr>
                <w:t>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475" w:name="_Toc385663867"/>
      <w:r>
        <w:rPr>
          <w:i w:val="0"/>
          <w:sz w:val="24"/>
          <w:szCs w:val="24"/>
        </w:rPr>
        <w:t>(Charity) Manage Volunteer – Approve Volunteer</w:t>
      </w:r>
      <w:bookmarkEnd w:id="1475"/>
    </w:p>
    <w:p w:rsidR="00387540" w:rsidRDefault="00387540" w:rsidP="00387540">
      <w:r w:rsidRPr="005C5A04">
        <w:rPr>
          <w:rFonts w:ascii="Times New Roman" w:hAnsi="Times New Roman" w:cs="Times New Roman"/>
          <w:noProof/>
          <w:lang w:eastAsia="en-US"/>
        </w:rPr>
        <w:drawing>
          <wp:inline distT="0" distB="0" distL="0" distR="0" wp14:anchorId="01D572F6" wp14:editId="74A7FA2A">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76">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lastRenderedPageBreak/>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89"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90" w:author="theirs" w:date="2014-05-21T13:58:00Z">
              <w:r w:rsidRPr="005C5A04">
                <w:rPr>
                  <w:rFonts w:ascii="Times New Roman" w:hAnsi="Times New Roman" w:cs="Times New Roman"/>
                  <w:b/>
                  <w:bCs/>
                </w:rPr>
                <w:delText>N/A</w:delText>
              </w:r>
            </w:del>
            <w:ins w:id="1491"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92" w:author="theirs" w:date="2014-05-21T13:58:00Z"/>
                <w:rFonts w:ascii="Times New Roman" w:hAnsi="Times New Roman" w:cs="Times New Roman"/>
                <w:bCs/>
              </w:rPr>
            </w:pPr>
            <w:ins w:id="1493"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94" w:name="_Toc385663868"/>
      <w:r>
        <w:rPr>
          <w:i w:val="0"/>
          <w:sz w:val="24"/>
          <w:szCs w:val="24"/>
        </w:rPr>
        <w:t>(Charity) Manage Volunteer – Denie Volunteer</w:t>
      </w:r>
      <w:bookmarkEnd w:id="1494"/>
    </w:p>
    <w:p w:rsidR="00D40C8B" w:rsidRPr="00D40C8B" w:rsidRDefault="00D40C8B" w:rsidP="00D40C8B">
      <w:r>
        <w:rPr>
          <w:noProof/>
          <w:lang w:eastAsia="en-US"/>
        </w:rPr>
        <w:drawing>
          <wp:inline distT="0" distB="0" distL="0" distR="0" wp14:anchorId="6B35234E" wp14:editId="70985674">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495">
          <w:tblGrid>
            <w:gridCol w:w="7"/>
            <w:gridCol w:w="2375"/>
            <w:gridCol w:w="429"/>
            <w:gridCol w:w="2741"/>
            <w:gridCol w:w="1282"/>
            <w:gridCol w:w="844"/>
            <w:gridCol w:w="859"/>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97"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9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9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1"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03"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7"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0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09" w:author="theirs" w:date="2014-05-21T13:58:00Z">
              <w:r w:rsidRPr="005C5A04">
                <w:rPr>
                  <w:rFonts w:ascii="Times New Roman" w:hAnsi="Times New Roman" w:cs="Times New Roman"/>
                  <w:b/>
                  <w:bCs/>
                </w:rPr>
                <w:delText>N/A</w:delText>
              </w:r>
            </w:del>
            <w:ins w:id="1510"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11" w:author="theirs" w:date="2014-05-21T13:58:00Z"/>
                <w:rFonts w:ascii="Times New Roman" w:hAnsi="Times New Roman" w:cs="Times New Roman"/>
                <w:bCs/>
              </w:rPr>
            </w:pPr>
            <w:ins w:id="1512"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513" w:name="_Toc385663869"/>
      <w:r>
        <w:rPr>
          <w:i w:val="0"/>
          <w:sz w:val="24"/>
          <w:szCs w:val="24"/>
        </w:rPr>
        <w:lastRenderedPageBreak/>
        <w:t>(Charity) Manage Volunteer – Remove Volunteer</w:t>
      </w:r>
      <w:bookmarkEnd w:id="1513"/>
    </w:p>
    <w:p w:rsidR="00387540" w:rsidRDefault="00387540" w:rsidP="00387540">
      <w:pPr>
        <w:tabs>
          <w:tab w:val="left" w:pos="2989"/>
        </w:tabs>
        <w:rPr>
          <w:noProof/>
          <w:lang w:eastAsia="en-US"/>
        </w:rPr>
      </w:pPr>
      <w:r>
        <w:tab/>
      </w:r>
      <w:r w:rsidR="00D40C8B">
        <w:rPr>
          <w:noProof/>
          <w:lang w:eastAsia="en-US"/>
        </w:rPr>
        <w:drawing>
          <wp:inline distT="0" distB="0" distL="0" distR="0" wp14:anchorId="1F39885E" wp14:editId="7D314B19">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514">
          <w:tblGrid>
            <w:gridCol w:w="7"/>
            <w:gridCol w:w="2373"/>
            <w:gridCol w:w="429"/>
            <w:gridCol w:w="2741"/>
            <w:gridCol w:w="1282"/>
            <w:gridCol w:w="844"/>
            <w:gridCol w:w="861"/>
            <w:gridCol w:w="1519"/>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51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1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0"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2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2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28" w:author="theirs" w:date="2014-05-21T13:58:00Z">
              <w:r w:rsidRPr="005C5A04">
                <w:rPr>
                  <w:rFonts w:ascii="Times New Roman" w:hAnsi="Times New Roman" w:cs="Times New Roman"/>
                  <w:b/>
                  <w:bCs/>
                </w:rPr>
                <w:delText>N/A</w:delText>
              </w:r>
            </w:del>
            <w:ins w:id="1529"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30" w:author="theirs" w:date="2014-05-21T13:58:00Z"/>
                <w:rFonts w:ascii="Times New Roman" w:hAnsi="Times New Roman" w:cs="Times New Roman"/>
                <w:bCs/>
              </w:rPr>
            </w:pPr>
            <w:ins w:id="1531"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532" w:name="_Toc385663870"/>
      <w:r>
        <w:rPr>
          <w:i w:val="0"/>
          <w:sz w:val="24"/>
          <w:szCs w:val="24"/>
        </w:rPr>
        <w:t>(Charity) Manage Candidate – View Candiate</w:t>
      </w:r>
      <w:bookmarkEnd w:id="1532"/>
    </w:p>
    <w:p w:rsidR="00387540" w:rsidRDefault="00387540" w:rsidP="00387540">
      <w:r w:rsidRPr="005C5A04">
        <w:rPr>
          <w:rFonts w:ascii="Times New Roman" w:hAnsi="Times New Roman" w:cs="Times New Roman"/>
          <w:noProof/>
          <w:lang w:eastAsia="en-US"/>
        </w:rPr>
        <w:drawing>
          <wp:inline distT="0" distB="0" distL="0" distR="0" wp14:anchorId="671AECD3" wp14:editId="0EFC467A">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33">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5" w:author="mine" w:date="2014-05-21T13:59:00Z">
            <w:trPr>
              <w:gridBefore w:val="1"/>
            </w:trPr>
          </w:trPrChange>
        </w:trPr>
        <w:tc>
          <w:tcPr>
            <w:tcW w:w="1420" w:type="pct"/>
            <w:shd w:val="clear" w:color="auto" w:fill="F3F3F3"/>
            <w:tcPrChange w:id="153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3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Change w:id="153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39"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41" w:author="mine" w:date="2014-05-21T13:59:00Z">
            <w:trPr>
              <w:gridBefore w:val="1"/>
            </w:trPr>
          </w:trPrChange>
        </w:trPr>
        <w:tc>
          <w:tcPr>
            <w:tcW w:w="1420" w:type="pct"/>
            <w:shd w:val="clear" w:color="auto" w:fill="F3F3F3"/>
            <w:tcPrChange w:id="154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4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4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4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46" w:author="theirs" w:date="2014-05-21T13:58:00Z">
              <w:r w:rsidRPr="005C5A04">
                <w:rPr>
                  <w:rFonts w:ascii="Times New Roman" w:hAnsi="Times New Roman" w:cs="Times New Roman"/>
                  <w:b/>
                  <w:bCs/>
                </w:rPr>
                <w:delText>N/A</w:delText>
              </w:r>
            </w:del>
            <w:ins w:id="1547" w:author="theirs" w:date="2014-05-21T13:58:00Z">
              <w:r w:rsidR="00B0145D" w:rsidRPr="00B0145D">
                <w:rPr>
                  <w:rFonts w:ascii="Times New Roman" w:hAnsi="Times New Roman" w:cs="Times New Roman"/>
                  <w:bCs/>
                </w:rPr>
                <w:t>Manage candidate</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ins w:id="1548" w:author="theirs" w:date="2014-05-21T13:58:00Z">
              <w:r w:rsidR="00B0145D" w:rsidRPr="005C5A04">
                <w:rPr>
                  <w:rFonts w:ascii="Times New Roman" w:hAnsi="Times New Roman" w:cs="Times New Roman"/>
                  <w:b/>
                  <w:bCs/>
                </w:rPr>
                <w:t xml:space="preserve"> </w:t>
              </w:r>
            </w:ins>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49" w:name="_Toc385663871"/>
      <w:r>
        <w:rPr>
          <w:i w:val="0"/>
          <w:sz w:val="24"/>
          <w:szCs w:val="24"/>
        </w:rPr>
        <w:t>(Charity) View Statistics</w:t>
      </w:r>
      <w:bookmarkEnd w:id="1549"/>
    </w:p>
    <w:p w:rsidR="00387540" w:rsidRPr="00387540" w:rsidRDefault="00387540" w:rsidP="00387540">
      <w:r w:rsidRPr="005C5A04">
        <w:rPr>
          <w:rFonts w:ascii="Times New Roman" w:hAnsi="Times New Roman" w:cs="Times New Roman"/>
          <w:noProof/>
          <w:lang w:eastAsia="en-US"/>
        </w:rPr>
        <w:drawing>
          <wp:inline distT="0" distB="0" distL="0" distR="0" wp14:anchorId="7F287867" wp14:editId="4EA00F90">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50">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2" w:author="mine" w:date="2014-05-21T13:59:00Z">
            <w:trPr>
              <w:gridBefore w:val="1"/>
            </w:trPr>
          </w:trPrChange>
        </w:trPr>
        <w:tc>
          <w:tcPr>
            <w:tcW w:w="1420" w:type="pct"/>
            <w:shd w:val="clear" w:color="auto" w:fill="F3F3F3"/>
            <w:tcPrChange w:id="155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5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Change w:id="155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56"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8" w:author="mine" w:date="2014-05-21T13:59:00Z">
            <w:trPr>
              <w:gridBefore w:val="1"/>
            </w:trPr>
          </w:trPrChange>
        </w:trPr>
        <w:tc>
          <w:tcPr>
            <w:tcW w:w="1420" w:type="pct"/>
            <w:shd w:val="clear" w:color="auto" w:fill="F3F3F3"/>
            <w:tcPrChange w:id="155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6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6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6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7"/>
              <w:gridCol w:w="3828"/>
              <w:tblGridChange w:id="1564">
                <w:tblGrid>
                  <w:gridCol w:w="667"/>
                  <w:gridCol w:w="3390"/>
                  <w:gridCol w:w="4273"/>
                </w:tblGrid>
              </w:tblGridChange>
            </w:tblGrid>
            <w:tr w:rsidR="00743708" w:rsidRPr="005C5A04" w:rsidTr="00E30332">
              <w:tc>
                <w:tcPr>
                  <w:tcW w:w="667" w:type="dxa"/>
                  <w:shd w:val="clear" w:color="auto" w:fill="D9D9D9" w:themeFill="background1" w:themeFillShade="D9"/>
                  <w:tcPrChange w:id="156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6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6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6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6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Change w:id="157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7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3"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Change w:id="157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7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Change w:id="157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57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9"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80" w:author="theirs" w:date="2014-05-21T13:58:00Z">
              <w:r w:rsidRPr="005C5A04">
                <w:rPr>
                  <w:rFonts w:ascii="Times New Roman" w:hAnsi="Times New Roman" w:cs="Times New Roman"/>
                  <w:b/>
                  <w:bCs/>
                </w:rPr>
                <w:delText>N/A</w:delText>
              </w:r>
            </w:del>
            <w:ins w:id="1581" w:author="theirs" w:date="2014-05-21T13:58:00Z">
              <w:r w:rsidR="00E72270" w:rsidRPr="0026755F">
                <w:rPr>
                  <w:rFonts w:ascii="Times New Roman" w:hAnsi="Times New Roman" w:cs="Times New Roman"/>
                  <w:bCs/>
                </w:rPr>
                <w:t>Login</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582" w:author="theirs" w:date="2014-05-21T13:58:00Z">
              <w:r w:rsidRPr="005C5A04">
                <w:rPr>
                  <w:rFonts w:ascii="Times New Roman" w:hAnsi="Times New Roman" w:cs="Times New Roman"/>
                  <w:b/>
                  <w:bCs/>
                </w:rPr>
                <w:delText>N/A</w:delText>
              </w:r>
            </w:del>
            <w:ins w:id="1583" w:author="theirs" w:date="2014-05-21T13:58:00Z">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84" w:name="_Toc385663872"/>
      <w:r>
        <w:rPr>
          <w:i w:val="0"/>
          <w:sz w:val="24"/>
          <w:szCs w:val="24"/>
        </w:rPr>
        <w:t>(Charity) Manage Candiate – Assign to room</w:t>
      </w:r>
      <w:bookmarkEnd w:id="1584"/>
    </w:p>
    <w:p w:rsidR="00387540" w:rsidRDefault="00387540" w:rsidP="00387540">
      <w:r w:rsidRPr="005C5A04">
        <w:rPr>
          <w:rFonts w:ascii="Times New Roman" w:hAnsi="Times New Roman" w:cs="Times New Roman"/>
          <w:noProof/>
          <w:lang w:eastAsia="en-US"/>
        </w:rPr>
        <w:drawing>
          <wp:inline distT="0" distB="0" distL="0" distR="0" wp14:anchorId="6D81E2CC" wp14:editId="2AE6A3FF">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85">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87" w:author="mine" w:date="2014-05-21T13:59:00Z">
            <w:trPr>
              <w:gridBefore w:val="1"/>
            </w:trPr>
          </w:trPrChange>
        </w:trPr>
        <w:tc>
          <w:tcPr>
            <w:tcW w:w="1420" w:type="pct"/>
            <w:shd w:val="clear" w:color="auto" w:fill="F3F3F3"/>
            <w:tcPrChange w:id="158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8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Change w:id="159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91"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93" w:author="mine" w:date="2014-05-21T13:59:00Z">
            <w:trPr>
              <w:gridBefore w:val="1"/>
            </w:trPr>
          </w:trPrChange>
        </w:trPr>
        <w:tc>
          <w:tcPr>
            <w:tcW w:w="1420" w:type="pct"/>
            <w:shd w:val="clear" w:color="auto" w:fill="F3F3F3"/>
            <w:tcPrChange w:id="159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9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9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9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99">
                <w:tblGrid>
                  <w:gridCol w:w="667"/>
                  <w:gridCol w:w="3390"/>
                  <w:gridCol w:w="4273"/>
                </w:tblGrid>
              </w:tblGridChange>
            </w:tblGrid>
            <w:tr w:rsidR="00743708" w:rsidRPr="005C5A04" w:rsidTr="00E30332">
              <w:tc>
                <w:tcPr>
                  <w:tcW w:w="667" w:type="dxa"/>
                  <w:shd w:val="clear" w:color="auto" w:fill="D9D9D9" w:themeFill="background1" w:themeFillShade="D9"/>
                  <w:tcPrChange w:id="160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0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0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04"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Change w:id="16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0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Change w:id="16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10"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Change w:id="16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1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1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15"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16" w:author="theirs" w:date="2014-05-21T13:58:00Z">
              <w:r w:rsidRPr="005C5A04">
                <w:rPr>
                  <w:rFonts w:ascii="Times New Roman" w:hAnsi="Times New Roman" w:cs="Times New Roman"/>
                  <w:b/>
                  <w:bCs/>
                </w:rPr>
                <w:delText>N/A</w:delText>
              </w:r>
            </w:del>
            <w:ins w:id="1617" w:author="theirs" w:date="2014-05-21T13:58:00Z">
              <w:r w:rsidR="00E72270">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18" w:author="theirs" w:date="2014-05-21T13:58:00Z"/>
                <w:rFonts w:ascii="Times New Roman" w:hAnsi="Times New Roman" w:cs="Times New Roman"/>
                <w:b/>
                <w:bCs/>
              </w:rPr>
            </w:pPr>
            <w:r w:rsidRPr="005C5A04">
              <w:rPr>
                <w:rFonts w:ascii="Times New Roman" w:hAnsi="Times New Roman" w:cs="Times New Roman"/>
                <w:b/>
                <w:bCs/>
              </w:rPr>
              <w:t>Business Rules:</w:t>
            </w:r>
            <w:del w:id="1619" w:author="theirs" w:date="2014-05-21T13:58:00Z">
              <w:r w:rsidRPr="005C5A04">
                <w:rPr>
                  <w:rFonts w:ascii="Times New Roman" w:hAnsi="Times New Roman" w:cs="Times New Roman"/>
                  <w:b/>
                  <w:bCs/>
                </w:rPr>
                <w:delText>N/A</w:delText>
              </w:r>
            </w:del>
          </w:p>
          <w:p w:rsidR="00387540" w:rsidRPr="005C5A04" w:rsidRDefault="00E72270">
            <w:pPr>
              <w:snapToGrid w:val="0"/>
              <w:spacing w:before="40" w:after="40" w:line="240" w:lineRule="auto"/>
              <w:jc w:val="both"/>
              <w:rPr>
                <w:rFonts w:ascii="Times New Roman" w:hAnsi="Times New Roman" w:cs="Times New Roman"/>
              </w:rPr>
              <w:pPrChange w:id="1620" w:author="theirs" w:date="2014-05-21T13:59:00Z">
                <w:pPr>
                  <w:snapToGrid w:val="0"/>
                  <w:spacing w:before="40" w:after="40" w:line="240" w:lineRule="auto"/>
                  <w:ind w:left="780"/>
                  <w:jc w:val="both"/>
                </w:pPr>
              </w:pPrChange>
            </w:pPr>
            <w:ins w:id="1621"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any room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22" w:name="_Toc385663873"/>
      <w:r>
        <w:rPr>
          <w:i w:val="0"/>
          <w:sz w:val="24"/>
          <w:szCs w:val="24"/>
        </w:rPr>
        <w:t>(Charity) Manage Candidate – Assign To Car</w:t>
      </w:r>
      <w:bookmarkEnd w:id="1622"/>
    </w:p>
    <w:p w:rsidR="00387540" w:rsidRDefault="00387540" w:rsidP="00387540">
      <w:r w:rsidRPr="005C5A04">
        <w:rPr>
          <w:rFonts w:ascii="Times New Roman" w:hAnsi="Times New Roman" w:cs="Times New Roman"/>
          <w:noProof/>
          <w:lang w:eastAsia="en-US"/>
        </w:rPr>
        <w:drawing>
          <wp:inline distT="0" distB="0" distL="0" distR="0" wp14:anchorId="6D2E3916" wp14:editId="2150FDD3">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Change w:id="1623">
          <w:tblGrid>
            <w:gridCol w:w="7"/>
            <w:gridCol w:w="2416"/>
            <w:gridCol w:w="438"/>
            <w:gridCol w:w="2713"/>
            <w:gridCol w:w="1274"/>
            <w:gridCol w:w="848"/>
            <w:gridCol w:w="835"/>
            <w:gridCol w:w="6"/>
            <w:gridCol w:w="1519"/>
          </w:tblGrid>
        </w:tblGridChange>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2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25" w:author="mine" w:date="2014-05-21T13:59:00Z">
            <w:trPr>
              <w:gridBefore w:val="1"/>
            </w:trPr>
          </w:trPrChange>
        </w:trPr>
        <w:tc>
          <w:tcPr>
            <w:tcW w:w="1420" w:type="pct"/>
            <w:shd w:val="clear" w:color="auto" w:fill="F3F3F3"/>
            <w:tcPrChange w:id="162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2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Change w:id="162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29" w:author="mine" w:date="2014-05-21T13:59:00Z">
              <w:tcPr>
                <w:tcW w:w="1174"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3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31" w:author="mine" w:date="2014-05-21T13:59:00Z">
            <w:trPr>
              <w:gridBefore w:val="1"/>
            </w:trPr>
          </w:trPrChange>
        </w:trPr>
        <w:tc>
          <w:tcPr>
            <w:tcW w:w="1420" w:type="pct"/>
            <w:shd w:val="clear" w:color="auto" w:fill="F3F3F3"/>
            <w:tcPrChange w:id="163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3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3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35" w:author="mine" w:date="2014-05-21T13:59:00Z">
              <w:tcPr>
                <w:tcW w:w="1596" w:type="pct"/>
                <w:gridSpan w:val="4"/>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3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637">
                <w:tblGrid>
                  <w:gridCol w:w="667"/>
                  <w:gridCol w:w="3390"/>
                  <w:gridCol w:w="4273"/>
                </w:tblGrid>
              </w:tblGridChange>
            </w:tblGrid>
            <w:tr w:rsidR="00743708" w:rsidRPr="005C5A04" w:rsidTr="00E30332">
              <w:tc>
                <w:tcPr>
                  <w:tcW w:w="667" w:type="dxa"/>
                  <w:shd w:val="clear" w:color="auto" w:fill="D9D9D9" w:themeFill="background1" w:themeFillShade="D9"/>
                  <w:tcPrChange w:id="163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3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4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4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Change w:id="16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4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Change w:id="16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4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Change w:id="16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5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5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54" w:author="theirs" w:date="2014-05-21T13:58:00Z">
              <w:r w:rsidRPr="005C5A04">
                <w:rPr>
                  <w:rFonts w:ascii="Times New Roman" w:hAnsi="Times New Roman" w:cs="Times New Roman"/>
                  <w:b/>
                  <w:bCs/>
                </w:rPr>
                <w:delText>N/A</w:delText>
              </w:r>
            </w:del>
            <w:ins w:id="1655" w:author="theirs" w:date="2014-05-21T13:58:00Z">
              <w:r w:rsidR="003C3CCA">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56" w:author="theirs" w:date="2014-05-21T13:58:00Z"/>
                <w:rFonts w:ascii="Times New Roman" w:hAnsi="Times New Roman" w:cs="Times New Roman"/>
                <w:b/>
                <w:bCs/>
              </w:rPr>
            </w:pPr>
            <w:r w:rsidRPr="005C5A04">
              <w:rPr>
                <w:rFonts w:ascii="Times New Roman" w:hAnsi="Times New Roman" w:cs="Times New Roman"/>
                <w:b/>
                <w:bCs/>
              </w:rPr>
              <w:t>Business Rules:</w:t>
            </w:r>
            <w:del w:id="1657" w:author="theirs" w:date="2014-05-21T13:58:00Z">
              <w:r w:rsidRPr="005C5A04">
                <w:rPr>
                  <w:rFonts w:ascii="Times New Roman" w:hAnsi="Times New Roman" w:cs="Times New Roman"/>
                  <w:b/>
                  <w:bCs/>
                </w:rPr>
                <w:delText>N/A</w:delText>
              </w:r>
            </w:del>
          </w:p>
          <w:p w:rsidR="00387540" w:rsidRPr="005C5A04" w:rsidRDefault="00F52AE7">
            <w:pPr>
              <w:snapToGrid w:val="0"/>
              <w:spacing w:before="40" w:after="40" w:line="240" w:lineRule="auto"/>
              <w:jc w:val="both"/>
              <w:rPr>
                <w:rFonts w:ascii="Times New Roman" w:hAnsi="Times New Roman" w:cs="Times New Roman"/>
              </w:rPr>
              <w:pPrChange w:id="1658" w:author="theirs" w:date="2014-05-21T13:59:00Z">
                <w:pPr>
                  <w:snapToGrid w:val="0"/>
                  <w:spacing w:before="40" w:after="40" w:line="240" w:lineRule="auto"/>
                  <w:ind w:left="780"/>
                  <w:jc w:val="both"/>
                </w:pPr>
              </w:pPrChange>
            </w:pPr>
            <w:ins w:id="1659"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60" w:name="_Toc385663874"/>
      <w:r>
        <w:rPr>
          <w:i w:val="0"/>
          <w:sz w:val="24"/>
          <w:szCs w:val="24"/>
        </w:rPr>
        <w:t>(Sponsor) Manage Sponsor’s Car</w:t>
      </w:r>
      <w:bookmarkEnd w:id="1660"/>
    </w:p>
    <w:p w:rsidR="00387540" w:rsidRPr="00387540" w:rsidRDefault="00387540" w:rsidP="00387540">
      <w:r w:rsidRPr="005C5A04">
        <w:rPr>
          <w:rFonts w:ascii="Times New Roman" w:hAnsi="Times New Roman" w:cs="Times New Roman"/>
          <w:noProof/>
          <w:lang w:eastAsia="en-US"/>
        </w:rPr>
        <w:drawing>
          <wp:inline distT="0" distB="0" distL="0" distR="0" wp14:anchorId="3B2652CE" wp14:editId="484389CB">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661" w:name="_Toc385663875"/>
      <w:r>
        <w:rPr>
          <w:i w:val="0"/>
          <w:sz w:val="24"/>
          <w:szCs w:val="24"/>
        </w:rPr>
        <w:lastRenderedPageBreak/>
        <w:t>(Sponsor) Manage Sponsor’s Car – Add New Car</w:t>
      </w:r>
      <w:bookmarkEnd w:id="1661"/>
    </w:p>
    <w:p w:rsidR="00387540" w:rsidRDefault="00387540" w:rsidP="00387540">
      <w:r w:rsidRPr="005C5A04">
        <w:rPr>
          <w:rFonts w:ascii="Times New Roman" w:hAnsi="Times New Roman" w:cs="Times New Roman"/>
          <w:noProof/>
          <w:lang w:eastAsia="en-US"/>
        </w:rPr>
        <w:drawing>
          <wp:inline distT="0" distB="0" distL="0" distR="0" wp14:anchorId="620A0C3B" wp14:editId="36842B52">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62">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64" w:author="mine" w:date="2014-05-21T13:59:00Z">
            <w:trPr>
              <w:gridBefore w:val="1"/>
            </w:trPr>
          </w:trPrChange>
        </w:trPr>
        <w:tc>
          <w:tcPr>
            <w:tcW w:w="1420" w:type="pct"/>
            <w:shd w:val="clear" w:color="auto" w:fill="F3F3F3"/>
            <w:tcPrChange w:id="166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6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Change w:id="1667"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68"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70" w:author="mine" w:date="2014-05-21T13:59:00Z">
            <w:trPr>
              <w:gridBefore w:val="1"/>
            </w:trPr>
          </w:trPrChange>
        </w:trPr>
        <w:tc>
          <w:tcPr>
            <w:tcW w:w="1420" w:type="pct"/>
            <w:shd w:val="clear" w:color="auto" w:fill="F3F3F3"/>
            <w:tcPrChange w:id="167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7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73"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74"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2990"/>
              <w:gridCol w:w="3865"/>
              <w:tblGridChange w:id="1676">
                <w:tblGrid>
                  <w:gridCol w:w="667"/>
                  <w:gridCol w:w="3390"/>
                  <w:gridCol w:w="4273"/>
                </w:tblGrid>
              </w:tblGridChange>
            </w:tblGrid>
            <w:tr w:rsidR="00743708" w:rsidRPr="005C5A04" w:rsidTr="00E30332">
              <w:tc>
                <w:tcPr>
                  <w:tcW w:w="667" w:type="dxa"/>
                  <w:shd w:val="clear" w:color="auto" w:fill="D9D9D9" w:themeFill="background1" w:themeFillShade="D9"/>
                  <w:tcPrChange w:id="1677"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78"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79"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81"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Change w:id="168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8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8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16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9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Change w:id="169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69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9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9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96">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7"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8"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9"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00" w:name="_Toc385663876"/>
      <w:r>
        <w:rPr>
          <w:i w:val="0"/>
          <w:sz w:val="24"/>
          <w:szCs w:val="24"/>
        </w:rPr>
        <w:t>(Sponsor) Manage Sponsor’s Car – Edit Car</w:t>
      </w:r>
      <w:bookmarkEnd w:id="1700"/>
    </w:p>
    <w:p w:rsidR="00387540" w:rsidRDefault="00387540" w:rsidP="00387540">
      <w:r w:rsidRPr="005C5A04">
        <w:rPr>
          <w:rFonts w:ascii="Times New Roman" w:hAnsi="Times New Roman" w:cs="Times New Roman"/>
          <w:noProof/>
          <w:lang w:eastAsia="en-US"/>
        </w:rPr>
        <w:drawing>
          <wp:inline distT="0" distB="0" distL="0" distR="0" wp14:anchorId="077EB43F" wp14:editId="22D584FE">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01">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3" w:author="mine" w:date="2014-05-21T13:59:00Z">
            <w:trPr>
              <w:gridBefore w:val="1"/>
            </w:trPr>
          </w:trPrChange>
        </w:trPr>
        <w:tc>
          <w:tcPr>
            <w:tcW w:w="1420" w:type="pct"/>
            <w:shd w:val="clear" w:color="auto" w:fill="F3F3F3"/>
            <w:tcPrChange w:id="170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0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Change w:id="170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0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9" w:author="mine" w:date="2014-05-21T13:59:00Z">
            <w:trPr>
              <w:gridBefore w:val="1"/>
            </w:trPr>
          </w:trPrChange>
        </w:trPr>
        <w:tc>
          <w:tcPr>
            <w:tcW w:w="1420" w:type="pct"/>
            <w:shd w:val="clear" w:color="auto" w:fill="F3F3F3"/>
            <w:tcPrChange w:id="171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1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1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1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lastRenderedPageBreak/>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1"/>
              <w:gridCol w:w="3845"/>
              <w:tblGridChange w:id="1715">
                <w:tblGrid>
                  <w:gridCol w:w="667"/>
                  <w:gridCol w:w="3390"/>
                  <w:gridCol w:w="4273"/>
                </w:tblGrid>
              </w:tblGridChange>
            </w:tblGrid>
            <w:tr w:rsidR="00743708" w:rsidRPr="005C5A04" w:rsidTr="00E30332">
              <w:tc>
                <w:tcPr>
                  <w:tcW w:w="667" w:type="dxa"/>
                  <w:shd w:val="clear" w:color="auto" w:fill="D9D9D9" w:themeFill="background1" w:themeFillShade="D9"/>
                  <w:tcPrChange w:id="171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1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1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2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Change w:id="172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2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2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7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2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72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2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73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3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73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3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735">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6"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7"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8"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“Biển Số Xe”: </w:t>
                  </w:r>
                  <w:r w:rsidRPr="005C5A04">
                    <w:rPr>
                      <w:rFonts w:ascii="Times New Roman" w:hAnsi="Times New Roman" w:cs="Times New Roman"/>
                    </w:rPr>
                    <w:lastRenderedPageBreak/>
                    <w:t>“Vui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39" w:author="theirs" w:date="2014-05-21T13:58:00Z">
              <w:r w:rsidRPr="005C5A04">
                <w:rPr>
                  <w:rFonts w:ascii="Times New Roman" w:hAnsi="Times New Roman" w:cs="Times New Roman"/>
                  <w:b/>
                  <w:bCs/>
                </w:rPr>
                <w:delText xml:space="preserve"> N/A</w:delText>
              </w:r>
            </w:del>
            <w:ins w:id="1740"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741"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742" w:author="Tri Le Nguyen Huu" w:date="2014-05-21T13:59:00Z">
                  <w:rPr>
                    <w:rFonts w:ascii="Times New Roman" w:hAnsi="Times New Roman"/>
                  </w:rPr>
                </w:rPrChange>
              </w:rPr>
              <w:t xml:space="preserve"> </w:t>
            </w:r>
            <w:del w:id="1743" w:author="theirs" w:date="2014-05-21T13:58:00Z">
              <w:r w:rsidRPr="005C5A04">
                <w:rPr>
                  <w:rFonts w:ascii="Times New Roman" w:hAnsi="Times New Roman" w:cs="Times New Roman"/>
                  <w:bCs/>
                </w:rPr>
                <w:delText>N/A</w:delText>
              </w:r>
            </w:del>
            <w:ins w:id="1744" w:author="theirs" w:date="2014-05-21T13:58:00Z">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45" w:name="_Toc385663877"/>
      <w:r>
        <w:rPr>
          <w:i w:val="0"/>
          <w:sz w:val="24"/>
          <w:szCs w:val="24"/>
        </w:rPr>
        <w:t>(Sponsor) Manage Sponsor’s Car – Delete Car</w:t>
      </w:r>
      <w:bookmarkEnd w:id="1745"/>
    </w:p>
    <w:p w:rsidR="00387540" w:rsidRDefault="00387540" w:rsidP="00387540">
      <w:r w:rsidRPr="005C5A04">
        <w:rPr>
          <w:rFonts w:ascii="Times New Roman" w:hAnsi="Times New Roman" w:cs="Times New Roman"/>
          <w:noProof/>
          <w:lang w:eastAsia="en-US"/>
        </w:rPr>
        <w:drawing>
          <wp:inline distT="0" distB="0" distL="0" distR="0" wp14:anchorId="745BCF46" wp14:editId="012BA9D1">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46">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48" w:author="mine" w:date="2014-05-21T13:59:00Z">
            <w:trPr>
              <w:gridBefore w:val="1"/>
            </w:trPr>
          </w:trPrChange>
        </w:trPr>
        <w:tc>
          <w:tcPr>
            <w:tcW w:w="1420" w:type="pct"/>
            <w:shd w:val="clear" w:color="auto" w:fill="F3F3F3"/>
            <w:tcPrChange w:id="174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5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Change w:id="175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5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5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54" w:author="mine" w:date="2014-05-21T13:59:00Z">
            <w:trPr>
              <w:gridBefore w:val="1"/>
            </w:trPr>
          </w:trPrChange>
        </w:trPr>
        <w:tc>
          <w:tcPr>
            <w:tcW w:w="1420" w:type="pct"/>
            <w:shd w:val="clear" w:color="auto" w:fill="F3F3F3"/>
            <w:tcPrChange w:id="175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5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5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5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5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1760">
                <w:tblGrid>
                  <w:gridCol w:w="667"/>
                  <w:gridCol w:w="3390"/>
                  <w:gridCol w:w="4273"/>
                </w:tblGrid>
              </w:tblGridChange>
            </w:tblGrid>
            <w:tr w:rsidR="00743708" w:rsidRPr="005C5A04" w:rsidTr="00E30332">
              <w:tc>
                <w:tcPr>
                  <w:tcW w:w="667" w:type="dxa"/>
                  <w:shd w:val="clear" w:color="auto" w:fill="D9D9D9" w:themeFill="background1" w:themeFillShade="D9"/>
                  <w:tcPrChange w:id="176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6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6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6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Change w:id="176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6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6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E30332">
              <w:tc>
                <w:tcPr>
                  <w:tcW w:w="667" w:type="dxa"/>
                  <w:tcPrChange w:id="177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77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Change w:id="177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7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7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7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7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1777">
                <w:tblGrid>
                  <w:gridCol w:w="599"/>
                  <w:gridCol w:w="294"/>
                  <w:gridCol w:w="376"/>
                  <w:gridCol w:w="198"/>
                  <w:gridCol w:w="662"/>
                  <w:gridCol w:w="2096"/>
                  <w:gridCol w:w="412"/>
                  <w:gridCol w:w="3773"/>
                  <w:gridCol w:w="307"/>
                </w:tblGrid>
              </w:tblGridChange>
            </w:tblGrid>
            <w:tr w:rsidR="00743708" w:rsidRPr="005C5A04" w:rsidTr="00E30332">
              <w:tc>
                <w:tcPr>
                  <w:tcW w:w="599" w:type="dxa"/>
                  <w:shd w:val="clear" w:color="auto" w:fill="D9D9D9" w:themeFill="background1" w:themeFillShade="D9"/>
                  <w:tcPrChange w:id="1778" w:author="mine" w:date="2014-05-21T13:59:00Z">
                    <w:tcPr>
                      <w:tcW w:w="599"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1779" w:author="mine" w:date="2014-05-21T13:59:00Z">
                    <w:tcPr>
                      <w:tcW w:w="670"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1780" w:author="mine" w:date="2014-05-21T13:59:00Z">
                    <w:tcPr>
                      <w:tcW w:w="2956"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1781" w:author="mine" w:date="2014-05-21T13:59:00Z">
                    <w:tcPr>
                      <w:tcW w:w="4492"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82" w:author="theirs" w:date="2014-05-21T13:58:00Z">
              <w:r w:rsidRPr="005C5A04">
                <w:rPr>
                  <w:rFonts w:ascii="Times New Roman" w:hAnsi="Times New Roman" w:cs="Times New Roman"/>
                  <w:b/>
                  <w:bCs/>
                </w:rPr>
                <w:delText>N/A</w:delText>
              </w:r>
            </w:del>
            <w:ins w:id="1783" w:author="theirs" w:date="2014-05-21T13:58:00Z">
              <w:r w:rsidR="00882FD4">
                <w:rPr>
                  <w:rFonts w:ascii="Times New Roman" w:hAnsi="Times New Roman" w:cs="Times New Roman"/>
                  <w:bCs/>
                </w:rPr>
                <w:t>Manage Car</w:t>
              </w:r>
            </w:ins>
          </w:p>
          <w:p w:rsidR="00882FD4" w:rsidRPr="007E517E" w:rsidRDefault="00387540" w:rsidP="00882FD4">
            <w:pPr>
              <w:snapToGrid w:val="0"/>
              <w:spacing w:after="0" w:line="240" w:lineRule="auto"/>
              <w:jc w:val="both"/>
              <w:rPr>
                <w:ins w:id="1784" w:author="theirs" w:date="2014-05-21T13:58:00Z"/>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rPrChange w:id="1785" w:author="Tri Le Nguyen Huu" w:date="2014-05-21T13:59:00Z">
                  <w:rPr>
                    <w:rFonts w:ascii="Times New Roman" w:hAnsi="Times New Roman"/>
                    <w:b/>
                  </w:rPr>
                </w:rPrChange>
              </w:rPr>
              <w:t>:</w:t>
            </w:r>
            <w:r w:rsidRPr="005C5A04">
              <w:rPr>
                <w:rFonts w:ascii="Times New Roman" w:hAnsi="Times New Roman" w:cs="Times New Roman"/>
                <w:bCs/>
              </w:rPr>
              <w:t xml:space="preserve"> </w:t>
            </w:r>
            <w:del w:id="1786" w:author="theirs" w:date="2014-05-21T13:58:00Z">
              <w:r w:rsidRPr="005C5A04">
                <w:rPr>
                  <w:rFonts w:ascii="Times New Roman" w:hAnsi="Times New Roman" w:cs="Times New Roman"/>
                  <w:bCs/>
                </w:rPr>
                <w:delText xml:space="preserve"> N/A</w:delText>
              </w:r>
            </w:del>
            <w:ins w:id="1787" w:author="theirs" w:date="2014-05-21T13:58:00Z">
              <w:r w:rsidR="00882FD4">
                <w:rPr>
                  <w:rFonts w:ascii="Times New Roman" w:hAnsi="Times New Roman" w:cs="Times New Roman"/>
                  <w:bCs/>
                </w:rPr>
                <w:t>Sponsor just delete car when charity not confirm for exam.</w:t>
              </w:r>
            </w:ins>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88" w:name="_Toc385663878"/>
      <w:r>
        <w:rPr>
          <w:i w:val="0"/>
          <w:sz w:val="24"/>
          <w:szCs w:val="24"/>
        </w:rPr>
        <w:t>(Sponsor) Manage Sponsor’s Car – Sponsored Car</w:t>
      </w:r>
      <w:bookmarkEnd w:id="1788"/>
    </w:p>
    <w:p w:rsidR="00387540" w:rsidRDefault="00387540" w:rsidP="00387540">
      <w:r w:rsidRPr="005C5A04">
        <w:rPr>
          <w:rFonts w:ascii="Times New Roman" w:hAnsi="Times New Roman" w:cs="Times New Roman"/>
          <w:noProof/>
          <w:lang w:eastAsia="en-US"/>
        </w:rPr>
        <w:drawing>
          <wp:inline distT="0" distB="0" distL="0" distR="0" wp14:anchorId="031E744C" wp14:editId="42603205">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89">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1" w:author="mine" w:date="2014-05-21T13:59:00Z">
            <w:trPr>
              <w:gridBefore w:val="1"/>
            </w:trPr>
          </w:trPrChange>
        </w:trPr>
        <w:tc>
          <w:tcPr>
            <w:tcW w:w="1420" w:type="pct"/>
            <w:shd w:val="clear" w:color="auto" w:fill="F3F3F3"/>
            <w:tcPrChange w:id="179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9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Change w:id="179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9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7" w:author="mine" w:date="2014-05-21T13:59:00Z">
            <w:trPr>
              <w:gridBefore w:val="1"/>
            </w:trPr>
          </w:trPrChange>
        </w:trPr>
        <w:tc>
          <w:tcPr>
            <w:tcW w:w="1420" w:type="pct"/>
            <w:shd w:val="clear" w:color="auto" w:fill="F3F3F3"/>
            <w:tcPrChange w:id="179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9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0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0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 xml:space="preserve">The user is already logged in with an account in sponsor role. The manage car </w:t>
            </w:r>
            <w:r w:rsidRPr="005C5A04">
              <w:rPr>
                <w:rFonts w:ascii="Times New Roman" w:hAnsi="Times New Roman" w:cs="Times New Roman"/>
              </w:rPr>
              <w:lastRenderedPageBreak/>
              <w:t>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0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03">
                <w:tblGrid>
                  <w:gridCol w:w="667"/>
                  <w:gridCol w:w="3390"/>
                  <w:gridCol w:w="4273"/>
                </w:tblGrid>
              </w:tblGridChange>
            </w:tblGrid>
            <w:tr w:rsidR="00743708" w:rsidRPr="005C5A04" w:rsidTr="00E30332">
              <w:tc>
                <w:tcPr>
                  <w:tcW w:w="667" w:type="dxa"/>
                  <w:shd w:val="clear" w:color="auto" w:fill="D9D9D9" w:themeFill="background1" w:themeFillShade="D9"/>
                  <w:tcPrChange w:id="180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0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0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0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0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Change w:id="180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1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1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Change w:id="181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1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Change w:id="181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1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2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823">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4"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5"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6"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27" w:author="theirs" w:date="2014-05-21T13:58:00Z">
              <w:r w:rsidRPr="005C5A04">
                <w:rPr>
                  <w:rFonts w:ascii="Times New Roman" w:hAnsi="Times New Roman" w:cs="Times New Roman"/>
                  <w:b/>
                  <w:bCs/>
                </w:rPr>
                <w:delText>N/A</w:delText>
              </w:r>
            </w:del>
            <w:ins w:id="1828"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82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30" w:author="Tri Le Nguyen Huu" w:date="2014-05-21T13:59:00Z">
                  <w:rPr>
                    <w:rFonts w:ascii="Times New Roman" w:hAnsi="Times New Roman"/>
                  </w:rPr>
                </w:rPrChange>
              </w:rPr>
              <w:t xml:space="preserve"> </w:t>
            </w:r>
            <w:del w:id="1831" w:author="theirs" w:date="2014-05-21T13:58:00Z">
              <w:r w:rsidRPr="005C5A04">
                <w:rPr>
                  <w:rFonts w:ascii="Times New Roman" w:hAnsi="Times New Roman" w:cs="Times New Roman"/>
                  <w:bCs/>
                </w:rPr>
                <w:delText xml:space="preserve"> N/A</w:delText>
              </w:r>
            </w:del>
            <w:ins w:id="1832" w:author="theirs" w:date="2014-05-21T13:58:00Z">
              <w:r w:rsidR="00882FD4">
                <w:rPr>
                  <w:rFonts w:ascii="Times New Roman" w:hAnsi="Times New Roman" w:cs="Times New Roman"/>
                  <w:bCs/>
                </w:rPr>
                <w:t>Sponsored Car when this car not use for any charity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833" w:name="_Toc385663879"/>
      <w:r w:rsidR="00387540">
        <w:rPr>
          <w:i w:val="0"/>
          <w:sz w:val="24"/>
          <w:szCs w:val="24"/>
        </w:rPr>
        <w:t>(Sponsor) Manage Sponsor’s Car – Sponsored All Car</w:t>
      </w:r>
      <w:bookmarkEnd w:id="1833"/>
    </w:p>
    <w:p w:rsidR="00387540" w:rsidRDefault="00387540" w:rsidP="00387540">
      <w:r w:rsidRPr="005C5A04">
        <w:rPr>
          <w:rFonts w:ascii="Times New Roman" w:hAnsi="Times New Roman" w:cs="Times New Roman"/>
          <w:noProof/>
          <w:lang w:eastAsia="en-US"/>
        </w:rPr>
        <w:drawing>
          <wp:inline distT="0" distB="0" distL="0" distR="0" wp14:anchorId="7F6BC7CF" wp14:editId="64DD478F">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34">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36" w:author="mine" w:date="2014-05-21T13:59:00Z">
            <w:trPr>
              <w:gridBefore w:val="1"/>
            </w:trPr>
          </w:trPrChange>
        </w:trPr>
        <w:tc>
          <w:tcPr>
            <w:tcW w:w="1420" w:type="pct"/>
            <w:shd w:val="clear" w:color="auto" w:fill="F3F3F3"/>
            <w:tcPrChange w:id="183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3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Change w:id="183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4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42" w:author="mine" w:date="2014-05-21T13:59:00Z">
            <w:trPr>
              <w:gridBefore w:val="1"/>
            </w:trPr>
          </w:trPrChange>
        </w:trPr>
        <w:tc>
          <w:tcPr>
            <w:tcW w:w="1420" w:type="pct"/>
            <w:shd w:val="clear" w:color="auto" w:fill="F3F3F3"/>
            <w:tcPrChange w:id="184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4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4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4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4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48">
                <w:tblGrid>
                  <w:gridCol w:w="667"/>
                  <w:gridCol w:w="3390"/>
                  <w:gridCol w:w="4273"/>
                </w:tblGrid>
              </w:tblGridChange>
            </w:tblGrid>
            <w:tr w:rsidR="00743708" w:rsidRPr="005C5A04" w:rsidTr="00E30332">
              <w:tc>
                <w:tcPr>
                  <w:tcW w:w="667" w:type="dxa"/>
                  <w:shd w:val="clear" w:color="auto" w:fill="D9D9D9" w:themeFill="background1" w:themeFillShade="D9"/>
                  <w:tcPrChange w:id="184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5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5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5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5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Change w:id="185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5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5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5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Change w:id="185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85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Change w:id="186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6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6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6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6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67" w:author="theirs" w:date="2014-05-21T13:58:00Z">
              <w:r w:rsidRPr="005C5A04">
                <w:rPr>
                  <w:rFonts w:ascii="Times New Roman" w:hAnsi="Times New Roman" w:cs="Times New Roman"/>
                  <w:b/>
                  <w:bCs/>
                </w:rPr>
                <w:delText>N/A</w:delText>
              </w:r>
            </w:del>
            <w:ins w:id="1868" w:author="theirs" w:date="2014-05-21T13:58:00Z">
              <w:r w:rsidR="00713015">
                <w:rPr>
                  <w:rFonts w:ascii="Times New Roman" w:hAnsi="Times New Roman" w:cs="Times New Roman"/>
                  <w:bCs/>
                </w:rPr>
                <w:t>Managecar</w:t>
              </w:r>
            </w:ins>
          </w:p>
          <w:p w:rsidR="00387540" w:rsidRPr="005C5A04" w:rsidRDefault="00387540" w:rsidP="00E30332">
            <w:pPr>
              <w:snapToGrid w:val="0"/>
              <w:spacing w:after="0" w:line="240" w:lineRule="auto"/>
              <w:jc w:val="both"/>
              <w:rPr>
                <w:rFonts w:ascii="Times New Roman" w:hAnsi="Times New Roman"/>
                <w:b/>
                <w:rPrChange w:id="186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70" w:author="Tri Le Nguyen Huu" w:date="2014-05-21T13:59:00Z">
                  <w:rPr>
                    <w:rFonts w:ascii="Times New Roman" w:hAnsi="Times New Roman"/>
                  </w:rPr>
                </w:rPrChange>
              </w:rPr>
              <w:t xml:space="preserve"> </w:t>
            </w:r>
            <w:del w:id="1871" w:author="theirs" w:date="2014-05-21T13:58:00Z">
              <w:r w:rsidRPr="005C5A04">
                <w:rPr>
                  <w:rFonts w:ascii="Times New Roman" w:hAnsi="Times New Roman" w:cs="Times New Roman"/>
                  <w:bCs/>
                </w:rPr>
                <w:delText xml:space="preserve"> N/A</w:delText>
              </w:r>
            </w:del>
            <w:ins w:id="1872" w:author="theirs" w:date="2014-05-21T13:58:00Z">
              <w:r w:rsidR="00713015">
                <w:rPr>
                  <w:rFonts w:ascii="Times New Roman" w:hAnsi="Times New Roman" w:cs="Times New Roman"/>
                  <w:bCs/>
                </w:rPr>
                <w:t>The button” Sponsored All Car” appears when more than two cars in resource exist.</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73" w:name="_Toc385663880"/>
      <w:r>
        <w:rPr>
          <w:i w:val="0"/>
          <w:sz w:val="24"/>
          <w:szCs w:val="24"/>
        </w:rPr>
        <w:lastRenderedPageBreak/>
        <w:t>(Sponsor) Manage Sponsor’s Car – Cancel Sponsored Car</w:t>
      </w:r>
      <w:bookmarkEnd w:id="1873"/>
    </w:p>
    <w:p w:rsidR="00387540" w:rsidRDefault="00387540" w:rsidP="00387540">
      <w:r w:rsidRPr="005C5A04">
        <w:rPr>
          <w:rFonts w:ascii="Times New Roman" w:hAnsi="Times New Roman" w:cs="Times New Roman"/>
          <w:noProof/>
          <w:lang w:eastAsia="en-US"/>
        </w:rPr>
        <w:drawing>
          <wp:inline distT="0" distB="0" distL="0" distR="0" wp14:anchorId="180F206E" wp14:editId="175BC985">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74">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7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76" w:author="mine" w:date="2014-05-21T13:59:00Z">
            <w:trPr>
              <w:gridBefore w:val="1"/>
            </w:trPr>
          </w:trPrChange>
        </w:trPr>
        <w:tc>
          <w:tcPr>
            <w:tcW w:w="1420" w:type="pct"/>
            <w:shd w:val="clear" w:color="auto" w:fill="F3F3F3"/>
            <w:tcPrChange w:id="187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7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Change w:id="187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8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8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82" w:author="mine" w:date="2014-05-21T13:59:00Z">
            <w:trPr>
              <w:gridBefore w:val="1"/>
            </w:trPr>
          </w:trPrChange>
        </w:trPr>
        <w:tc>
          <w:tcPr>
            <w:tcW w:w="1420" w:type="pct"/>
            <w:shd w:val="clear" w:color="auto" w:fill="F3F3F3"/>
            <w:tcPrChange w:id="188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8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8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8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8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888">
                <w:tblGrid>
                  <w:gridCol w:w="667"/>
                  <w:gridCol w:w="3390"/>
                  <w:gridCol w:w="4273"/>
                </w:tblGrid>
              </w:tblGridChange>
            </w:tblGrid>
            <w:tr w:rsidR="00743708" w:rsidRPr="005C5A04" w:rsidTr="00E30332">
              <w:tc>
                <w:tcPr>
                  <w:tcW w:w="667" w:type="dxa"/>
                  <w:shd w:val="clear" w:color="auto" w:fill="D9D9D9" w:themeFill="background1" w:themeFillShade="D9"/>
                  <w:tcPrChange w:id="188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9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9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9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Change w:id="189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9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9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9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89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9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Change w:id="190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0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0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0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0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1905">
                <w:tblGrid>
                  <w:gridCol w:w="667"/>
                  <w:gridCol w:w="226"/>
                  <w:gridCol w:w="666"/>
                  <w:gridCol w:w="1919"/>
                  <w:gridCol w:w="807"/>
                  <w:gridCol w:w="3454"/>
                  <w:gridCol w:w="671"/>
                </w:tblGrid>
              </w:tblGridChange>
            </w:tblGrid>
            <w:tr w:rsidR="00743708" w:rsidRPr="005C5A04" w:rsidTr="00E30332">
              <w:trPr>
                <w:trPrChange w:id="1906" w:author="mine" w:date="2014-05-21T13:59:00Z">
                  <w:trPr>
                    <w:gridAfter w:val="0"/>
                  </w:trPr>
                </w:trPrChange>
              </w:trPr>
              <w:tc>
                <w:tcPr>
                  <w:tcW w:w="667" w:type="dxa"/>
                  <w:tcBorders>
                    <w:bottom w:val="single" w:sz="4" w:space="0" w:color="auto"/>
                  </w:tcBorders>
                  <w:shd w:val="clear" w:color="auto" w:fill="D9D9D9" w:themeFill="background1" w:themeFillShade="D9"/>
                  <w:tcPrChange w:id="1907" w:author="mine" w:date="2014-05-21T13:59:00Z">
                    <w:tcPr>
                      <w:tcW w:w="667" w:type="dxa"/>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1908" w:author="mine" w:date="2014-05-21T13:59:00Z">
                    <w:tcPr>
                      <w:tcW w:w="2811" w:type="dxa"/>
                      <w:gridSpan w:val="3"/>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1909" w:author="mine" w:date="2014-05-21T13:59:00Z">
                    <w:tcPr>
                      <w:tcW w:w="4261" w:type="dxa"/>
                      <w:gridSpan w:val="2"/>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910" w:author="theirs" w:date="2014-05-21T13:58:00Z">
              <w:r w:rsidRPr="005C5A04">
                <w:rPr>
                  <w:rFonts w:ascii="Times New Roman" w:hAnsi="Times New Roman" w:cs="Times New Roman"/>
                  <w:b/>
                  <w:bCs/>
                </w:rPr>
                <w:delText>N/A</w:delText>
              </w:r>
            </w:del>
            <w:ins w:id="1911" w:author="theirs" w:date="2014-05-21T13:58:00Z">
              <w:r w:rsidR="00336A58" w:rsidRPr="00336A58">
                <w:rPr>
                  <w:rFonts w:ascii="Times New Roman" w:hAnsi="Times New Roman" w:cs="Times New Roman"/>
                  <w:bCs/>
                </w:rPr>
                <w:t>Manager car</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del w:id="1912" w:author="theirs" w:date="2014-05-21T13:58:00Z">
              <w:r w:rsidRPr="005C5A04">
                <w:rPr>
                  <w:rFonts w:ascii="Times New Roman" w:hAnsi="Times New Roman" w:cs="Times New Roman"/>
                  <w:b/>
                  <w:bCs/>
                </w:rPr>
                <w:delText>N/A</w:delText>
              </w:r>
            </w:del>
            <w:ins w:id="1913" w:author="theirs" w:date="2014-05-21T13:58:00Z">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914" w:name="_Toc385663881"/>
      <w:r>
        <w:rPr>
          <w:i w:val="0"/>
          <w:sz w:val="24"/>
          <w:szCs w:val="24"/>
        </w:rPr>
        <w:t>(Sponsor) Manage Sponsor’s Funds</w:t>
      </w:r>
      <w:bookmarkEnd w:id="1914"/>
    </w:p>
    <w:p w:rsidR="00387540" w:rsidRPr="00387540" w:rsidRDefault="00387540" w:rsidP="00387540">
      <w:r w:rsidRPr="005C5A04">
        <w:rPr>
          <w:rFonts w:ascii="Times New Roman" w:hAnsi="Times New Roman" w:cs="Times New Roman"/>
          <w:noProof/>
          <w:lang w:eastAsia="en-US"/>
        </w:rPr>
        <w:drawing>
          <wp:inline distT="0" distB="0" distL="0" distR="0" wp14:anchorId="374EB794" wp14:editId="61E56E72">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915" w:name="_Toc385663882"/>
      <w:r>
        <w:rPr>
          <w:i w:val="0"/>
          <w:sz w:val="24"/>
          <w:szCs w:val="24"/>
        </w:rPr>
        <w:t>(Sponsor) Manage Sponsor’s Fund – Add New Funds</w:t>
      </w:r>
      <w:bookmarkEnd w:id="1915"/>
    </w:p>
    <w:p w:rsidR="00387540" w:rsidRDefault="00387540" w:rsidP="00387540">
      <w:r w:rsidRPr="005C5A04">
        <w:rPr>
          <w:rFonts w:ascii="Times New Roman" w:hAnsi="Times New Roman" w:cs="Times New Roman"/>
          <w:noProof/>
          <w:lang w:eastAsia="en-US"/>
        </w:rPr>
        <w:drawing>
          <wp:inline distT="0" distB="0" distL="0" distR="0" wp14:anchorId="39CB08C5" wp14:editId="3D1C42FC">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16">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1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18" w:author="mine" w:date="2014-05-21T13:59:00Z">
            <w:trPr>
              <w:gridBefore w:val="1"/>
            </w:trPr>
          </w:trPrChange>
        </w:trPr>
        <w:tc>
          <w:tcPr>
            <w:tcW w:w="1420" w:type="pct"/>
            <w:shd w:val="clear" w:color="auto" w:fill="F3F3F3"/>
            <w:tcPrChange w:id="191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2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Change w:id="192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2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24" w:author="mine" w:date="2014-05-21T13:59:00Z">
            <w:trPr>
              <w:gridBefore w:val="1"/>
            </w:trPr>
          </w:trPrChange>
        </w:trPr>
        <w:tc>
          <w:tcPr>
            <w:tcW w:w="1420" w:type="pct"/>
            <w:shd w:val="clear" w:color="auto" w:fill="F3F3F3"/>
            <w:tcPrChange w:id="192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2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2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2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2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4"/>
              <w:gridCol w:w="3862"/>
              <w:tblGridChange w:id="1930">
                <w:tblGrid>
                  <w:gridCol w:w="667"/>
                  <w:gridCol w:w="3390"/>
                  <w:gridCol w:w="4273"/>
                </w:tblGrid>
              </w:tblGridChange>
            </w:tblGrid>
            <w:tr w:rsidR="00743708" w:rsidRPr="005C5A04" w:rsidTr="00E30332">
              <w:tc>
                <w:tcPr>
                  <w:tcW w:w="667" w:type="dxa"/>
                  <w:shd w:val="clear" w:color="auto" w:fill="D9D9D9" w:themeFill="background1" w:themeFillShade="D9"/>
                  <w:tcPrChange w:id="193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3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3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3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3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Change w:id="193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3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3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4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4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Change w:id="194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4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Change w:id="194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4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4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4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4"/>
              <w:gridCol w:w="3107"/>
              <w:gridCol w:w="3776"/>
              <w:tblGridChange w:id="1950">
                <w:tblGrid>
                  <w:gridCol w:w="666"/>
                  <w:gridCol w:w="227"/>
                  <w:gridCol w:w="634"/>
                  <w:gridCol w:w="2719"/>
                  <w:gridCol w:w="388"/>
                  <w:gridCol w:w="3776"/>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1"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2"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3"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ins w:id="195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55"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ins w:id="1956" w:author="theirs" w:date="2014-05-21T13:58:00Z"/>
                <w:rFonts w:ascii="Times New Roman" w:hAnsi="Times New Roman" w:cs="Times New Roman"/>
                <w:bCs/>
              </w:rPr>
            </w:pPr>
            <w:ins w:id="1957" w:author="theirs" w:date="2014-05-21T13:58:00Z">
              <w:r w:rsidRPr="005C5A04">
                <w:rPr>
                  <w:rFonts w:ascii="Times New Roman" w:hAnsi="Times New Roman" w:cs="Times New Roman"/>
                  <w:b/>
                  <w:bCs/>
                </w:rPr>
                <w:t>Business Rules:</w:t>
              </w:r>
              <w:r>
                <w:rPr>
                  <w:rFonts w:ascii="Times New Roman" w:hAnsi="Times New Roman" w:cs="Times New Roman"/>
                  <w:bCs/>
                </w:rPr>
                <w:t xml:space="preserve"> User login with sponsored role</w:t>
              </w:r>
            </w:ins>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58" w:name="_Toc385663883"/>
      <w:r w:rsidRPr="00387540">
        <w:rPr>
          <w:i w:val="0"/>
          <w:sz w:val="24"/>
          <w:szCs w:val="24"/>
        </w:rPr>
        <w:t>(Sponsor) Manage Sponsor’s Fund –</w:t>
      </w:r>
      <w:r>
        <w:rPr>
          <w:i w:val="0"/>
          <w:sz w:val="24"/>
          <w:szCs w:val="24"/>
        </w:rPr>
        <w:t xml:space="preserve"> Edit Fund</w:t>
      </w:r>
      <w:bookmarkEnd w:id="1958"/>
    </w:p>
    <w:p w:rsidR="00387540" w:rsidRDefault="00387540" w:rsidP="00387540">
      <w:r w:rsidRPr="005C5A04">
        <w:rPr>
          <w:rFonts w:ascii="Times New Roman" w:hAnsi="Times New Roman" w:cs="Times New Roman"/>
          <w:noProof/>
          <w:lang w:eastAsia="en-US"/>
        </w:rPr>
        <w:drawing>
          <wp:inline distT="0" distB="0" distL="0" distR="0" wp14:anchorId="00429A16" wp14:editId="161DFDFC">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59">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1" w:author="mine" w:date="2014-05-21T13:59:00Z">
            <w:trPr>
              <w:gridBefore w:val="1"/>
            </w:trPr>
          </w:trPrChange>
        </w:trPr>
        <w:tc>
          <w:tcPr>
            <w:tcW w:w="1420" w:type="pct"/>
            <w:shd w:val="clear" w:color="auto" w:fill="F3F3F3"/>
            <w:tcPrChange w:id="196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6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Change w:id="196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6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7" w:author="mine" w:date="2014-05-21T13:59:00Z">
            <w:trPr>
              <w:gridBefore w:val="1"/>
            </w:trPr>
          </w:trPrChange>
        </w:trPr>
        <w:tc>
          <w:tcPr>
            <w:tcW w:w="1420" w:type="pct"/>
            <w:shd w:val="clear" w:color="auto" w:fill="F3F3F3"/>
            <w:tcPrChange w:id="196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6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7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7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3"/>
              <w:gridCol w:w="3843"/>
              <w:tblGridChange w:id="1973">
                <w:tblGrid>
                  <w:gridCol w:w="667"/>
                  <w:gridCol w:w="3390"/>
                  <w:gridCol w:w="4273"/>
                </w:tblGrid>
              </w:tblGridChange>
            </w:tblGrid>
            <w:tr w:rsidR="00743708" w:rsidRPr="005C5A04" w:rsidTr="00E30332">
              <w:tc>
                <w:tcPr>
                  <w:tcW w:w="667" w:type="dxa"/>
                  <w:shd w:val="clear" w:color="auto" w:fill="D9D9D9" w:themeFill="background1" w:themeFillShade="D9"/>
                  <w:tcPrChange w:id="197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7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7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7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Change w:id="197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8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8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8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98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9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9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9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ins w:id="199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93" w:author="theirs" w:date="2014-05-21T13:58:00Z">
              <w:r w:rsidRPr="005C5A04">
                <w:rPr>
                  <w:rFonts w:ascii="Times New Roman" w:hAnsi="Times New Roman" w:cs="Times New Roman"/>
                  <w:b/>
                  <w:bCs/>
                </w:rPr>
                <w:delText>N/A</w:delText>
              </w:r>
            </w:del>
            <w:ins w:id="1994" w:author="theirs" w:date="2014-05-21T13:58:00Z">
              <w:r w:rsidR="00336A58">
                <w:rPr>
                  <w:rFonts w:ascii="Times New Roman" w:hAnsi="Times New Roman" w:cs="Times New Roman"/>
                  <w:bCs/>
                </w:rPr>
                <w:t>Manage fund</w:t>
              </w:r>
            </w:ins>
          </w:p>
          <w:p w:rsidR="00336A58" w:rsidRPr="007E517E" w:rsidRDefault="00336A58" w:rsidP="00336A58">
            <w:pPr>
              <w:snapToGrid w:val="0"/>
              <w:spacing w:after="0" w:line="240" w:lineRule="auto"/>
              <w:jc w:val="both"/>
              <w:rPr>
                <w:ins w:id="1995" w:author="theirs" w:date="2014-05-21T13:58:00Z"/>
                <w:rFonts w:ascii="Times New Roman" w:hAnsi="Times New Roman" w:cs="Times New Roman"/>
                <w:bCs/>
              </w:rPr>
            </w:pPr>
            <w:ins w:id="1996" w:author="theirs" w:date="2014-05-21T13:58:00Z">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97" w:name="_Toc385663884"/>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bookmarkEnd w:id="1997"/>
    </w:p>
    <w:p w:rsidR="00387540" w:rsidRDefault="00387540" w:rsidP="00387540">
      <w:r w:rsidRPr="005C5A04">
        <w:rPr>
          <w:rFonts w:ascii="Times New Roman" w:hAnsi="Times New Roman" w:cs="Times New Roman"/>
          <w:noProof/>
          <w:lang w:eastAsia="en-US"/>
        </w:rPr>
        <w:drawing>
          <wp:inline distT="0" distB="0" distL="0" distR="0" wp14:anchorId="17A564AC" wp14:editId="3F13DE34">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98">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0" w:author="mine" w:date="2014-05-21T13:59:00Z">
            <w:trPr>
              <w:gridBefore w:val="1"/>
            </w:trPr>
          </w:trPrChange>
        </w:trPr>
        <w:tc>
          <w:tcPr>
            <w:tcW w:w="1420" w:type="pct"/>
            <w:shd w:val="clear" w:color="auto" w:fill="F3F3F3"/>
            <w:tcPrChange w:id="200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0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Change w:id="200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04"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6" w:author="mine" w:date="2014-05-21T13:59:00Z">
            <w:trPr>
              <w:gridBefore w:val="1"/>
            </w:trPr>
          </w:trPrChange>
        </w:trPr>
        <w:tc>
          <w:tcPr>
            <w:tcW w:w="1420" w:type="pct"/>
            <w:shd w:val="clear" w:color="auto" w:fill="F3F3F3"/>
            <w:tcPrChange w:id="200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0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0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1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1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012">
                <w:tblGrid>
                  <w:gridCol w:w="667"/>
                  <w:gridCol w:w="3390"/>
                  <w:gridCol w:w="4273"/>
                </w:tblGrid>
              </w:tblGridChange>
            </w:tblGrid>
            <w:tr w:rsidR="00743708" w:rsidRPr="005C5A04" w:rsidTr="00E30332">
              <w:tc>
                <w:tcPr>
                  <w:tcW w:w="667" w:type="dxa"/>
                  <w:shd w:val="clear" w:color="auto" w:fill="D9D9D9" w:themeFill="background1" w:themeFillShade="D9"/>
                  <w:tcPrChange w:id="201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01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01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20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01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Change w:id="20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0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20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02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Change w:id="202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02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ins w:id="202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29" w:author="theirs" w:date="2014-05-21T13:58:00Z">
              <w:r w:rsidRPr="005C5A04">
                <w:rPr>
                  <w:rFonts w:ascii="Times New Roman" w:hAnsi="Times New Roman" w:cs="Times New Roman"/>
                  <w:b/>
                  <w:bCs/>
                </w:rPr>
                <w:delText>N/A</w:delText>
              </w:r>
            </w:del>
            <w:ins w:id="2030" w:author="theirs" w:date="2014-05-21T13:58:00Z">
              <w:r w:rsidR="00984F58">
                <w:rPr>
                  <w:rFonts w:ascii="Times New Roman" w:hAnsi="Times New Roman" w:cs="Times New Roman"/>
                  <w:bCs/>
                </w:rPr>
                <w:t>Manage fund</w:t>
              </w:r>
            </w:ins>
          </w:p>
          <w:p w:rsidR="00984F58" w:rsidRPr="007E517E" w:rsidRDefault="00984F58" w:rsidP="00984F58">
            <w:pPr>
              <w:snapToGrid w:val="0"/>
              <w:spacing w:after="0" w:line="240" w:lineRule="auto"/>
              <w:jc w:val="both"/>
              <w:rPr>
                <w:ins w:id="2031" w:author="theirs" w:date="2014-05-21T13:58:00Z"/>
                <w:rFonts w:ascii="Times New Roman" w:hAnsi="Times New Roman" w:cs="Times New Roman"/>
                <w:bCs/>
              </w:rPr>
            </w:pPr>
            <w:ins w:id="203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2033"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2033"/>
    </w:p>
    <w:p w:rsidR="00E30332" w:rsidRPr="00E30332" w:rsidRDefault="00E30332" w:rsidP="00E30332">
      <w:r w:rsidRPr="005C5A04">
        <w:rPr>
          <w:rFonts w:ascii="Times New Roman" w:hAnsi="Times New Roman" w:cs="Times New Roman"/>
          <w:noProof/>
          <w:lang w:eastAsia="en-US"/>
        </w:rPr>
        <w:drawing>
          <wp:inline distT="0" distB="0" distL="0" distR="0" wp14:anchorId="78403401" wp14:editId="521808D7">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2034"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2034"/>
    </w:p>
    <w:p w:rsidR="00E30332" w:rsidRDefault="00E30332" w:rsidP="00E30332">
      <w:r w:rsidRPr="005C5A04">
        <w:rPr>
          <w:rFonts w:ascii="Times New Roman" w:hAnsi="Times New Roman" w:cs="Times New Roman"/>
          <w:noProof/>
          <w:lang w:eastAsia="en-US"/>
        </w:rPr>
        <w:drawing>
          <wp:inline distT="0" distB="0" distL="0" distR="0" wp14:anchorId="7F181152" wp14:editId="595D623C">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35">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3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37" w:author="mine" w:date="2014-05-21T13:59:00Z">
            <w:trPr>
              <w:gridBefore w:val="1"/>
            </w:trPr>
          </w:trPrChange>
        </w:trPr>
        <w:tc>
          <w:tcPr>
            <w:tcW w:w="1420" w:type="pct"/>
            <w:shd w:val="clear" w:color="auto" w:fill="F3F3F3"/>
            <w:tcPrChange w:id="2038"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39"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Change w:id="2040"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41"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4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43" w:author="mine" w:date="2014-05-21T13:59:00Z">
            <w:trPr>
              <w:gridBefore w:val="1"/>
            </w:trPr>
          </w:trPrChange>
        </w:trPr>
        <w:tc>
          <w:tcPr>
            <w:tcW w:w="1420" w:type="pct"/>
            <w:shd w:val="clear" w:color="auto" w:fill="F3F3F3"/>
            <w:tcPrChange w:id="2044"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45"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46"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47"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4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5"/>
              <w:gridCol w:w="3830"/>
              <w:tblGridChange w:id="2049">
                <w:tblGrid>
                  <w:gridCol w:w="667"/>
                  <w:gridCol w:w="3397"/>
                  <w:gridCol w:w="4266"/>
                </w:tblGrid>
              </w:tblGridChange>
            </w:tblGrid>
            <w:tr w:rsidR="00743708" w:rsidRPr="005C5A04" w:rsidTr="00E30332">
              <w:tc>
                <w:tcPr>
                  <w:tcW w:w="667" w:type="dxa"/>
                  <w:shd w:val="clear" w:color="auto" w:fill="D9D9D9" w:themeFill="background1" w:themeFillShade="D9"/>
                  <w:tcPrChange w:id="2050"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51"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52"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5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54"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Change w:id="2055"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5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57"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58"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2059"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2059"/>
    </w:p>
    <w:p w:rsidR="00E30332" w:rsidRDefault="00E30332" w:rsidP="00E30332">
      <w:r w:rsidRPr="005C5A04">
        <w:rPr>
          <w:rFonts w:ascii="Times New Roman" w:hAnsi="Times New Roman" w:cs="Times New Roman"/>
          <w:noProof/>
          <w:lang w:eastAsia="en-US"/>
        </w:rPr>
        <w:drawing>
          <wp:inline distT="0" distB="0" distL="0" distR="0" wp14:anchorId="6E8E83EA" wp14:editId="6C67AC54">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60">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2" w:author="mine" w:date="2014-05-21T13:59:00Z">
            <w:trPr>
              <w:gridBefore w:val="1"/>
            </w:trPr>
          </w:trPrChange>
        </w:trPr>
        <w:tc>
          <w:tcPr>
            <w:tcW w:w="1420" w:type="pct"/>
            <w:shd w:val="clear" w:color="auto" w:fill="F3F3F3"/>
            <w:tcPrChange w:id="206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6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Change w:id="206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6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8" w:author="mine" w:date="2014-05-21T13:59:00Z">
            <w:trPr>
              <w:gridBefore w:val="1"/>
            </w:trPr>
          </w:trPrChange>
        </w:trPr>
        <w:tc>
          <w:tcPr>
            <w:tcW w:w="1420" w:type="pct"/>
            <w:shd w:val="clear" w:color="auto" w:fill="F3F3F3"/>
            <w:tcPrChange w:id="206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7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7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7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lastRenderedPageBreak/>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7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074">
                <w:tblGrid>
                  <w:gridCol w:w="667"/>
                  <w:gridCol w:w="3397"/>
                  <w:gridCol w:w="4266"/>
                </w:tblGrid>
              </w:tblGridChange>
            </w:tblGrid>
            <w:tr w:rsidR="00743708" w:rsidRPr="005C5A04" w:rsidTr="00E30332">
              <w:tc>
                <w:tcPr>
                  <w:tcW w:w="667" w:type="dxa"/>
                  <w:shd w:val="clear" w:color="auto" w:fill="D9D9D9" w:themeFill="background1" w:themeFillShade="D9"/>
                  <w:tcPrChange w:id="207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7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7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7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Change w:id="208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8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8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83" w:author="mine" w:date="2014-05-21T13:59:00Z">
                    <w:tcPr>
                      <w:tcW w:w="4266"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ins w:id="208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85" w:author="theirs" w:date="2014-05-21T13:58:00Z">
              <w:r w:rsidRPr="005C5A04">
                <w:rPr>
                  <w:rFonts w:ascii="Times New Roman" w:hAnsi="Times New Roman" w:cs="Times New Roman"/>
                  <w:b/>
                  <w:bCs/>
                </w:rPr>
                <w:delText xml:space="preserve"> N/A</w:delText>
              </w:r>
            </w:del>
            <w:ins w:id="2086"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87" w:author="theirs" w:date="2014-05-21T13:58:00Z"/>
                <w:rFonts w:ascii="Times New Roman" w:hAnsi="Times New Roman" w:cs="Times New Roman"/>
                <w:bCs/>
              </w:rPr>
            </w:pPr>
            <w:ins w:id="2088"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208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2089"/>
    </w:p>
    <w:p w:rsidR="00E30332" w:rsidRDefault="00E30332" w:rsidP="00E30332">
      <w:r w:rsidRPr="005C5A04">
        <w:rPr>
          <w:rFonts w:ascii="Times New Roman" w:hAnsi="Times New Roman" w:cs="Times New Roman"/>
          <w:noProof/>
          <w:lang w:eastAsia="en-US"/>
        </w:rPr>
        <w:drawing>
          <wp:inline distT="0" distB="0" distL="0" distR="0" wp14:anchorId="604B0A53" wp14:editId="39D7FD13">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90">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2" w:author="mine" w:date="2014-05-21T13:59:00Z">
            <w:trPr>
              <w:gridBefore w:val="1"/>
            </w:trPr>
          </w:trPrChange>
        </w:trPr>
        <w:tc>
          <w:tcPr>
            <w:tcW w:w="1420" w:type="pct"/>
            <w:shd w:val="clear" w:color="auto" w:fill="F3F3F3"/>
            <w:tcPrChange w:id="209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9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Change w:id="209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9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8" w:author="mine" w:date="2014-05-21T13:59:00Z">
            <w:trPr>
              <w:gridBefore w:val="1"/>
            </w:trPr>
          </w:trPrChange>
        </w:trPr>
        <w:tc>
          <w:tcPr>
            <w:tcW w:w="1420" w:type="pct"/>
            <w:shd w:val="clear" w:color="auto" w:fill="F3F3F3"/>
            <w:tcPrChange w:id="209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0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0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0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1"/>
              <w:gridCol w:w="3804"/>
              <w:tblGridChange w:id="2104">
                <w:tblGrid>
                  <w:gridCol w:w="667"/>
                  <w:gridCol w:w="3397"/>
                  <w:gridCol w:w="4266"/>
                </w:tblGrid>
              </w:tblGridChange>
            </w:tblGrid>
            <w:tr w:rsidR="00743708" w:rsidRPr="005C5A04" w:rsidTr="00E30332">
              <w:tc>
                <w:tcPr>
                  <w:tcW w:w="667" w:type="dxa"/>
                  <w:shd w:val="clear" w:color="auto" w:fill="D9D9D9" w:themeFill="background1" w:themeFillShade="D9"/>
                  <w:tcPrChange w:id="210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10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10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0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10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Change w:id="211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11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113"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del w:id="2114" w:author="theirs" w:date="2014-05-21T13:58:00Z"/>
                <w:rFonts w:ascii="Times New Roman" w:hAnsi="Times New Roman" w:cs="Times New Roman"/>
                <w:b/>
                <w:bCs/>
              </w:rPr>
            </w:pPr>
            <w:del w:id="2115" w:author="theirs" w:date="2014-05-21T13:58:00Z">
              <w:r w:rsidRPr="005C5A04">
                <w:rPr>
                  <w:rFonts w:ascii="Times New Roman" w:hAnsi="Times New Roman" w:cs="Times New Roman"/>
                  <w:b/>
                  <w:bCs/>
                </w:rPr>
                <w:delText>Exceptions: N/A</w:delText>
              </w:r>
            </w:del>
          </w:p>
          <w:p w:rsidR="00984F58" w:rsidRPr="005C5A04" w:rsidRDefault="00E30332" w:rsidP="00984F58">
            <w:pPr>
              <w:snapToGrid w:val="0"/>
              <w:spacing w:after="0" w:line="240" w:lineRule="auto"/>
              <w:jc w:val="both"/>
              <w:rPr>
                <w:ins w:id="211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17" w:author="theirs" w:date="2014-05-21T13:58:00Z">
              <w:r w:rsidRPr="005C5A04">
                <w:rPr>
                  <w:rFonts w:ascii="Times New Roman" w:hAnsi="Times New Roman" w:cs="Times New Roman"/>
                  <w:b/>
                  <w:bCs/>
                </w:rPr>
                <w:delText>N/A</w:delText>
              </w:r>
            </w:del>
            <w:ins w:id="2118"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119" w:author="theirs" w:date="2014-05-21T13:58:00Z"/>
                <w:rFonts w:ascii="Times New Roman" w:hAnsi="Times New Roman" w:cs="Times New Roman"/>
                <w:bCs/>
              </w:rPr>
            </w:pPr>
            <w:ins w:id="2120"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2121" w:name="_Toc385663889"/>
      <w:r>
        <w:rPr>
          <w:i w:val="0"/>
          <w:sz w:val="24"/>
          <w:szCs w:val="24"/>
        </w:rPr>
        <w:t>(Sponsor) Manage Sponsor’s Lodge – Add New Lodge</w:t>
      </w:r>
      <w:bookmarkEnd w:id="2121"/>
    </w:p>
    <w:p w:rsidR="00E30332" w:rsidRDefault="00E30332" w:rsidP="00E30332">
      <w:r w:rsidRPr="005C5A04">
        <w:rPr>
          <w:rFonts w:ascii="Times New Roman" w:hAnsi="Times New Roman" w:cs="Times New Roman"/>
          <w:noProof/>
          <w:lang w:eastAsia="en-US"/>
        </w:rPr>
        <w:drawing>
          <wp:inline distT="0" distB="0" distL="0" distR="0" wp14:anchorId="2E14A376" wp14:editId="68CFAC5F">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22">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24" w:author="mine" w:date="2014-05-21T13:59:00Z">
            <w:trPr>
              <w:gridBefore w:val="1"/>
            </w:trPr>
          </w:trPrChange>
        </w:trPr>
        <w:tc>
          <w:tcPr>
            <w:tcW w:w="1420" w:type="pct"/>
            <w:shd w:val="clear" w:color="auto" w:fill="F3F3F3"/>
            <w:tcPrChange w:id="212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26"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Change w:id="2127"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28"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30" w:author="mine" w:date="2014-05-21T13:59:00Z">
            <w:trPr>
              <w:gridBefore w:val="1"/>
            </w:trPr>
          </w:trPrChange>
        </w:trPr>
        <w:tc>
          <w:tcPr>
            <w:tcW w:w="1420" w:type="pct"/>
            <w:shd w:val="clear" w:color="auto" w:fill="F3F3F3"/>
            <w:tcPrChange w:id="213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3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33"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34"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3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36">
                <w:tblGrid>
                  <w:gridCol w:w="667"/>
                  <w:gridCol w:w="3390"/>
                  <w:gridCol w:w="4273"/>
                </w:tblGrid>
              </w:tblGridChange>
            </w:tblGrid>
            <w:tr w:rsidR="00743708" w:rsidRPr="005C5A04" w:rsidTr="00E30332">
              <w:tc>
                <w:tcPr>
                  <w:tcW w:w="667" w:type="dxa"/>
                  <w:shd w:val="clear" w:color="auto" w:fill="D9D9D9" w:themeFill="background1" w:themeFillShade="D9"/>
                  <w:tcPrChange w:id="213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3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3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4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41"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4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4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4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4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4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14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5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15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5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5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15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15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5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p>
              </w:tc>
              <w:tc>
                <w:tcPr>
                  <w:tcW w:w="3390" w:type="dxa"/>
                  <w:tcPrChange w:id="215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6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62">
                <w:tblGrid>
                  <w:gridCol w:w="667"/>
                  <w:gridCol w:w="3390"/>
                  <w:gridCol w:w="4273"/>
                </w:tblGrid>
              </w:tblGridChange>
            </w:tblGrid>
            <w:tr w:rsidR="00743708" w:rsidRPr="005C5A04" w:rsidTr="00E30332">
              <w:tc>
                <w:tcPr>
                  <w:tcW w:w="667" w:type="dxa"/>
                  <w:shd w:val="clear" w:color="auto" w:fill="D9D9D9" w:themeFill="background1" w:themeFillShade="D9"/>
                  <w:tcPrChange w:id="216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6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6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6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67"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6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7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7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7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7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7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7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7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7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8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the lodge information to the database, redirects the user to the </w:t>
                  </w:r>
                  <w:r w:rsidRPr="005C5A04">
                    <w:rPr>
                      <w:rFonts w:ascii="Times New Roman" w:hAnsi="Times New Roman" w:cs="Times New Roman"/>
                    </w:rPr>
                    <w:lastRenderedPageBreak/>
                    <w:t>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8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82"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 xml:space="preserve">Manage </w:t>
            </w:r>
            <w:del w:id="2183" w:author="theirs" w:date="2014-05-21T13:58:00Z">
              <w:r w:rsidRPr="005C5A04">
                <w:rPr>
                  <w:rFonts w:ascii="Times New Roman" w:hAnsi="Times New Roman" w:cs="Times New Roman"/>
                  <w:bCs/>
                </w:rPr>
                <w:delText>fund</w:delText>
              </w:r>
            </w:del>
            <w:ins w:id="2184" w:author="theirs" w:date="2014-05-21T13:58:00Z">
              <w:r w:rsidR="0081668E" w:rsidRPr="007E517E">
                <w:rPr>
                  <w:rFonts w:ascii="Times New Roman" w:hAnsi="Times New Roman" w:cs="Times New Roman"/>
                  <w:bCs/>
                </w:rPr>
                <w:t>lodge</w:t>
              </w:r>
            </w:ins>
          </w:p>
          <w:p w:rsidR="0081668E" w:rsidRPr="007E517E" w:rsidRDefault="00984F58" w:rsidP="0081668E">
            <w:pPr>
              <w:snapToGrid w:val="0"/>
              <w:spacing w:after="0" w:line="240" w:lineRule="auto"/>
              <w:jc w:val="both"/>
              <w:rPr>
                <w:ins w:id="2185" w:author="theirs" w:date="2014-05-21T13:58:00Z"/>
                <w:rFonts w:ascii="Times New Roman" w:hAnsi="Times New Roman" w:cs="Times New Roman"/>
                <w:bCs/>
              </w:rPr>
            </w:pPr>
            <w:ins w:id="2186" w:author="theirs" w:date="2014-05-21T13:58:00Z">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ins>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2187" w:name="_Toc385663890"/>
      <w:r>
        <w:rPr>
          <w:i w:val="0"/>
          <w:sz w:val="24"/>
          <w:szCs w:val="24"/>
        </w:rPr>
        <w:t>(Sponsor) Manage Sponsor’s Lodge – Edit Lodge</w:t>
      </w:r>
      <w:bookmarkEnd w:id="2187"/>
    </w:p>
    <w:p w:rsidR="00E30332" w:rsidRDefault="00E30332" w:rsidP="00E30332">
      <w:r w:rsidRPr="005C5A04">
        <w:rPr>
          <w:rFonts w:ascii="Times New Roman" w:hAnsi="Times New Roman" w:cs="Times New Roman"/>
          <w:noProof/>
          <w:lang w:eastAsia="en-US"/>
        </w:rPr>
        <w:drawing>
          <wp:inline distT="0" distB="0" distL="0" distR="0" wp14:anchorId="0214B5CC" wp14:editId="6F8EFB32">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88">
          <w:tblGrid>
            <w:gridCol w:w="7"/>
            <w:gridCol w:w="2418"/>
            <w:gridCol w:w="436"/>
            <w:gridCol w:w="2713"/>
            <w:gridCol w:w="1274"/>
            <w:gridCol w:w="848"/>
            <w:gridCol w:w="841"/>
            <w:gridCol w:w="1519"/>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0" w:author="mine" w:date="2014-05-21T13:59:00Z">
            <w:trPr>
              <w:gridBefore w:val="1"/>
            </w:trPr>
          </w:trPrChange>
        </w:trPr>
        <w:tc>
          <w:tcPr>
            <w:tcW w:w="1420" w:type="pct"/>
            <w:shd w:val="clear" w:color="auto" w:fill="F3F3F3"/>
            <w:tcPrChange w:id="219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9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Change w:id="2193"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94"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6" w:author="mine" w:date="2014-05-21T13:59:00Z">
            <w:trPr>
              <w:gridBefore w:val="1"/>
            </w:trPr>
          </w:trPrChange>
        </w:trPr>
        <w:tc>
          <w:tcPr>
            <w:tcW w:w="1420" w:type="pct"/>
            <w:shd w:val="clear" w:color="auto" w:fill="F3F3F3"/>
            <w:tcPrChange w:id="219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98"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99"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00"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0"/>
              <w:gridCol w:w="3036"/>
              <w:gridCol w:w="3821"/>
              <w:tblGridChange w:id="2202">
                <w:tblGrid>
                  <w:gridCol w:w="667"/>
                  <w:gridCol w:w="3390"/>
                  <w:gridCol w:w="4273"/>
                </w:tblGrid>
              </w:tblGridChange>
            </w:tblGrid>
            <w:tr w:rsidR="00743708" w:rsidRPr="005C5A04" w:rsidTr="00E30332">
              <w:tc>
                <w:tcPr>
                  <w:tcW w:w="667" w:type="dxa"/>
                  <w:shd w:val="clear" w:color="auto" w:fill="D9D9D9" w:themeFill="background1" w:themeFillShade="D9"/>
                  <w:tcPrChange w:id="220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0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0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0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207" w:author="mine" w:date="2014-05-21T13:59:00Z">
                    <w:tcPr>
                      <w:tcW w:w="3390" w:type="dxa"/>
                    </w:tcPr>
                  </w:tcPrChange>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Change w:id="220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0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1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1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1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1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21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1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21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1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22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22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Change w:id="222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2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222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228">
                <w:tblGrid>
                  <w:gridCol w:w="667"/>
                  <w:gridCol w:w="3390"/>
                  <w:gridCol w:w="4273"/>
                </w:tblGrid>
              </w:tblGridChange>
            </w:tblGrid>
            <w:tr w:rsidR="00743708" w:rsidRPr="005C5A04" w:rsidTr="00E30332">
              <w:tc>
                <w:tcPr>
                  <w:tcW w:w="667" w:type="dxa"/>
                  <w:shd w:val="clear" w:color="auto" w:fill="D9D9D9" w:themeFill="background1" w:themeFillShade="D9"/>
                  <w:tcPrChange w:id="222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30"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31"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3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33"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Change w:id="223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3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36"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37"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3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39"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240"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4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24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4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4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as the lodge information to the </w:t>
                  </w:r>
                  <w:r w:rsidRPr="005C5A04">
                    <w:rPr>
                      <w:rFonts w:ascii="Times New Roman" w:hAnsi="Times New Roman" w:cs="Times New Roman"/>
                    </w:rPr>
                    <w:lastRenderedPageBreak/>
                    <w:t>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24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48" w:author="theirs" w:date="2014-05-21T13:58:00Z">
              <w:r w:rsidRPr="005C5A04">
                <w:rPr>
                  <w:rFonts w:ascii="Times New Roman" w:hAnsi="Times New Roman" w:cs="Times New Roman"/>
                  <w:b/>
                  <w:bCs/>
                </w:rPr>
                <w:delText>N/A</w:delText>
              </w:r>
            </w:del>
            <w:ins w:id="2249" w:author="theirs" w:date="2014-05-21T13:58:00Z">
              <w:r w:rsidR="0081668E" w:rsidRPr="007E517E">
                <w:rPr>
                  <w:rFonts w:ascii="Times New Roman" w:hAnsi="Times New Roman" w:cs="Times New Roman"/>
                  <w:bCs/>
                </w:rPr>
                <w:t>manage lodge</w:t>
              </w:r>
            </w:ins>
          </w:p>
          <w:p w:rsidR="0081668E" w:rsidRPr="0081668E" w:rsidRDefault="0081668E" w:rsidP="0081668E">
            <w:pPr>
              <w:snapToGrid w:val="0"/>
              <w:spacing w:after="0" w:line="240" w:lineRule="auto"/>
              <w:jc w:val="both"/>
              <w:rPr>
                <w:ins w:id="2250" w:author="theirs" w:date="2014-05-21T13:58:00Z"/>
                <w:rFonts w:ascii="Times New Roman" w:hAnsi="Times New Roman" w:cs="Times New Roman"/>
                <w:bCs/>
              </w:rPr>
            </w:pPr>
            <w:ins w:id="2251" w:author="theirs" w:date="2014-05-21T13:58:00Z">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2252" w:name="_Toc385663891"/>
      <w:r>
        <w:rPr>
          <w:i w:val="0"/>
          <w:sz w:val="24"/>
          <w:szCs w:val="24"/>
        </w:rPr>
        <w:t>(</w:t>
      </w:r>
      <w:r w:rsidR="0084207E">
        <w:rPr>
          <w:i w:val="0"/>
          <w:sz w:val="24"/>
          <w:szCs w:val="24"/>
        </w:rPr>
        <w:t>Sponsor) Manage Sponsor’s Lodge – Sponsored Lodge</w:t>
      </w:r>
      <w:bookmarkEnd w:id="2252"/>
    </w:p>
    <w:p w:rsidR="0084207E" w:rsidRDefault="0084207E" w:rsidP="0084207E">
      <w:r w:rsidRPr="005C5A04">
        <w:rPr>
          <w:rFonts w:ascii="Times New Roman" w:hAnsi="Times New Roman" w:cs="Times New Roman"/>
          <w:noProof/>
          <w:lang w:eastAsia="en-US"/>
        </w:rPr>
        <w:drawing>
          <wp:inline distT="0" distB="0" distL="0" distR="0" wp14:anchorId="5B478DD3" wp14:editId="6318AE58">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53">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55" w:author="mine" w:date="2014-05-21T13:59:00Z">
            <w:trPr>
              <w:gridBefore w:val="1"/>
            </w:trPr>
          </w:trPrChange>
        </w:trPr>
        <w:tc>
          <w:tcPr>
            <w:tcW w:w="1420" w:type="pct"/>
            <w:shd w:val="clear" w:color="auto" w:fill="F3F3F3"/>
            <w:tcPrChange w:id="2256"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57"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Change w:id="2258"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59"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61" w:author="mine" w:date="2014-05-21T13:59:00Z">
            <w:trPr>
              <w:gridBefore w:val="1"/>
            </w:trPr>
          </w:trPrChange>
        </w:trPr>
        <w:tc>
          <w:tcPr>
            <w:tcW w:w="1420" w:type="pct"/>
            <w:shd w:val="clear" w:color="auto" w:fill="F3F3F3"/>
            <w:tcPrChange w:id="2262"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63"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264"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65"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w:t>
            </w:r>
            <w:r w:rsidRPr="005C5A04">
              <w:rPr>
                <w:rFonts w:ascii="Times New Roman" w:hAnsi="Times New Roman" w:cs="Times New Roman"/>
              </w:rPr>
              <w:lastRenderedPageBreak/>
              <w:t>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2267">
                <w:tblGrid>
                  <w:gridCol w:w="667"/>
                  <w:gridCol w:w="3390"/>
                  <w:gridCol w:w="4273"/>
                </w:tblGrid>
              </w:tblGridChange>
            </w:tblGrid>
            <w:tr w:rsidR="00743708" w:rsidRPr="005C5A04" w:rsidTr="00302E42">
              <w:tc>
                <w:tcPr>
                  <w:tcW w:w="667" w:type="dxa"/>
                  <w:shd w:val="clear" w:color="auto" w:fill="D9D9D9" w:themeFill="background1" w:themeFillShade="D9"/>
                  <w:tcPrChange w:id="2268"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69"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70"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71"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72"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Change w:id="2273"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7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75"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76"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Change w:id="227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78"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Change w:id="2279"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8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Change w:id="22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ins w:id="228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87" w:author="theirs" w:date="2014-05-21T13:58:00Z">
              <w:r w:rsidRPr="005C5A04">
                <w:rPr>
                  <w:rFonts w:ascii="Times New Roman" w:hAnsi="Times New Roman" w:cs="Times New Roman"/>
                  <w:b/>
                  <w:bCs/>
                </w:rPr>
                <w:delText>N/A</w:delText>
              </w:r>
            </w:del>
            <w:ins w:id="2288" w:author="theirs" w:date="2014-05-21T13:58:00Z">
              <w:r w:rsidR="0081668E" w:rsidRPr="007E517E">
                <w:rPr>
                  <w:rFonts w:ascii="Times New Roman" w:hAnsi="Times New Roman" w:cs="Times New Roman"/>
                  <w:bCs/>
                </w:rPr>
                <w:t>manage lodge</w:t>
              </w:r>
            </w:ins>
          </w:p>
          <w:p w:rsidR="0081668E" w:rsidRPr="007E517E" w:rsidRDefault="0081668E" w:rsidP="0081668E">
            <w:pPr>
              <w:snapToGrid w:val="0"/>
              <w:spacing w:after="0" w:line="240" w:lineRule="auto"/>
              <w:jc w:val="both"/>
              <w:rPr>
                <w:ins w:id="2289" w:author="theirs" w:date="2014-05-21T13:58:00Z"/>
                <w:rFonts w:ascii="Times New Roman" w:hAnsi="Times New Roman" w:cs="Times New Roman"/>
                <w:bCs/>
              </w:rPr>
            </w:pPr>
            <w:ins w:id="2290" w:author="theirs" w:date="2014-05-21T13:58:00Z">
              <w:r w:rsidRPr="005C5A04">
                <w:rPr>
                  <w:rFonts w:ascii="Times New Roman" w:hAnsi="Times New Roman" w:cs="Times New Roman"/>
                  <w:b/>
                  <w:bCs/>
                </w:rPr>
                <w:t>Business Rules:</w:t>
              </w:r>
              <w:r>
                <w:rPr>
                  <w:rFonts w:ascii="Times New Roman" w:hAnsi="Times New Roman" w:cs="Times New Roman"/>
                  <w:bCs/>
                </w:rPr>
                <w:t>sponsored lodge when this lodge have rooms.</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91" w:name="_Toc385663892"/>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2291"/>
    </w:p>
    <w:p w:rsidR="0084207E" w:rsidRDefault="0084207E" w:rsidP="0084207E">
      <w:r w:rsidRPr="005C5A04">
        <w:rPr>
          <w:rFonts w:ascii="Times New Roman" w:hAnsi="Times New Roman" w:cs="Times New Roman"/>
          <w:noProof/>
          <w:lang w:eastAsia="en-US"/>
        </w:rPr>
        <w:drawing>
          <wp:inline distT="0" distB="0" distL="0" distR="0" wp14:anchorId="44E545E1" wp14:editId="2AB68F66">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92">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94" w:author="mine" w:date="2014-05-21T13:59:00Z">
            <w:trPr>
              <w:gridBefore w:val="1"/>
            </w:trPr>
          </w:trPrChange>
        </w:trPr>
        <w:tc>
          <w:tcPr>
            <w:tcW w:w="1420" w:type="pct"/>
            <w:shd w:val="clear" w:color="auto" w:fill="F3F3F3"/>
            <w:tcPrChange w:id="229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9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Change w:id="229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9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00" w:author="mine" w:date="2014-05-21T13:59:00Z">
            <w:trPr>
              <w:gridBefore w:val="1"/>
            </w:trPr>
          </w:trPrChange>
        </w:trPr>
        <w:tc>
          <w:tcPr>
            <w:tcW w:w="1420" w:type="pct"/>
            <w:shd w:val="clear" w:color="auto" w:fill="F3F3F3"/>
            <w:tcPrChange w:id="230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0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0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0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0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306">
                <w:tblGrid>
                  <w:gridCol w:w="667"/>
                  <w:gridCol w:w="3390"/>
                  <w:gridCol w:w="4273"/>
                </w:tblGrid>
              </w:tblGridChange>
            </w:tblGrid>
            <w:tr w:rsidR="00743708" w:rsidRPr="005C5A04" w:rsidTr="00302E42">
              <w:tc>
                <w:tcPr>
                  <w:tcW w:w="667" w:type="dxa"/>
                  <w:shd w:val="clear" w:color="auto" w:fill="D9D9D9" w:themeFill="background1" w:themeFillShade="D9"/>
                  <w:tcPrChange w:id="230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0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0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1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1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Change w:id="231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1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15"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Change w:id="231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1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Change w:id="231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20"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21"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2323">
                <w:tblGrid>
                  <w:gridCol w:w="667"/>
                  <w:gridCol w:w="226"/>
                  <w:gridCol w:w="666"/>
                  <w:gridCol w:w="1919"/>
                  <w:gridCol w:w="807"/>
                  <w:gridCol w:w="3454"/>
                  <w:gridCol w:w="671"/>
                </w:tblGrid>
              </w:tblGridChange>
            </w:tblGrid>
            <w:tr w:rsidR="00743708" w:rsidRPr="005C5A04" w:rsidTr="00302E42">
              <w:trPr>
                <w:trPrChange w:id="2324" w:author="mine" w:date="2014-05-21T13:59:00Z">
                  <w:trPr>
                    <w:gridAfter w:val="0"/>
                  </w:trPr>
                </w:trPrChange>
              </w:trPr>
              <w:tc>
                <w:tcPr>
                  <w:tcW w:w="667" w:type="dxa"/>
                  <w:tcBorders>
                    <w:bottom w:val="single" w:sz="4" w:space="0" w:color="auto"/>
                  </w:tcBorders>
                  <w:shd w:val="clear" w:color="auto" w:fill="D9D9D9" w:themeFill="background1" w:themeFillShade="D9"/>
                  <w:tcPrChange w:id="2325" w:author="mine" w:date="2014-05-21T13:59:00Z">
                    <w:tcPr>
                      <w:tcW w:w="667" w:type="dxa"/>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2326" w:author="mine" w:date="2014-05-21T13:59:00Z">
                    <w:tcPr>
                      <w:tcW w:w="2811" w:type="dxa"/>
                      <w:gridSpan w:val="3"/>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2327" w:author="mine" w:date="2014-05-21T13:59:00Z">
                    <w:tcPr>
                      <w:tcW w:w="4261" w:type="dxa"/>
                      <w:gridSpan w:val="2"/>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ins w:id="2328" w:author="theirs" w:date="2014-05-21T13:58:00Z">
              <w:r w:rsidR="007E517E" w:rsidRPr="007E517E">
                <w:rPr>
                  <w:rFonts w:ascii="Times New Roman" w:hAnsi="Times New Roman" w:cs="Times New Roman"/>
                  <w:bCs/>
                </w:rPr>
                <w:t>manage lodge</w:t>
              </w:r>
            </w:ins>
          </w:p>
          <w:p w:rsidR="0084207E" w:rsidRPr="005C5A04" w:rsidRDefault="0084207E" w:rsidP="00302E42">
            <w:pPr>
              <w:snapToGrid w:val="0"/>
              <w:spacing w:after="0" w:line="240" w:lineRule="auto"/>
              <w:jc w:val="both"/>
              <w:rPr>
                <w:rFonts w:ascii="Times New Roman" w:hAnsi="Times New Roman"/>
                <w:b/>
                <w:rPrChange w:id="2329" w:author="Tri Le Nguyen Huu" w:date="2014-05-21T13:59:00Z">
                  <w:rPr>
                    <w:rFonts w:ascii="Times New Roman" w:hAnsi="Times New Roman"/>
                  </w:rPr>
                </w:rPrChange>
              </w:rPr>
            </w:pPr>
            <w:r w:rsidRPr="005C5A04">
              <w:rPr>
                <w:rFonts w:ascii="Times New Roman" w:hAnsi="Times New Roman" w:cs="Times New Roman"/>
                <w:b/>
                <w:bCs/>
              </w:rPr>
              <w:t>Business Rules:</w:t>
            </w:r>
            <w:ins w:id="2330" w:author="theirs" w:date="2014-05-21T13:58:00Z">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ins>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31"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2331"/>
    </w:p>
    <w:p w:rsidR="0084207E" w:rsidRDefault="0084207E" w:rsidP="0084207E">
      <w:r w:rsidRPr="005C5A04">
        <w:rPr>
          <w:rFonts w:ascii="Times New Roman" w:hAnsi="Times New Roman" w:cs="Times New Roman"/>
          <w:noProof/>
          <w:lang w:eastAsia="en-US"/>
        </w:rPr>
        <w:drawing>
          <wp:inline distT="0" distB="0" distL="0" distR="0" wp14:anchorId="38A7FA8C" wp14:editId="1F439312">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32">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34" w:author="mine" w:date="2014-05-21T13:59:00Z">
            <w:trPr>
              <w:gridBefore w:val="1"/>
            </w:trPr>
          </w:trPrChange>
        </w:trPr>
        <w:tc>
          <w:tcPr>
            <w:tcW w:w="1420" w:type="pct"/>
            <w:shd w:val="clear" w:color="auto" w:fill="F3F3F3"/>
            <w:tcPrChange w:id="233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3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Change w:id="233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3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40" w:author="mine" w:date="2014-05-21T13:59:00Z">
            <w:trPr>
              <w:gridBefore w:val="1"/>
            </w:trPr>
          </w:trPrChange>
        </w:trPr>
        <w:tc>
          <w:tcPr>
            <w:tcW w:w="1420" w:type="pct"/>
            <w:shd w:val="clear" w:color="auto" w:fill="F3F3F3"/>
            <w:tcPrChange w:id="234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4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4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4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7"/>
              <w:gridCol w:w="3799"/>
              <w:tblGridChange w:id="2346">
                <w:tblGrid>
                  <w:gridCol w:w="667"/>
                  <w:gridCol w:w="3397"/>
                  <w:gridCol w:w="4266"/>
                </w:tblGrid>
              </w:tblGridChange>
            </w:tblGrid>
            <w:tr w:rsidR="00743708" w:rsidRPr="005C5A04" w:rsidTr="00302E42">
              <w:tc>
                <w:tcPr>
                  <w:tcW w:w="667" w:type="dxa"/>
                  <w:shd w:val="clear" w:color="auto" w:fill="D9D9D9" w:themeFill="background1" w:themeFillShade="D9"/>
                  <w:tcPrChange w:id="234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348" w:author="mine" w:date="2014-05-21T13:59:00Z">
                    <w:tcPr>
                      <w:tcW w:w="339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349" w:author="mine" w:date="2014-05-21T13:59:00Z">
                    <w:tcPr>
                      <w:tcW w:w="4266"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5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351" w:author="mine" w:date="2014-05-21T13:59:00Z">
                    <w:tcPr>
                      <w:tcW w:w="3397"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Change w:id="2352" w:author="mine" w:date="2014-05-21T13:59:00Z">
                    <w:tcPr>
                      <w:tcW w:w="4266"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5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354" w:author="mine" w:date="2014-05-21T13:59:00Z">
                    <w:tcPr>
                      <w:tcW w:w="3397" w:type="dxa"/>
                    </w:tcPr>
                  </w:tcPrChange>
                </w:tcPr>
                <w:p w:rsidR="0084207E" w:rsidRPr="005C5A04" w:rsidRDefault="0084207E" w:rsidP="00302E42">
                  <w:pPr>
                    <w:snapToGrid w:val="0"/>
                    <w:rPr>
                      <w:rFonts w:ascii="Times New Roman" w:hAnsi="Times New Roman" w:cs="Times New Roman"/>
                    </w:rPr>
                  </w:pPr>
                </w:p>
              </w:tc>
              <w:tc>
                <w:tcPr>
                  <w:tcW w:w="4266" w:type="dxa"/>
                  <w:tcPrChange w:id="2355" w:author="mine" w:date="2014-05-21T13:59:00Z">
                    <w:tcPr>
                      <w:tcW w:w="4266"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the table with </w:t>
                  </w:r>
                  <w:r w:rsidRPr="005C5A04">
                    <w:rPr>
                      <w:rFonts w:ascii="Times New Roman" w:hAnsi="Times New Roman" w:cs="Times New Roman"/>
                      <w:bCs/>
                    </w:rPr>
                    <w:lastRenderedPageBreak/>
                    <w:t>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ins w:id="235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57" w:author="theirs" w:date="2014-05-21T13:58:00Z">
              <w:r w:rsidRPr="005C5A04">
                <w:rPr>
                  <w:rFonts w:ascii="Times New Roman" w:hAnsi="Times New Roman" w:cs="Times New Roman"/>
                  <w:b/>
                  <w:bCs/>
                </w:rPr>
                <w:delText xml:space="preserve"> N/A</w:delText>
              </w:r>
            </w:del>
            <w:ins w:id="2358"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59" w:author="theirs" w:date="2014-05-21T13:58:00Z"/>
                <w:rFonts w:ascii="Times New Roman" w:hAnsi="Times New Roman" w:cs="Times New Roman"/>
                <w:bCs/>
              </w:rPr>
            </w:pPr>
            <w:ins w:id="2360"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61"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2361"/>
    </w:p>
    <w:p w:rsidR="0084207E" w:rsidRDefault="0084207E" w:rsidP="0084207E">
      <w:r w:rsidRPr="005C5A04">
        <w:rPr>
          <w:rFonts w:ascii="Times New Roman" w:hAnsi="Times New Roman" w:cs="Times New Roman"/>
          <w:noProof/>
          <w:lang w:eastAsia="en-US"/>
        </w:rPr>
        <w:drawing>
          <wp:inline distT="0" distB="0" distL="0" distR="0" wp14:anchorId="7E6DD494" wp14:editId="5681371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62">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64" w:author="mine" w:date="2014-05-21T13:59:00Z">
            <w:trPr>
              <w:gridBefore w:val="1"/>
            </w:trPr>
          </w:trPrChange>
        </w:trPr>
        <w:tc>
          <w:tcPr>
            <w:tcW w:w="1420" w:type="pct"/>
            <w:shd w:val="clear" w:color="auto" w:fill="F3F3F3"/>
            <w:tcPrChange w:id="236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6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Change w:id="236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6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70" w:author="mine" w:date="2014-05-21T13:59:00Z">
            <w:trPr>
              <w:gridBefore w:val="1"/>
            </w:trPr>
          </w:trPrChange>
        </w:trPr>
        <w:tc>
          <w:tcPr>
            <w:tcW w:w="1420" w:type="pct"/>
            <w:shd w:val="clear" w:color="auto" w:fill="F3F3F3"/>
            <w:tcPrChange w:id="237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7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7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7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3"/>
              <w:gridCol w:w="3863"/>
              <w:tblGridChange w:id="2376">
                <w:tblGrid>
                  <w:gridCol w:w="667"/>
                  <w:gridCol w:w="3390"/>
                  <w:gridCol w:w="4273"/>
                </w:tblGrid>
              </w:tblGridChange>
            </w:tblGrid>
            <w:tr w:rsidR="00743708" w:rsidRPr="005C5A04" w:rsidTr="00302E42">
              <w:tc>
                <w:tcPr>
                  <w:tcW w:w="667" w:type="dxa"/>
                  <w:shd w:val="clear" w:color="auto" w:fill="D9D9D9" w:themeFill="background1" w:themeFillShade="D9"/>
                  <w:tcPrChange w:id="237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7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7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8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Change w:id="23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3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Change w:id="238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8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38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90"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Change w:id="2391"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92"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393"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94"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ins w:id="23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96" w:author="theirs" w:date="2014-05-21T13:58:00Z">
              <w:r w:rsidRPr="005C5A04">
                <w:rPr>
                  <w:rFonts w:ascii="Times New Roman" w:hAnsi="Times New Roman" w:cs="Times New Roman"/>
                  <w:bCs/>
                </w:rPr>
                <w:delText xml:space="preserve"> N/A</w:delText>
              </w:r>
            </w:del>
            <w:ins w:id="2397"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98" w:author="theirs" w:date="2014-05-21T13:58:00Z"/>
                <w:rFonts w:ascii="Times New Roman" w:hAnsi="Times New Roman" w:cs="Times New Roman"/>
                <w:bCs/>
              </w:rPr>
            </w:pPr>
            <w:ins w:id="2399"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ins>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lastRenderedPageBreak/>
        <w:t xml:space="preserve"> </w:t>
      </w:r>
      <w:bookmarkStart w:id="2400"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2400"/>
    </w:p>
    <w:p w:rsidR="00A745D4" w:rsidRDefault="00A745D4" w:rsidP="00A745D4">
      <w:r w:rsidRPr="005C5A04">
        <w:rPr>
          <w:rFonts w:ascii="Times New Roman" w:hAnsi="Times New Roman" w:cs="Times New Roman"/>
          <w:noProof/>
          <w:lang w:eastAsia="en-US"/>
        </w:rPr>
        <w:drawing>
          <wp:inline distT="0" distB="0" distL="0" distR="0" wp14:anchorId="362A400C" wp14:editId="0DE7E108">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01">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3" w:author="mine" w:date="2014-05-21T13:59:00Z">
            <w:trPr>
              <w:gridBefore w:val="1"/>
            </w:trPr>
          </w:trPrChange>
        </w:trPr>
        <w:tc>
          <w:tcPr>
            <w:tcW w:w="1420" w:type="pct"/>
            <w:shd w:val="clear" w:color="auto" w:fill="F3F3F3"/>
            <w:tcPrChange w:id="2404"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05"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Change w:id="2406" w:author="mine" w:date="2014-05-21T13:59:00Z">
              <w:tcPr>
                <w:tcW w:w="1056"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07" w:author="mine" w:date="2014-05-21T13:59:00Z">
              <w:tcPr>
                <w:tcW w:w="1174" w:type="pct"/>
                <w:gridSpan w:val="2"/>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9" w:author="mine" w:date="2014-05-21T13:59:00Z">
            <w:trPr>
              <w:gridBefore w:val="1"/>
            </w:trPr>
          </w:trPrChange>
        </w:trPr>
        <w:tc>
          <w:tcPr>
            <w:tcW w:w="1420" w:type="pct"/>
            <w:shd w:val="clear" w:color="auto" w:fill="F3F3F3"/>
            <w:tcPrChange w:id="2410"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11"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12" w:author="mine" w:date="2014-05-21T13:59:00Z">
              <w:tcPr>
                <w:tcW w:w="634" w:type="pct"/>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13" w:author="mine" w:date="2014-05-21T13:59:00Z">
              <w:tcPr>
                <w:tcW w:w="1596" w:type="pct"/>
                <w:gridSpan w:val="3"/>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2415">
                <w:tblGrid>
                  <w:gridCol w:w="667"/>
                  <w:gridCol w:w="3390"/>
                  <w:gridCol w:w="4273"/>
                </w:tblGrid>
              </w:tblGridChange>
            </w:tblGrid>
            <w:tr w:rsidR="00743708" w:rsidRPr="005C5A04" w:rsidTr="00302E42">
              <w:tc>
                <w:tcPr>
                  <w:tcW w:w="667" w:type="dxa"/>
                  <w:shd w:val="clear" w:color="auto" w:fill="D9D9D9" w:themeFill="background1" w:themeFillShade="D9"/>
                  <w:tcPrChange w:id="2416" w:author="mine" w:date="2014-05-21T13:59:00Z">
                    <w:tcPr>
                      <w:tcW w:w="667"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17" w:author="mine" w:date="2014-05-21T13:59:00Z">
                    <w:tcPr>
                      <w:tcW w:w="3390"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18" w:author="mine" w:date="2014-05-21T13:59:00Z">
                    <w:tcPr>
                      <w:tcW w:w="4273"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Change w:id="2419"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20" w:author="mine" w:date="2014-05-21T13:59:00Z">
                    <w:tcPr>
                      <w:tcW w:w="3390" w:type="dxa"/>
                    </w:tcPr>
                  </w:tcPrChange>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Change w:id="2421"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2"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23"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24"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Change w:id="2425"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26" w:author="mine" w:date="2014-05-21T13:59:00Z">
                    <w:tcPr>
                      <w:tcW w:w="3390"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Change w:id="2427"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8"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29"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30"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43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433" w:author="mine" w:date="2014-05-21T13:59:00Z">
                    <w:tcPr>
                      <w:tcW w:w="599"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434" w:author="mine" w:date="2014-05-21T13:59:00Z">
                    <w:tcPr>
                      <w:tcW w:w="670" w:type="dxa"/>
                      <w:gridSpan w:val="2"/>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435" w:author="mine" w:date="2014-05-21T13:59:00Z">
                    <w:tcPr>
                      <w:tcW w:w="2956"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436" w:author="mine" w:date="2014-05-21T13:59:00Z">
                    <w:tcPr>
                      <w:tcW w:w="4492"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881C11" w:rsidRPr="005C5A04" w:rsidRDefault="00A745D4" w:rsidP="00881C11">
            <w:pPr>
              <w:snapToGrid w:val="0"/>
              <w:spacing w:after="0" w:line="240" w:lineRule="auto"/>
              <w:jc w:val="both"/>
              <w:rPr>
                <w:ins w:id="243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38" w:author="theirs" w:date="2014-05-21T13:58:00Z">
              <w:r w:rsidRPr="005C5A04">
                <w:rPr>
                  <w:rFonts w:ascii="Times New Roman" w:hAnsi="Times New Roman" w:cs="Times New Roman"/>
                  <w:b/>
                  <w:bCs/>
                </w:rPr>
                <w:delText>N/A</w:delText>
              </w:r>
            </w:del>
            <w:ins w:id="2439"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440" w:author="theirs" w:date="2014-05-21T13:58:00Z"/>
                <w:rFonts w:ascii="Times New Roman" w:hAnsi="Times New Roman" w:cs="Times New Roman"/>
                <w:bCs/>
              </w:rPr>
            </w:pPr>
            <w:ins w:id="2441"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ins>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2442"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2442"/>
    </w:p>
    <w:p w:rsidR="00DF486F" w:rsidRDefault="00DF486F" w:rsidP="00DF486F">
      <w:r w:rsidRPr="005C5A04">
        <w:rPr>
          <w:rFonts w:ascii="Times New Roman" w:hAnsi="Times New Roman" w:cs="Times New Roman"/>
          <w:noProof/>
          <w:lang w:eastAsia="en-US"/>
        </w:rPr>
        <w:drawing>
          <wp:inline distT="0" distB="0" distL="0" distR="0" wp14:anchorId="13B0AD20" wp14:editId="7BEE6775">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43">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4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45" w:author="mine" w:date="2014-05-21T13:59:00Z">
            <w:trPr>
              <w:gridBefore w:val="1"/>
            </w:trPr>
          </w:trPrChange>
        </w:trPr>
        <w:tc>
          <w:tcPr>
            <w:tcW w:w="1420" w:type="pct"/>
            <w:shd w:val="clear" w:color="auto" w:fill="F3F3F3"/>
            <w:tcPrChange w:id="2446"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47"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Change w:id="2448" w:author="mine" w:date="2014-05-21T13:59:00Z">
              <w:tcPr>
                <w:tcW w:w="1056"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49" w:author="mine" w:date="2014-05-21T13:59:00Z">
              <w:tcPr>
                <w:tcW w:w="1174" w:type="pct"/>
                <w:gridSpan w:val="2"/>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51" w:author="mine" w:date="2014-05-21T13:59:00Z">
            <w:trPr>
              <w:gridBefore w:val="1"/>
            </w:trPr>
          </w:trPrChange>
        </w:trPr>
        <w:tc>
          <w:tcPr>
            <w:tcW w:w="1420" w:type="pct"/>
            <w:shd w:val="clear" w:color="auto" w:fill="F3F3F3"/>
            <w:tcPrChange w:id="2452"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53"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54" w:author="mine" w:date="2014-05-21T13:59:00Z">
              <w:tcPr>
                <w:tcW w:w="634" w:type="pct"/>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55" w:author="mine" w:date="2014-05-21T13:59:00Z">
              <w:tcPr>
                <w:tcW w:w="1596" w:type="pct"/>
                <w:gridSpan w:val="3"/>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5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2"/>
              <w:gridCol w:w="3823"/>
              <w:tblGridChange w:id="2457">
                <w:tblGrid>
                  <w:gridCol w:w="667"/>
                  <w:gridCol w:w="3390"/>
                  <w:gridCol w:w="4273"/>
                </w:tblGrid>
              </w:tblGridChange>
            </w:tblGrid>
            <w:tr w:rsidR="00743708" w:rsidRPr="005C5A04" w:rsidTr="00302E42">
              <w:tc>
                <w:tcPr>
                  <w:tcW w:w="667" w:type="dxa"/>
                  <w:shd w:val="clear" w:color="auto" w:fill="D9D9D9" w:themeFill="background1" w:themeFillShade="D9"/>
                  <w:tcPrChange w:id="2458" w:author="mine" w:date="2014-05-21T13:59:00Z">
                    <w:tcPr>
                      <w:tcW w:w="667"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59" w:author="mine" w:date="2014-05-21T13:59:00Z">
                    <w:tcPr>
                      <w:tcW w:w="3390"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60" w:author="mine" w:date="2014-05-21T13:59:00Z">
                    <w:tcPr>
                      <w:tcW w:w="4273"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Change w:id="2461"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62"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Change w:id="2463"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64"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65"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66"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Change w:id="2467"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468"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Change w:id="2469"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70"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71"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72"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ins w:id="247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74" w:author="theirs" w:date="2014-05-21T13:58:00Z">
              <w:r w:rsidRPr="005C5A04">
                <w:rPr>
                  <w:rFonts w:ascii="Times New Roman" w:hAnsi="Times New Roman" w:cs="Times New Roman"/>
                  <w:b/>
                  <w:bCs/>
                </w:rPr>
                <w:delText>N/A</w:delText>
              </w:r>
            </w:del>
            <w:ins w:id="2475" w:author="theirs" w:date="2014-05-21T13:58:00Z">
              <w:r w:rsidR="00881C11">
                <w:rPr>
                  <w:rFonts w:ascii="Times New Roman" w:hAnsi="Times New Roman" w:cs="Times New Roman"/>
                  <w:bCs/>
                </w:rPr>
                <w:t xml:space="preserve">Login </w:t>
              </w:r>
            </w:ins>
          </w:p>
          <w:p w:rsidR="00881C11" w:rsidRPr="005C5A04" w:rsidRDefault="00881C11" w:rsidP="00881C11">
            <w:pPr>
              <w:snapToGrid w:val="0"/>
              <w:spacing w:after="0" w:line="240" w:lineRule="auto"/>
              <w:jc w:val="both"/>
              <w:rPr>
                <w:ins w:id="2476" w:author="theirs" w:date="2014-05-21T13:58:00Z"/>
                <w:rFonts w:ascii="Times New Roman" w:hAnsi="Times New Roman" w:cs="Times New Roman"/>
                <w:bCs/>
              </w:rPr>
            </w:pPr>
            <w:ins w:id="2477"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ins>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E30332" w:rsidRDefault="00E30332" w:rsidP="00E30332">
      <w:pPr>
        <w:pStyle w:val="Heading4"/>
        <w:numPr>
          <w:ilvl w:val="0"/>
          <w:numId w:val="60"/>
        </w:numPr>
        <w:ind w:left="1710"/>
        <w:rPr>
          <w:del w:id="2478" w:author="theirs" w:date="2014-05-21T13:58:00Z"/>
          <w:i w:val="0"/>
          <w:sz w:val="24"/>
          <w:szCs w:val="24"/>
        </w:rPr>
      </w:pPr>
      <w:bookmarkStart w:id="2479" w:name="_Toc385663897"/>
      <w:del w:id="2480" w:author="theirs" w:date="2014-05-21T13:58:00Z">
        <w:r>
          <w:rPr>
            <w:i w:val="0"/>
            <w:sz w:val="24"/>
            <w:szCs w:val="24"/>
          </w:rPr>
          <w:delText>(</w:delText>
        </w:r>
        <w:r w:rsidR="003B4DF9">
          <w:rPr>
            <w:i w:val="0"/>
            <w:sz w:val="24"/>
            <w:szCs w:val="24"/>
          </w:rPr>
          <w:delText>Sponsor</w:delText>
        </w:r>
        <w:r>
          <w:rPr>
            <w:i w:val="0"/>
            <w:sz w:val="24"/>
            <w:szCs w:val="24"/>
          </w:rPr>
          <w:delText xml:space="preserve">) Manage </w:delText>
        </w:r>
        <w:r w:rsidR="003B4DF9">
          <w:rPr>
            <w:i w:val="0"/>
            <w:sz w:val="24"/>
            <w:szCs w:val="24"/>
          </w:rPr>
          <w:delText>Sponsor’s Resource</w:delText>
        </w:r>
        <w:r>
          <w:rPr>
            <w:i w:val="0"/>
            <w:sz w:val="24"/>
            <w:szCs w:val="24"/>
          </w:rPr>
          <w:delText xml:space="preserve"> – </w:delText>
        </w:r>
        <w:r w:rsidR="003B4DF9">
          <w:rPr>
            <w:i w:val="0"/>
            <w:sz w:val="24"/>
            <w:szCs w:val="24"/>
          </w:rPr>
          <w:delText>Sponsored Resoure</w:delText>
        </w:r>
        <w:bookmarkEnd w:id="2479"/>
      </w:del>
    </w:p>
    <w:p w:rsidR="003B4DF9" w:rsidRDefault="003B4DF9" w:rsidP="003B4DF9">
      <w:pPr>
        <w:rPr>
          <w:del w:id="2481" w:author="theirs" w:date="2014-05-21T13:58:00Z"/>
        </w:rPr>
      </w:pPr>
      <w:del w:id="2482" w:author="theirs" w:date="2014-05-21T13:58:00Z">
        <w:r w:rsidRPr="005C5A04">
          <w:rPr>
            <w:rFonts w:ascii="Times New Roman" w:hAnsi="Times New Roman" w:cs="Times New Roman"/>
            <w:noProof/>
            <w:lang w:eastAsia="en-US"/>
            <w:rPrChange w:id="2483" w:author="Unknown">
              <w:rPr>
                <w:noProof/>
                <w:lang w:eastAsia="en-US"/>
              </w:rPr>
            </w:rPrChange>
          </w:rPr>
          <w:drawing>
            <wp:inline distT="0" distB="0" distL="0" distR="0" wp14:anchorId="0403F49C" wp14:editId="26CBB6F3">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del>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84">
          <w:tblGrid>
            <w:gridCol w:w="7"/>
            <w:gridCol w:w="2418"/>
            <w:gridCol w:w="436"/>
            <w:gridCol w:w="2713"/>
            <w:gridCol w:w="1274"/>
            <w:gridCol w:w="848"/>
            <w:gridCol w:w="841"/>
            <w:gridCol w:w="1519"/>
          </w:tblGrid>
        </w:tblGridChange>
      </w:tblGrid>
      <w:tr w:rsidR="00743708" w:rsidRPr="005C5A04" w:rsidTr="00302E42">
        <w:tc>
          <w:tcPr>
            <w:tcW w:w="5000" w:type="pct"/>
            <w:gridSpan w:val="5"/>
            <w:shd w:val="clear" w:color="auto" w:fill="F3F3F3"/>
          </w:tcPr>
          <w:p w:rsidR="003B4DF9" w:rsidRPr="005C5A04" w:rsidRDefault="003B4DF9" w:rsidP="00302E42">
            <w:pPr>
              <w:snapToGrid w:val="0"/>
              <w:spacing w:after="0" w:line="240" w:lineRule="auto"/>
              <w:jc w:val="both"/>
              <w:rPr>
                <w:del w:id="2485" w:author="theirs" w:date="2014-05-21T13:58:00Z"/>
                <w:rFonts w:ascii="Times New Roman" w:hAnsi="Times New Roman" w:cs="Times New Roman"/>
                <w:b/>
              </w:rPr>
            </w:pPr>
            <w:del w:id="2486" w:author="theirs" w:date="2014-05-21T13:58:00Z">
              <w:r w:rsidRPr="005C5A04">
                <w:rPr>
                  <w:rFonts w:ascii="Times New Roman" w:hAnsi="Times New Roman" w:cs="Times New Roman"/>
                  <w:b/>
                  <w:color w:val="0D558B" w:themeColor="accent5" w:themeShade="80"/>
                </w:rPr>
                <w:delText>USE CASE-UC081 SPECIFICATION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8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88" w:author="mine" w:date="2014-05-21T13:59:00Z">
            <w:trPr>
              <w:gridBefore w:val="1"/>
            </w:trPr>
          </w:trPrChange>
        </w:trPr>
        <w:tc>
          <w:tcPr>
            <w:tcW w:w="1420" w:type="pct"/>
            <w:shd w:val="clear" w:color="auto" w:fill="F3F3F3"/>
            <w:tcPrChange w:id="2489"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490" w:author="theirs" w:date="2014-05-21T13:58:00Z"/>
                <w:rFonts w:ascii="Times New Roman" w:hAnsi="Times New Roman" w:cs="Times New Roman"/>
                <w:b/>
              </w:rPr>
            </w:pPr>
            <w:del w:id="2491" w:author="theirs" w:date="2014-05-21T13:58:00Z">
              <w:r w:rsidRPr="005C5A04">
                <w:rPr>
                  <w:rFonts w:ascii="Times New Roman" w:hAnsi="Times New Roman" w:cs="Times New Roman"/>
                  <w:b/>
                </w:rPr>
                <w:delText>Use-case No.</w:delText>
              </w:r>
            </w:del>
          </w:p>
        </w:tc>
        <w:tc>
          <w:tcPr>
            <w:tcW w:w="1350" w:type="pct"/>
            <w:tcPrChange w:id="2492" w:author="mine" w:date="2014-05-21T13:59:00Z">
              <w:tcPr>
                <w:tcW w:w="1350" w:type="pct"/>
              </w:tcPr>
            </w:tcPrChange>
          </w:tcPr>
          <w:p w:rsidR="003B4DF9" w:rsidRPr="005C5A04" w:rsidRDefault="003B4DF9" w:rsidP="00302E42">
            <w:pPr>
              <w:snapToGrid w:val="0"/>
              <w:spacing w:after="0" w:line="240" w:lineRule="auto"/>
              <w:jc w:val="both"/>
              <w:rPr>
                <w:del w:id="2493" w:author="theirs" w:date="2014-05-21T13:58:00Z"/>
                <w:rFonts w:ascii="Times New Roman" w:hAnsi="Times New Roman" w:cs="Times New Roman"/>
              </w:rPr>
            </w:pPr>
            <w:del w:id="2494" w:author="theirs" w:date="2014-05-21T13:58:00Z">
              <w:r w:rsidRPr="005C5A04">
                <w:rPr>
                  <w:rFonts w:ascii="Times New Roman" w:hAnsi="Times New Roman" w:cs="Times New Roman"/>
                </w:rPr>
                <w:delText>UC081</w:delText>
              </w:r>
            </w:del>
          </w:p>
        </w:tc>
        <w:tc>
          <w:tcPr>
            <w:tcW w:w="1056" w:type="pct"/>
            <w:gridSpan w:val="2"/>
            <w:shd w:val="clear" w:color="auto" w:fill="F3F3F3"/>
            <w:tcPrChange w:id="2495"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del w:id="2496" w:author="theirs" w:date="2014-05-21T13:58:00Z"/>
                <w:rFonts w:ascii="Times New Roman" w:hAnsi="Times New Roman" w:cs="Times New Roman"/>
                <w:b/>
              </w:rPr>
            </w:pPr>
            <w:del w:id="2497" w:author="theirs" w:date="2014-05-21T13:58:00Z">
              <w:r w:rsidRPr="005C5A04">
                <w:rPr>
                  <w:rFonts w:ascii="Times New Roman" w:hAnsi="Times New Roman" w:cs="Times New Roman"/>
                  <w:b/>
                </w:rPr>
                <w:delText>Use-case Version</w:delText>
              </w:r>
            </w:del>
          </w:p>
        </w:tc>
        <w:tc>
          <w:tcPr>
            <w:tcW w:w="1174" w:type="pct"/>
            <w:tcPrChange w:id="2498" w:author="mine" w:date="2014-05-21T13:59:00Z">
              <w:tcPr>
                <w:tcW w:w="1174" w:type="pct"/>
                <w:gridSpan w:val="2"/>
              </w:tcPr>
            </w:tcPrChange>
          </w:tcPr>
          <w:p w:rsidR="003B4DF9" w:rsidRPr="005C5A04" w:rsidRDefault="003B4DF9" w:rsidP="00302E42">
            <w:pPr>
              <w:snapToGrid w:val="0"/>
              <w:spacing w:after="0" w:line="240" w:lineRule="auto"/>
              <w:jc w:val="both"/>
              <w:rPr>
                <w:del w:id="2499" w:author="theirs" w:date="2014-05-21T13:58:00Z"/>
                <w:rFonts w:ascii="Times New Roman" w:hAnsi="Times New Roman" w:cs="Times New Roman"/>
              </w:rPr>
            </w:pPr>
            <w:del w:id="2500" w:author="theirs" w:date="2014-05-21T13:58:00Z">
              <w:r w:rsidRPr="005C5A04">
                <w:rPr>
                  <w:rFonts w:ascii="Times New Roman" w:hAnsi="Times New Roman" w:cs="Times New Roman"/>
                </w:rPr>
                <w:delText>1.0</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1" w:author="theirs" w:date="2014-05-21T13:58:00Z"/>
                <w:rFonts w:ascii="Times New Roman" w:hAnsi="Times New Roman" w:cs="Times New Roman"/>
                <w:b/>
              </w:rPr>
            </w:pPr>
            <w:del w:id="2502" w:author="theirs" w:date="2014-05-21T13:58:00Z">
              <w:r w:rsidRPr="005C5A04">
                <w:rPr>
                  <w:rFonts w:ascii="Times New Roman" w:hAnsi="Times New Roman" w:cs="Times New Roman"/>
                  <w:b/>
                </w:rPr>
                <w:delText>Use-case Name</w:delText>
              </w:r>
            </w:del>
          </w:p>
        </w:tc>
        <w:tc>
          <w:tcPr>
            <w:tcW w:w="3580" w:type="pct"/>
            <w:gridSpan w:val="4"/>
          </w:tcPr>
          <w:p w:rsidR="003B4DF9" w:rsidRPr="005C5A04" w:rsidRDefault="003B4DF9" w:rsidP="00302E42">
            <w:pPr>
              <w:snapToGrid w:val="0"/>
              <w:spacing w:after="0" w:line="240" w:lineRule="auto"/>
              <w:jc w:val="both"/>
              <w:rPr>
                <w:del w:id="2503" w:author="theirs" w:date="2014-05-21T13:58:00Z"/>
                <w:rFonts w:ascii="Times New Roman" w:hAnsi="Times New Roman" w:cs="Times New Roman"/>
              </w:rPr>
            </w:pPr>
            <w:del w:id="2504" w:author="theirs" w:date="2014-05-21T13:58:00Z">
              <w:r w:rsidRPr="005C5A04">
                <w:rPr>
                  <w:rFonts w:ascii="Times New Roman" w:hAnsi="Times New Roman" w:cs="Times New Roman"/>
                </w:rPr>
                <w:delText>Sponsored resource</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5" w:author="theirs" w:date="2014-05-21T13:58:00Z"/>
                <w:rFonts w:ascii="Times New Roman" w:hAnsi="Times New Roman" w:cs="Times New Roman"/>
                <w:b/>
              </w:rPr>
            </w:pPr>
            <w:del w:id="2506" w:author="theirs" w:date="2014-05-21T13:58:00Z">
              <w:r w:rsidRPr="005C5A04">
                <w:rPr>
                  <w:rFonts w:ascii="Times New Roman" w:hAnsi="Times New Roman" w:cs="Times New Roman"/>
                  <w:b/>
                </w:rPr>
                <w:delText xml:space="preserve">Author </w:delText>
              </w:r>
            </w:del>
          </w:p>
        </w:tc>
        <w:tc>
          <w:tcPr>
            <w:tcW w:w="3580" w:type="pct"/>
            <w:gridSpan w:val="4"/>
          </w:tcPr>
          <w:p w:rsidR="003B4DF9" w:rsidRPr="005C5A04" w:rsidRDefault="003B4DF9" w:rsidP="00302E42">
            <w:pPr>
              <w:snapToGrid w:val="0"/>
              <w:spacing w:after="0" w:line="240" w:lineRule="auto"/>
              <w:jc w:val="both"/>
              <w:rPr>
                <w:del w:id="2507" w:author="theirs" w:date="2014-05-21T13:58:00Z"/>
                <w:rFonts w:ascii="Times New Roman" w:hAnsi="Times New Roman" w:cs="Times New Roman"/>
              </w:rPr>
            </w:pPr>
            <w:del w:id="2508" w:author="theirs" w:date="2014-05-21T13:58:00Z">
              <w:r w:rsidRPr="005C5A04">
                <w:rPr>
                  <w:rFonts w:ascii="Times New Roman" w:hAnsi="Times New Roman" w:cs="Times New Roman"/>
                </w:rPr>
                <w:delText>Nguyễn Đình Tuấn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10" w:author="mine" w:date="2014-05-21T13:59:00Z">
            <w:trPr>
              <w:gridBefore w:val="1"/>
            </w:trPr>
          </w:trPrChange>
        </w:trPr>
        <w:tc>
          <w:tcPr>
            <w:tcW w:w="1420" w:type="pct"/>
            <w:shd w:val="clear" w:color="auto" w:fill="F3F3F3"/>
            <w:tcPrChange w:id="2511"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512" w:author="theirs" w:date="2014-05-21T13:58:00Z"/>
                <w:rFonts w:ascii="Times New Roman" w:hAnsi="Times New Roman" w:cs="Times New Roman"/>
                <w:b/>
              </w:rPr>
            </w:pPr>
            <w:del w:id="2513" w:author="theirs" w:date="2014-05-21T13:58:00Z">
              <w:r w:rsidRPr="005C5A04">
                <w:rPr>
                  <w:rFonts w:ascii="Times New Roman" w:hAnsi="Times New Roman" w:cs="Times New Roman"/>
                  <w:b/>
                </w:rPr>
                <w:delText>Date</w:delText>
              </w:r>
            </w:del>
          </w:p>
        </w:tc>
        <w:tc>
          <w:tcPr>
            <w:tcW w:w="1350" w:type="pct"/>
            <w:tcPrChange w:id="2514" w:author="mine" w:date="2014-05-21T13:59:00Z">
              <w:tcPr>
                <w:tcW w:w="1350" w:type="pct"/>
              </w:tcPr>
            </w:tcPrChange>
          </w:tcPr>
          <w:p w:rsidR="003B4DF9" w:rsidRPr="005C5A04" w:rsidRDefault="003B4DF9" w:rsidP="00302E42">
            <w:pPr>
              <w:snapToGrid w:val="0"/>
              <w:spacing w:after="0" w:line="240" w:lineRule="auto"/>
              <w:jc w:val="both"/>
              <w:rPr>
                <w:del w:id="2515" w:author="theirs" w:date="2014-05-21T13:58:00Z"/>
                <w:rFonts w:ascii="Times New Roman" w:hAnsi="Times New Roman" w:cs="Times New Roman"/>
              </w:rPr>
            </w:pPr>
            <w:del w:id="2516" w:author="theirs" w:date="2014-05-21T13:58:00Z">
              <w:r w:rsidRPr="005C5A04">
                <w:rPr>
                  <w:rFonts w:ascii="Times New Roman" w:hAnsi="Times New Roman" w:cs="Times New Roman"/>
                </w:rPr>
                <w:delText>13/2/2014</w:delText>
              </w:r>
            </w:del>
          </w:p>
        </w:tc>
        <w:tc>
          <w:tcPr>
            <w:tcW w:w="634" w:type="pct"/>
            <w:shd w:val="clear" w:color="auto" w:fill="F3F3F3"/>
            <w:tcPrChange w:id="2517" w:author="mine" w:date="2014-05-21T13:59:00Z">
              <w:tcPr>
                <w:tcW w:w="634" w:type="pct"/>
                <w:shd w:val="clear" w:color="auto" w:fill="F3F3F3"/>
              </w:tcPr>
            </w:tcPrChange>
          </w:tcPr>
          <w:p w:rsidR="003B4DF9" w:rsidRPr="005C5A04" w:rsidRDefault="003B4DF9" w:rsidP="00302E42">
            <w:pPr>
              <w:snapToGrid w:val="0"/>
              <w:spacing w:after="0" w:line="240" w:lineRule="auto"/>
              <w:jc w:val="both"/>
              <w:rPr>
                <w:del w:id="2518" w:author="theirs" w:date="2014-05-21T13:58:00Z"/>
                <w:rFonts w:ascii="Times New Roman" w:hAnsi="Times New Roman" w:cs="Times New Roman"/>
                <w:b/>
              </w:rPr>
            </w:pPr>
            <w:del w:id="2519" w:author="theirs" w:date="2014-05-21T13:58:00Z">
              <w:r w:rsidRPr="005C5A04">
                <w:rPr>
                  <w:rFonts w:ascii="Times New Roman" w:hAnsi="Times New Roman" w:cs="Times New Roman"/>
                  <w:b/>
                </w:rPr>
                <w:delText>Priority</w:delText>
              </w:r>
            </w:del>
          </w:p>
        </w:tc>
        <w:tc>
          <w:tcPr>
            <w:tcW w:w="1596" w:type="pct"/>
            <w:gridSpan w:val="2"/>
            <w:tcPrChange w:id="2520" w:author="mine" w:date="2014-05-21T13:59:00Z">
              <w:tcPr>
                <w:tcW w:w="1596" w:type="pct"/>
                <w:gridSpan w:val="3"/>
              </w:tcPr>
            </w:tcPrChange>
          </w:tcPr>
          <w:p w:rsidR="003B4DF9" w:rsidRPr="005C5A04" w:rsidRDefault="003B4DF9" w:rsidP="00302E42">
            <w:pPr>
              <w:snapToGrid w:val="0"/>
              <w:spacing w:after="0" w:line="240" w:lineRule="auto"/>
              <w:jc w:val="both"/>
              <w:rPr>
                <w:del w:id="2521" w:author="theirs" w:date="2014-05-21T13:58:00Z"/>
                <w:rFonts w:ascii="Times New Roman" w:hAnsi="Times New Roman" w:cs="Times New Roman"/>
              </w:rPr>
            </w:pPr>
            <w:del w:id="2522" w:author="theirs" w:date="2014-05-21T13:58:00Z">
              <w:r w:rsidRPr="005C5A04">
                <w:rPr>
                  <w:rFonts w:ascii="Times New Roman" w:hAnsi="Times New Roman" w:cs="Times New Roman"/>
                </w:rPr>
                <w:delText>Normal</w:delText>
              </w:r>
            </w:del>
          </w:p>
        </w:tc>
      </w:tr>
      <w:tr w:rsidR="00743708"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del w:id="2523" w:author="theirs" w:date="2014-05-21T13:58:00Z"/>
                <w:rFonts w:ascii="Times New Roman" w:hAnsi="Times New Roman" w:cs="Times New Roman"/>
                <w:b/>
              </w:rPr>
            </w:pPr>
            <w:del w:id="2524" w:author="theirs" w:date="2014-05-21T13:58:00Z">
              <w:r w:rsidRPr="005C5A04">
                <w:rPr>
                  <w:rFonts w:ascii="Times New Roman" w:hAnsi="Times New Roman" w:cs="Times New Roman"/>
                  <w:b/>
                </w:rPr>
                <w:lastRenderedPageBreak/>
                <w:delText xml:space="preserve">Actor: </w:delText>
              </w:r>
              <w:r w:rsidRPr="005C5A04">
                <w:rPr>
                  <w:rFonts w:ascii="Times New Roman" w:hAnsi="Times New Roman" w:cs="Times New Roman"/>
                </w:rPr>
                <w:delText>Sponsor</w:delText>
              </w:r>
            </w:del>
          </w:p>
          <w:p w:rsidR="003B4DF9" w:rsidRPr="005C5A04" w:rsidRDefault="003B4DF9" w:rsidP="00302E42">
            <w:pPr>
              <w:snapToGrid w:val="0"/>
              <w:spacing w:after="0" w:line="240" w:lineRule="auto"/>
              <w:jc w:val="both"/>
              <w:rPr>
                <w:del w:id="2525" w:author="theirs" w:date="2014-05-21T13:58:00Z"/>
                <w:rFonts w:ascii="Times New Roman" w:hAnsi="Times New Roman" w:cs="Times New Roman"/>
                <w:b/>
              </w:rPr>
            </w:pPr>
            <w:del w:id="2526" w:author="theirs" w:date="2014-05-21T13:58:00Z">
              <w:r w:rsidRPr="005C5A04">
                <w:rPr>
                  <w:rFonts w:ascii="Times New Roman" w:hAnsi="Times New Roman" w:cs="Times New Roman"/>
                  <w:b/>
                </w:rPr>
                <w:delText xml:space="preserve">Summary: </w:delText>
              </w:r>
              <w:r w:rsidRPr="005C5A04">
                <w:rPr>
                  <w:rFonts w:ascii="Times New Roman" w:eastAsia="MS Mincho" w:hAnsi="Times New Roman" w:cs="Times New Roman"/>
                </w:rPr>
                <w:delText xml:space="preserve"> </w:delText>
              </w:r>
              <w:r w:rsidRPr="005C5A04">
                <w:rPr>
                  <w:rFonts w:ascii="Times New Roman" w:hAnsi="Times New Roman" w:cs="Times New Roman"/>
                </w:rPr>
                <w:delText>This use case is about how to sponsor resource</w:delText>
              </w:r>
            </w:del>
          </w:p>
          <w:p w:rsidR="003B4DF9" w:rsidRPr="005C5A04" w:rsidRDefault="003B4DF9" w:rsidP="00302E42">
            <w:pPr>
              <w:snapToGrid w:val="0"/>
              <w:spacing w:after="0" w:line="240" w:lineRule="auto"/>
              <w:jc w:val="both"/>
              <w:rPr>
                <w:del w:id="2527" w:author="theirs" w:date="2014-05-21T13:58:00Z"/>
                <w:rFonts w:ascii="Times New Roman" w:hAnsi="Times New Roman" w:cs="Times New Roman"/>
                <w:b/>
                <w:bCs/>
              </w:rPr>
            </w:pPr>
            <w:del w:id="2528" w:author="theirs" w:date="2014-05-21T13:58:00Z">
              <w:r w:rsidRPr="005C5A04">
                <w:rPr>
                  <w:rFonts w:ascii="Times New Roman" w:hAnsi="Times New Roman" w:cs="Times New Roman"/>
                  <w:b/>
                  <w:bCs/>
                </w:rPr>
                <w:delText xml:space="preserve">Goal: </w:delText>
              </w:r>
              <w:r w:rsidRPr="005C5A04">
                <w:rPr>
                  <w:rFonts w:ascii="Times New Roman" w:hAnsi="Times New Roman" w:cs="Times New Roman"/>
                  <w:bCs/>
                </w:rPr>
                <w:delText>User can sponsored  resource</w:delText>
              </w:r>
            </w:del>
          </w:p>
          <w:p w:rsidR="003B4DF9" w:rsidRPr="005C5A04" w:rsidRDefault="003B4DF9" w:rsidP="00302E42">
            <w:pPr>
              <w:snapToGrid w:val="0"/>
              <w:spacing w:after="0" w:line="240" w:lineRule="auto"/>
              <w:jc w:val="both"/>
              <w:rPr>
                <w:del w:id="2529" w:author="theirs" w:date="2014-05-21T13:58:00Z"/>
                <w:rFonts w:ascii="Times New Roman" w:hAnsi="Times New Roman" w:cs="Times New Roman"/>
                <w:b/>
                <w:u w:val="single"/>
              </w:rPr>
            </w:pPr>
            <w:del w:id="2530" w:author="theirs" w:date="2014-05-21T13:58:00Z">
              <w:r w:rsidRPr="005C5A04">
                <w:rPr>
                  <w:rFonts w:ascii="Times New Roman" w:hAnsi="Times New Roman" w:cs="Times New Roman"/>
                  <w:b/>
                  <w:bCs/>
                </w:rPr>
                <w:delText>Triggers:</w:delText>
              </w:r>
            </w:del>
          </w:p>
          <w:p w:rsidR="003B4DF9" w:rsidRPr="005C5A04" w:rsidRDefault="003B4DF9" w:rsidP="00302E42">
            <w:pPr>
              <w:snapToGrid w:val="0"/>
              <w:spacing w:after="0" w:line="240" w:lineRule="auto"/>
              <w:jc w:val="both"/>
              <w:rPr>
                <w:del w:id="2531" w:author="theirs" w:date="2014-05-21T13:58:00Z"/>
                <w:rFonts w:ascii="Times New Roman" w:hAnsi="Times New Roman" w:cs="Times New Roman"/>
                <w:bCs/>
              </w:rPr>
            </w:pPr>
            <w:del w:id="2532" w:author="theirs" w:date="2014-05-21T13:58:00Z">
              <w:r w:rsidRPr="005C5A04">
                <w:rPr>
                  <w:rFonts w:ascii="Times New Roman" w:hAnsi="Times New Roman" w:cs="Times New Roman"/>
                  <w:bCs/>
                </w:rPr>
                <w:delText xml:space="preserve">                          In “Home Sponsor” page, user clicks “Ủng Hộ Tài Nguyên”.</w:delText>
              </w:r>
            </w:del>
          </w:p>
          <w:p w:rsidR="003B4DF9" w:rsidRPr="005C5A04" w:rsidRDefault="003B4DF9" w:rsidP="00302E42">
            <w:pPr>
              <w:snapToGrid w:val="0"/>
              <w:spacing w:after="0" w:line="240" w:lineRule="auto"/>
              <w:jc w:val="both"/>
              <w:rPr>
                <w:del w:id="2533" w:author="theirs" w:date="2014-05-21T13:58:00Z"/>
                <w:rFonts w:ascii="Times New Roman" w:hAnsi="Times New Roman" w:cs="Times New Roman"/>
              </w:rPr>
            </w:pPr>
            <w:del w:id="2534" w:author="theirs" w:date="2014-05-21T13:58:00Z">
              <w:r w:rsidRPr="005C5A04">
                <w:rPr>
                  <w:rFonts w:ascii="Times New Roman" w:hAnsi="Times New Roman" w:cs="Times New Roman"/>
                  <w:b/>
                  <w:bCs/>
                </w:rPr>
                <w:delText xml:space="preserve">Preconditions: </w:delText>
              </w:r>
              <w:r w:rsidRPr="005C5A04">
                <w:rPr>
                  <w:rFonts w:ascii="Times New Roman" w:hAnsi="Times New Roman" w:cs="Times New Roman"/>
                </w:rPr>
                <w:delText>The user is already logged in with an account in sponsor role.</w:delText>
              </w:r>
            </w:del>
          </w:p>
          <w:p w:rsidR="003B4DF9" w:rsidRPr="005C5A04" w:rsidRDefault="003B4DF9" w:rsidP="00302E42">
            <w:pPr>
              <w:snapToGrid w:val="0"/>
              <w:spacing w:after="0" w:line="240" w:lineRule="auto"/>
              <w:jc w:val="both"/>
              <w:rPr>
                <w:del w:id="2535" w:author="theirs" w:date="2014-05-21T13:58:00Z"/>
                <w:rFonts w:ascii="Times New Roman" w:hAnsi="Times New Roman" w:cs="Times New Roman"/>
              </w:rPr>
            </w:pPr>
          </w:p>
          <w:p w:rsidR="003B4DF9" w:rsidRPr="005C5A04" w:rsidRDefault="003B4DF9" w:rsidP="00302E42">
            <w:pPr>
              <w:snapToGrid w:val="0"/>
              <w:spacing w:after="0" w:line="240" w:lineRule="auto"/>
              <w:jc w:val="both"/>
              <w:rPr>
                <w:del w:id="2536" w:author="theirs" w:date="2014-05-21T13:58:00Z"/>
                <w:rFonts w:ascii="Times New Roman" w:hAnsi="Times New Roman" w:cs="Times New Roman"/>
              </w:rPr>
            </w:pPr>
            <w:del w:id="2537" w:author="theirs" w:date="2014-05-21T13:58:00Z">
              <w:r w:rsidRPr="005C5A04">
                <w:rPr>
                  <w:rFonts w:ascii="Times New Roman" w:hAnsi="Times New Roman" w:cs="Times New Roman"/>
                  <w:b/>
                  <w:bCs/>
                </w:rPr>
                <w:delText>Post</w:delText>
              </w:r>
              <w:r w:rsidRPr="005C5A04">
                <w:rPr>
                  <w:rFonts w:ascii="Times New Roman" w:hAnsi="Times New Roman" w:cs="Times New Roman"/>
                  <w:b/>
                </w:rPr>
                <w:delText xml:space="preserve"> </w:delText>
              </w:r>
              <w:r w:rsidRPr="005C5A04">
                <w:rPr>
                  <w:rFonts w:ascii="Times New Roman" w:hAnsi="Times New Roman" w:cs="Times New Roman"/>
                  <w:b/>
                  <w:bCs/>
                </w:rPr>
                <w:delText>Conditions:</w:delText>
              </w:r>
            </w:del>
          </w:p>
          <w:p w:rsidR="003B4DF9" w:rsidRPr="005C5A04" w:rsidRDefault="003B4DF9" w:rsidP="00302E42">
            <w:pPr>
              <w:snapToGrid w:val="0"/>
              <w:spacing w:after="0" w:line="240" w:lineRule="auto"/>
              <w:ind w:left="780" w:hanging="360"/>
              <w:jc w:val="both"/>
              <w:rPr>
                <w:del w:id="2538" w:author="theirs" w:date="2014-05-21T13:58:00Z"/>
                <w:rFonts w:ascii="Times New Roman" w:hAnsi="Times New Roman" w:cs="Times New Roman"/>
              </w:rPr>
            </w:pPr>
            <w:del w:id="2539" w:author="theirs" w:date="2014-05-21T13:58:00Z">
              <w:r w:rsidRPr="005C5A04">
                <w:rPr>
                  <w:rFonts w:ascii="Times New Roman" w:hAnsi="Times New Roman" w:cs="Times New Roman"/>
                  <w:i/>
                </w:rPr>
                <w:delText>On success:</w:delText>
              </w:r>
              <w:r w:rsidRPr="005C5A04">
                <w:rPr>
                  <w:rFonts w:ascii="Times New Roman" w:hAnsi="Times New Roman" w:cs="Times New Roman"/>
                </w:rPr>
                <w:delText xml:space="preserve"> </w:delText>
              </w:r>
              <w:r w:rsidRPr="005C5A04">
                <w:rPr>
                  <w:rFonts w:ascii="Times New Roman" w:hAnsi="Times New Roman" w:cs="Times New Roman"/>
                  <w:bCs/>
                </w:rPr>
                <w:delText>User can sponsor resource sucessfull</w:delText>
              </w:r>
            </w:del>
          </w:p>
          <w:p w:rsidR="003B4DF9" w:rsidRPr="005C5A04" w:rsidRDefault="003B4DF9" w:rsidP="00302E42">
            <w:pPr>
              <w:snapToGrid w:val="0"/>
              <w:spacing w:after="0" w:line="240" w:lineRule="auto"/>
              <w:ind w:left="780" w:hanging="360"/>
              <w:jc w:val="both"/>
              <w:rPr>
                <w:del w:id="2540" w:author="theirs" w:date="2014-05-21T13:58:00Z"/>
                <w:rFonts w:ascii="Times New Roman" w:hAnsi="Times New Roman" w:cs="Times New Roman"/>
                <w:i/>
              </w:rPr>
            </w:pPr>
            <w:del w:id="2541" w:author="theirs" w:date="2014-05-21T13:58:00Z">
              <w:r w:rsidRPr="005C5A04">
                <w:rPr>
                  <w:rFonts w:ascii="Times New Roman" w:hAnsi="Times New Roman" w:cs="Times New Roman"/>
                  <w:i/>
                </w:rPr>
                <w:delText>On failure:</w:delText>
              </w:r>
              <w:r w:rsidRPr="005C5A04">
                <w:rPr>
                  <w:rFonts w:ascii="Times New Roman" w:hAnsi="Times New Roman" w:cs="Times New Roman"/>
                </w:rPr>
                <w:delText xml:space="preserve"> An error message is displayed. The content of the error message will be specified in the Exception Scenario section based on the type of failure.</w:delText>
              </w:r>
            </w:del>
          </w:p>
          <w:p w:rsidR="003B4DF9" w:rsidRPr="005C5A04" w:rsidRDefault="003B4DF9" w:rsidP="00302E42">
            <w:pPr>
              <w:snapToGrid w:val="0"/>
              <w:spacing w:after="80" w:line="240" w:lineRule="auto"/>
              <w:jc w:val="both"/>
              <w:rPr>
                <w:del w:id="2542" w:author="theirs" w:date="2014-05-21T13:58:00Z"/>
                <w:rFonts w:ascii="Times New Roman" w:hAnsi="Times New Roman" w:cs="Times New Roman"/>
                <w:b/>
                <w:bCs/>
              </w:rPr>
            </w:pPr>
            <w:del w:id="2543" w:author="theirs" w:date="2014-05-21T13:58:00Z">
              <w:r w:rsidRPr="005C5A04">
                <w:rPr>
                  <w:rFonts w:ascii="Times New Roman" w:hAnsi="Times New Roman" w:cs="Times New Roman"/>
                  <w:b/>
                  <w:bCs/>
                </w:rPr>
                <w:delText>Main Success Scenario:</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545">
                <w:tblGrid>
                  <w:gridCol w:w="667"/>
                  <w:gridCol w:w="226"/>
                  <w:gridCol w:w="662"/>
                  <w:gridCol w:w="2502"/>
                  <w:gridCol w:w="540"/>
                  <w:gridCol w:w="3733"/>
                  <w:gridCol w:w="80"/>
                </w:tblGrid>
              </w:tblGridChange>
            </w:tblGrid>
            <w:tr w:rsidR="00743708" w:rsidRPr="005C5A04" w:rsidTr="00302E42">
              <w:trPr>
                <w:trPrChange w:id="2546" w:author="mine" w:date="2014-05-21T13:59:00Z">
                  <w:trPr>
                    <w:gridAfter w:val="0"/>
                  </w:trPr>
                </w:trPrChange>
              </w:trPr>
              <w:tc>
                <w:tcPr>
                  <w:tcW w:w="667" w:type="dxa"/>
                  <w:shd w:val="clear" w:color="auto" w:fill="D9D9D9" w:themeFill="background1" w:themeFillShade="D9"/>
                  <w:tcPrChange w:id="2547"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del w:id="2548" w:author="theirs" w:date="2014-05-21T13:58:00Z"/>
                      <w:rFonts w:ascii="Times New Roman" w:hAnsi="Times New Roman" w:cs="Times New Roman"/>
                      <w:b/>
                    </w:rPr>
                  </w:pPr>
                  <w:del w:id="2549" w:author="theirs" w:date="2014-05-21T13:58:00Z">
                    <w:r w:rsidRPr="005C5A04">
                      <w:rPr>
                        <w:rFonts w:ascii="Times New Roman" w:hAnsi="Times New Roman" w:cs="Times New Roman"/>
                        <w:b/>
                      </w:rPr>
                      <w:delText>Step</w:delText>
                    </w:r>
                  </w:del>
                </w:p>
              </w:tc>
              <w:tc>
                <w:tcPr>
                  <w:tcW w:w="3390" w:type="dxa"/>
                  <w:shd w:val="clear" w:color="auto" w:fill="D9D9D9" w:themeFill="background1" w:themeFillShade="D9"/>
                  <w:tcPrChange w:id="2550" w:author="mine" w:date="2014-05-21T13:59:00Z">
                    <w:tcPr>
                      <w:tcW w:w="3390" w:type="dxa"/>
                      <w:gridSpan w:val="3"/>
                      <w:shd w:val="clear" w:color="auto" w:fill="D9D9D9" w:themeFill="background1" w:themeFillShade="D9"/>
                    </w:tcPr>
                  </w:tcPrChange>
                </w:tcPr>
                <w:p w:rsidR="003B4DF9" w:rsidRPr="005C5A04" w:rsidRDefault="003B4DF9" w:rsidP="00302E42">
                  <w:pPr>
                    <w:snapToGrid w:val="0"/>
                    <w:spacing w:before="80" w:after="80"/>
                    <w:jc w:val="center"/>
                    <w:rPr>
                      <w:del w:id="2551" w:author="theirs" w:date="2014-05-21T13:58:00Z"/>
                      <w:rFonts w:ascii="Times New Roman" w:hAnsi="Times New Roman" w:cs="Times New Roman"/>
                      <w:b/>
                    </w:rPr>
                  </w:pPr>
                  <w:del w:id="2552" w:author="theirs" w:date="2014-05-21T13:58:00Z">
                    <w:r w:rsidRPr="005C5A04">
                      <w:rPr>
                        <w:rFonts w:ascii="Times New Roman" w:hAnsi="Times New Roman" w:cs="Times New Roman"/>
                        <w:b/>
                      </w:rPr>
                      <w:delText>User Action</w:delText>
                    </w:r>
                  </w:del>
                </w:p>
              </w:tc>
              <w:tc>
                <w:tcPr>
                  <w:tcW w:w="4273" w:type="dxa"/>
                  <w:shd w:val="clear" w:color="auto" w:fill="D9D9D9" w:themeFill="background1" w:themeFillShade="D9"/>
                  <w:tcPrChange w:id="2553" w:author="mine" w:date="2014-05-21T13:59:00Z">
                    <w:tcPr>
                      <w:tcW w:w="4273" w:type="dxa"/>
                      <w:gridSpan w:val="2"/>
                      <w:shd w:val="clear" w:color="auto" w:fill="D9D9D9" w:themeFill="background1" w:themeFillShade="D9"/>
                    </w:tcPr>
                  </w:tcPrChange>
                </w:tcPr>
                <w:p w:rsidR="003B4DF9" w:rsidRPr="005C5A04" w:rsidRDefault="003B4DF9" w:rsidP="00302E42">
                  <w:pPr>
                    <w:snapToGrid w:val="0"/>
                    <w:spacing w:before="80" w:after="80"/>
                    <w:jc w:val="center"/>
                    <w:rPr>
                      <w:del w:id="2554" w:author="theirs" w:date="2014-05-21T13:58:00Z"/>
                      <w:rFonts w:ascii="Times New Roman" w:hAnsi="Times New Roman" w:cs="Times New Roman"/>
                      <w:b/>
                    </w:rPr>
                  </w:pPr>
                  <w:del w:id="2555" w:author="theirs" w:date="2014-05-21T13:58:00Z">
                    <w:r w:rsidRPr="005C5A04">
                      <w:rPr>
                        <w:rFonts w:ascii="Times New Roman" w:hAnsi="Times New Roman" w:cs="Times New Roman"/>
                        <w:b/>
                      </w:rPr>
                      <w:delText>System Response</w:delText>
                    </w:r>
                  </w:del>
                </w:p>
              </w:tc>
            </w:tr>
            <w:tr w:rsidR="00743708" w:rsidRPr="005C5A04" w:rsidTr="00302E42">
              <w:tc>
                <w:tcPr>
                  <w:tcW w:w="667" w:type="dxa"/>
                </w:tcPr>
                <w:p w:rsidR="003B4DF9" w:rsidRPr="005C5A04" w:rsidRDefault="003B4DF9" w:rsidP="00302E42">
                  <w:pPr>
                    <w:snapToGrid w:val="0"/>
                    <w:jc w:val="center"/>
                    <w:rPr>
                      <w:del w:id="2556" w:author="theirs" w:date="2014-05-21T13:58:00Z"/>
                      <w:rFonts w:ascii="Times New Roman" w:hAnsi="Times New Roman" w:cs="Times New Roman"/>
                    </w:rPr>
                  </w:pPr>
                  <w:del w:id="2557" w:author="theirs" w:date="2014-05-21T13:58:00Z">
                    <w:r w:rsidRPr="005C5A04">
                      <w:rPr>
                        <w:rFonts w:ascii="Times New Roman" w:hAnsi="Times New Roman" w:cs="Times New Roman"/>
                      </w:rPr>
                      <w:delText>1.</w:delText>
                    </w:r>
                  </w:del>
                </w:p>
              </w:tc>
              <w:tc>
                <w:tcPr>
                  <w:tcW w:w="3390" w:type="dxa"/>
                </w:tcPr>
                <w:p w:rsidR="003B4DF9" w:rsidRPr="005C5A04" w:rsidRDefault="003B4DF9" w:rsidP="00302E42">
                  <w:pPr>
                    <w:snapToGrid w:val="0"/>
                    <w:spacing w:after="80"/>
                    <w:jc w:val="both"/>
                    <w:rPr>
                      <w:del w:id="2558" w:author="theirs" w:date="2014-05-21T13:58:00Z"/>
                      <w:rFonts w:ascii="Times New Roman" w:hAnsi="Times New Roman" w:cs="Times New Roman"/>
                      <w:bCs/>
                    </w:rPr>
                  </w:pPr>
                  <w:del w:id="2559" w:author="theirs" w:date="2014-05-21T13:58:00Z">
                    <w:r w:rsidRPr="005C5A04">
                      <w:rPr>
                        <w:rFonts w:ascii="Times New Roman" w:hAnsi="Times New Roman" w:cs="Times New Roman"/>
                        <w:bCs/>
                      </w:rPr>
                      <w:delText>In the Home page of Sponsor, user clicks “ Ủng Hộ Tài Nguyên”</w:delText>
                    </w:r>
                  </w:del>
                </w:p>
              </w:tc>
              <w:tc>
                <w:tcPr>
                  <w:tcW w:w="4273" w:type="dxa"/>
                </w:tcPr>
                <w:p w:rsidR="003B4DF9" w:rsidRPr="005C5A04" w:rsidRDefault="003B4DF9" w:rsidP="00302E42">
                  <w:pPr>
                    <w:snapToGrid w:val="0"/>
                    <w:rPr>
                      <w:del w:id="2560"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1" w:author="theirs" w:date="2014-05-21T13:58:00Z"/>
                      <w:rFonts w:ascii="Times New Roman" w:hAnsi="Times New Roman" w:cs="Times New Roman"/>
                    </w:rPr>
                  </w:pPr>
                  <w:del w:id="2562" w:author="theirs" w:date="2014-05-21T13:58:00Z">
                    <w:r w:rsidRPr="005C5A04">
                      <w:rPr>
                        <w:rFonts w:ascii="Times New Roman" w:hAnsi="Times New Roman" w:cs="Times New Roman"/>
                      </w:rPr>
                      <w:delText>2.</w:delText>
                    </w:r>
                  </w:del>
                </w:p>
              </w:tc>
              <w:tc>
                <w:tcPr>
                  <w:tcW w:w="3390" w:type="dxa"/>
                </w:tcPr>
                <w:p w:rsidR="003B4DF9" w:rsidRPr="005C5A04" w:rsidRDefault="003B4DF9" w:rsidP="00302E42">
                  <w:pPr>
                    <w:snapToGrid w:val="0"/>
                    <w:rPr>
                      <w:del w:id="2563"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64" w:author="theirs" w:date="2014-05-21T13:58:00Z"/>
                      <w:rFonts w:ascii="Times New Roman" w:hAnsi="Times New Roman" w:cs="Times New Roman"/>
                      <w:bCs/>
                    </w:rPr>
                  </w:pPr>
                  <w:del w:id="2565" w:author="theirs" w:date="2014-05-21T13:58:00Z">
                    <w:r w:rsidRPr="005C5A04">
                      <w:rPr>
                        <w:rFonts w:ascii="Times New Roman" w:hAnsi="Times New Roman" w:cs="Times New Roman"/>
                        <w:bCs/>
                      </w:rPr>
                      <w:delText>System will redirect to”Add Resource” page</w:delText>
                    </w:r>
                  </w:del>
                </w:p>
                <w:p w:rsidR="003B4DF9" w:rsidRPr="005C5A04" w:rsidRDefault="003B4DF9" w:rsidP="00302E42">
                  <w:pPr>
                    <w:snapToGrid w:val="0"/>
                    <w:rPr>
                      <w:del w:id="256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7" w:author="theirs" w:date="2014-05-21T13:58:00Z"/>
                      <w:rFonts w:ascii="Times New Roman" w:hAnsi="Times New Roman" w:cs="Times New Roman"/>
                    </w:rPr>
                  </w:pPr>
                  <w:del w:id="2568" w:author="theirs" w:date="2014-05-21T13:58:00Z">
                    <w:r w:rsidRPr="005C5A04">
                      <w:rPr>
                        <w:rFonts w:ascii="Times New Roman" w:hAnsi="Times New Roman" w:cs="Times New Roman"/>
                      </w:rPr>
                      <w:delText>3.</w:delText>
                    </w:r>
                  </w:del>
                </w:p>
              </w:tc>
              <w:tc>
                <w:tcPr>
                  <w:tcW w:w="3390" w:type="dxa"/>
                </w:tcPr>
                <w:p w:rsidR="003B4DF9" w:rsidRPr="005C5A04" w:rsidRDefault="003B4DF9" w:rsidP="00302E42">
                  <w:pPr>
                    <w:snapToGrid w:val="0"/>
                    <w:spacing w:after="80"/>
                    <w:jc w:val="both"/>
                    <w:rPr>
                      <w:del w:id="2569" w:author="theirs" w:date="2014-05-21T13:58:00Z"/>
                      <w:rFonts w:ascii="Times New Roman" w:hAnsi="Times New Roman" w:cs="Times New Roman"/>
                      <w:bCs/>
                    </w:rPr>
                  </w:pPr>
                  <w:del w:id="2570" w:author="theirs" w:date="2014-05-21T13:58:00Z">
                    <w:r w:rsidRPr="005C5A04">
                      <w:rPr>
                        <w:rFonts w:ascii="Times New Roman" w:hAnsi="Times New Roman" w:cs="Times New Roman"/>
                        <w:bCs/>
                      </w:rPr>
                      <w:delText xml:space="preserve">User choose (Kì thi, Tổ Chức) want to sponsored resource </w:delText>
                    </w:r>
                  </w:del>
                </w:p>
              </w:tc>
              <w:tc>
                <w:tcPr>
                  <w:tcW w:w="4273" w:type="dxa"/>
                </w:tcPr>
                <w:p w:rsidR="003B4DF9" w:rsidRPr="005C5A04" w:rsidRDefault="003B4DF9" w:rsidP="00302E42">
                  <w:pPr>
                    <w:snapToGrid w:val="0"/>
                    <w:rPr>
                      <w:del w:id="2571"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2" w:author="theirs" w:date="2014-05-21T13:58:00Z"/>
                      <w:rFonts w:ascii="Times New Roman" w:hAnsi="Times New Roman" w:cs="Times New Roman"/>
                    </w:rPr>
                  </w:pPr>
                </w:p>
              </w:tc>
              <w:tc>
                <w:tcPr>
                  <w:tcW w:w="3390" w:type="dxa"/>
                </w:tcPr>
                <w:p w:rsidR="003B4DF9" w:rsidRPr="005C5A04" w:rsidRDefault="003B4DF9" w:rsidP="00302E42">
                  <w:pPr>
                    <w:snapToGrid w:val="0"/>
                    <w:spacing w:after="80"/>
                    <w:jc w:val="both"/>
                    <w:rPr>
                      <w:del w:id="2573" w:author="theirs" w:date="2014-05-21T13:58:00Z"/>
                      <w:rFonts w:ascii="Times New Roman" w:hAnsi="Times New Roman" w:cs="Times New Roman"/>
                      <w:bCs/>
                    </w:rPr>
                  </w:pPr>
                  <w:del w:id="2574" w:author="theirs" w:date="2014-05-21T13:58:00Z">
                    <w:r w:rsidRPr="005C5A04">
                      <w:rPr>
                        <w:rFonts w:ascii="Times New Roman" w:hAnsi="Times New Roman" w:cs="Times New Roman"/>
                        <w:bCs/>
                      </w:rPr>
                      <w:delText xml:space="preserve">User choose type of resource (car, lodge, fund) </w:delText>
                    </w:r>
                  </w:del>
                </w:p>
                <w:p w:rsidR="003B4DF9" w:rsidRPr="005C5A04" w:rsidRDefault="003B4DF9" w:rsidP="00302E42">
                  <w:pPr>
                    <w:snapToGrid w:val="0"/>
                    <w:spacing w:after="80"/>
                    <w:jc w:val="both"/>
                    <w:rPr>
                      <w:del w:id="2575" w:author="theirs" w:date="2014-05-21T13:58:00Z"/>
                      <w:rFonts w:ascii="Times New Roman" w:hAnsi="Times New Roman" w:cs="Times New Roman"/>
                      <w:bCs/>
                    </w:rPr>
                  </w:pPr>
                </w:p>
              </w:tc>
              <w:tc>
                <w:tcPr>
                  <w:tcW w:w="4273" w:type="dxa"/>
                </w:tcPr>
                <w:p w:rsidR="003B4DF9" w:rsidRPr="005C5A04" w:rsidRDefault="003B4DF9" w:rsidP="00302E42">
                  <w:pPr>
                    <w:snapToGrid w:val="0"/>
                    <w:rPr>
                      <w:del w:id="257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7" w:author="theirs" w:date="2014-05-21T13:58:00Z"/>
                      <w:rFonts w:ascii="Times New Roman" w:hAnsi="Times New Roman" w:cs="Times New Roman"/>
                    </w:rPr>
                  </w:pPr>
                  <w:del w:id="2578" w:author="theirs" w:date="2014-05-21T13:58:00Z">
                    <w:r w:rsidRPr="005C5A04">
                      <w:rPr>
                        <w:rFonts w:ascii="Times New Roman" w:hAnsi="Times New Roman" w:cs="Times New Roman"/>
                      </w:rPr>
                      <w:delText>4.</w:delText>
                    </w:r>
                  </w:del>
                </w:p>
              </w:tc>
              <w:tc>
                <w:tcPr>
                  <w:tcW w:w="3390" w:type="dxa"/>
                </w:tcPr>
                <w:p w:rsidR="003B4DF9" w:rsidRPr="005C5A04" w:rsidRDefault="003B4DF9" w:rsidP="00302E42">
                  <w:pPr>
                    <w:snapToGrid w:val="0"/>
                    <w:rPr>
                      <w:del w:id="2579"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80" w:author="theirs" w:date="2014-05-21T13:58:00Z"/>
                      <w:rFonts w:ascii="Times New Roman" w:hAnsi="Times New Roman" w:cs="Times New Roman"/>
                      <w:bCs/>
                    </w:rPr>
                  </w:pPr>
                  <w:del w:id="2581" w:author="theirs" w:date="2014-05-21T13:58:00Z">
                    <w:r w:rsidRPr="005C5A04">
                      <w:rPr>
                        <w:rFonts w:ascii="Times New Roman" w:hAnsi="Times New Roman" w:cs="Times New Roman"/>
                        <w:bCs/>
                      </w:rPr>
                      <w:delText>System will show with information of car, lodge, fund correspond with user chossed</w:delText>
                    </w:r>
                  </w:del>
                </w:p>
                <w:p w:rsidR="003B4DF9" w:rsidRPr="005C5A04" w:rsidRDefault="003B4DF9" w:rsidP="00302E42">
                  <w:pPr>
                    <w:snapToGrid w:val="0"/>
                    <w:rPr>
                      <w:del w:id="2582"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83" w:author="theirs" w:date="2014-05-21T13:58:00Z"/>
                      <w:rFonts w:ascii="Times New Roman" w:hAnsi="Times New Roman" w:cs="Times New Roman"/>
                    </w:rPr>
                  </w:pPr>
                  <w:del w:id="2584" w:author="theirs" w:date="2014-05-21T13:58:00Z">
                    <w:r w:rsidRPr="005C5A04">
                      <w:rPr>
                        <w:rFonts w:ascii="Times New Roman" w:hAnsi="Times New Roman" w:cs="Times New Roman"/>
                      </w:rPr>
                      <w:delText>5.</w:delText>
                    </w:r>
                  </w:del>
                </w:p>
              </w:tc>
              <w:tc>
                <w:tcPr>
                  <w:tcW w:w="3390" w:type="dxa"/>
                </w:tcPr>
                <w:p w:rsidR="003B4DF9" w:rsidRPr="005C5A04" w:rsidRDefault="003B4DF9" w:rsidP="00302E42">
                  <w:pPr>
                    <w:snapToGrid w:val="0"/>
                    <w:spacing w:after="80"/>
                    <w:jc w:val="both"/>
                    <w:rPr>
                      <w:del w:id="2585" w:author="theirs" w:date="2014-05-21T13:58:00Z"/>
                      <w:rFonts w:ascii="Times New Roman" w:hAnsi="Times New Roman" w:cs="Times New Roman"/>
                      <w:bCs/>
                    </w:rPr>
                  </w:pPr>
                  <w:del w:id="2586" w:author="theirs" w:date="2014-05-21T13:58:00Z">
                    <w:r w:rsidRPr="005C5A04">
                      <w:rPr>
                        <w:rFonts w:ascii="Times New Roman" w:hAnsi="Times New Roman" w:cs="Times New Roman"/>
                        <w:bCs/>
                      </w:rPr>
                      <w:delText>User clicks “Tài trợ” button.</w:delText>
                    </w:r>
                  </w:del>
                </w:p>
              </w:tc>
              <w:tc>
                <w:tcPr>
                  <w:tcW w:w="4273" w:type="dxa"/>
                </w:tcPr>
                <w:p w:rsidR="003B4DF9" w:rsidRPr="005C5A04" w:rsidRDefault="003B4DF9" w:rsidP="00302E42">
                  <w:pPr>
                    <w:snapToGrid w:val="0"/>
                    <w:spacing w:after="80"/>
                    <w:jc w:val="both"/>
                    <w:rPr>
                      <w:del w:id="2587" w:author="theirs" w:date="2014-05-21T13:58:00Z"/>
                      <w:rFonts w:ascii="Times New Roman" w:hAnsi="Times New Roman" w:cs="Times New Roman"/>
                      <w:bCs/>
                    </w:rPr>
                  </w:pPr>
                </w:p>
              </w:tc>
            </w:tr>
            <w:tr w:rsidR="00743708" w:rsidRPr="005C5A04" w:rsidTr="00302E42">
              <w:tc>
                <w:tcPr>
                  <w:tcW w:w="667" w:type="dxa"/>
                </w:tcPr>
                <w:p w:rsidR="003B4DF9" w:rsidRPr="005C5A04" w:rsidRDefault="003B4DF9" w:rsidP="00302E42">
                  <w:pPr>
                    <w:snapToGrid w:val="0"/>
                    <w:jc w:val="center"/>
                    <w:rPr>
                      <w:del w:id="2588" w:author="theirs" w:date="2014-05-21T13:58:00Z"/>
                      <w:rFonts w:ascii="Times New Roman" w:hAnsi="Times New Roman" w:cs="Times New Roman"/>
                    </w:rPr>
                  </w:pPr>
                  <w:del w:id="2589" w:author="theirs" w:date="2014-05-21T13:58:00Z">
                    <w:r w:rsidRPr="005C5A04">
                      <w:rPr>
                        <w:rFonts w:ascii="Times New Roman" w:hAnsi="Times New Roman" w:cs="Times New Roman"/>
                      </w:rPr>
                      <w:delText>6.</w:delText>
                    </w:r>
                  </w:del>
                </w:p>
              </w:tc>
              <w:tc>
                <w:tcPr>
                  <w:tcW w:w="3390" w:type="dxa"/>
                </w:tcPr>
                <w:p w:rsidR="003B4DF9" w:rsidRPr="005C5A04" w:rsidRDefault="003B4DF9" w:rsidP="00302E42">
                  <w:pPr>
                    <w:snapToGrid w:val="0"/>
                    <w:rPr>
                      <w:del w:id="2590"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91" w:author="theirs" w:date="2014-05-21T13:58:00Z"/>
                      <w:rFonts w:ascii="Times New Roman" w:hAnsi="Times New Roman" w:cs="Times New Roman"/>
                      <w:bCs/>
                    </w:rPr>
                  </w:pPr>
                  <w:del w:id="2592" w:author="theirs" w:date="2014-05-21T13:58:00Z">
                    <w:r w:rsidRPr="005C5A04">
                      <w:rPr>
                        <w:rFonts w:ascii="Times New Roman" w:hAnsi="Times New Roman" w:cs="Times New Roman"/>
                      </w:rPr>
                      <w:delText>Saves the new resource to the database and redirects the user to the sponsored resource page.</w:delText>
                    </w:r>
                  </w:del>
                </w:p>
              </w:tc>
            </w:tr>
          </w:tbl>
          <w:p w:rsidR="003B4DF9" w:rsidRPr="005C5A04" w:rsidRDefault="003B4DF9" w:rsidP="00302E42">
            <w:pPr>
              <w:snapToGrid w:val="0"/>
              <w:spacing w:after="80" w:line="240" w:lineRule="auto"/>
              <w:jc w:val="both"/>
              <w:rPr>
                <w:del w:id="2593" w:author="theirs" w:date="2014-05-21T13:58:00Z"/>
                <w:rFonts w:ascii="Times New Roman" w:hAnsi="Times New Roman" w:cs="Times New Roman"/>
                <w:b/>
                <w:bCs/>
              </w:rPr>
            </w:pPr>
            <w:del w:id="2594" w:author="theirs" w:date="2014-05-21T13:58:00Z">
              <w:r w:rsidRPr="005C5A04">
                <w:rPr>
                  <w:rFonts w:ascii="Times New Roman" w:hAnsi="Times New Roman" w:cs="Times New Roman"/>
                  <w:b/>
                  <w:bCs/>
                </w:rPr>
                <w:delText>Alternative Scenario:  N/A</w:delText>
              </w:r>
            </w:del>
          </w:p>
          <w:p w:rsidR="003B4DF9" w:rsidRPr="005C5A04" w:rsidRDefault="003B4DF9" w:rsidP="00302E42">
            <w:pPr>
              <w:snapToGrid w:val="0"/>
              <w:spacing w:after="80" w:line="240" w:lineRule="auto"/>
              <w:jc w:val="both"/>
              <w:rPr>
                <w:del w:id="2595" w:author="theirs" w:date="2014-05-21T13:58:00Z"/>
                <w:rFonts w:ascii="Times New Roman" w:hAnsi="Times New Roman" w:cs="Times New Roman"/>
                <w:b/>
                <w:bCs/>
              </w:rPr>
            </w:pPr>
            <w:del w:id="2596" w:author="theirs" w:date="2014-05-21T13:58:00Z">
              <w:r w:rsidRPr="005C5A04">
                <w:rPr>
                  <w:rFonts w:ascii="Times New Roman" w:hAnsi="Times New Roman" w:cs="Times New Roman"/>
                  <w:b/>
                  <w:bCs/>
                </w:rPr>
                <w:delText xml:space="preserve">Exceptions: </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7" w:author="theirs" w:date="2014-05-21T13:58:00Z"/>
                      <w:rFonts w:ascii="Times New Roman" w:hAnsi="Times New Roman" w:cs="Times New Roman"/>
                      <w:b/>
                    </w:rPr>
                  </w:pPr>
                  <w:del w:id="2598" w:author="theirs" w:date="2014-05-21T13:58:00Z">
                    <w:r w:rsidRPr="005C5A04">
                      <w:rPr>
                        <w:rFonts w:ascii="Times New Roman" w:hAnsi="Times New Roman" w:cs="Times New Roman"/>
                        <w:b/>
                      </w:rPr>
                      <w:delText>No</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9" w:author="theirs" w:date="2014-05-21T13:58:00Z"/>
                      <w:rFonts w:ascii="Times New Roman" w:hAnsi="Times New Roman" w:cs="Times New Roman"/>
                      <w:b/>
                    </w:rPr>
                  </w:pPr>
                  <w:del w:id="2600" w:author="theirs" w:date="2014-05-21T13:58:00Z">
                    <w:r w:rsidRPr="005C5A04">
                      <w:rPr>
                        <w:rFonts w:ascii="Times New Roman" w:hAnsi="Times New Roman" w:cs="Times New Roman"/>
                        <w:b/>
                      </w:rPr>
                      <w:delText>Use</w:delText>
                    </w:r>
                    <w:r w:rsidRPr="005C5A04">
                      <w:rPr>
                        <w:rFonts w:ascii="Times New Roman" w:hAnsi="Times New Roman" w:cs="Times New Roman"/>
                        <w:b/>
                      </w:rPr>
                      <w:cr/>
                      <w:delText xml:space="preserve"> Action</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601" w:author="theirs" w:date="2014-05-21T13:58:00Z"/>
                      <w:rFonts w:ascii="Times New Roman" w:hAnsi="Times New Roman" w:cs="Times New Roman"/>
                      <w:b/>
                    </w:rPr>
                  </w:pPr>
                  <w:del w:id="2602" w:author="theirs" w:date="2014-05-21T13:58:00Z">
                    <w:r w:rsidRPr="005C5A04">
                      <w:rPr>
                        <w:rFonts w:ascii="Times New Roman" w:hAnsi="Times New Roman" w:cs="Times New Roman"/>
                        <w:b/>
                      </w:rPr>
                      <w:delText>System Response</w:delText>
                    </w:r>
                  </w:del>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del w:id="2603" w:author="theirs" w:date="2014-05-21T13:58:00Z"/>
                      <w:rFonts w:ascii="Times New Roman" w:hAnsi="Times New Roman" w:cs="Times New Roman"/>
                    </w:rPr>
                  </w:pPr>
                  <w:del w:id="2604" w:author="theirs" w:date="2014-05-21T13:58:00Z">
                    <w:r w:rsidRPr="005C5A04">
                      <w:rPr>
                        <w:rFonts w:ascii="Times New Roman" w:hAnsi="Times New Roman" w:cs="Times New Roman"/>
                      </w:rPr>
                      <w:delText>1.</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del w:id="2605" w:author="theirs" w:date="2014-05-21T13:58:00Z"/>
                      <w:rFonts w:ascii="Times New Roman" w:hAnsi="Times New Roman" w:cs="Times New Roman"/>
                    </w:rPr>
                  </w:pPr>
                  <w:del w:id="2606" w:author="theirs" w:date="2014-05-21T13:58:00Z">
                    <w:r w:rsidRPr="005C5A04">
                      <w:rPr>
                        <w:rFonts w:ascii="Times New Roman" w:hAnsi="Times New Roman" w:cs="Times New Roman"/>
                        <w:bCs/>
                      </w:rPr>
                      <w:delText>When don’t have any car,lodge not sponsored</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del w:id="2607" w:author="theirs" w:date="2014-05-21T13:58:00Z"/>
                      <w:rFonts w:ascii="Times New Roman" w:hAnsi="Times New Roman" w:cs="Times New Roman"/>
                      <w:bCs/>
                    </w:rPr>
                  </w:pPr>
                  <w:del w:id="2608" w:author="theirs" w:date="2014-05-21T13:58:00Z">
                    <w:r w:rsidRPr="005C5A04">
                      <w:rPr>
                        <w:rFonts w:ascii="Times New Roman" w:hAnsi="Times New Roman" w:cs="Times New Roman"/>
                        <w:bCs/>
                      </w:rPr>
                      <w:delText>The message will show” bạn  không còn tài nguyên để tài trợ”</w:delText>
                    </w:r>
                  </w:del>
                </w:p>
                <w:p w:rsidR="003B4DF9" w:rsidRPr="005C5A04" w:rsidRDefault="003B4DF9" w:rsidP="00302E42">
                  <w:pPr>
                    <w:snapToGrid w:val="0"/>
                    <w:rPr>
                      <w:del w:id="2609" w:author="theirs" w:date="2014-05-21T13:58:00Z"/>
                      <w:rFonts w:ascii="Times New Roman" w:hAnsi="Times New Roman" w:cs="Times New Roman"/>
                    </w:rPr>
                  </w:pPr>
                </w:p>
              </w:tc>
            </w:tr>
          </w:tbl>
          <w:p w:rsidR="003B4DF9" w:rsidRPr="005C5A04" w:rsidRDefault="003B4DF9" w:rsidP="00302E42">
            <w:pPr>
              <w:snapToGrid w:val="0"/>
              <w:spacing w:after="80" w:line="240" w:lineRule="auto"/>
              <w:jc w:val="both"/>
              <w:rPr>
                <w:del w:id="2610" w:author="theirs" w:date="2014-05-21T13:58:00Z"/>
                <w:rFonts w:ascii="Times New Roman" w:hAnsi="Times New Roman" w:cs="Times New Roman"/>
                <w:b/>
                <w:bCs/>
              </w:rPr>
            </w:pPr>
          </w:p>
          <w:p w:rsidR="003B4DF9" w:rsidRPr="005C5A04" w:rsidRDefault="003B4DF9" w:rsidP="00302E42">
            <w:pPr>
              <w:snapToGrid w:val="0"/>
              <w:spacing w:after="0" w:line="240" w:lineRule="auto"/>
              <w:jc w:val="both"/>
              <w:rPr>
                <w:del w:id="2611" w:author="theirs" w:date="2014-05-21T13:58:00Z"/>
                <w:rFonts w:ascii="Times New Roman" w:hAnsi="Times New Roman" w:cs="Times New Roman"/>
                <w:b/>
                <w:bCs/>
              </w:rPr>
            </w:pPr>
            <w:del w:id="2612" w:author="theirs" w:date="2014-05-21T13:58:00Z">
              <w:r w:rsidRPr="005C5A04">
                <w:rPr>
                  <w:rFonts w:ascii="Times New Roman" w:hAnsi="Times New Roman" w:cs="Times New Roman"/>
                  <w:b/>
                  <w:bCs/>
                </w:rPr>
                <w:delText>Relationships: N/A</w:delText>
              </w:r>
            </w:del>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13"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2613"/>
    </w:p>
    <w:p w:rsidR="003B4DF9" w:rsidRDefault="003B4DF9" w:rsidP="003B4DF9">
      <w:r w:rsidRPr="005C5A04">
        <w:rPr>
          <w:rFonts w:ascii="Times New Roman" w:hAnsi="Times New Roman" w:cs="Times New Roman"/>
          <w:noProof/>
          <w:lang w:eastAsia="en-US"/>
        </w:rPr>
        <w:drawing>
          <wp:inline distT="0" distB="0" distL="0" distR="0" wp14:anchorId="70365D8B" wp14:editId="70AF9275">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14">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6" w:author="mine" w:date="2014-05-21T13:59:00Z">
            <w:trPr>
              <w:gridBefore w:val="1"/>
            </w:trPr>
          </w:trPrChange>
        </w:trPr>
        <w:tc>
          <w:tcPr>
            <w:tcW w:w="1420" w:type="pct"/>
            <w:shd w:val="clear" w:color="auto" w:fill="F3F3F3"/>
            <w:tcPrChange w:id="2617"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18"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Change w:id="2619"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20" w:author="mine" w:date="2014-05-21T13:59:00Z">
              <w:tcPr>
                <w:tcW w:w="1174" w:type="pct"/>
                <w:gridSpan w:val="2"/>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22" w:author="mine" w:date="2014-05-21T13:59:00Z">
            <w:trPr>
              <w:gridBefore w:val="1"/>
            </w:trPr>
          </w:trPrChange>
        </w:trPr>
        <w:tc>
          <w:tcPr>
            <w:tcW w:w="1420" w:type="pct"/>
            <w:shd w:val="clear" w:color="auto" w:fill="F3F3F3"/>
            <w:tcPrChange w:id="2623"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24"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25" w:author="mine" w:date="2014-05-21T13:59:00Z">
              <w:tcPr>
                <w:tcW w:w="634" w:type="pct"/>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26" w:author="mine" w:date="2014-05-21T13:59:00Z">
              <w:tcPr>
                <w:tcW w:w="1596" w:type="pct"/>
                <w:gridSpan w:val="3"/>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628">
                <w:tblGrid>
                  <w:gridCol w:w="667"/>
                  <w:gridCol w:w="3390"/>
                  <w:gridCol w:w="4273"/>
                </w:tblGrid>
              </w:tblGridChange>
            </w:tblGrid>
            <w:tr w:rsidR="00743708" w:rsidRPr="005C5A04" w:rsidTr="00302E42">
              <w:tc>
                <w:tcPr>
                  <w:tcW w:w="667" w:type="dxa"/>
                  <w:shd w:val="clear" w:color="auto" w:fill="D9D9D9" w:themeFill="background1" w:themeFillShade="D9"/>
                  <w:tcPrChange w:id="2629"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30" w:author="mine" w:date="2014-05-21T13:59:00Z">
                    <w:tcPr>
                      <w:tcW w:w="3390"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31" w:author="mine" w:date="2014-05-21T13:59:00Z">
                    <w:tcPr>
                      <w:tcW w:w="4273"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Change w:id="2632"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33"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Change w:id="2634"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5"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36"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37"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8"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39"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Change w:id="2640"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1"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p>
              </w:tc>
              <w:tc>
                <w:tcPr>
                  <w:tcW w:w="3390" w:type="dxa"/>
                  <w:tcPrChange w:id="2642"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Change w:id="2643"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4"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45"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46"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7"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48"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Change w:id="2649"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Change w:id="2650"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651"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52"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ins w:id="26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654" w:author="theirs" w:date="2014-05-21T13:58:00Z">
              <w:r w:rsidRPr="005C5A04">
                <w:rPr>
                  <w:rFonts w:ascii="Times New Roman" w:hAnsi="Times New Roman" w:cs="Times New Roman"/>
                  <w:b/>
                  <w:bCs/>
                </w:rPr>
                <w:delText>N/A</w:delText>
              </w:r>
            </w:del>
            <w:ins w:id="2655" w:author="theirs" w:date="2014-05-21T13:58:00Z">
              <w:r w:rsidR="00AE45FF">
                <w:rPr>
                  <w:rFonts w:ascii="Times New Roman" w:hAnsi="Times New Roman" w:cs="Times New Roman"/>
                  <w:bCs/>
                </w:rPr>
                <w:t xml:space="preserve">Login </w:t>
              </w:r>
            </w:ins>
          </w:p>
          <w:p w:rsidR="00AE45FF" w:rsidRPr="005C5A04" w:rsidRDefault="00AE45FF" w:rsidP="00AE45FF">
            <w:pPr>
              <w:snapToGrid w:val="0"/>
              <w:spacing w:after="0" w:line="240" w:lineRule="auto"/>
              <w:jc w:val="both"/>
              <w:rPr>
                <w:ins w:id="2656" w:author="theirs" w:date="2014-05-21T13:58:00Z"/>
                <w:rFonts w:ascii="Times New Roman" w:hAnsi="Times New Roman" w:cs="Times New Roman"/>
                <w:bCs/>
              </w:rPr>
            </w:pPr>
            <w:ins w:id="2657" w:author="theirs" w:date="2014-05-21T13:58:00Z">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ins>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58"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2658"/>
    </w:p>
    <w:p w:rsidR="00327ED5" w:rsidRDefault="00327ED5" w:rsidP="00327ED5">
      <w:r w:rsidRPr="005C5A04">
        <w:rPr>
          <w:rFonts w:ascii="Times New Roman" w:hAnsi="Times New Roman" w:cs="Times New Roman"/>
          <w:noProof/>
          <w:lang w:eastAsia="en-US"/>
        </w:rPr>
        <w:drawing>
          <wp:inline distT="0" distB="0" distL="0" distR="0" wp14:anchorId="1A92812D" wp14:editId="017259C4">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59">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1" w:author="mine" w:date="2014-05-21T13:59:00Z">
            <w:trPr>
              <w:gridBefore w:val="1"/>
            </w:trPr>
          </w:trPrChange>
        </w:trPr>
        <w:tc>
          <w:tcPr>
            <w:tcW w:w="1420" w:type="pct"/>
            <w:shd w:val="clear" w:color="auto" w:fill="F3F3F3"/>
            <w:tcPrChange w:id="2662"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63"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Change w:id="2664" w:author="mine" w:date="2014-05-21T13:59:00Z">
              <w:tcPr>
                <w:tcW w:w="1056"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65" w:author="mine" w:date="2014-05-21T13:59:00Z">
              <w:tcPr>
                <w:tcW w:w="1174" w:type="pct"/>
                <w:gridSpan w:val="2"/>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7" w:author="mine" w:date="2014-05-21T13:59:00Z">
            <w:trPr>
              <w:gridBefore w:val="1"/>
            </w:trPr>
          </w:trPrChange>
        </w:trPr>
        <w:tc>
          <w:tcPr>
            <w:tcW w:w="1420" w:type="pct"/>
            <w:shd w:val="clear" w:color="auto" w:fill="F3F3F3"/>
            <w:tcPrChange w:id="2668"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69"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70" w:author="mine" w:date="2014-05-21T13:59:00Z">
              <w:tcPr>
                <w:tcW w:w="634" w:type="pct"/>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71" w:author="mine" w:date="2014-05-21T13:59:00Z">
              <w:tcPr>
                <w:tcW w:w="1596" w:type="pct"/>
                <w:gridSpan w:val="3"/>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64"/>
              <w:gridCol w:w="3791"/>
              <w:tblGridChange w:id="2673">
                <w:tblGrid>
                  <w:gridCol w:w="670"/>
                  <w:gridCol w:w="3555"/>
                  <w:gridCol w:w="4492"/>
                </w:tblGrid>
              </w:tblGridChange>
            </w:tblGrid>
            <w:tr w:rsidR="00743708" w:rsidRPr="005C5A04" w:rsidTr="00302E42">
              <w:tc>
                <w:tcPr>
                  <w:tcW w:w="670" w:type="dxa"/>
                  <w:shd w:val="clear" w:color="auto" w:fill="D9D9D9" w:themeFill="background1" w:themeFillShade="D9"/>
                  <w:tcPrChange w:id="2674" w:author="mine" w:date="2014-05-21T13:59:00Z">
                    <w:tcPr>
                      <w:tcW w:w="670"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Change w:id="2675" w:author="mine" w:date="2014-05-21T13:59:00Z">
                    <w:tcPr>
                      <w:tcW w:w="3555"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676" w:author="mine" w:date="2014-05-21T13:59:00Z">
                    <w:tcPr>
                      <w:tcW w:w="4492"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Change w:id="267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Change w:id="2678"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Change w:id="267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Change w:id="2681"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82"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Change w:id="268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Change w:id="2684"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Change w:id="268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Change w:id="2687"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Change w:id="2688"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9"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Change w:id="2690"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91"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Change w:id="2692" w:author="mine" w:date="2014-05-21T13:59:00Z">
                  <w:trPr>
                    <w:trHeight w:val="395"/>
                  </w:trPr>
                </w:trPrChange>
              </w:trPr>
              <w:tc>
                <w:tcPr>
                  <w:tcW w:w="670" w:type="dxa"/>
                  <w:tcPrChange w:id="269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Change w:id="2694"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Change w:id="269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9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Change w:id="2697" w:author="mine" w:date="2014-05-21T13:59:00Z">
                    <w:tcPr>
                      <w:tcW w:w="3555" w:type="dxa"/>
                    </w:tcPr>
                  </w:tcPrChange>
                </w:tcPr>
                <w:p w:rsidR="00327ED5" w:rsidRPr="005C5A04" w:rsidRDefault="00327ED5" w:rsidP="00302E42">
                  <w:pPr>
                    <w:snapToGrid w:val="0"/>
                    <w:rPr>
                      <w:rFonts w:ascii="Times New Roman" w:eastAsia="Times New Roman" w:hAnsi="Times New Roman" w:cs="Times New Roman"/>
                    </w:rPr>
                  </w:pPr>
                </w:p>
              </w:tc>
              <w:tc>
                <w:tcPr>
                  <w:tcW w:w="4492" w:type="dxa"/>
                  <w:tcPrChange w:id="2698"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2699"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2699"/>
    </w:p>
    <w:p w:rsidR="00327ED5" w:rsidRDefault="00327ED5" w:rsidP="00327ED5">
      <w:r w:rsidRPr="005C5A04">
        <w:rPr>
          <w:rFonts w:ascii="Times New Roman" w:hAnsi="Times New Roman" w:cs="Times New Roman"/>
          <w:noProof/>
          <w:lang w:eastAsia="en-US"/>
        </w:rPr>
        <w:drawing>
          <wp:inline distT="0" distB="0" distL="0" distR="0" wp14:anchorId="1AEA7372" wp14:editId="2F5B9B95">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00">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2" w:author="mine" w:date="2014-05-21T13:59:00Z">
            <w:trPr>
              <w:gridBefore w:val="1"/>
            </w:trPr>
          </w:trPrChange>
        </w:trPr>
        <w:tc>
          <w:tcPr>
            <w:tcW w:w="1420" w:type="pct"/>
            <w:shd w:val="clear" w:color="auto" w:fill="F3F3F3"/>
            <w:tcPrChange w:id="2703"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04"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Change w:id="2705"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06"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8" w:author="mine" w:date="2014-05-21T13:59:00Z">
            <w:trPr>
              <w:gridBefore w:val="1"/>
            </w:trPr>
          </w:trPrChange>
        </w:trPr>
        <w:tc>
          <w:tcPr>
            <w:tcW w:w="1420" w:type="pct"/>
            <w:shd w:val="clear" w:color="auto" w:fill="F3F3F3"/>
            <w:tcPrChange w:id="270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1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11"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12"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1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9"/>
              <w:gridCol w:w="3796"/>
              <w:tblGridChange w:id="2714">
                <w:tblGrid>
                  <w:gridCol w:w="667"/>
                  <w:gridCol w:w="3397"/>
                  <w:gridCol w:w="4266"/>
                </w:tblGrid>
              </w:tblGridChange>
            </w:tblGrid>
            <w:tr w:rsidR="00743708" w:rsidRPr="005C5A04" w:rsidTr="00302E42">
              <w:tc>
                <w:tcPr>
                  <w:tcW w:w="667" w:type="dxa"/>
                  <w:shd w:val="clear" w:color="auto" w:fill="D9D9D9" w:themeFill="background1" w:themeFillShade="D9"/>
                  <w:tcPrChange w:id="2715"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16"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17"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18"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19"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Change w:id="2720"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21"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22"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23"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ins w:id="27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725" w:author="theirs" w:date="2014-05-21T13:58:00Z">
              <w:r w:rsidRPr="005C5A04">
                <w:rPr>
                  <w:rFonts w:ascii="Times New Roman" w:hAnsi="Times New Roman" w:cs="Times New Roman"/>
                  <w:b/>
                  <w:bCs/>
                </w:rPr>
                <w:delText>N/A</w:delText>
              </w:r>
            </w:del>
            <w:ins w:id="2726" w:author="theirs" w:date="2014-05-21T13:58:00Z">
              <w:r w:rsidR="00AE45FF" w:rsidRPr="005C5A04">
                <w:rPr>
                  <w:rFonts w:ascii="Times New Roman" w:hAnsi="Times New Roman" w:cs="Times New Roman"/>
                  <w:bCs/>
                </w:rPr>
                <w:t>Join charity exam</w:t>
              </w:r>
            </w:ins>
          </w:p>
          <w:p w:rsidR="00AE45FF" w:rsidRPr="005C5A04" w:rsidRDefault="00AE45FF" w:rsidP="00AE45FF">
            <w:pPr>
              <w:snapToGrid w:val="0"/>
              <w:spacing w:after="0" w:line="240" w:lineRule="auto"/>
              <w:jc w:val="both"/>
              <w:rPr>
                <w:ins w:id="2727" w:author="theirs" w:date="2014-05-21T13:58:00Z"/>
                <w:rFonts w:ascii="Times New Roman" w:hAnsi="Times New Roman" w:cs="Times New Roman"/>
                <w:b/>
                <w:bCs/>
              </w:rPr>
            </w:pPr>
            <w:ins w:id="2728" w:author="theirs" w:date="2014-05-21T13:58:00Z">
              <w:r w:rsidRPr="005C5A04">
                <w:rPr>
                  <w:rFonts w:ascii="Times New Roman" w:hAnsi="Times New Roman" w:cs="Times New Roman"/>
                  <w:b/>
                  <w:bCs/>
                </w:rPr>
                <w:t xml:space="preserve">Business Rules: </w:t>
              </w:r>
            </w:ins>
          </w:p>
          <w:p w:rsidR="00ED67D2" w:rsidRPr="005C5A04" w:rsidRDefault="00AE45FF" w:rsidP="00302E42">
            <w:pPr>
              <w:snapToGrid w:val="0"/>
              <w:spacing w:after="0" w:line="240" w:lineRule="auto"/>
              <w:jc w:val="both"/>
              <w:rPr>
                <w:rFonts w:ascii="Times New Roman" w:hAnsi="Times New Roman" w:cs="Times New Roman"/>
                <w:b/>
                <w:bCs/>
              </w:rPr>
            </w:pPr>
            <w:ins w:id="2729" w:author="theirs" w:date="2014-05-21T13:58:00Z">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r>
                <w:rPr>
                  <w:rFonts w:ascii="Times New Roman" w:hAnsi="Times New Roman" w:cs="Times New Roman"/>
                  <w:bCs/>
                </w:rPr>
                <w:t xml:space="preserve">schedule </w:t>
              </w:r>
              <w:r w:rsidRPr="005C5A04">
                <w:rPr>
                  <w:rFonts w:ascii="Times New Roman" w:hAnsi="Times New Roman" w:cs="Times New Roman"/>
                  <w:bCs/>
                </w:rPr>
                <w:t xml:space="preserve"> a candidate.</w:t>
              </w:r>
            </w:ins>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2730"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2730"/>
    </w:p>
    <w:p w:rsidR="00ED67D2" w:rsidRDefault="00ED67D2" w:rsidP="00ED67D2">
      <w:r w:rsidRPr="005C5A04">
        <w:rPr>
          <w:rFonts w:ascii="Times New Roman" w:hAnsi="Times New Roman" w:cs="Times New Roman"/>
          <w:noProof/>
          <w:lang w:eastAsia="en-US"/>
        </w:rPr>
        <w:drawing>
          <wp:inline distT="0" distB="0" distL="0" distR="0" wp14:anchorId="686C66D3" wp14:editId="21B19DFC">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31">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3" w:author="mine" w:date="2014-05-21T13:59:00Z">
            <w:trPr>
              <w:gridBefore w:val="1"/>
            </w:trPr>
          </w:trPrChange>
        </w:trPr>
        <w:tc>
          <w:tcPr>
            <w:tcW w:w="1420" w:type="pct"/>
            <w:shd w:val="clear" w:color="auto" w:fill="F3F3F3"/>
            <w:tcPrChange w:id="2734"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35"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Change w:id="2736"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37"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9" w:author="mine" w:date="2014-05-21T13:59:00Z">
            <w:trPr>
              <w:gridBefore w:val="1"/>
            </w:trPr>
          </w:trPrChange>
        </w:trPr>
        <w:tc>
          <w:tcPr>
            <w:tcW w:w="1420" w:type="pct"/>
            <w:shd w:val="clear" w:color="auto" w:fill="F3F3F3"/>
            <w:tcPrChange w:id="2740"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41"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42"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43"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6"/>
              <w:gridCol w:w="3819"/>
              <w:tblGridChange w:id="2745">
                <w:tblGrid>
                  <w:gridCol w:w="667"/>
                  <w:gridCol w:w="3397"/>
                  <w:gridCol w:w="4266"/>
                </w:tblGrid>
              </w:tblGridChange>
            </w:tblGrid>
            <w:tr w:rsidR="00743708" w:rsidRPr="005C5A04" w:rsidTr="00302E42">
              <w:tc>
                <w:tcPr>
                  <w:tcW w:w="667" w:type="dxa"/>
                  <w:shd w:val="clear" w:color="auto" w:fill="D9D9D9" w:themeFill="background1" w:themeFillShade="D9"/>
                  <w:tcPrChange w:id="2746"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47"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48"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49"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50"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Change w:id="2751"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52"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53"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54"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2755"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2755"/>
    </w:p>
    <w:p w:rsidR="00ED67D2" w:rsidRDefault="00ED67D2" w:rsidP="00ED67D2">
      <w:r>
        <w:rPr>
          <w:rFonts w:ascii="Times New Roman" w:hAnsi="Times New Roman" w:cs="Times New Roman"/>
          <w:noProof/>
          <w:lang w:eastAsia="en-US"/>
        </w:rPr>
        <w:drawing>
          <wp:inline distT="0" distB="0" distL="0" distR="0" wp14:anchorId="360688F1" wp14:editId="33C04876">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56">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58" w:author="mine" w:date="2014-05-21T13:59:00Z">
            <w:trPr>
              <w:gridBefore w:val="1"/>
            </w:trPr>
          </w:trPrChange>
        </w:trPr>
        <w:tc>
          <w:tcPr>
            <w:tcW w:w="1420" w:type="pct"/>
            <w:shd w:val="clear" w:color="auto" w:fill="F3F3F3"/>
            <w:tcPrChange w:id="275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6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Change w:id="2761"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62"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64" w:author="mine" w:date="2014-05-21T13:59:00Z">
            <w:trPr>
              <w:gridBefore w:val="1"/>
            </w:trPr>
          </w:trPrChange>
        </w:trPr>
        <w:tc>
          <w:tcPr>
            <w:tcW w:w="1420" w:type="pct"/>
            <w:shd w:val="clear" w:color="auto" w:fill="F3F3F3"/>
            <w:tcPrChange w:id="2765"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66"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67"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68"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6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3"/>
              <w:gridCol w:w="3802"/>
              <w:tblGridChange w:id="2770">
                <w:tblGrid>
                  <w:gridCol w:w="667"/>
                  <w:gridCol w:w="3390"/>
                  <w:gridCol w:w="4273"/>
                </w:tblGrid>
              </w:tblGridChange>
            </w:tblGrid>
            <w:tr w:rsidR="00743708" w:rsidRPr="005C5A04" w:rsidTr="00302E42">
              <w:tc>
                <w:tcPr>
                  <w:tcW w:w="667" w:type="dxa"/>
                  <w:shd w:val="clear" w:color="auto" w:fill="D9D9D9" w:themeFill="background1" w:themeFillShade="D9"/>
                  <w:tcPrChange w:id="2771"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72" w:author="mine" w:date="2014-05-21T13:59:00Z">
                    <w:tcPr>
                      <w:tcW w:w="3390"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73" w:author="mine" w:date="2014-05-21T13:59:00Z">
                    <w:tcPr>
                      <w:tcW w:w="4273"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74"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75"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Change w:id="2776"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77"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78"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79"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Change w:id="2780"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81"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782"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3"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784"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Change w:id="2785"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6"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787"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88"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31"/>
              <w:gridCol w:w="3753"/>
              <w:tblGridChange w:id="2790">
                <w:tblGrid>
                  <w:gridCol w:w="665"/>
                  <w:gridCol w:w="228"/>
                  <w:gridCol w:w="633"/>
                  <w:gridCol w:w="2726"/>
                  <w:gridCol w:w="405"/>
                  <w:gridCol w:w="3753"/>
                  <w:gridCol w:w="160"/>
                </w:tblGrid>
              </w:tblGridChange>
            </w:tblGrid>
            <w:tr w:rsidR="00743708"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1"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2" w:author="mine" w:date="2014-05-21T13:59:00Z">
                    <w:tcPr>
                      <w:tcW w:w="3587"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3" w:author="mine" w:date="2014-05-21T13:59:00Z">
                    <w:tcPr>
                      <w:tcW w:w="4318"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794" w:author="theirs" w:date="2014-05-21T13:58:00Z">
              <w:r w:rsidRPr="005C5A04">
                <w:rPr>
                  <w:rFonts w:ascii="Times New Roman" w:hAnsi="Times New Roman" w:cs="Times New Roman"/>
                  <w:bCs/>
                </w:rPr>
                <w:delText>post</w:delText>
              </w:r>
            </w:del>
            <w:ins w:id="2795" w:author="theirs" w:date="2014-05-21T13:58:00Z">
              <w:r w:rsidR="00AE45FF">
                <w:rPr>
                  <w:rFonts w:ascii="Times New Roman" w:hAnsi="Times New Roman" w:cs="Times New Roman"/>
                  <w:bCs/>
                </w:rPr>
                <w:t>news</w:t>
              </w:r>
            </w:ins>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2796" w:name="_Toc385663903"/>
      <w:r>
        <w:rPr>
          <w:i w:val="0"/>
          <w:sz w:val="24"/>
          <w:szCs w:val="24"/>
        </w:rPr>
        <w:lastRenderedPageBreak/>
        <w:t>(Volunteer) Edit post</w:t>
      </w:r>
      <w:bookmarkEnd w:id="2796"/>
    </w:p>
    <w:p w:rsidR="00AC6B80" w:rsidRDefault="00AC6B80" w:rsidP="00AC6B80">
      <w:r>
        <w:rPr>
          <w:rFonts w:ascii="Times New Roman" w:hAnsi="Times New Roman" w:cs="Times New Roman"/>
          <w:noProof/>
          <w:lang w:eastAsia="en-US"/>
        </w:rPr>
        <w:drawing>
          <wp:inline distT="0" distB="0" distL="0" distR="0" wp14:anchorId="72A8B892" wp14:editId="4DBDB3D9">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97">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9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9" w:author="mine" w:date="2014-05-21T13:59:00Z">
            <w:trPr>
              <w:gridBefore w:val="1"/>
            </w:trPr>
          </w:trPrChange>
        </w:trPr>
        <w:tc>
          <w:tcPr>
            <w:tcW w:w="1420" w:type="pct"/>
            <w:shd w:val="clear" w:color="auto" w:fill="F3F3F3"/>
            <w:tcPrChange w:id="280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0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Change w:id="2802"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03"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05" w:author="mine" w:date="2014-05-21T13:59:00Z">
            <w:trPr>
              <w:gridBefore w:val="1"/>
            </w:trPr>
          </w:trPrChange>
        </w:trPr>
        <w:tc>
          <w:tcPr>
            <w:tcW w:w="1420" w:type="pct"/>
            <w:shd w:val="clear" w:color="auto" w:fill="F3F3F3"/>
            <w:tcPrChange w:id="2806"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07"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08"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09"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1"/>
              <w:gridCol w:w="3815"/>
              <w:tblGridChange w:id="2811">
                <w:tblGrid>
                  <w:gridCol w:w="667"/>
                  <w:gridCol w:w="3390"/>
                  <w:gridCol w:w="4273"/>
                </w:tblGrid>
              </w:tblGridChange>
            </w:tblGrid>
            <w:tr w:rsidR="00743708" w:rsidRPr="005C5A04" w:rsidTr="00302E42">
              <w:tc>
                <w:tcPr>
                  <w:tcW w:w="667" w:type="dxa"/>
                  <w:shd w:val="clear" w:color="auto" w:fill="D9D9D9" w:themeFill="background1" w:themeFillShade="D9"/>
                  <w:tcPrChange w:id="2812"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13"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14"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1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1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Change w:id="281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1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1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Change w:id="2821"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22"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823"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4"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25"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Change w:id="2826"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7"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828"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9"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30" w:name="_Toc385663904"/>
      <w:r w:rsidRPr="00AC6B80">
        <w:rPr>
          <w:i w:val="0"/>
          <w:sz w:val="24"/>
          <w:szCs w:val="24"/>
        </w:rPr>
        <w:t>(Volunteer</w:t>
      </w:r>
      <w:r>
        <w:rPr>
          <w:i w:val="0"/>
          <w:sz w:val="24"/>
          <w:szCs w:val="24"/>
        </w:rPr>
        <w:t>) Delete post</w:t>
      </w:r>
      <w:bookmarkEnd w:id="2830"/>
    </w:p>
    <w:p w:rsidR="00AC6B80" w:rsidRDefault="00AC6B80" w:rsidP="00AC6B80">
      <w:r>
        <w:rPr>
          <w:rFonts w:ascii="Times New Roman" w:hAnsi="Times New Roman" w:cs="Times New Roman"/>
          <w:noProof/>
          <w:lang w:eastAsia="en-US"/>
        </w:rPr>
        <w:drawing>
          <wp:inline distT="0" distB="0" distL="0" distR="0" wp14:anchorId="01A95A96" wp14:editId="5904DC4C">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31">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3" w:author="mine" w:date="2014-05-21T13:59:00Z">
            <w:trPr>
              <w:gridBefore w:val="1"/>
            </w:trPr>
          </w:trPrChange>
        </w:trPr>
        <w:tc>
          <w:tcPr>
            <w:tcW w:w="1420" w:type="pct"/>
            <w:shd w:val="clear" w:color="auto" w:fill="F3F3F3"/>
            <w:tcPrChange w:id="2834"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35"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Change w:id="2836"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37"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9" w:author="mine" w:date="2014-05-21T13:59:00Z">
            <w:trPr>
              <w:gridBefore w:val="1"/>
            </w:trPr>
          </w:trPrChange>
        </w:trPr>
        <w:tc>
          <w:tcPr>
            <w:tcW w:w="1420" w:type="pct"/>
            <w:shd w:val="clear" w:color="auto" w:fill="F3F3F3"/>
            <w:tcPrChange w:id="284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4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42"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43"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845">
                <w:tblGrid>
                  <w:gridCol w:w="667"/>
                  <w:gridCol w:w="3390"/>
                  <w:gridCol w:w="4273"/>
                </w:tblGrid>
              </w:tblGridChange>
            </w:tblGrid>
            <w:tr w:rsidR="00743708" w:rsidRPr="005C5A04" w:rsidTr="00302E42">
              <w:tc>
                <w:tcPr>
                  <w:tcW w:w="667" w:type="dxa"/>
                  <w:shd w:val="clear" w:color="auto" w:fill="D9D9D9" w:themeFill="background1" w:themeFillShade="D9"/>
                  <w:tcPrChange w:id="2846"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47"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48"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4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50"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Change w:id="2851"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53"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54"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Change w:id="285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5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Change w:id="285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5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6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86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863" w:author="mine" w:date="2014-05-21T13:59:00Z">
                    <w:tcPr>
                      <w:tcW w:w="599"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864" w:author="mine" w:date="2014-05-21T13:59:00Z">
                    <w:tcPr>
                      <w:tcW w:w="670" w:type="dxa"/>
                      <w:gridSpan w:val="2"/>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865" w:author="mine" w:date="2014-05-21T13:59:00Z">
                    <w:tcPr>
                      <w:tcW w:w="2956"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866" w:author="mine" w:date="2014-05-21T13:59:00Z">
                    <w:tcPr>
                      <w:tcW w:w="4492"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867" w:author="theirs" w:date="2014-05-21T13:58:00Z">
              <w:r w:rsidRPr="005C5A04">
                <w:rPr>
                  <w:rFonts w:ascii="Times New Roman" w:hAnsi="Times New Roman" w:cs="Times New Roman"/>
                  <w:bCs/>
                </w:rPr>
                <w:delText>post</w:delText>
              </w:r>
            </w:del>
            <w:ins w:id="2868" w:author="theirs" w:date="2014-05-21T13:58:00Z">
              <w:r w:rsidR="00AE45FF">
                <w:rPr>
                  <w:rFonts w:ascii="Times New Roman" w:hAnsi="Times New Roman" w:cs="Times New Roman"/>
                  <w:bCs/>
                </w:rPr>
                <w:t>news</w:t>
              </w:r>
            </w:ins>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69" w:name="_Toc38566390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2869"/>
    </w:p>
    <w:p w:rsidR="00AC6B80" w:rsidRDefault="00857091" w:rsidP="00AC6B80">
      <w:r w:rsidRPr="005C5A04">
        <w:rPr>
          <w:rFonts w:ascii="Times New Roman" w:hAnsi="Times New Roman" w:cs="Times New Roman"/>
          <w:noProof/>
          <w:lang w:eastAsia="en-US"/>
        </w:rPr>
        <w:drawing>
          <wp:inline distT="0" distB="0" distL="0" distR="0" wp14:anchorId="2A84251B" wp14:editId="2A90456A">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70">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2" w:author="mine" w:date="2014-05-21T13:59:00Z">
            <w:trPr>
              <w:gridBefore w:val="1"/>
            </w:trPr>
          </w:trPrChange>
        </w:trPr>
        <w:tc>
          <w:tcPr>
            <w:tcW w:w="1420" w:type="pct"/>
            <w:shd w:val="clear" w:color="auto" w:fill="F3F3F3"/>
            <w:tcPrChange w:id="2873"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74"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Change w:id="2875" w:author="mine" w:date="2014-05-21T13:59:00Z">
              <w:tcPr>
                <w:tcW w:w="1056"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76" w:author="mine" w:date="2014-05-21T13:59:00Z">
              <w:tcPr>
                <w:tcW w:w="1174" w:type="pct"/>
                <w:gridSpan w:val="2"/>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8" w:author="mine" w:date="2014-05-21T13:59:00Z">
            <w:trPr>
              <w:gridBefore w:val="1"/>
            </w:trPr>
          </w:trPrChange>
        </w:trPr>
        <w:tc>
          <w:tcPr>
            <w:tcW w:w="1420" w:type="pct"/>
            <w:shd w:val="clear" w:color="auto" w:fill="F3F3F3"/>
            <w:tcPrChange w:id="2879"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80"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81" w:author="mine" w:date="2014-05-21T13:59:00Z">
              <w:tcPr>
                <w:tcW w:w="634" w:type="pct"/>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82" w:author="mine" w:date="2014-05-21T13:59:00Z">
              <w:tcPr>
                <w:tcW w:w="1596" w:type="pct"/>
                <w:gridSpan w:val="3"/>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8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3"/>
              <w:gridCol w:w="3812"/>
              <w:tblGridChange w:id="2884">
                <w:tblGrid>
                  <w:gridCol w:w="667"/>
                  <w:gridCol w:w="3390"/>
                  <w:gridCol w:w="4273"/>
                </w:tblGrid>
              </w:tblGridChange>
            </w:tblGrid>
            <w:tr w:rsidR="00743708" w:rsidRPr="005C5A04" w:rsidTr="00302E42">
              <w:tc>
                <w:tcPr>
                  <w:tcW w:w="667" w:type="dxa"/>
                  <w:shd w:val="clear" w:color="auto" w:fill="D9D9D9" w:themeFill="background1" w:themeFillShade="D9"/>
                  <w:tcPrChange w:id="2885"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86"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87"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88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89"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Change w:id="2890"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1"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92"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3"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Change w:id="2894"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95"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Change w:id="2896"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7"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98"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9"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0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01">
                <w:tblGrid>
                  <w:gridCol w:w="667"/>
                  <w:gridCol w:w="3390"/>
                  <w:gridCol w:w="4273"/>
                </w:tblGrid>
              </w:tblGridChange>
            </w:tblGrid>
            <w:tr w:rsidR="00743708" w:rsidRPr="005C5A04" w:rsidTr="00302E42">
              <w:tc>
                <w:tcPr>
                  <w:tcW w:w="667" w:type="dxa"/>
                  <w:shd w:val="clear" w:color="auto" w:fill="D9D9D9" w:themeFill="background1" w:themeFillShade="D9"/>
                  <w:tcPrChange w:id="2902"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03"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04"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905"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906"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Change w:id="2907"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90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09"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910"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911" w:author="theirs" w:date="2014-05-21T13:58:00Z">
              <w:r w:rsidRPr="005C5A04">
                <w:rPr>
                  <w:rFonts w:ascii="Times New Roman" w:hAnsi="Times New Roman" w:cs="Times New Roman"/>
                  <w:bCs/>
                </w:rPr>
                <w:delText>N/A</w:delText>
              </w:r>
            </w:del>
            <w:ins w:id="2912" w:author="theirs" w:date="2014-05-21T13:58:00Z">
              <w:r w:rsidR="00AE45FF">
                <w:rPr>
                  <w:rFonts w:ascii="Times New Roman" w:hAnsi="Times New Roman" w:cs="Times New Roman"/>
                  <w:bCs/>
                </w:rPr>
                <w:t>Manage ExaminationPaper</w:t>
              </w:r>
            </w:ins>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2913"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2913"/>
    </w:p>
    <w:p w:rsidR="00355DAB" w:rsidRDefault="0085279E" w:rsidP="00355DAB">
      <w:r w:rsidRPr="005C5A04">
        <w:rPr>
          <w:rFonts w:ascii="Times New Roman" w:hAnsi="Times New Roman" w:cs="Times New Roman"/>
          <w:noProof/>
          <w:lang w:eastAsia="en-US"/>
        </w:rPr>
        <w:drawing>
          <wp:inline distT="0" distB="0" distL="0" distR="0" wp14:anchorId="7BC3CDB8" wp14:editId="21B8005C">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14">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16" w:author="mine" w:date="2014-05-21T13:59:00Z">
            <w:trPr>
              <w:gridBefore w:val="1"/>
            </w:trPr>
          </w:trPrChange>
        </w:trPr>
        <w:tc>
          <w:tcPr>
            <w:tcW w:w="1420" w:type="pct"/>
            <w:shd w:val="clear" w:color="auto" w:fill="F3F3F3"/>
            <w:tcPrChange w:id="2917"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18"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Change w:id="2919" w:author="mine" w:date="2014-05-21T13:59:00Z">
              <w:tcPr>
                <w:tcW w:w="1056"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20" w:author="mine" w:date="2014-05-21T13:59:00Z">
              <w:tcPr>
                <w:tcW w:w="1174" w:type="pct"/>
                <w:gridSpan w:val="2"/>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22" w:author="mine" w:date="2014-05-21T13:59:00Z">
            <w:trPr>
              <w:gridBefore w:val="1"/>
            </w:trPr>
          </w:trPrChange>
        </w:trPr>
        <w:tc>
          <w:tcPr>
            <w:tcW w:w="1420" w:type="pct"/>
            <w:shd w:val="clear" w:color="auto" w:fill="F3F3F3"/>
            <w:tcPrChange w:id="2923"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24"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25" w:author="mine" w:date="2014-05-21T13:59:00Z">
              <w:tcPr>
                <w:tcW w:w="634" w:type="pct"/>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26" w:author="mine" w:date="2014-05-21T13:59:00Z">
              <w:tcPr>
                <w:tcW w:w="1596" w:type="pct"/>
                <w:gridSpan w:val="3"/>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28">
                <w:tblGrid>
                  <w:gridCol w:w="667"/>
                  <w:gridCol w:w="3390"/>
                  <w:gridCol w:w="4273"/>
                </w:tblGrid>
              </w:tblGridChange>
            </w:tblGrid>
            <w:tr w:rsidR="00743708" w:rsidRPr="005C5A04" w:rsidTr="00302E42">
              <w:tc>
                <w:tcPr>
                  <w:tcW w:w="667" w:type="dxa"/>
                  <w:shd w:val="clear" w:color="auto" w:fill="D9D9D9" w:themeFill="background1" w:themeFillShade="D9"/>
                  <w:tcPrChange w:id="2929"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30"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31"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3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33"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Change w:id="2934"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3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936"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37"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3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39"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40"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41"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42"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43"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45">
                <w:tblGrid>
                  <w:gridCol w:w="667"/>
                  <w:gridCol w:w="3390"/>
                  <w:gridCol w:w="4273"/>
                </w:tblGrid>
              </w:tblGridChange>
            </w:tblGrid>
            <w:tr w:rsidR="00743708" w:rsidRPr="005C5A04" w:rsidTr="00302E42">
              <w:tc>
                <w:tcPr>
                  <w:tcW w:w="667" w:type="dxa"/>
                  <w:shd w:val="clear" w:color="auto" w:fill="D9D9D9" w:themeFill="background1" w:themeFillShade="D9"/>
                  <w:tcPrChange w:id="2946"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47"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48"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4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50"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Change w:id="2951"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53"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54"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5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56"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57"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59"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60"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62">
                <w:tblGrid>
                  <w:gridCol w:w="667"/>
                  <w:gridCol w:w="3390"/>
                  <w:gridCol w:w="4273"/>
                </w:tblGrid>
              </w:tblGridChange>
            </w:tblGrid>
            <w:tr w:rsidR="00743708" w:rsidRPr="005C5A04" w:rsidTr="00302E42">
              <w:tc>
                <w:tcPr>
                  <w:tcW w:w="667" w:type="dxa"/>
                  <w:shd w:val="clear" w:color="auto" w:fill="D9D9D9" w:themeFill="background1" w:themeFillShade="D9"/>
                  <w:tcPrChange w:id="2963"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64"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65"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66"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67"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Change w:id="2968"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6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70"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71"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AE45FF" w:rsidRPr="005C5A04" w:rsidRDefault="0085279E" w:rsidP="00AE45FF">
            <w:pPr>
              <w:snapToGrid w:val="0"/>
              <w:spacing w:after="0" w:line="240" w:lineRule="auto"/>
              <w:jc w:val="both"/>
              <w:rPr>
                <w:ins w:id="297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973" w:author="theirs" w:date="2014-05-21T13:58:00Z">
              <w:r w:rsidRPr="005C5A04">
                <w:rPr>
                  <w:rFonts w:ascii="Times New Roman" w:hAnsi="Times New Roman" w:cs="Times New Roman"/>
                  <w:bCs/>
                </w:rPr>
                <w:delText>N/A</w:delText>
              </w:r>
            </w:del>
            <w:ins w:id="2974" w:author="theirs" w:date="2014-05-21T13:58:00Z">
              <w:r w:rsidR="00AE45FF">
                <w:rPr>
                  <w:rFonts w:ascii="Times New Roman" w:hAnsi="Times New Roman" w:cs="Times New Roman"/>
                  <w:bCs/>
                </w:rPr>
                <w:t>Manage ExaminationPaper, DetailExamPaper.</w:t>
              </w:r>
            </w:ins>
          </w:p>
          <w:p w:rsidR="0085279E" w:rsidRPr="005C5A04" w:rsidRDefault="0085279E" w:rsidP="00302E42">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2975" w:name="_Toc38566390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2975"/>
    </w:p>
    <w:p w:rsidR="0085279E" w:rsidRDefault="002B204D" w:rsidP="0085279E">
      <w:r w:rsidRPr="005C5A04">
        <w:rPr>
          <w:rFonts w:ascii="Times New Roman" w:hAnsi="Times New Roman" w:cs="Times New Roman"/>
          <w:noProof/>
          <w:lang w:eastAsia="en-US"/>
        </w:rPr>
        <w:drawing>
          <wp:inline distT="0" distB="0" distL="0" distR="0" wp14:anchorId="2AF28E48" wp14:editId="36493739">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76">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78" w:author="mine" w:date="2014-05-21T13:59:00Z">
            <w:trPr>
              <w:gridBefore w:val="1"/>
            </w:trPr>
          </w:trPrChange>
        </w:trPr>
        <w:tc>
          <w:tcPr>
            <w:tcW w:w="1420" w:type="pct"/>
            <w:shd w:val="clear" w:color="auto" w:fill="F3F3F3"/>
            <w:tcPrChange w:id="2979"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80"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Change w:id="2981"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82"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84" w:author="mine" w:date="2014-05-21T13:59:00Z">
            <w:trPr>
              <w:gridBefore w:val="1"/>
            </w:trPr>
          </w:trPrChange>
        </w:trPr>
        <w:tc>
          <w:tcPr>
            <w:tcW w:w="1420" w:type="pct"/>
            <w:shd w:val="clear" w:color="auto" w:fill="F3F3F3"/>
            <w:tcPrChange w:id="2985"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86"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87"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88"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2"/>
              <w:gridCol w:w="3803"/>
              <w:tblGridChange w:id="2990">
                <w:tblGrid>
                  <w:gridCol w:w="667"/>
                  <w:gridCol w:w="3390"/>
                  <w:gridCol w:w="4273"/>
                </w:tblGrid>
              </w:tblGridChange>
            </w:tblGrid>
            <w:tr w:rsidR="00743708" w:rsidRPr="005C5A04" w:rsidTr="00302E42">
              <w:tc>
                <w:tcPr>
                  <w:tcW w:w="667" w:type="dxa"/>
                  <w:shd w:val="clear" w:color="auto" w:fill="D9D9D9" w:themeFill="background1" w:themeFillShade="D9"/>
                  <w:tcPrChange w:id="2991"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92"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93"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99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95"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Change w:id="2996"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997"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98"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999"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00" w:author="theirs" w:date="2014-05-21T13:58:00Z">
              <w:r w:rsidRPr="005C5A04">
                <w:rPr>
                  <w:rFonts w:ascii="Times New Roman" w:hAnsi="Times New Roman" w:cs="Times New Roman"/>
                  <w:bCs/>
                </w:rPr>
                <w:delText>N/A</w:delText>
              </w:r>
            </w:del>
            <w:ins w:id="3001" w:author="theirs" w:date="2014-05-21T13:58:00Z">
              <w:r w:rsidR="00AE45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3002" w:name="_Toc385663908"/>
      <w:r>
        <w:rPr>
          <w:i w:val="0"/>
          <w:sz w:val="24"/>
          <w:szCs w:val="24"/>
        </w:rPr>
        <w:t xml:space="preserve">(Candidate) </w:t>
      </w:r>
      <w:r w:rsidR="002B204D">
        <w:rPr>
          <w:i w:val="0"/>
          <w:sz w:val="24"/>
          <w:szCs w:val="24"/>
        </w:rPr>
        <w:t>Accept Group</w:t>
      </w:r>
      <w:bookmarkEnd w:id="3002"/>
    </w:p>
    <w:p w:rsidR="002B204D" w:rsidRDefault="002B204D" w:rsidP="002B204D">
      <w:r w:rsidRPr="005C5A04">
        <w:rPr>
          <w:rFonts w:ascii="Times New Roman" w:hAnsi="Times New Roman" w:cs="Times New Roman"/>
          <w:noProof/>
          <w:lang w:eastAsia="en-US"/>
        </w:rPr>
        <w:drawing>
          <wp:inline distT="0" distB="0" distL="0" distR="0" wp14:anchorId="31D86218" wp14:editId="55380B22">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3003">
          <w:tblGrid>
            <w:gridCol w:w="7"/>
            <w:gridCol w:w="2418"/>
            <w:gridCol w:w="436"/>
            <w:gridCol w:w="2713"/>
            <w:gridCol w:w="1274"/>
            <w:gridCol w:w="848"/>
            <w:gridCol w:w="841"/>
            <w:gridCol w:w="1519"/>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05" w:author="mine" w:date="2014-05-21T13:59:00Z">
            <w:trPr>
              <w:gridBefore w:val="1"/>
            </w:trPr>
          </w:trPrChange>
        </w:trPr>
        <w:tc>
          <w:tcPr>
            <w:tcW w:w="1420" w:type="pct"/>
            <w:shd w:val="clear" w:color="auto" w:fill="F3F3F3"/>
            <w:tcPrChange w:id="3006"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3007"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Change w:id="3008"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3009"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11" w:author="mine" w:date="2014-05-21T13:59:00Z">
            <w:trPr>
              <w:gridBefore w:val="1"/>
            </w:trPr>
          </w:trPrChange>
        </w:trPr>
        <w:tc>
          <w:tcPr>
            <w:tcW w:w="1420" w:type="pct"/>
            <w:shd w:val="clear" w:color="auto" w:fill="F3F3F3"/>
            <w:tcPrChange w:id="3012"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3013"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3014"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3015"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301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3017">
                <w:tblGrid>
                  <w:gridCol w:w="667"/>
                  <w:gridCol w:w="3390"/>
                  <w:gridCol w:w="4273"/>
                </w:tblGrid>
              </w:tblGridChange>
            </w:tblGrid>
            <w:tr w:rsidR="00743708" w:rsidRPr="005C5A04" w:rsidTr="00302E42">
              <w:tc>
                <w:tcPr>
                  <w:tcW w:w="667" w:type="dxa"/>
                  <w:shd w:val="clear" w:color="auto" w:fill="D9D9D9" w:themeFill="background1" w:themeFillShade="D9"/>
                  <w:tcPrChange w:id="3018"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3019"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3020"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3021"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3022"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Change w:id="3023"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302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3025"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3026"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27" w:author="theirs" w:date="2014-05-21T13:58:00Z">
              <w:r w:rsidRPr="005C5A04">
                <w:rPr>
                  <w:rFonts w:ascii="Times New Roman" w:hAnsi="Times New Roman" w:cs="Times New Roman"/>
                  <w:bCs/>
                </w:rPr>
                <w:delText>N/A</w:delText>
              </w:r>
            </w:del>
            <w:ins w:id="3028" w:author="theirs" w:date="2014-05-21T13:58:00Z">
              <w:r w:rsidR="00893D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3029" w:name="_Toc385663909"/>
      <w:r w:rsidRPr="000B6E75">
        <w:rPr>
          <w:b/>
          <w:sz w:val="28"/>
          <w:szCs w:val="28"/>
        </w:rPr>
        <w:t>Software System Attributes</w:t>
      </w:r>
      <w:bookmarkEnd w:id="3029"/>
    </w:p>
    <w:p w:rsidR="00EE2452" w:rsidRDefault="00EE2452" w:rsidP="00977D67">
      <w:pPr>
        <w:pStyle w:val="Heading3"/>
        <w:numPr>
          <w:ilvl w:val="0"/>
          <w:numId w:val="61"/>
        </w:numPr>
        <w:ind w:left="900" w:hanging="90"/>
      </w:pPr>
      <w:bookmarkStart w:id="3030" w:name="_Toc385663910"/>
      <w:r w:rsidRPr="00BB2F3C">
        <w:t>Reliability</w:t>
      </w:r>
      <w:bookmarkEnd w:id="3030"/>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3031" w:name="_Toc385663911"/>
      <w:r w:rsidRPr="00BB2F3C">
        <w:t>Availability</w:t>
      </w:r>
      <w:bookmarkEnd w:id="3031"/>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3032" w:name="_Toc385663912"/>
      <w:r>
        <w:t>Security</w:t>
      </w:r>
      <w:bookmarkEnd w:id="3032"/>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3033" w:name="_Toc385663913"/>
      <w:r>
        <w:t>Maintainability</w:t>
      </w:r>
      <w:bookmarkEnd w:id="3033"/>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3034" w:name="_Toc385663914"/>
      <w:r w:rsidRPr="00BB2F3C">
        <w:t>Portability</w:t>
      </w:r>
      <w:bookmarkEnd w:id="3034"/>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3035" w:name="_Toc385663915"/>
      <w:r w:rsidRPr="00BB2F3C">
        <w:t>Performance</w:t>
      </w:r>
      <w:bookmarkEnd w:id="3035"/>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190605">
          <w:pgSz w:w="11907" w:h="16839" w:code="9"/>
          <w:pgMar w:top="1728" w:right="1800" w:bottom="1728" w:left="1152" w:header="720" w:footer="720" w:gutter="648"/>
          <w:cols w:space="720"/>
          <w:titlePg/>
          <w:docGrid w:linePitch="360"/>
          <w:sectPrChange w:id="3036" w:author="mine" w:date="2014-05-21T13:59:00Z">
            <w:sectPr w:rsidR="007648B7" w:rsidSect="00190605">
              <w:pgMar w:top="720" w:right="720" w:bottom="720" w:left="720" w:header="720" w:footer="720" w:gutter="648"/>
            </w:sectPr>
          </w:sectPrChange>
        </w:sectPr>
      </w:pPr>
    </w:p>
    <w:p w:rsidR="00DC78A7" w:rsidRDefault="00DC78A7" w:rsidP="00977D67">
      <w:pPr>
        <w:pStyle w:val="Heading2"/>
        <w:numPr>
          <w:ilvl w:val="0"/>
          <w:numId w:val="56"/>
        </w:numPr>
        <w:rPr>
          <w:b/>
          <w:sz w:val="28"/>
          <w:szCs w:val="28"/>
        </w:rPr>
      </w:pPr>
      <w:bookmarkStart w:id="3037" w:name="_Toc385663916"/>
      <w:r w:rsidRPr="000B6E75">
        <w:rPr>
          <w:b/>
          <w:sz w:val="28"/>
          <w:szCs w:val="28"/>
        </w:rPr>
        <w:lastRenderedPageBreak/>
        <w:t>Entity Relationship Diagram</w:t>
      </w:r>
      <w:bookmarkEnd w:id="3037"/>
    </w:p>
    <w:p w:rsidR="003D0A1E" w:rsidRDefault="00F31321">
      <w:pPr>
        <w:spacing w:after="160" w:line="259" w:lineRule="auto"/>
      </w:pPr>
      <w:r>
        <w:rPr>
          <w:noProof/>
          <w:lang w:eastAsia="en-US"/>
        </w:rPr>
        <w:drawing>
          <wp:anchor distT="0" distB="0" distL="114300" distR="114300" simplePos="0" relativeHeight="251587584" behindDoc="0" locked="0" layoutInCell="1" allowOverlap="1" wp14:anchorId="620FFE14" wp14:editId="1A93203B">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2">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303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3038"/>
    </w:p>
    <w:p w:rsidR="00C37323" w:rsidRDefault="00416509" w:rsidP="00673B0E">
      <w:pPr>
        <w:pStyle w:val="Heading2"/>
        <w:numPr>
          <w:ilvl w:val="0"/>
          <w:numId w:val="3"/>
        </w:numPr>
        <w:rPr>
          <w:b/>
          <w:sz w:val="28"/>
          <w:szCs w:val="28"/>
        </w:rPr>
      </w:pPr>
      <w:bookmarkStart w:id="3039" w:name="_Toc385663918"/>
      <w:r w:rsidRPr="002204AE">
        <w:rPr>
          <w:b/>
          <w:sz w:val="28"/>
          <w:szCs w:val="28"/>
        </w:rPr>
        <w:t>Design Overview</w:t>
      </w:r>
      <w:bookmarkEnd w:id="303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3040" w:name="_Toc385663919"/>
      <w:r w:rsidRPr="002204AE">
        <w:rPr>
          <w:b/>
          <w:sz w:val="28"/>
          <w:szCs w:val="28"/>
        </w:rPr>
        <w:t>System Architectural Design</w:t>
      </w:r>
      <w:bookmarkEnd w:id="304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14:anchorId="19483E8B" wp14:editId="03941C7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3">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3041" w:name="_Toc385663920"/>
      <w:r w:rsidRPr="002204AE">
        <w:rPr>
          <w:b/>
          <w:sz w:val="28"/>
          <w:szCs w:val="28"/>
        </w:rPr>
        <w:lastRenderedPageBreak/>
        <w:t>Component Diagram</w:t>
      </w:r>
      <w:bookmarkEnd w:id="3041"/>
    </w:p>
    <w:p w:rsidR="00F23C3F" w:rsidRDefault="00F23C3F" w:rsidP="00F23C3F">
      <w:r w:rsidRPr="00F23C3F">
        <w:rPr>
          <w:noProof/>
          <w:lang w:eastAsia="en-US"/>
        </w:rPr>
        <w:drawing>
          <wp:inline distT="0" distB="0" distL="0" distR="0" wp14:anchorId="6413A22B" wp14:editId="60412F46">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The TSMT system include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expose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3042" w:name="_Toc385663921"/>
      <w:r>
        <w:rPr>
          <w:b/>
          <w:sz w:val="28"/>
          <w:szCs w:val="28"/>
        </w:rPr>
        <w:t>Class diagram</w:t>
      </w:r>
      <w:bookmarkEnd w:id="3042"/>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3FBF8099" wp14:editId="30B54433">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bookmarkStart w:id="3043" w:name="_GoBack"/>
      <w:bookmarkEnd w:id="3043"/>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3044" w:name="_Toc385663922"/>
      <w:r>
        <w:rPr>
          <w:b/>
          <w:sz w:val="28"/>
          <w:szCs w:val="28"/>
        </w:rPr>
        <w:t>Behavioral</w:t>
      </w:r>
      <w:r w:rsidR="00416509" w:rsidRPr="002204AE">
        <w:rPr>
          <w:b/>
          <w:sz w:val="28"/>
          <w:szCs w:val="28"/>
        </w:rPr>
        <w:t xml:space="preserve"> Diagram</w:t>
      </w:r>
      <w:r w:rsidR="00CA6534">
        <w:rPr>
          <w:b/>
          <w:sz w:val="28"/>
          <w:szCs w:val="28"/>
        </w:rPr>
        <w:t>s</w:t>
      </w:r>
      <w:bookmarkEnd w:id="3044"/>
    </w:p>
    <w:p w:rsidR="00CA6534" w:rsidRDefault="00CA6534" w:rsidP="00255909">
      <w:pPr>
        <w:pStyle w:val="Heading3"/>
        <w:numPr>
          <w:ilvl w:val="0"/>
          <w:numId w:val="85"/>
        </w:numPr>
        <w:ind w:left="1170"/>
        <w:rPr>
          <w:b/>
        </w:rPr>
      </w:pPr>
      <w:bookmarkStart w:id="3045" w:name="_Toc385663923"/>
      <w:r w:rsidRPr="00CA6534">
        <w:rPr>
          <w:b/>
        </w:rPr>
        <w:t xml:space="preserve">State Machine Diagram: </w:t>
      </w:r>
      <w:r w:rsidR="00770CCA">
        <w:rPr>
          <w:b/>
        </w:rPr>
        <w:t>The status transition of registering into a charity</w:t>
      </w:r>
      <w:r w:rsidR="00107D0D">
        <w:rPr>
          <w:b/>
        </w:rPr>
        <w:t xml:space="preserve"> of candidate</w:t>
      </w:r>
      <w:bookmarkEnd w:id="3045"/>
    </w:p>
    <w:p w:rsidR="00A262DE" w:rsidRPr="00A262DE" w:rsidRDefault="00A262DE" w:rsidP="009F51AB">
      <w:pPr>
        <w:jc w:val="center"/>
        <w:rPr>
          <w:del w:id="3046" w:author="theirs" w:date="2014-05-21T13:58:00Z"/>
        </w:rPr>
      </w:pPr>
      <w:del w:id="3047" w:author="theirs" w:date="2014-05-21T13:58:00Z">
        <w:r>
          <w:rPr>
            <w:noProof/>
            <w:lang w:eastAsia="en-US"/>
          </w:rPr>
          <w:drawing>
            <wp:inline distT="0" distB="0" distL="0" distR="0" wp14:anchorId="35063178" wp14:editId="49A4935F">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6">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del>
    </w:p>
    <w:p w:rsidR="00A262DE" w:rsidRPr="00A262DE" w:rsidRDefault="00770B5F" w:rsidP="009F51AB">
      <w:pPr>
        <w:jc w:val="center"/>
        <w:rPr>
          <w:ins w:id="3048" w:author="theirs" w:date="2014-05-21T13:58:00Z"/>
        </w:rPr>
      </w:pPr>
      <w:bookmarkStart w:id="3049" w:name="_Toc385663924"/>
      <w:ins w:id="3050" w:author="theirs" w:date="2014-05-21T13:58:00Z">
        <w:r>
          <w:rPr>
            <w:noProof/>
            <w:lang w:eastAsia="en-US"/>
          </w:rPr>
          <w:drawing>
            <wp:inline distT="0" distB="0" distL="0" distR="0" wp14:anchorId="64BCDBE2" wp14:editId="3C4C6703">
              <wp:extent cx="5967984" cy="248021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4080" cy="2482750"/>
                      </a:xfrm>
                      <a:prstGeom prst="rect">
                        <a:avLst/>
                      </a:prstGeom>
                    </pic:spPr>
                  </pic:pic>
                </a:graphicData>
              </a:graphic>
            </wp:inline>
          </w:drawing>
        </w:r>
      </w:ins>
    </w:p>
    <w:p w:rsidR="00A262DE" w:rsidRDefault="00A262DE" w:rsidP="00255909">
      <w:pPr>
        <w:pStyle w:val="Heading3"/>
        <w:numPr>
          <w:ilvl w:val="0"/>
          <w:numId w:val="85"/>
        </w:numPr>
        <w:ind w:left="1170"/>
        <w:rPr>
          <w:b/>
        </w:rPr>
      </w:pPr>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3049"/>
    </w:p>
    <w:p w:rsidR="00A262DE" w:rsidRPr="00A262DE" w:rsidRDefault="009F51AB" w:rsidP="009F51AB">
      <w:pPr>
        <w:jc w:val="center"/>
      </w:pPr>
      <w:r>
        <w:rPr>
          <w:noProof/>
          <w:lang w:eastAsia="en-US"/>
        </w:rPr>
        <w:drawing>
          <wp:inline distT="0" distB="0" distL="0" distR="0" wp14:anchorId="49B687FE" wp14:editId="7A8BE50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8">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3051" w:name="_Toc385663925"/>
      <w:r w:rsidRPr="00CA6534">
        <w:rPr>
          <w:b/>
        </w:rPr>
        <w:t xml:space="preserve">State Machine Diagram: </w:t>
      </w:r>
      <w:r>
        <w:rPr>
          <w:b/>
        </w:rPr>
        <w:t>The status transition of registering into charity of volunteer</w:t>
      </w:r>
      <w:bookmarkEnd w:id="3051"/>
    </w:p>
    <w:p w:rsidR="00302E42" w:rsidRPr="00302E42" w:rsidRDefault="00302E42" w:rsidP="00302E42">
      <w:pPr>
        <w:jc w:val="center"/>
      </w:pPr>
      <w:r>
        <w:rPr>
          <w:noProof/>
          <w:lang w:eastAsia="en-US"/>
        </w:rPr>
        <w:drawing>
          <wp:inline distT="0" distB="0" distL="0" distR="0" wp14:anchorId="63DD2703" wp14:editId="362E7B3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9">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3052" w:name="_Toc385663926"/>
      <w:r>
        <w:rPr>
          <w:b/>
        </w:rPr>
        <w:lastRenderedPageBreak/>
        <w:t>Sequence diagram: Add Post (Admin)</w:t>
      </w:r>
      <w:bookmarkEnd w:id="3052"/>
    </w:p>
    <w:p w:rsidR="00A17232" w:rsidRPr="00A17232" w:rsidRDefault="00A17232" w:rsidP="00A17232">
      <w:r w:rsidRPr="00A17232">
        <w:rPr>
          <w:noProof/>
          <w:lang w:eastAsia="en-US"/>
        </w:rPr>
        <w:drawing>
          <wp:inline distT="0" distB="0" distL="0" distR="0" wp14:anchorId="303A3172" wp14:editId="43879FEE">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3" w:name="_Toc385663927"/>
      <w:r>
        <w:rPr>
          <w:b/>
        </w:rPr>
        <w:lastRenderedPageBreak/>
        <w:t>Sequence diagram: Edit Post (Admin)</w:t>
      </w:r>
      <w:bookmarkEnd w:id="3053"/>
    </w:p>
    <w:p w:rsidR="00A17232" w:rsidRPr="00A17232" w:rsidRDefault="00A17232" w:rsidP="00A17232">
      <w:r w:rsidRPr="00A17232">
        <w:rPr>
          <w:noProof/>
          <w:lang w:eastAsia="en-US"/>
        </w:rPr>
        <w:drawing>
          <wp:inline distT="0" distB="0" distL="0" distR="0" wp14:anchorId="450F4C2C" wp14:editId="76E9FE3C">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4" w:name="_Toc385663928"/>
      <w:r>
        <w:rPr>
          <w:b/>
        </w:rPr>
        <w:lastRenderedPageBreak/>
        <w:t>Sequence diagram: Delete Post (Admin)</w:t>
      </w:r>
      <w:bookmarkEnd w:id="3054"/>
    </w:p>
    <w:p w:rsidR="00A17232" w:rsidRPr="00A17232" w:rsidRDefault="00A17232" w:rsidP="00A17232">
      <w:r w:rsidRPr="00A17232">
        <w:rPr>
          <w:noProof/>
          <w:lang w:eastAsia="en-US"/>
        </w:rPr>
        <w:drawing>
          <wp:inline distT="0" distB="0" distL="0" distR="0" wp14:anchorId="09CB443A" wp14:editId="5605256F">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5" w:name="_Toc385663929"/>
      <w:r>
        <w:rPr>
          <w:b/>
        </w:rPr>
        <w:t>Sequence diagram: View News (Admin)</w:t>
      </w:r>
      <w:bookmarkEnd w:id="3055"/>
    </w:p>
    <w:p w:rsidR="00A17232" w:rsidRPr="00A17232" w:rsidRDefault="00A17232" w:rsidP="00A17232">
      <w:r w:rsidRPr="00A17232">
        <w:rPr>
          <w:noProof/>
          <w:lang w:eastAsia="en-US"/>
        </w:rPr>
        <w:drawing>
          <wp:inline distT="0" distB="0" distL="0" distR="0" wp14:anchorId="1E79EE4A" wp14:editId="46B753FD">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6" w:name="_Toc385663930"/>
      <w:r>
        <w:rPr>
          <w:b/>
        </w:rPr>
        <w:lastRenderedPageBreak/>
        <w:t>Sequence diagram: Add University (Admin)</w:t>
      </w:r>
      <w:bookmarkEnd w:id="3056"/>
    </w:p>
    <w:p w:rsidR="00A17232" w:rsidRPr="00A17232" w:rsidRDefault="00A17232" w:rsidP="00A17232">
      <w:r w:rsidRPr="00A17232">
        <w:rPr>
          <w:noProof/>
          <w:lang w:eastAsia="en-US"/>
        </w:rPr>
        <w:drawing>
          <wp:inline distT="0" distB="0" distL="0" distR="0" wp14:anchorId="021DF937" wp14:editId="52EE6076">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7" w:name="_Toc385663931"/>
      <w:r>
        <w:rPr>
          <w:b/>
        </w:rPr>
        <w:lastRenderedPageBreak/>
        <w:t>Sequence diagram: Edit University (Admin)</w:t>
      </w:r>
      <w:bookmarkEnd w:id="3057"/>
    </w:p>
    <w:p w:rsidR="00A17232" w:rsidRPr="00A17232" w:rsidRDefault="00A17232" w:rsidP="00A17232">
      <w:r w:rsidRPr="00A17232">
        <w:rPr>
          <w:noProof/>
          <w:lang w:eastAsia="en-US"/>
        </w:rPr>
        <w:drawing>
          <wp:inline distT="0" distB="0" distL="0" distR="0" wp14:anchorId="1DF77287" wp14:editId="38F15F7D">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8" w:name="_Toc385663932"/>
      <w:r>
        <w:rPr>
          <w:b/>
        </w:rPr>
        <w:lastRenderedPageBreak/>
        <w:t>Sequence diagram: Delete University (Admin)</w:t>
      </w:r>
      <w:bookmarkEnd w:id="3058"/>
    </w:p>
    <w:p w:rsidR="00A17232" w:rsidRPr="00A17232" w:rsidRDefault="00A17232" w:rsidP="00A17232">
      <w:r w:rsidRPr="00A17232">
        <w:rPr>
          <w:noProof/>
          <w:lang w:eastAsia="en-US"/>
        </w:rPr>
        <w:drawing>
          <wp:inline distT="0" distB="0" distL="0" distR="0" wp14:anchorId="1EE90BF7" wp14:editId="6D7CB621">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9" w:name="_Toc385663933"/>
      <w:r>
        <w:rPr>
          <w:b/>
        </w:rPr>
        <w:t>Sequence diagram: View University (Admin)</w:t>
      </w:r>
      <w:bookmarkEnd w:id="3059"/>
    </w:p>
    <w:p w:rsidR="00A17232" w:rsidRPr="00A17232" w:rsidRDefault="00A17232" w:rsidP="00A17232">
      <w:r w:rsidRPr="00A17232">
        <w:rPr>
          <w:noProof/>
          <w:lang w:eastAsia="en-US"/>
        </w:rPr>
        <w:drawing>
          <wp:inline distT="0" distB="0" distL="0" distR="0" wp14:anchorId="6464010E" wp14:editId="6B8953AB">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3060" w:name="_Toc385663934"/>
      <w:r>
        <w:rPr>
          <w:b/>
        </w:rPr>
        <w:lastRenderedPageBreak/>
        <w:t>Sequence diagram: Delete University Examination (Admin)</w:t>
      </w:r>
      <w:bookmarkEnd w:id="3060"/>
    </w:p>
    <w:p w:rsidR="001852EC" w:rsidRPr="001852EC" w:rsidRDefault="001852EC" w:rsidP="001852EC">
      <w:r w:rsidRPr="00A17232">
        <w:rPr>
          <w:noProof/>
          <w:lang w:eastAsia="en-US"/>
        </w:rPr>
        <w:drawing>
          <wp:inline distT="0" distB="0" distL="0" distR="0" wp14:anchorId="0E5BC24E" wp14:editId="7139F57D">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3061" w:name="_Toc385663935"/>
      <w:r>
        <w:rPr>
          <w:b/>
        </w:rPr>
        <w:t>Sequence diagram: View University Examination (Admin)</w:t>
      </w:r>
      <w:bookmarkEnd w:id="3061"/>
    </w:p>
    <w:p w:rsidR="001852EC" w:rsidRPr="001852EC" w:rsidRDefault="001852EC" w:rsidP="001852EC">
      <w:r>
        <w:tab/>
      </w:r>
      <w:r w:rsidRPr="001852EC">
        <w:rPr>
          <w:noProof/>
          <w:lang w:eastAsia="en-US"/>
        </w:rPr>
        <w:drawing>
          <wp:inline distT="0" distB="0" distL="0" distR="0" wp14:anchorId="578B9D5E" wp14:editId="2220FACA">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3062" w:name="_Toc385663936"/>
      <w:r>
        <w:rPr>
          <w:b/>
        </w:rPr>
        <w:lastRenderedPageBreak/>
        <w:t>Sequence diagram: Add Examination Venue (Admin)</w:t>
      </w:r>
      <w:bookmarkEnd w:id="3062"/>
    </w:p>
    <w:p w:rsidR="001852EC" w:rsidRPr="001852EC" w:rsidRDefault="001852EC" w:rsidP="001852EC">
      <w:r w:rsidRPr="001852EC">
        <w:rPr>
          <w:noProof/>
          <w:lang w:eastAsia="en-US"/>
        </w:rPr>
        <w:drawing>
          <wp:inline distT="0" distB="0" distL="0" distR="0" wp14:anchorId="6641D07A" wp14:editId="05E7C1E6">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3" w:name="_Toc385663937"/>
      <w:r>
        <w:rPr>
          <w:b/>
        </w:rPr>
        <w:lastRenderedPageBreak/>
        <w:t>Sequence diagram: Edit Examination Venue (Admin)</w:t>
      </w:r>
      <w:bookmarkEnd w:id="3063"/>
    </w:p>
    <w:p w:rsidR="001852EC" w:rsidRPr="001852EC" w:rsidRDefault="001852EC" w:rsidP="001852EC">
      <w:r w:rsidRPr="001852EC">
        <w:rPr>
          <w:noProof/>
          <w:lang w:eastAsia="en-US"/>
        </w:rPr>
        <w:drawing>
          <wp:inline distT="0" distB="0" distL="0" distR="0" wp14:anchorId="27064569" wp14:editId="36A1911B">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3064" w:name="_Toc385663938"/>
      <w:r>
        <w:rPr>
          <w:b/>
        </w:rPr>
        <w:lastRenderedPageBreak/>
        <w:t>Sequence diagram: View List Examination Venue (Admin)</w:t>
      </w:r>
      <w:bookmarkEnd w:id="3064"/>
    </w:p>
    <w:p w:rsidR="001852EC" w:rsidRPr="001852EC" w:rsidRDefault="001852EC" w:rsidP="001852EC">
      <w:r w:rsidRPr="001852EC">
        <w:rPr>
          <w:noProof/>
          <w:lang w:eastAsia="en-US"/>
        </w:rPr>
        <w:drawing>
          <wp:inline distT="0" distB="0" distL="0" distR="0" wp14:anchorId="6F4888FB" wp14:editId="4CBBECA9">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5" w:name="_Toc385663939"/>
      <w:r>
        <w:rPr>
          <w:b/>
        </w:rPr>
        <w:t xml:space="preserve">Sequence diagram: </w:t>
      </w:r>
      <w:r w:rsidR="00E525E6">
        <w:rPr>
          <w:b/>
        </w:rPr>
        <w:t>Approve Friend Request</w:t>
      </w:r>
      <w:r>
        <w:rPr>
          <w:b/>
        </w:rPr>
        <w:t xml:space="preserve"> (</w:t>
      </w:r>
      <w:r w:rsidR="00E525E6">
        <w:rPr>
          <w:b/>
        </w:rPr>
        <w:t>Candidate</w:t>
      </w:r>
      <w:r>
        <w:rPr>
          <w:b/>
        </w:rPr>
        <w:t>)</w:t>
      </w:r>
      <w:bookmarkEnd w:id="3065"/>
    </w:p>
    <w:p w:rsidR="007D37F4" w:rsidRPr="007D37F4" w:rsidRDefault="007D37F4" w:rsidP="007D37F4">
      <w:r w:rsidRPr="007D37F4">
        <w:rPr>
          <w:noProof/>
          <w:lang w:eastAsia="en-US"/>
        </w:rPr>
        <w:drawing>
          <wp:inline distT="0" distB="0" distL="0" distR="0" wp14:anchorId="6072E363" wp14:editId="328A3E8F">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6"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3066"/>
    </w:p>
    <w:p w:rsidR="007D37F4" w:rsidRPr="007D37F4" w:rsidRDefault="007D37F4" w:rsidP="007D37F4">
      <w:pPr>
        <w:tabs>
          <w:tab w:val="left" w:pos="5810"/>
        </w:tabs>
      </w:pPr>
      <w:r>
        <w:tab/>
      </w:r>
      <w:r w:rsidRPr="007D37F4">
        <w:rPr>
          <w:noProof/>
          <w:lang w:eastAsia="en-US"/>
        </w:rPr>
        <w:drawing>
          <wp:inline distT="0" distB="0" distL="0" distR="0" wp14:anchorId="7C8EB582" wp14:editId="09D639F6">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7" w:name="_Toc385663941"/>
      <w:r>
        <w:rPr>
          <w:b/>
        </w:rPr>
        <w:t xml:space="preserve">Sequence diagram: </w:t>
      </w:r>
      <w:r w:rsidR="007D37F4">
        <w:rPr>
          <w:b/>
        </w:rPr>
        <w:t>Deny Friend’s Request</w:t>
      </w:r>
      <w:r>
        <w:rPr>
          <w:b/>
        </w:rPr>
        <w:t xml:space="preserve"> (</w:t>
      </w:r>
      <w:r w:rsidR="00E525E6">
        <w:rPr>
          <w:b/>
        </w:rPr>
        <w:t>Candidate</w:t>
      </w:r>
      <w:r>
        <w:rPr>
          <w:b/>
        </w:rPr>
        <w:t>)</w:t>
      </w:r>
      <w:bookmarkEnd w:id="3067"/>
    </w:p>
    <w:p w:rsidR="007D37F4" w:rsidRPr="007D37F4" w:rsidRDefault="007D37F4" w:rsidP="007D37F4">
      <w:r w:rsidRPr="007D37F4">
        <w:rPr>
          <w:noProof/>
          <w:lang w:eastAsia="en-US"/>
        </w:rPr>
        <w:drawing>
          <wp:inline distT="0" distB="0" distL="0" distR="0" wp14:anchorId="7A7A3E0C" wp14:editId="3EAB4E97">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8" w:name="_Toc385663942"/>
      <w:r>
        <w:rPr>
          <w:b/>
        </w:rPr>
        <w:lastRenderedPageBreak/>
        <w:t>Sequence diagram: Invite to Group (Candidate)</w:t>
      </w:r>
      <w:bookmarkEnd w:id="3068"/>
    </w:p>
    <w:p w:rsidR="007D37F4" w:rsidRPr="007D37F4" w:rsidRDefault="007D37F4" w:rsidP="007D37F4">
      <w:r w:rsidRPr="007D37F4">
        <w:rPr>
          <w:noProof/>
          <w:lang w:eastAsia="en-US"/>
        </w:rPr>
        <w:drawing>
          <wp:inline distT="0" distB="0" distL="0" distR="0" wp14:anchorId="4CF2D6FD" wp14:editId="1B2E837A">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9" w:name="_Toc385663943"/>
      <w:r>
        <w:rPr>
          <w:b/>
        </w:rPr>
        <w:lastRenderedPageBreak/>
        <w:t>Sequence diagram: Join in Charity Exam (Candidate)</w:t>
      </w:r>
      <w:bookmarkEnd w:id="3069"/>
    </w:p>
    <w:p w:rsidR="007D37F4" w:rsidRPr="007D37F4" w:rsidRDefault="007D37F4" w:rsidP="007D37F4">
      <w:r w:rsidRPr="007D37F4">
        <w:rPr>
          <w:noProof/>
          <w:lang w:eastAsia="en-US"/>
        </w:rPr>
        <w:drawing>
          <wp:inline distT="0" distB="0" distL="0" distR="0" wp14:anchorId="62769172" wp14:editId="79B6B01B">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0" w:name="_Toc385663944"/>
      <w:r>
        <w:rPr>
          <w:b/>
        </w:rPr>
        <w:t>Sequence diagram: Leave Charity Exam (Candidate)</w:t>
      </w:r>
      <w:bookmarkEnd w:id="3070"/>
    </w:p>
    <w:p w:rsidR="007D37F4" w:rsidRPr="007D37F4" w:rsidRDefault="007D37F4" w:rsidP="007D37F4">
      <w:r w:rsidRPr="007D37F4">
        <w:rPr>
          <w:noProof/>
          <w:lang w:eastAsia="en-US"/>
        </w:rPr>
        <w:drawing>
          <wp:inline distT="0" distB="0" distL="0" distR="0" wp14:anchorId="708EF903" wp14:editId="37F3D603">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1" w:name="_Toc385663945"/>
      <w:r>
        <w:rPr>
          <w:b/>
        </w:rPr>
        <w:lastRenderedPageBreak/>
        <w:t>Sequence diagram: Add Car (Charity)</w:t>
      </w:r>
      <w:bookmarkEnd w:id="3071"/>
    </w:p>
    <w:p w:rsidR="005B7238" w:rsidRPr="005B7238" w:rsidRDefault="00DE10E5" w:rsidP="005B7238">
      <w:r w:rsidRPr="00DE10E5">
        <w:rPr>
          <w:noProof/>
          <w:lang w:eastAsia="en-US"/>
        </w:rPr>
        <w:drawing>
          <wp:inline distT="0" distB="0" distL="0" distR="0" wp14:anchorId="2065F68D" wp14:editId="02B0415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3072" w:name="_Toc385663946"/>
      <w:r w:rsidRPr="005B7238">
        <w:rPr>
          <w:b/>
        </w:rPr>
        <w:lastRenderedPageBreak/>
        <w:t xml:space="preserve">Sequence diagram: </w:t>
      </w:r>
      <w:r w:rsidR="00EE2952" w:rsidRPr="005B7238">
        <w:rPr>
          <w:b/>
        </w:rPr>
        <w:t>Approve</w:t>
      </w:r>
      <w:r w:rsidRPr="005B7238">
        <w:rPr>
          <w:b/>
        </w:rPr>
        <w:t xml:space="preserve"> Car (Charity)</w:t>
      </w:r>
      <w:bookmarkEnd w:id="3072"/>
    </w:p>
    <w:p w:rsidR="005B7238" w:rsidRPr="005B7238" w:rsidRDefault="00DE10E5" w:rsidP="00DE10E5">
      <w:pPr>
        <w:tabs>
          <w:tab w:val="left" w:pos="2579"/>
        </w:tabs>
      </w:pPr>
      <w:r>
        <w:tab/>
      </w:r>
      <w:r w:rsidRPr="00DE10E5">
        <w:rPr>
          <w:noProof/>
          <w:lang w:eastAsia="en-US"/>
        </w:rPr>
        <w:drawing>
          <wp:inline distT="0" distB="0" distL="0" distR="0" wp14:anchorId="3EC6557B" wp14:editId="59CA2B19">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3073" w:name="_Toc385663947"/>
      <w:r w:rsidRPr="005B7238">
        <w:rPr>
          <w:b/>
        </w:rPr>
        <w:lastRenderedPageBreak/>
        <w:t xml:space="preserve">Sequence diagram: </w:t>
      </w:r>
      <w:r w:rsidR="00EE2952" w:rsidRPr="005B7238">
        <w:rPr>
          <w:b/>
        </w:rPr>
        <w:t>Approve Lodge</w:t>
      </w:r>
      <w:r w:rsidRPr="005B7238">
        <w:rPr>
          <w:b/>
        </w:rPr>
        <w:t xml:space="preserve"> (Charity)</w:t>
      </w:r>
      <w:bookmarkEnd w:id="3073"/>
    </w:p>
    <w:p w:rsidR="005B7238" w:rsidRPr="005B7238" w:rsidRDefault="00DE10E5" w:rsidP="005B7238">
      <w:r w:rsidRPr="00DE10E5">
        <w:rPr>
          <w:noProof/>
          <w:lang w:eastAsia="en-US"/>
        </w:rPr>
        <w:drawing>
          <wp:inline distT="0" distB="0" distL="0" distR="0" wp14:anchorId="3BE43FA4" wp14:editId="3E6A3D16">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4"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3074"/>
    </w:p>
    <w:p w:rsidR="005B7238" w:rsidRPr="005B7238" w:rsidRDefault="00DE10E5" w:rsidP="005B7238">
      <w:r w:rsidRPr="00DE10E5">
        <w:rPr>
          <w:noProof/>
          <w:lang w:eastAsia="en-US"/>
        </w:rPr>
        <w:drawing>
          <wp:inline distT="0" distB="0" distL="0" distR="0" wp14:anchorId="0CB64BEA" wp14:editId="488AF818">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5" w:name="_Toc385663949"/>
      <w:r>
        <w:rPr>
          <w:b/>
        </w:rPr>
        <w:lastRenderedPageBreak/>
        <w:t xml:space="preserve">Sequence diagram: </w:t>
      </w:r>
      <w:r w:rsidR="00EE2952">
        <w:rPr>
          <w:b/>
        </w:rPr>
        <w:t xml:space="preserve">Assign Lodge to Charity Exam </w:t>
      </w:r>
      <w:r>
        <w:rPr>
          <w:b/>
        </w:rPr>
        <w:t>(Charity)</w:t>
      </w:r>
      <w:bookmarkEnd w:id="3075"/>
    </w:p>
    <w:p w:rsidR="005B7238" w:rsidRPr="005B7238" w:rsidRDefault="00DE10E5" w:rsidP="005B7238">
      <w:r w:rsidRPr="00DE10E5">
        <w:rPr>
          <w:noProof/>
          <w:lang w:eastAsia="en-US"/>
        </w:rPr>
        <w:drawing>
          <wp:inline distT="0" distB="0" distL="0" distR="0" wp14:anchorId="165C9161" wp14:editId="7841F5D9">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6" w:name="_Toc385663950"/>
      <w:r>
        <w:rPr>
          <w:b/>
        </w:rPr>
        <w:lastRenderedPageBreak/>
        <w:t xml:space="preserve">Sequence diagram: </w:t>
      </w:r>
      <w:r w:rsidR="00EE2952">
        <w:rPr>
          <w:b/>
        </w:rPr>
        <w:t>Delete Lodge</w:t>
      </w:r>
      <w:r>
        <w:rPr>
          <w:b/>
        </w:rPr>
        <w:t xml:space="preserve"> (Charity)</w:t>
      </w:r>
      <w:bookmarkEnd w:id="3076"/>
    </w:p>
    <w:p w:rsidR="005B7238" w:rsidRPr="005B7238" w:rsidRDefault="00DE10E5" w:rsidP="005B7238">
      <w:r w:rsidRPr="00DE10E5">
        <w:rPr>
          <w:noProof/>
          <w:lang w:eastAsia="en-US"/>
        </w:rPr>
        <w:drawing>
          <wp:inline distT="0" distB="0" distL="0" distR="0" wp14:anchorId="15818E34" wp14:editId="26392AD9">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7" w:name="_Toc385663951"/>
      <w:r>
        <w:rPr>
          <w:b/>
        </w:rPr>
        <w:lastRenderedPageBreak/>
        <w:t xml:space="preserve">Sequence diagram: </w:t>
      </w:r>
      <w:r w:rsidR="00EE2952">
        <w:rPr>
          <w:b/>
        </w:rPr>
        <w:t>Denie Car</w:t>
      </w:r>
      <w:r>
        <w:rPr>
          <w:b/>
        </w:rPr>
        <w:t xml:space="preserve"> (Charity)</w:t>
      </w:r>
      <w:bookmarkEnd w:id="3077"/>
    </w:p>
    <w:p w:rsidR="005B7238" w:rsidRPr="005B7238" w:rsidRDefault="00DE10E5" w:rsidP="005B7238">
      <w:r w:rsidRPr="00DE10E5">
        <w:rPr>
          <w:noProof/>
          <w:lang w:eastAsia="en-US"/>
        </w:rPr>
        <w:drawing>
          <wp:inline distT="0" distB="0" distL="0" distR="0" wp14:anchorId="7A2D8505" wp14:editId="3F5507E1">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8" w:name="_Toc385663952"/>
      <w:r>
        <w:rPr>
          <w:b/>
        </w:rPr>
        <w:lastRenderedPageBreak/>
        <w:t xml:space="preserve">Sequence diagram: Denie </w:t>
      </w:r>
      <w:r w:rsidR="00B1647D">
        <w:rPr>
          <w:b/>
        </w:rPr>
        <w:t>Lodge</w:t>
      </w:r>
      <w:r>
        <w:rPr>
          <w:b/>
        </w:rPr>
        <w:t xml:space="preserve"> (Charity)</w:t>
      </w:r>
      <w:bookmarkEnd w:id="3078"/>
    </w:p>
    <w:p w:rsidR="005B7238" w:rsidRPr="005B7238" w:rsidRDefault="00DE10E5" w:rsidP="005B7238">
      <w:r w:rsidRPr="00DE10E5">
        <w:rPr>
          <w:noProof/>
          <w:lang w:eastAsia="en-US"/>
        </w:rPr>
        <w:drawing>
          <wp:inline distT="0" distB="0" distL="0" distR="0" wp14:anchorId="3C1C0E57" wp14:editId="1B5F0403">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9" w:name="_Toc385663953"/>
      <w:r>
        <w:rPr>
          <w:b/>
        </w:rPr>
        <w:lastRenderedPageBreak/>
        <w:t xml:space="preserve">Sequence diagram: </w:t>
      </w:r>
      <w:r w:rsidR="00B1647D">
        <w:rPr>
          <w:b/>
        </w:rPr>
        <w:t>Edit Lodge</w:t>
      </w:r>
      <w:r>
        <w:rPr>
          <w:b/>
        </w:rPr>
        <w:t xml:space="preserve"> (Charity)</w:t>
      </w:r>
      <w:bookmarkEnd w:id="3079"/>
    </w:p>
    <w:p w:rsidR="005B7238" w:rsidRPr="005B7238" w:rsidRDefault="00DE10E5" w:rsidP="005B7238">
      <w:r w:rsidRPr="00DE10E5">
        <w:rPr>
          <w:noProof/>
          <w:lang w:eastAsia="en-US"/>
        </w:rPr>
        <w:drawing>
          <wp:inline distT="0" distB="0" distL="0" distR="0" wp14:anchorId="2729A9DA" wp14:editId="0465E3F8">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80" w:name="_Toc385663954"/>
      <w:r>
        <w:rPr>
          <w:b/>
        </w:rPr>
        <w:lastRenderedPageBreak/>
        <w:t xml:space="preserve">Sequence diagram: </w:t>
      </w:r>
      <w:r w:rsidR="00B1647D">
        <w:rPr>
          <w:b/>
        </w:rPr>
        <w:t>Remove Car</w:t>
      </w:r>
      <w:r>
        <w:rPr>
          <w:b/>
        </w:rPr>
        <w:t xml:space="preserve"> (Charity)</w:t>
      </w:r>
      <w:bookmarkEnd w:id="3080"/>
    </w:p>
    <w:p w:rsidR="005B7238" w:rsidRPr="005B7238" w:rsidRDefault="00DE10E5" w:rsidP="000E1E63">
      <w:r>
        <w:tab/>
      </w:r>
      <w:r w:rsidR="000E1E63">
        <w:tab/>
      </w:r>
      <w:r w:rsidR="000E1E63" w:rsidRPr="000E1E63">
        <w:rPr>
          <w:noProof/>
          <w:lang w:eastAsia="en-US"/>
        </w:rPr>
        <w:drawing>
          <wp:inline distT="0" distB="0" distL="0" distR="0" wp14:anchorId="53E7576A" wp14:editId="6D1171CB">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3081"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3081"/>
    </w:p>
    <w:p w:rsidR="00892020" w:rsidRPr="00892020" w:rsidRDefault="00622DE9" w:rsidP="00622DE9">
      <w:pPr>
        <w:tabs>
          <w:tab w:val="left" w:pos="2780"/>
        </w:tabs>
      </w:pPr>
      <w:r>
        <w:tab/>
      </w:r>
      <w:r w:rsidRPr="00622DE9">
        <w:rPr>
          <w:noProof/>
          <w:lang w:eastAsia="en-US"/>
        </w:rPr>
        <w:drawing>
          <wp:inline distT="0" distB="0" distL="0" distR="0" wp14:anchorId="5147755A" wp14:editId="3D6DDA3B">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2" w:name="_Toc385663956"/>
      <w:r w:rsidRPr="00523826">
        <w:rPr>
          <w:b/>
        </w:rPr>
        <w:lastRenderedPageBreak/>
        <w:t xml:space="preserve">Sequence diagram: </w:t>
      </w:r>
      <w:r>
        <w:rPr>
          <w:b/>
        </w:rPr>
        <w:t>Edit</w:t>
      </w:r>
      <w:r w:rsidRPr="00523826">
        <w:rPr>
          <w:b/>
        </w:rPr>
        <w:t xml:space="preserve"> Car (Sponsor)</w:t>
      </w:r>
      <w:bookmarkEnd w:id="3082"/>
    </w:p>
    <w:p w:rsidR="00892020" w:rsidRPr="00892020" w:rsidRDefault="00622DE9" w:rsidP="00622DE9">
      <w:pPr>
        <w:tabs>
          <w:tab w:val="left" w:pos="2746"/>
        </w:tabs>
      </w:pPr>
      <w:r>
        <w:tab/>
      </w:r>
      <w:r w:rsidRPr="00622DE9">
        <w:rPr>
          <w:noProof/>
          <w:lang w:eastAsia="en-US"/>
        </w:rPr>
        <w:drawing>
          <wp:inline distT="0" distB="0" distL="0" distR="0" wp14:anchorId="3A59EFC9" wp14:editId="2750D08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3" w:name="_Toc385663957"/>
      <w:r w:rsidRPr="00523826">
        <w:rPr>
          <w:b/>
        </w:rPr>
        <w:lastRenderedPageBreak/>
        <w:t xml:space="preserve">Sequence diagram: </w:t>
      </w:r>
      <w:r>
        <w:rPr>
          <w:b/>
        </w:rPr>
        <w:t>Delete</w:t>
      </w:r>
      <w:r w:rsidRPr="00523826">
        <w:rPr>
          <w:b/>
        </w:rPr>
        <w:t xml:space="preserve"> Car (Sponsor)</w:t>
      </w:r>
      <w:bookmarkEnd w:id="3083"/>
    </w:p>
    <w:p w:rsidR="00892020" w:rsidRPr="00892020" w:rsidRDefault="009820BD" w:rsidP="00892020">
      <w:r w:rsidRPr="009820BD">
        <w:rPr>
          <w:noProof/>
          <w:lang w:eastAsia="en-US"/>
        </w:rPr>
        <w:drawing>
          <wp:inline distT="0" distB="0" distL="0" distR="0" wp14:anchorId="625BC093" wp14:editId="74F7ADD4">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4" w:name="_Toc385663958"/>
      <w:r w:rsidRPr="00523826">
        <w:rPr>
          <w:b/>
        </w:rPr>
        <w:t xml:space="preserve">Sequence diagram: </w:t>
      </w:r>
      <w:r>
        <w:rPr>
          <w:b/>
        </w:rPr>
        <w:t>View</w:t>
      </w:r>
      <w:r w:rsidRPr="00523826">
        <w:rPr>
          <w:b/>
        </w:rPr>
        <w:t xml:space="preserve"> Car (Sponsor)</w:t>
      </w:r>
      <w:bookmarkEnd w:id="3084"/>
    </w:p>
    <w:p w:rsidR="00892020" w:rsidRPr="00892020" w:rsidRDefault="008D530B" w:rsidP="00892020">
      <w:r w:rsidRPr="008D530B">
        <w:rPr>
          <w:noProof/>
          <w:lang w:eastAsia="en-US"/>
        </w:rPr>
        <w:drawing>
          <wp:inline distT="0" distB="0" distL="0" distR="0" wp14:anchorId="5CD48378" wp14:editId="5FC46A55">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5"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3085"/>
    </w:p>
    <w:p w:rsidR="00892020" w:rsidRPr="00892020" w:rsidRDefault="009820BD" w:rsidP="00892020">
      <w:r w:rsidRPr="009820BD">
        <w:rPr>
          <w:noProof/>
          <w:lang w:eastAsia="en-US"/>
        </w:rPr>
        <w:drawing>
          <wp:inline distT="0" distB="0" distL="0" distR="0" wp14:anchorId="0D30339F" wp14:editId="0D390E17">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6"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3086"/>
    </w:p>
    <w:p w:rsidR="00892020" w:rsidRPr="00892020" w:rsidRDefault="008D530B" w:rsidP="00892020">
      <w:r w:rsidRPr="008D530B">
        <w:rPr>
          <w:noProof/>
          <w:lang w:eastAsia="en-US"/>
        </w:rPr>
        <w:drawing>
          <wp:inline distT="0" distB="0" distL="0" distR="0" wp14:anchorId="60DE4C17" wp14:editId="4B19EFFD">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7"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3087"/>
    </w:p>
    <w:p w:rsidR="00892020" w:rsidRPr="00892020" w:rsidRDefault="009820BD" w:rsidP="00892020">
      <w:r w:rsidRPr="009820BD">
        <w:rPr>
          <w:noProof/>
          <w:lang w:eastAsia="en-US"/>
        </w:rPr>
        <w:drawing>
          <wp:inline distT="0" distB="0" distL="0" distR="0" wp14:anchorId="3D188A63" wp14:editId="7181CAC2">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3088" w:name="_Toc385663962"/>
      <w:r w:rsidRPr="00892020">
        <w:rPr>
          <w:b/>
        </w:rPr>
        <w:t>Sequence diagram: View Lodge (Sponsor)</w:t>
      </w:r>
      <w:bookmarkEnd w:id="3088"/>
    </w:p>
    <w:p w:rsidR="00892020" w:rsidRPr="00892020" w:rsidRDefault="008D530B" w:rsidP="00892020">
      <w:r w:rsidRPr="008D530B">
        <w:rPr>
          <w:noProof/>
          <w:lang w:eastAsia="en-US"/>
        </w:rPr>
        <w:drawing>
          <wp:inline distT="0" distB="0" distL="0" distR="0" wp14:anchorId="1B4C69AB" wp14:editId="5D7E7BE4">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3089" w:name="_Toc385663963"/>
      <w:r w:rsidRPr="00892020">
        <w:rPr>
          <w:b/>
        </w:rPr>
        <w:lastRenderedPageBreak/>
        <w:t>Sequence diagram: View Detail Lodge (Sponsor)</w:t>
      </w:r>
      <w:bookmarkEnd w:id="3089"/>
    </w:p>
    <w:p w:rsidR="00A11B64" w:rsidRPr="00A11B64" w:rsidRDefault="00892020" w:rsidP="008D530B">
      <w:r>
        <w:tab/>
      </w:r>
      <w:r w:rsidR="008D530B" w:rsidRPr="008D530B">
        <w:rPr>
          <w:noProof/>
          <w:lang w:eastAsia="en-US"/>
        </w:rPr>
        <w:drawing>
          <wp:inline distT="0" distB="0" distL="0" distR="0" wp14:anchorId="5863D190" wp14:editId="086B6532">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3090"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3090"/>
    </w:p>
    <w:p w:rsidR="00892020" w:rsidRPr="00892020" w:rsidRDefault="009820BD" w:rsidP="00892020">
      <w:r w:rsidRPr="009820BD">
        <w:rPr>
          <w:noProof/>
          <w:lang w:eastAsia="en-US"/>
        </w:rPr>
        <w:drawing>
          <wp:inline distT="0" distB="0" distL="0" distR="0" wp14:anchorId="1B15E783" wp14:editId="325F56D8">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3091"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3091"/>
    </w:p>
    <w:p w:rsidR="00892020" w:rsidRPr="00892020" w:rsidRDefault="009820BD" w:rsidP="00892020">
      <w:r w:rsidRPr="009820BD">
        <w:rPr>
          <w:noProof/>
          <w:lang w:eastAsia="en-US"/>
        </w:rPr>
        <w:drawing>
          <wp:inline distT="0" distB="0" distL="0" distR="0" wp14:anchorId="0E937689" wp14:editId="4A3725FC">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3092"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3092"/>
    </w:p>
    <w:p w:rsidR="00892020" w:rsidRPr="00892020" w:rsidRDefault="004E3011" w:rsidP="00892020">
      <w:r w:rsidRPr="004E3011">
        <w:rPr>
          <w:noProof/>
          <w:lang w:eastAsia="en-US"/>
        </w:rPr>
        <w:drawing>
          <wp:inline distT="0" distB="0" distL="0" distR="0" wp14:anchorId="40B90193" wp14:editId="147E33C1">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3093"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3093"/>
    </w:p>
    <w:p w:rsidR="00892020" w:rsidRPr="00892020" w:rsidRDefault="004E3011" w:rsidP="00892020">
      <w:r w:rsidRPr="004E3011">
        <w:rPr>
          <w:noProof/>
          <w:lang w:eastAsia="en-US"/>
        </w:rPr>
        <w:drawing>
          <wp:inline distT="0" distB="0" distL="0" distR="0" wp14:anchorId="4894344D" wp14:editId="78A748DC">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3094"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3094"/>
    </w:p>
    <w:p w:rsidR="00892020" w:rsidRPr="00892020" w:rsidRDefault="008D530B" w:rsidP="00892020">
      <w:r w:rsidRPr="008D530B">
        <w:rPr>
          <w:noProof/>
          <w:lang w:eastAsia="en-US"/>
        </w:rPr>
        <w:lastRenderedPageBreak/>
        <w:drawing>
          <wp:inline distT="0" distB="0" distL="0" distR="0" wp14:anchorId="44A3066C" wp14:editId="3D3A49A8">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3095"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3095"/>
    </w:p>
    <w:p w:rsidR="00892020" w:rsidRPr="00892020" w:rsidRDefault="009820BD" w:rsidP="00892020">
      <w:r w:rsidRPr="009820BD">
        <w:rPr>
          <w:noProof/>
          <w:lang w:eastAsia="en-US"/>
        </w:rPr>
        <w:drawing>
          <wp:inline distT="0" distB="0" distL="0" distR="0" wp14:anchorId="00288581" wp14:editId="2D9666AD">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3096"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3096"/>
    </w:p>
    <w:p w:rsidR="004E3011" w:rsidRPr="004E3011" w:rsidRDefault="004E3011" w:rsidP="004E3011">
      <w:r w:rsidRPr="004E3011">
        <w:rPr>
          <w:noProof/>
          <w:lang w:eastAsia="en-US"/>
        </w:rPr>
        <w:drawing>
          <wp:inline distT="0" distB="0" distL="0" distR="0" wp14:anchorId="7DEDD941" wp14:editId="28B49C1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3097"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3097"/>
    </w:p>
    <w:p w:rsidR="004E3011" w:rsidRPr="004E3011" w:rsidRDefault="004E3011" w:rsidP="004E3011">
      <w:r w:rsidRPr="004E3011">
        <w:rPr>
          <w:noProof/>
          <w:lang w:eastAsia="en-US"/>
        </w:rPr>
        <w:drawing>
          <wp:inline distT="0" distB="0" distL="0" distR="0" wp14:anchorId="33D59DA3" wp14:editId="250D4A49">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3098" w:name="_Toc385663972"/>
      <w:r w:rsidRPr="002204AE">
        <w:rPr>
          <w:b/>
          <w:sz w:val="28"/>
          <w:szCs w:val="28"/>
        </w:rPr>
        <w:lastRenderedPageBreak/>
        <w:t>Database Design</w:t>
      </w:r>
      <w:bookmarkEnd w:id="3098"/>
    </w:p>
    <w:p w:rsidR="001A3A9E" w:rsidRDefault="001A3A9E" w:rsidP="001A3A9E">
      <w:pPr>
        <w:pStyle w:val="Heading3"/>
        <w:numPr>
          <w:ilvl w:val="0"/>
          <w:numId w:val="70"/>
        </w:numPr>
        <w:ind w:left="1166"/>
        <w:rPr>
          <w:b/>
        </w:rPr>
      </w:pPr>
      <w:bookmarkStart w:id="3099" w:name="_Toc385663973"/>
      <w:r w:rsidRPr="0074014B">
        <w:rPr>
          <w:b/>
        </w:rPr>
        <w:t>Logical Database Desig</w:t>
      </w:r>
      <w:r w:rsidR="00770E91">
        <w:rPr>
          <w:b/>
        </w:rPr>
        <w:t>n</w:t>
      </w:r>
      <w:bookmarkEnd w:id="3099"/>
    </w:p>
    <w:p w:rsidR="00355A47" w:rsidRDefault="00355A47" w:rsidP="007744FF">
      <w:r>
        <w:rPr>
          <w:noProof/>
          <w:lang w:eastAsia="en-US"/>
        </w:rPr>
        <w:lastRenderedPageBreak/>
        <w:drawing>
          <wp:inline distT="0" distB="0" distL="0" distR="0" wp14:anchorId="09E7A4B8" wp14:editId="16A6E44A">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3100" w:name="_Toc385663974"/>
      <w:r>
        <w:rPr>
          <w:b/>
        </w:rPr>
        <w:t>Accounts</w:t>
      </w:r>
      <w:bookmarkEnd w:id="3100"/>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3101" w:name="_Toc385663975"/>
      <w:r w:rsidRPr="006852E1">
        <w:rPr>
          <w:b/>
        </w:rPr>
        <w:t>Articles</w:t>
      </w:r>
      <w:bookmarkEnd w:id="3101"/>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3102" w:name="_Toc385663976"/>
      <w:r w:rsidRPr="006852E1">
        <w:rPr>
          <w:b/>
        </w:rPr>
        <w:lastRenderedPageBreak/>
        <w:t>Candidates</w:t>
      </w:r>
      <w:bookmarkEnd w:id="310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3103" w:name="_Toc385663977"/>
      <w:r w:rsidRPr="006852E1">
        <w:rPr>
          <w:b/>
        </w:rPr>
        <w:t>Cars</w:t>
      </w:r>
      <w:bookmarkEnd w:id="3103"/>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3104" w:name="_Toc385663978"/>
      <w:r w:rsidRPr="006852E1">
        <w:rPr>
          <w:b/>
        </w:rPr>
        <w:t>Categories</w:t>
      </w:r>
      <w:bookmarkEnd w:id="310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3105" w:name="_Toc385663979"/>
      <w:r w:rsidRPr="006852E1">
        <w:rPr>
          <w:b/>
        </w:rPr>
        <w:t>CharitiesExams</w:t>
      </w:r>
      <w:bookmarkEnd w:id="3105"/>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Unique id </w:t>
            </w:r>
            <w:r w:rsidRPr="006852E1">
              <w:rPr>
                <w:sz w:val="24"/>
                <w:szCs w:val="24"/>
              </w:rPr>
              <w:lastRenderedPageBreak/>
              <w:t>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3106" w:name="_Toc385663980"/>
      <w:r w:rsidRPr="006852E1">
        <w:rPr>
          <w:b/>
        </w:rPr>
        <w:t>Charities</w:t>
      </w:r>
      <w:bookmarkEnd w:id="310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3107" w:name="_Toc385663981"/>
      <w:r w:rsidRPr="006852E1">
        <w:rPr>
          <w:b/>
        </w:rPr>
        <w:t>Comments</w:t>
      </w:r>
      <w:bookmarkEnd w:id="310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article that comment </w:t>
            </w:r>
            <w:r w:rsidRPr="006852E1">
              <w:rPr>
                <w:sz w:val="24"/>
                <w:szCs w:val="24"/>
              </w:rPr>
              <w:lastRenderedPageBreak/>
              <w:t>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Content of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3108" w:name="_Toc385663982"/>
      <w:r w:rsidRPr="006852E1">
        <w:rPr>
          <w:b/>
        </w:rPr>
        <w:t>Districts</w:t>
      </w:r>
      <w:bookmarkEnd w:id="310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3109" w:name="_Toc385663983"/>
      <w:r w:rsidRPr="006852E1">
        <w:rPr>
          <w:b/>
        </w:rPr>
        <w:t>Examinations</w:t>
      </w:r>
      <w:bookmarkEnd w:id="310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3110" w:name="_Toc385663984"/>
      <w:r w:rsidRPr="006852E1">
        <w:rPr>
          <w:b/>
        </w:rPr>
        <w:t>ExaminationPapers</w:t>
      </w:r>
      <w:bookmarkEnd w:id="3110"/>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3111" w:name="_Toc385663985"/>
      <w:r w:rsidRPr="006852E1">
        <w:rPr>
          <w:b/>
        </w:rPr>
        <w:t>Funds</w:t>
      </w:r>
      <w:bookmarkEnd w:id="311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Whether the fund </w:t>
            </w:r>
            <w:r w:rsidRPr="006852E1">
              <w:rPr>
                <w:sz w:val="24"/>
                <w:szCs w:val="24"/>
              </w:rPr>
              <w:lastRenderedPageBreak/>
              <w:t>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3112" w:name="_Toc385663986"/>
      <w:r w:rsidRPr="006852E1">
        <w:rPr>
          <w:b/>
        </w:rPr>
        <w:t>GroupRequest</w:t>
      </w:r>
      <w:bookmarkEnd w:id="311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3113" w:name="_Toc385663987"/>
      <w:r w:rsidRPr="006852E1">
        <w:rPr>
          <w:b/>
        </w:rPr>
        <w:t>Groups</w:t>
      </w:r>
      <w:bookmarkEnd w:id="311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3114" w:name="_Toc385663988"/>
      <w:r w:rsidRPr="006852E1">
        <w:rPr>
          <w:b/>
        </w:rPr>
        <w:t>Lodges</w:t>
      </w:r>
      <w:bookmarkEnd w:id="3114"/>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sponsor who owns this </w:t>
            </w:r>
            <w:r w:rsidRPr="006852E1">
              <w:rPr>
                <w:sz w:val="24"/>
                <w:szCs w:val="24"/>
              </w:rPr>
              <w:lastRenderedPageBreak/>
              <w:t>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3115" w:name="_Toc385663989"/>
      <w:r w:rsidRPr="006852E1">
        <w:rPr>
          <w:b/>
        </w:rPr>
        <w:t>ParticipantVolunteer</w:t>
      </w:r>
      <w:bookmarkEnd w:id="3115"/>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Start and end point when volunteer carries </w:t>
            </w:r>
            <w:r w:rsidRPr="006852E1">
              <w:rPr>
                <w:sz w:val="24"/>
                <w:szCs w:val="24"/>
              </w:rPr>
              <w:lastRenderedPageBreak/>
              <w:t>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lastRenderedPageBreak/>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3116" w:name="_Toc385663990"/>
      <w:r w:rsidRPr="006852E1">
        <w:rPr>
          <w:b/>
        </w:rPr>
        <w:t>Profiles</w:t>
      </w:r>
      <w:bookmarkEnd w:id="3116"/>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3117" w:name="_Toc385663991"/>
      <w:r w:rsidRPr="006852E1">
        <w:rPr>
          <w:b/>
        </w:rPr>
        <w:t>Provinces</w:t>
      </w:r>
      <w:bookmarkEnd w:id="31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3118" w:name="_Toc385663992"/>
      <w:r w:rsidRPr="006852E1">
        <w:rPr>
          <w:b/>
        </w:rPr>
        <w:t>Roles</w:t>
      </w:r>
      <w:bookmarkEnd w:id="311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3119" w:name="_Toc385663993"/>
      <w:r w:rsidRPr="006852E1">
        <w:rPr>
          <w:b/>
        </w:rPr>
        <w:t>Rooms</w:t>
      </w:r>
      <w:bookmarkEnd w:id="311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3120" w:name="_Toc385663994"/>
      <w:r w:rsidRPr="006852E1">
        <w:rPr>
          <w:b/>
        </w:rPr>
        <w:t>ScheduleExams</w:t>
      </w:r>
      <w:bookmarkEnd w:id="3120"/>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3121" w:name="_Toc385663995"/>
      <w:r w:rsidRPr="006852E1">
        <w:rPr>
          <w:b/>
        </w:rPr>
        <w:lastRenderedPageBreak/>
        <w:t>Sponsors</w:t>
      </w:r>
      <w:bookmarkEnd w:id="312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of this sponsor</w:t>
            </w:r>
          </w:p>
        </w:tc>
      </w:tr>
    </w:tbl>
    <w:p w:rsidR="006852E1" w:rsidRDefault="006852E1" w:rsidP="006852E1"/>
    <w:p w:rsidR="006852E1" w:rsidRPr="006852E1" w:rsidRDefault="006852E1" w:rsidP="006852E1">
      <w:pPr>
        <w:pStyle w:val="Heading3"/>
        <w:numPr>
          <w:ilvl w:val="3"/>
          <w:numId w:val="1"/>
        </w:numPr>
        <w:rPr>
          <w:b/>
        </w:rPr>
      </w:pPr>
      <w:bookmarkStart w:id="3122" w:name="_Toc385663996"/>
      <w:r w:rsidRPr="006852E1">
        <w:rPr>
          <w:b/>
        </w:rPr>
        <w:t>Universities</w:t>
      </w:r>
      <w:bookmarkEnd w:id="3122"/>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3123" w:name="_Toc385663997"/>
      <w:r w:rsidRPr="006852E1">
        <w:rPr>
          <w:b/>
        </w:rPr>
        <w:t>UniversitiesExaminations</w:t>
      </w:r>
      <w:bookmarkEnd w:id="3123"/>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Whether the university exam is </w:t>
            </w:r>
            <w:r w:rsidRPr="006852E1">
              <w:rPr>
                <w:sz w:val="24"/>
                <w:szCs w:val="24"/>
              </w:rPr>
              <w:lastRenderedPageBreak/>
              <w:t>available for delete or not</w:t>
            </w:r>
          </w:p>
        </w:tc>
      </w:tr>
    </w:tbl>
    <w:p w:rsidR="006852E1" w:rsidRDefault="006852E1" w:rsidP="006852E1"/>
    <w:p w:rsidR="006852E1" w:rsidRPr="006852E1" w:rsidRDefault="006852E1" w:rsidP="006852E1">
      <w:pPr>
        <w:pStyle w:val="Heading3"/>
        <w:numPr>
          <w:ilvl w:val="3"/>
          <w:numId w:val="1"/>
        </w:numPr>
        <w:rPr>
          <w:b/>
        </w:rPr>
      </w:pPr>
      <w:bookmarkStart w:id="3124" w:name="_Toc385663998"/>
      <w:r w:rsidRPr="006852E1">
        <w:rPr>
          <w:b/>
        </w:rPr>
        <w:t>Venues</w:t>
      </w:r>
      <w:bookmarkEnd w:id="312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3125" w:name="_Toc385663999"/>
      <w:r w:rsidRPr="00C74743">
        <w:rPr>
          <w:b/>
        </w:rPr>
        <w:lastRenderedPageBreak/>
        <w:t>Physical Database Design</w:t>
      </w:r>
      <w:bookmarkEnd w:id="3125"/>
    </w:p>
    <w:p w:rsidR="00D71709" w:rsidRDefault="00C74743" w:rsidP="00D71709">
      <w:r>
        <w:rPr>
          <w:noProof/>
          <w:lang w:eastAsia="en-US"/>
        </w:rPr>
        <w:drawing>
          <wp:anchor distT="0" distB="0" distL="114300" distR="114300" simplePos="0" relativeHeight="251624448" behindDoc="0" locked="0" layoutInCell="1" allowOverlap="1" wp14:anchorId="1B909C43" wp14:editId="15C784B8">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3126" w:name="_Toc385664000"/>
      <w:r>
        <w:rPr>
          <w:b/>
          <w:sz w:val="28"/>
          <w:szCs w:val="28"/>
        </w:rPr>
        <w:lastRenderedPageBreak/>
        <w:t>Algorithms</w:t>
      </w:r>
      <w:bookmarkEnd w:id="3126"/>
    </w:p>
    <w:p w:rsidR="00A4087A" w:rsidRDefault="00A4087A" w:rsidP="004D7A42">
      <w:pPr>
        <w:pStyle w:val="Heading3"/>
        <w:numPr>
          <w:ilvl w:val="0"/>
          <w:numId w:val="108"/>
        </w:numPr>
        <w:ind w:left="1170"/>
        <w:rPr>
          <w:b/>
        </w:rPr>
      </w:pPr>
      <w:bookmarkStart w:id="3127" w:name="_Toc385664001"/>
      <w:r w:rsidRPr="00FB7491">
        <w:rPr>
          <w:b/>
        </w:rPr>
        <w:t>Arrange candidates into room</w:t>
      </w:r>
      <w:bookmarkEnd w:id="3127"/>
    </w:p>
    <w:p w:rsidR="00FB7491" w:rsidRDefault="00FB7491" w:rsidP="004D7A42">
      <w:pPr>
        <w:pStyle w:val="Heading4"/>
        <w:numPr>
          <w:ilvl w:val="0"/>
          <w:numId w:val="109"/>
        </w:numPr>
        <w:ind w:left="1890"/>
        <w:rPr>
          <w:i w:val="0"/>
          <w:sz w:val="24"/>
          <w:szCs w:val="24"/>
        </w:rPr>
      </w:pPr>
      <w:bookmarkStart w:id="3128" w:name="_Toc385664002"/>
      <w:r w:rsidRPr="00FB7491">
        <w:rPr>
          <w:i w:val="0"/>
          <w:sz w:val="24"/>
          <w:szCs w:val="24"/>
        </w:rPr>
        <w:t>Criteria</w:t>
      </w:r>
      <w:bookmarkEnd w:id="3128"/>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3129" w:name="_Toc385664003"/>
      <w:r>
        <w:rPr>
          <w:i w:val="0"/>
          <w:sz w:val="24"/>
          <w:szCs w:val="24"/>
        </w:rPr>
        <w:t>Description</w:t>
      </w:r>
      <w:bookmarkEnd w:id="3129"/>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3130" w:name="_Toc385664004"/>
      <w:r w:rsidRPr="00FB7491">
        <w:rPr>
          <w:i w:val="0"/>
          <w:sz w:val="24"/>
          <w:szCs w:val="24"/>
        </w:rPr>
        <w:t>Workflow</w:t>
      </w:r>
      <w:bookmarkEnd w:id="3130"/>
    </w:p>
    <w:p w:rsidR="00493DE7" w:rsidRPr="00493DE7" w:rsidRDefault="00493DE7" w:rsidP="00493DE7"/>
    <w:p w:rsidR="00A82B36" w:rsidRDefault="00A4087A" w:rsidP="004D7A42">
      <w:pPr>
        <w:pStyle w:val="Heading3"/>
        <w:numPr>
          <w:ilvl w:val="0"/>
          <w:numId w:val="108"/>
        </w:numPr>
        <w:ind w:left="1170"/>
        <w:rPr>
          <w:b/>
        </w:rPr>
      </w:pPr>
      <w:bookmarkStart w:id="3131" w:name="_Toc385664005"/>
      <w:r w:rsidRPr="00FB7491">
        <w:rPr>
          <w:b/>
        </w:rPr>
        <w:t>Arrange candidates into vehicle</w:t>
      </w:r>
      <w:bookmarkEnd w:id="3131"/>
    </w:p>
    <w:p w:rsidR="002C6480" w:rsidRDefault="002C6480" w:rsidP="004D7A42">
      <w:pPr>
        <w:pStyle w:val="Heading4"/>
        <w:numPr>
          <w:ilvl w:val="0"/>
          <w:numId w:val="111"/>
        </w:numPr>
        <w:ind w:left="1890"/>
        <w:rPr>
          <w:i w:val="0"/>
          <w:sz w:val="24"/>
          <w:szCs w:val="24"/>
        </w:rPr>
      </w:pPr>
      <w:bookmarkStart w:id="3132" w:name="_Toc385664006"/>
      <w:r>
        <w:rPr>
          <w:i w:val="0"/>
          <w:sz w:val="24"/>
          <w:szCs w:val="24"/>
        </w:rPr>
        <w:t>Criteria</w:t>
      </w:r>
      <w:bookmarkEnd w:id="3132"/>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3133" w:name="_Toc385664007"/>
      <w:r>
        <w:rPr>
          <w:i w:val="0"/>
          <w:sz w:val="24"/>
          <w:szCs w:val="24"/>
        </w:rPr>
        <w:t>Description</w:t>
      </w:r>
      <w:bookmarkEnd w:id="3133"/>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3134" w:name="_Toc385664008"/>
      <w:r w:rsidRPr="00FB7491">
        <w:rPr>
          <w:i w:val="0"/>
          <w:sz w:val="24"/>
          <w:szCs w:val="24"/>
        </w:rPr>
        <w:lastRenderedPageBreak/>
        <w:t>Workflow</w:t>
      </w:r>
      <w:bookmarkEnd w:id="3134"/>
    </w:p>
    <w:p w:rsidR="002C6480" w:rsidRPr="002C6480" w:rsidRDefault="002C6480" w:rsidP="002C6480">
      <w:r>
        <w:rPr>
          <w:noProof/>
          <w:lang w:eastAsia="en-US"/>
        </w:rPr>
        <w:drawing>
          <wp:inline distT="0" distB="0" distL="0" distR="0" wp14:anchorId="223B3A2C" wp14:editId="55336DB8">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3135" w:name="_Toc385664009"/>
      <w:r w:rsidRPr="00FB7491">
        <w:rPr>
          <w:b/>
        </w:rPr>
        <w:t>Routing ways for vehicle</w:t>
      </w:r>
      <w:bookmarkEnd w:id="3135"/>
    </w:p>
    <w:p w:rsidR="00DA7D44" w:rsidRDefault="00DA7D44" w:rsidP="004D7A42">
      <w:pPr>
        <w:pStyle w:val="Heading4"/>
        <w:numPr>
          <w:ilvl w:val="0"/>
          <w:numId w:val="110"/>
        </w:numPr>
        <w:ind w:left="1800"/>
        <w:rPr>
          <w:i w:val="0"/>
          <w:sz w:val="24"/>
          <w:szCs w:val="24"/>
        </w:rPr>
      </w:pPr>
      <w:bookmarkStart w:id="3136" w:name="_Toc385664010"/>
      <w:r w:rsidRPr="00FB7491">
        <w:rPr>
          <w:i w:val="0"/>
          <w:sz w:val="24"/>
          <w:szCs w:val="24"/>
        </w:rPr>
        <w:t>Criteria</w:t>
      </w:r>
      <w:bookmarkEnd w:id="3136"/>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 xml:space="preserve">the google map is only take 10 access with 1 request , so with 4 venues , this will </w:t>
      </w:r>
      <w:r w:rsidRPr="009F3831">
        <w:rPr>
          <w:color w:val="auto"/>
          <w:sz w:val="24"/>
          <w:szCs w:val="24"/>
        </w:rPr>
        <w:lastRenderedPageBreak/>
        <w:t>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3137" w:name="_Toc385664011"/>
      <w:r>
        <w:rPr>
          <w:i w:val="0"/>
          <w:sz w:val="24"/>
          <w:szCs w:val="24"/>
        </w:rPr>
        <w:t>Description</w:t>
      </w:r>
      <w:bookmarkEnd w:id="3137"/>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3138" w:name="_Toc385664012"/>
      <w:r w:rsidRPr="00FB7491">
        <w:rPr>
          <w:i w:val="0"/>
          <w:sz w:val="24"/>
          <w:szCs w:val="24"/>
        </w:rPr>
        <w:t>Workflow</w:t>
      </w:r>
      <w:bookmarkEnd w:id="3138"/>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8"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3139"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3139"/>
    </w:p>
    <w:p w:rsidR="00C37323" w:rsidRDefault="0048744E" w:rsidP="00673B0E">
      <w:pPr>
        <w:pStyle w:val="Heading2"/>
        <w:numPr>
          <w:ilvl w:val="0"/>
          <w:numId w:val="4"/>
        </w:numPr>
        <w:rPr>
          <w:b/>
          <w:sz w:val="28"/>
          <w:szCs w:val="28"/>
        </w:rPr>
      </w:pPr>
      <w:bookmarkStart w:id="3140" w:name="_Toc385664014"/>
      <w:r w:rsidRPr="00B20E3D">
        <w:rPr>
          <w:b/>
          <w:sz w:val="28"/>
          <w:szCs w:val="28"/>
        </w:rPr>
        <w:t>Introduction</w:t>
      </w:r>
      <w:bookmarkEnd w:id="3140"/>
    </w:p>
    <w:p w:rsidR="00C57B33" w:rsidRDefault="00B83228" w:rsidP="00255909">
      <w:pPr>
        <w:pStyle w:val="Heading3"/>
        <w:numPr>
          <w:ilvl w:val="0"/>
          <w:numId w:val="86"/>
        </w:numPr>
        <w:ind w:left="1170"/>
        <w:rPr>
          <w:b/>
        </w:rPr>
      </w:pPr>
      <w:bookmarkStart w:id="3141" w:name="_Toc385664015"/>
      <w:r w:rsidRPr="00065991">
        <w:rPr>
          <w:b/>
        </w:rPr>
        <w:t>System Overview</w:t>
      </w:r>
      <w:bookmarkEnd w:id="3141"/>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3142" w:name="_Toc385664016"/>
      <w:r w:rsidRPr="00065991">
        <w:rPr>
          <w:b/>
        </w:rPr>
        <w:t>Test Approach</w:t>
      </w:r>
      <w:bookmarkEnd w:id="3142"/>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3143" w:name="_Toc385664017"/>
      <w:r w:rsidRPr="00B20E3D">
        <w:rPr>
          <w:b/>
          <w:sz w:val="28"/>
          <w:szCs w:val="28"/>
        </w:rPr>
        <w:t>Test Plan</w:t>
      </w:r>
      <w:bookmarkEnd w:id="3143"/>
    </w:p>
    <w:p w:rsidR="00E775BD" w:rsidRPr="002173C8" w:rsidRDefault="00F03502" w:rsidP="00255909">
      <w:pPr>
        <w:pStyle w:val="Heading3"/>
        <w:numPr>
          <w:ilvl w:val="0"/>
          <w:numId w:val="93"/>
        </w:numPr>
        <w:ind w:left="1440"/>
        <w:rPr>
          <w:b/>
        </w:rPr>
      </w:pPr>
      <w:bookmarkStart w:id="3144" w:name="_Toc385664018"/>
      <w:r w:rsidRPr="002173C8">
        <w:rPr>
          <w:b/>
        </w:rPr>
        <w:t>Feature to be tested</w:t>
      </w:r>
      <w:bookmarkEnd w:id="3144"/>
    </w:p>
    <w:tbl>
      <w:tblPr>
        <w:tblStyle w:val="GridTable4-Accent21"/>
        <w:tblW w:w="10135" w:type="dxa"/>
        <w:tblLook w:val="04A0" w:firstRow="1" w:lastRow="0" w:firstColumn="1" w:lastColumn="0" w:noHBand="0" w:noVBand="1"/>
        <w:tblPrChange w:id="3145" w:author="mine" w:date="2014-05-21T13:59:00Z">
          <w:tblPr>
            <w:tblStyle w:val="GridTable4-Accent210"/>
            <w:tblW w:w="10135" w:type="dxa"/>
            <w:tblLook w:val="04A0" w:firstRow="1" w:lastRow="0" w:firstColumn="1" w:lastColumn="0" w:noHBand="0" w:noVBand="1"/>
          </w:tblPr>
        </w:tblPrChange>
      </w:tblPr>
      <w:tblGrid>
        <w:gridCol w:w="625"/>
        <w:gridCol w:w="3690"/>
        <w:gridCol w:w="5820"/>
        <w:tblGridChange w:id="3146">
          <w:tblGrid>
            <w:gridCol w:w="625"/>
            <w:gridCol w:w="3690"/>
            <w:gridCol w:w="5820"/>
          </w:tblGrid>
        </w:tblGridChange>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47" w:author="mine" w:date="2014-05-21T13:59:00Z">
              <w:tcPr>
                <w:tcW w:w="625" w:type="dxa"/>
              </w:tcPr>
            </w:tcPrChange>
          </w:tcPr>
          <w:p w:rsidR="007248E2" w:rsidRPr="007248E2" w:rsidRDefault="007248E2" w:rsidP="00046DB6">
            <w:pPr>
              <w:pStyle w:val="NoSpacing"/>
              <w:cnfStyle w:val="101000000000" w:firstRow="1" w:lastRow="0" w:firstColumn="1"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No.</w:t>
            </w:r>
          </w:p>
        </w:tc>
        <w:tc>
          <w:tcPr>
            <w:tcW w:w="3690" w:type="dxa"/>
            <w:tcPrChange w:id="3148" w:author="mine" w:date="2014-05-21T13:59:00Z">
              <w:tcPr>
                <w:tcW w:w="369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Change w:id="3149" w:author="mine" w:date="2014-05-21T13:59:00Z">
              <w:tcPr>
                <w:tcW w:w="582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50"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w:t>
            </w:r>
          </w:p>
        </w:tc>
        <w:tc>
          <w:tcPr>
            <w:tcW w:w="3690" w:type="dxa"/>
            <w:tcPrChange w:id="3151"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Change w:id="3152" w:author="mine" w:date="2014-05-21T13:59:00Z">
              <w:tcPr>
                <w:tcW w:w="5820" w:type="dxa"/>
              </w:tcPr>
            </w:tcPrChange>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3"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Change w:id="3154" w:author="mine" w:date="2014-05-21T13:59:00Z">
              <w:tcPr>
                <w:tcW w:w="3690" w:type="dxa"/>
              </w:tcPr>
            </w:tcPrChange>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Change w:id="3155"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56"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3</w:t>
            </w:r>
          </w:p>
        </w:tc>
        <w:tc>
          <w:tcPr>
            <w:tcW w:w="3690" w:type="dxa"/>
            <w:tcPrChange w:id="3157"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Change w:id="3158"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9"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Change w:id="3160"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Change w:id="3161"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2"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5</w:t>
            </w:r>
          </w:p>
        </w:tc>
        <w:tc>
          <w:tcPr>
            <w:tcW w:w="3690" w:type="dxa"/>
            <w:tcPrChange w:id="3163"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Change w:id="3164"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65"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Change w:id="3166"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Change w:id="3167"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8"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7</w:t>
            </w:r>
          </w:p>
        </w:tc>
        <w:tc>
          <w:tcPr>
            <w:tcW w:w="3690" w:type="dxa"/>
            <w:tcPrChange w:id="3169"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Change w:id="3170"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1"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Change w:id="3172"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Change w:id="3173"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74"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9</w:t>
            </w:r>
          </w:p>
        </w:tc>
        <w:tc>
          <w:tcPr>
            <w:tcW w:w="3690" w:type="dxa"/>
            <w:tcPrChange w:id="3175"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Change w:id="3176"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7"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Change w:id="3178"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Change w:id="3179"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80"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11</w:t>
            </w:r>
          </w:p>
        </w:tc>
        <w:tc>
          <w:tcPr>
            <w:tcW w:w="3690" w:type="dxa"/>
            <w:tcPrChange w:id="3181"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Change w:id="3182"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3"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Change w:id="3184"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Change w:id="3185" w:author="mine" w:date="2014-05-21T13:59:00Z">
              <w:tcPr>
                <w:tcW w:w="5820" w:type="dxa"/>
              </w:tcPr>
            </w:tcPrChange>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86"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13</w:t>
            </w:r>
          </w:p>
        </w:tc>
        <w:tc>
          <w:tcPr>
            <w:tcW w:w="3690" w:type="dxa"/>
            <w:tcPrChange w:id="3187"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Change w:id="3188"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9" w:author="mine" w:date="2014-05-21T13:59:00Z">
              <w:tcPr>
                <w:tcW w:w="625" w:type="dxa"/>
              </w:tcPr>
            </w:tcPrChange>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Change w:id="3190" w:author="mine" w:date="2014-05-21T13:59:00Z">
              <w:tcPr>
                <w:tcW w:w="369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Change w:id="3191" w:author="mine" w:date="2014-05-21T13:59:00Z">
              <w:tcPr>
                <w:tcW w:w="582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2"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15</w:t>
            </w:r>
          </w:p>
        </w:tc>
        <w:tc>
          <w:tcPr>
            <w:tcW w:w="3690" w:type="dxa"/>
            <w:tcPrChange w:id="3193"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Change w:id="3194"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95"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Change w:id="3196"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Change w:id="3197"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8"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lastRenderedPageBreak/>
              <w:t>17</w:t>
            </w:r>
          </w:p>
        </w:tc>
        <w:tc>
          <w:tcPr>
            <w:tcW w:w="3690" w:type="dxa"/>
            <w:tcPrChange w:id="3199"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Change w:id="3200"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1"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Change w:id="3202"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Change w:id="3203"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04"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19</w:t>
            </w:r>
          </w:p>
        </w:tc>
        <w:tc>
          <w:tcPr>
            <w:tcW w:w="3690" w:type="dxa"/>
            <w:tcPrChange w:id="3205"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Change w:id="3206"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7"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20</w:t>
            </w:r>
          </w:p>
        </w:tc>
        <w:tc>
          <w:tcPr>
            <w:tcW w:w="3690" w:type="dxa"/>
            <w:tcPrChange w:id="3208"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Change w:id="3209"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10"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21</w:t>
            </w:r>
          </w:p>
        </w:tc>
        <w:tc>
          <w:tcPr>
            <w:tcW w:w="3690" w:type="dxa"/>
            <w:tcPrChange w:id="3211"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Change w:id="3212"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3"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Change w:id="3214"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Change w:id="3215"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16"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23</w:t>
            </w:r>
          </w:p>
        </w:tc>
        <w:tc>
          <w:tcPr>
            <w:tcW w:w="3690" w:type="dxa"/>
            <w:tcPrChange w:id="3217"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Change w:id="3218"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9"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Change w:id="3220"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Change w:id="3221"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22"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25</w:t>
            </w:r>
          </w:p>
        </w:tc>
        <w:tc>
          <w:tcPr>
            <w:tcW w:w="3690" w:type="dxa"/>
            <w:tcPrChange w:id="3223"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Change w:id="3224"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25"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Change w:id="3226"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Change w:id="3227"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3228" w:name="_Toc385664019"/>
      <w:r w:rsidRPr="002173C8">
        <w:rPr>
          <w:b/>
        </w:rPr>
        <w:t>Feature not to be tested</w:t>
      </w:r>
      <w:bookmarkEnd w:id="3228"/>
    </w:p>
    <w:p w:rsidR="0048744E" w:rsidRDefault="0048744E" w:rsidP="00673B0E">
      <w:pPr>
        <w:pStyle w:val="Heading2"/>
        <w:numPr>
          <w:ilvl w:val="0"/>
          <w:numId w:val="4"/>
        </w:numPr>
        <w:rPr>
          <w:b/>
          <w:sz w:val="28"/>
          <w:szCs w:val="28"/>
        </w:rPr>
      </w:pPr>
      <w:bookmarkStart w:id="3229" w:name="_Toc385664020"/>
      <w:r w:rsidRPr="00B20E3D">
        <w:rPr>
          <w:b/>
          <w:sz w:val="28"/>
          <w:szCs w:val="28"/>
        </w:rPr>
        <w:lastRenderedPageBreak/>
        <w:t>Test Cases</w:t>
      </w:r>
      <w:bookmarkEnd w:id="3229"/>
    </w:p>
    <w:p w:rsidR="00C57B33" w:rsidRDefault="005F5B7C" w:rsidP="00255909">
      <w:pPr>
        <w:pStyle w:val="Heading3"/>
        <w:numPr>
          <w:ilvl w:val="0"/>
          <w:numId w:val="88"/>
        </w:numPr>
        <w:ind w:left="1170"/>
        <w:rPr>
          <w:b/>
        </w:rPr>
      </w:pPr>
      <w:bookmarkStart w:id="3230" w:name="_Toc385664021"/>
      <w:r w:rsidRPr="005F5B7C">
        <w:rPr>
          <w:b/>
        </w:rPr>
        <w:t>Admin Test Case</w:t>
      </w:r>
      <w:bookmarkEnd w:id="3230"/>
    </w:p>
    <w:p w:rsidR="005F5B7C" w:rsidRDefault="005F5B7C" w:rsidP="00255909">
      <w:pPr>
        <w:pStyle w:val="Heading4"/>
        <w:numPr>
          <w:ilvl w:val="0"/>
          <w:numId w:val="89"/>
        </w:numPr>
        <w:ind w:left="1620"/>
        <w:rPr>
          <w:i w:val="0"/>
          <w:sz w:val="24"/>
          <w:szCs w:val="24"/>
        </w:rPr>
      </w:pPr>
      <w:bookmarkStart w:id="3231" w:name="_Toc385664022"/>
      <w:r w:rsidRPr="00C518B4">
        <w:rPr>
          <w:i w:val="0"/>
          <w:sz w:val="24"/>
          <w:szCs w:val="24"/>
        </w:rPr>
        <w:t>Add an university</w:t>
      </w:r>
      <w:bookmarkEnd w:id="3231"/>
      <w:r w:rsidRPr="00C518B4">
        <w:rPr>
          <w:i w:val="0"/>
          <w:sz w:val="24"/>
          <w:szCs w:val="24"/>
        </w:rPr>
        <w:t xml:space="preserve"> </w:t>
      </w:r>
    </w:p>
    <w:tbl>
      <w:tblPr>
        <w:tblStyle w:val="GridTable4-Accent21"/>
        <w:tblW w:w="15115" w:type="dxa"/>
        <w:jc w:val="center"/>
        <w:tblLook w:val="04A0" w:firstRow="1" w:lastRow="0" w:firstColumn="1" w:lastColumn="0" w:noHBand="0" w:noVBand="1"/>
        <w:tblPrChange w:id="3232"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33">
          <w:tblGrid>
            <w:gridCol w:w="1138"/>
            <w:gridCol w:w="2367"/>
            <w:gridCol w:w="3330"/>
            <w:gridCol w:w="3240"/>
            <w:gridCol w:w="1456"/>
            <w:gridCol w:w="1199"/>
            <w:gridCol w:w="1190"/>
            <w:gridCol w:w="1195"/>
          </w:tblGrid>
        </w:tblGridChange>
      </w:tblGrid>
      <w:tr w:rsidR="00743708" w:rsidRPr="00164DB8" w:rsidTr="000953BC">
        <w:trPr>
          <w:cnfStyle w:val="100000000000" w:firstRow="1" w:lastRow="0" w:firstColumn="0" w:lastColumn="0" w:oddVBand="0" w:evenVBand="0" w:oddHBand="0" w:evenHBand="0" w:firstRowFirstColumn="0" w:firstRowLastColumn="0" w:lastRowFirstColumn="0" w:lastRowLastColumn="0"/>
          <w:jc w:val="center"/>
          <w:trPrChange w:id="32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35" w:author="mine" w:date="2014-05-21T13:59:00Z">
              <w:tcPr>
                <w:tcW w:w="1138" w:type="dxa"/>
                <w:vAlign w:val="center"/>
              </w:tcPr>
            </w:tcPrChange>
          </w:tcPr>
          <w:p w:rsidR="0011344E" w:rsidRPr="00164DB8" w:rsidRDefault="0011344E" w:rsidP="000953BC">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36" w:author="mine" w:date="2014-05-21T13:59:00Z">
              <w:tcPr>
                <w:tcW w:w="2367"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37" w:author="mine" w:date="2014-05-21T13:59:00Z">
              <w:tcPr>
                <w:tcW w:w="333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38" w:author="mine" w:date="2014-05-21T13:59:00Z">
              <w:tcPr>
                <w:tcW w:w="324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39" w:author="mine" w:date="2014-05-21T13:59:00Z">
              <w:tcPr>
                <w:tcW w:w="1456"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40" w:author="mine" w:date="2014-05-21T13:59:00Z">
              <w:tcPr>
                <w:tcW w:w="1199"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41" w:author="mine" w:date="2014-05-21T13:59:00Z">
              <w:tcPr>
                <w:tcW w:w="119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42" w:author="mine" w:date="2014-05-21T13:59:00Z">
              <w:tcPr>
                <w:tcW w:w="1195"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Change w:id="32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4" w:author="mine" w:date="2014-05-21T13:59:00Z">
              <w:tcPr>
                <w:tcW w:w="1138" w:type="dxa"/>
                <w:vAlign w:val="center"/>
              </w:tcPr>
            </w:tcPrChange>
          </w:tcPr>
          <w:p w:rsidR="00821EBA" w:rsidRPr="00164DB8" w:rsidRDefault="00821EBA" w:rsidP="000953BC">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45" w:author="mine" w:date="2014-05-21T13:59:00Z">
              <w:tcPr>
                <w:tcW w:w="13977" w:type="dxa"/>
                <w:gridSpan w:val="7"/>
                <w:vAlign w:val="center"/>
              </w:tcPr>
            </w:tcPrChange>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Change w:id="324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7" w:author="mine" w:date="2014-05-21T13:59:00Z">
              <w:tcPr>
                <w:tcW w:w="1138" w:type="dxa"/>
                <w:vAlign w:val="center"/>
              </w:tcPr>
            </w:tcPrChange>
          </w:tcPr>
          <w:p w:rsidR="00741288" w:rsidRPr="00164DB8" w:rsidRDefault="0011723B" w:rsidP="000953BC">
            <w:pPr>
              <w:spacing w:before="60" w:after="0"/>
              <w:rPr>
                <w:sz w:val="24"/>
                <w:szCs w:val="24"/>
              </w:rPr>
            </w:pPr>
            <w:r>
              <w:rPr>
                <w:sz w:val="24"/>
                <w:szCs w:val="24"/>
              </w:rPr>
              <w:t>[AU-1]</w:t>
            </w:r>
          </w:p>
        </w:tc>
        <w:tc>
          <w:tcPr>
            <w:tcW w:w="2367" w:type="dxa"/>
            <w:vAlign w:val="center"/>
            <w:tcPrChange w:id="3248" w:author="mine" w:date="2014-05-21T13:59:00Z">
              <w:tcPr>
                <w:tcW w:w="2367"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Change w:id="3249"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Change w:id="3250" w:author="mine" w:date="2014-05-21T13:59:00Z">
              <w:tcPr>
                <w:tcW w:w="3240"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Change w:id="3251" w:author="mine" w:date="2014-05-21T13:59:00Z">
              <w:tcPr>
                <w:tcW w:w="1456"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52" w:author="mine" w:date="2014-05-21T13:59:00Z">
              <w:tcPr>
                <w:tcW w:w="1199" w:type="dxa"/>
                <w:vAlign w:val="center"/>
              </w:tcPr>
            </w:tcPrChange>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Change w:id="3253" w:author="mine" w:date="2014-05-21T13:59:00Z">
              <w:tcPr>
                <w:tcW w:w="1190" w:type="dxa"/>
                <w:vAlign w:val="center"/>
              </w:tcPr>
            </w:tcPrChange>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54" w:author="mine" w:date="2014-05-21T13:59:00Z">
              <w:tcPr>
                <w:tcW w:w="1195"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0953BC">
        <w:trPr>
          <w:cnfStyle w:val="000000100000" w:firstRow="0" w:lastRow="0" w:firstColumn="0" w:lastColumn="0" w:oddVBand="0" w:evenVBand="0" w:oddHBand="1" w:evenHBand="0" w:firstRowFirstColumn="0" w:firstRowLastColumn="0" w:lastRowFirstColumn="0" w:lastRowLastColumn="0"/>
          <w:jc w:val="center"/>
          <w:trPrChange w:id="32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56" w:author="mine" w:date="2014-05-21T13:59:00Z">
              <w:tcPr>
                <w:tcW w:w="1138" w:type="dxa"/>
                <w:vAlign w:val="center"/>
              </w:tcPr>
            </w:tcPrChange>
          </w:tcPr>
          <w:p w:rsidR="00741288" w:rsidRPr="00164DB8" w:rsidRDefault="0011723B" w:rsidP="000953BC">
            <w:pPr>
              <w:spacing w:before="60"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[AU-2]</w:t>
            </w:r>
          </w:p>
        </w:tc>
        <w:tc>
          <w:tcPr>
            <w:tcW w:w="2367" w:type="dxa"/>
            <w:vAlign w:val="center"/>
            <w:tcPrChange w:id="3257" w:author="mine" w:date="2014-05-21T13:59:00Z">
              <w:tcPr>
                <w:tcW w:w="2367"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Change w:id="3258"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Change w:id="3259" w:author="mine" w:date="2014-05-21T13:59:00Z">
              <w:tcPr>
                <w:tcW w:w="3240"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Change w:id="3260" w:author="mine" w:date="2014-05-21T13:59:00Z">
              <w:tcPr>
                <w:tcW w:w="1456"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61" w:author="mine" w:date="2014-05-21T13:59:00Z">
              <w:tcPr>
                <w:tcW w:w="1199" w:type="dxa"/>
                <w:vAlign w:val="center"/>
              </w:tcPr>
            </w:tcPrChange>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Change w:id="3262" w:author="mine" w:date="2014-05-21T13:59:00Z">
              <w:tcPr>
                <w:tcW w:w="1190" w:type="dxa"/>
                <w:vAlign w:val="center"/>
              </w:tcPr>
            </w:tcPrChange>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63" w:author="mine" w:date="2014-05-21T13:59:00Z">
              <w:tcPr>
                <w:tcW w:w="1195"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3264" w:name="_Toc385664023"/>
      <w:r w:rsidRPr="00C518B4">
        <w:rPr>
          <w:i w:val="0"/>
          <w:sz w:val="24"/>
          <w:szCs w:val="24"/>
        </w:rPr>
        <w:t>Add an university exam</w:t>
      </w:r>
      <w:bookmarkEnd w:id="3264"/>
    </w:p>
    <w:tbl>
      <w:tblPr>
        <w:tblStyle w:val="GridTable4-Accent21"/>
        <w:tblW w:w="15115" w:type="dxa"/>
        <w:jc w:val="center"/>
        <w:tblLook w:val="04A0" w:firstRow="1" w:lastRow="0" w:firstColumn="1" w:lastColumn="0" w:noHBand="0" w:noVBand="1"/>
        <w:tblPrChange w:id="3265"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66">
          <w:tblGrid>
            <w:gridCol w:w="1138"/>
            <w:gridCol w:w="2367"/>
            <w:gridCol w:w="3330"/>
            <w:gridCol w:w="3240"/>
            <w:gridCol w:w="1456"/>
            <w:gridCol w:w="1199"/>
            <w:gridCol w:w="1190"/>
            <w:gridCol w:w="1195"/>
          </w:tblGrid>
        </w:tblGridChange>
      </w:tblGrid>
      <w:tr w:rsidR="00743708" w:rsidRPr="00164DB8" w:rsidTr="0091497F">
        <w:trPr>
          <w:cnfStyle w:val="100000000000" w:firstRow="1" w:lastRow="0" w:firstColumn="0" w:lastColumn="0" w:oddVBand="0" w:evenVBand="0" w:oddHBand="0" w:evenHBand="0" w:firstRowFirstColumn="0" w:firstRowLastColumn="0" w:lastRowFirstColumn="0" w:lastRowLastColumn="0"/>
          <w:jc w:val="center"/>
          <w:trPrChange w:id="32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68" w:author="mine" w:date="2014-05-21T13:59:00Z">
              <w:tcPr>
                <w:tcW w:w="1138" w:type="dxa"/>
                <w:vAlign w:val="center"/>
              </w:tcPr>
            </w:tcPrChange>
          </w:tcPr>
          <w:p w:rsidR="0091497F" w:rsidRPr="00164DB8" w:rsidRDefault="0091497F" w:rsidP="003849F3">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69" w:author="mine" w:date="2014-05-21T13:59:00Z">
              <w:tcPr>
                <w:tcW w:w="2367"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70" w:author="mine" w:date="2014-05-21T13:59:00Z">
              <w:tcPr>
                <w:tcW w:w="333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71" w:author="mine" w:date="2014-05-21T13:59:00Z">
              <w:tcPr>
                <w:tcW w:w="324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72" w:author="mine" w:date="2014-05-21T13:59:00Z">
              <w:tcPr>
                <w:tcW w:w="1456"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73" w:author="mine" w:date="2014-05-21T13:59:00Z">
              <w:tcPr>
                <w:tcW w:w="1199"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74" w:author="mine" w:date="2014-05-21T13:59:00Z">
              <w:tcPr>
                <w:tcW w:w="119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75" w:author="mine" w:date="2014-05-21T13:59:00Z">
              <w:tcPr>
                <w:tcW w:w="1195"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Change w:id="32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7" w:author="mine" w:date="2014-05-21T13:59:00Z">
              <w:tcPr>
                <w:tcW w:w="1138" w:type="dxa"/>
                <w:vAlign w:val="center"/>
              </w:tcPr>
            </w:tcPrChange>
          </w:tcPr>
          <w:p w:rsidR="0091497F" w:rsidRPr="00164DB8" w:rsidRDefault="0091497F" w:rsidP="003849F3">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78" w:author="mine" w:date="2014-05-21T13:59:00Z">
              <w:tcPr>
                <w:tcW w:w="13977" w:type="dxa"/>
                <w:gridSpan w:val="7"/>
                <w:vAlign w:val="center"/>
              </w:tcPr>
            </w:tcPrChange>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Change w:id="3279"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0" w:author="mine" w:date="2014-05-21T13:59:00Z">
              <w:tcPr>
                <w:tcW w:w="1138" w:type="dxa"/>
                <w:vAlign w:val="center"/>
              </w:tcPr>
            </w:tcPrChange>
          </w:tcPr>
          <w:p w:rsidR="00E048F1" w:rsidRPr="00164DB8" w:rsidRDefault="00E048F1" w:rsidP="00E048F1">
            <w:pPr>
              <w:spacing w:after="0"/>
              <w:rPr>
                <w:sz w:val="24"/>
                <w:szCs w:val="24"/>
              </w:rPr>
            </w:pPr>
            <w:r>
              <w:rPr>
                <w:sz w:val="24"/>
                <w:szCs w:val="24"/>
              </w:rPr>
              <w:lastRenderedPageBreak/>
              <w:t>[AUE-1]</w:t>
            </w:r>
          </w:p>
        </w:tc>
        <w:tc>
          <w:tcPr>
            <w:tcW w:w="2367" w:type="dxa"/>
            <w:vAlign w:val="center"/>
            <w:tcPrChange w:id="3281" w:author="mine" w:date="2014-05-21T13:59:00Z">
              <w:tcPr>
                <w:tcW w:w="2367"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Change w:id="3282" w:author="mine" w:date="2014-05-21T13:59:00Z">
              <w:tcPr>
                <w:tcW w:w="333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Change w:id="3283" w:author="mine" w:date="2014-05-21T13:59:00Z">
              <w:tcPr>
                <w:tcW w:w="324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Change w:id="3284" w:author="mine" w:date="2014-05-21T13:59:00Z">
              <w:tcPr>
                <w:tcW w:w="1456"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85" w:author="mine" w:date="2014-05-21T13:59:00Z">
              <w:tcPr>
                <w:tcW w:w="1199"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86" w:author="mine" w:date="2014-05-21T13:59:00Z">
              <w:tcPr>
                <w:tcW w:w="1190"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87" w:author="mine" w:date="2014-05-21T13:59:00Z">
              <w:tcPr>
                <w:tcW w:w="1195"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E048F1">
        <w:trPr>
          <w:cnfStyle w:val="000000100000" w:firstRow="0" w:lastRow="0" w:firstColumn="0" w:lastColumn="0" w:oddVBand="0" w:evenVBand="0" w:oddHBand="1" w:evenHBand="0" w:firstRowFirstColumn="0" w:firstRowLastColumn="0" w:lastRowFirstColumn="0" w:lastRowLastColumn="0"/>
          <w:jc w:val="center"/>
          <w:trPrChange w:id="32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9" w:author="mine" w:date="2014-05-21T13:59:00Z">
              <w:tcPr>
                <w:tcW w:w="1138" w:type="dxa"/>
                <w:vAlign w:val="center"/>
              </w:tcPr>
            </w:tcPrChange>
          </w:tcPr>
          <w:p w:rsidR="00E048F1" w:rsidRPr="00164DB8" w:rsidRDefault="00E048F1" w:rsidP="00E048F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[AUE-2]</w:t>
            </w:r>
          </w:p>
        </w:tc>
        <w:tc>
          <w:tcPr>
            <w:tcW w:w="2367" w:type="dxa"/>
            <w:vAlign w:val="center"/>
            <w:tcPrChange w:id="3290" w:author="mine" w:date="2014-05-21T13:59:00Z">
              <w:tcPr>
                <w:tcW w:w="2367"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Change w:id="3291" w:author="mine" w:date="2014-05-21T13:59:00Z">
              <w:tcPr>
                <w:tcW w:w="333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Change w:id="3292" w:author="mine" w:date="2014-05-21T13:59:00Z">
              <w:tcPr>
                <w:tcW w:w="324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Change w:id="3293" w:author="mine" w:date="2014-05-21T13:59:00Z">
              <w:tcPr>
                <w:tcW w:w="1456"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94" w:author="mine" w:date="2014-05-21T13:59:00Z">
              <w:tcPr>
                <w:tcW w:w="1199"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95" w:author="mine" w:date="2014-05-21T13:59:00Z">
              <w:tcPr>
                <w:tcW w:w="1190"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96" w:author="mine" w:date="2014-05-21T13:59:00Z">
              <w:tcPr>
                <w:tcW w:w="1195"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3297" w:name="_Toc385664024"/>
      <w:r w:rsidRPr="005F5B7C">
        <w:rPr>
          <w:b/>
        </w:rPr>
        <w:t>Volunteer Test Case</w:t>
      </w:r>
      <w:bookmarkEnd w:id="3297"/>
    </w:p>
    <w:p w:rsidR="0069421A" w:rsidRPr="009907D4" w:rsidRDefault="00C518B4" w:rsidP="00255909">
      <w:pPr>
        <w:pStyle w:val="Heading4"/>
        <w:numPr>
          <w:ilvl w:val="0"/>
          <w:numId w:val="90"/>
        </w:numPr>
        <w:ind w:left="1620"/>
        <w:rPr>
          <w:i w:val="0"/>
        </w:rPr>
      </w:pPr>
      <w:bookmarkStart w:id="3298"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3298"/>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Change w:id="3299"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300">
          <w:tblGrid>
            <w:gridCol w:w="1138"/>
            <w:gridCol w:w="2007"/>
            <w:gridCol w:w="4500"/>
            <w:gridCol w:w="3060"/>
            <w:gridCol w:w="1456"/>
            <w:gridCol w:w="1199"/>
            <w:gridCol w:w="1190"/>
            <w:gridCol w:w="1195"/>
          </w:tblGrid>
        </w:tblGridChange>
      </w:tblGrid>
      <w:tr w:rsidR="00743708" w:rsidRPr="0069421A" w:rsidTr="0069421A">
        <w:trPr>
          <w:cnfStyle w:val="100000000000" w:firstRow="1" w:lastRow="0" w:firstColumn="0" w:lastColumn="0" w:oddVBand="0" w:evenVBand="0" w:oddHBand="0" w:evenHBand="0" w:firstRowFirstColumn="0" w:firstRowLastColumn="0" w:lastRowFirstColumn="0" w:lastRowLastColumn="0"/>
          <w:jc w:val="center"/>
          <w:trPrChange w:id="330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02" w:author="mine" w:date="2014-05-21T13:59:00Z">
              <w:tcPr>
                <w:tcW w:w="1138" w:type="dxa"/>
                <w:vAlign w:val="center"/>
              </w:tcPr>
            </w:tcPrChange>
          </w:tcPr>
          <w:p w:rsidR="0069421A" w:rsidRPr="0069421A" w:rsidRDefault="0069421A" w:rsidP="0069421A">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69421A">
              <w:rPr>
                <w:sz w:val="24"/>
                <w:szCs w:val="24"/>
              </w:rPr>
              <w:t>Test case ID</w:t>
            </w:r>
          </w:p>
        </w:tc>
        <w:tc>
          <w:tcPr>
            <w:tcW w:w="2007" w:type="dxa"/>
            <w:vAlign w:val="center"/>
            <w:tcPrChange w:id="3303" w:author="mine" w:date="2014-05-21T13:59:00Z">
              <w:tcPr>
                <w:tcW w:w="2007"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Change w:id="3304" w:author="mine" w:date="2014-05-21T13:59:00Z">
              <w:tcPr>
                <w:tcW w:w="450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Change w:id="3305" w:author="mine" w:date="2014-05-21T13:59:00Z">
              <w:tcPr>
                <w:tcW w:w="306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Change w:id="3306" w:author="mine" w:date="2014-05-21T13:59:00Z">
              <w:tcPr>
                <w:tcW w:w="1456"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Change w:id="3307" w:author="mine" w:date="2014-05-21T13:59:00Z">
              <w:tcPr>
                <w:tcW w:w="1199"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Change w:id="3308" w:author="mine" w:date="2014-05-21T13:59:00Z">
              <w:tcPr>
                <w:tcW w:w="119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Change w:id="3309" w:author="mine" w:date="2014-05-21T13:59:00Z">
              <w:tcPr>
                <w:tcW w:w="1195"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Change w:id="33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1"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4607" w:type="dxa"/>
            <w:gridSpan w:val="7"/>
            <w:vAlign w:val="center"/>
            <w:tcPrChange w:id="3312" w:author="mine" w:date="2014-05-21T13:59:00Z">
              <w:tcPr>
                <w:tcW w:w="14607" w:type="dxa"/>
                <w:gridSpan w:val="7"/>
                <w:vAlign w:val="center"/>
              </w:tcPr>
            </w:tcPrChange>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Change w:id="331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4" w:author="mine" w:date="2014-05-21T13:59:00Z">
              <w:tcPr>
                <w:tcW w:w="1138" w:type="dxa"/>
                <w:vAlign w:val="center"/>
              </w:tcPr>
            </w:tcPrChange>
          </w:tcPr>
          <w:p w:rsidR="0069421A" w:rsidRPr="0069421A" w:rsidRDefault="0069421A" w:rsidP="0069421A">
            <w:pPr>
              <w:spacing w:after="0"/>
              <w:rPr>
                <w:sz w:val="24"/>
                <w:szCs w:val="24"/>
              </w:rPr>
            </w:pPr>
            <w:r w:rsidRPr="0069421A">
              <w:rPr>
                <w:sz w:val="24"/>
                <w:szCs w:val="24"/>
              </w:rPr>
              <w:t>[JCE-1]</w:t>
            </w:r>
          </w:p>
        </w:tc>
        <w:tc>
          <w:tcPr>
            <w:tcW w:w="2007" w:type="dxa"/>
            <w:vAlign w:val="center"/>
            <w:tcPrChange w:id="3315" w:author="mine" w:date="2014-05-21T13:59:00Z">
              <w:tcPr>
                <w:tcW w:w="2007"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Change w:id="3316" w:author="mine" w:date="2014-05-21T13:59:00Z">
              <w:tcPr>
                <w:tcW w:w="4500" w:type="dxa"/>
                <w:vAlign w:val="center"/>
              </w:tcPr>
            </w:tcPrChange>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Change w:id="3317" w:author="mine" w:date="2014-05-21T13:59:00Z">
              <w:tcPr>
                <w:tcW w:w="306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Change w:id="3318" w:author="mine" w:date="2014-05-21T13:59:00Z">
              <w:tcPr>
                <w:tcW w:w="1456"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319" w:author="mine" w:date="2014-05-21T13:59:00Z">
              <w:tcPr>
                <w:tcW w:w="1199"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Change w:id="3320" w:author="mine" w:date="2014-05-21T13:59:00Z">
              <w:tcPr>
                <w:tcW w:w="119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Change w:id="3321" w:author="mine" w:date="2014-05-21T13:59:00Z">
              <w:tcPr>
                <w:tcW w:w="1195"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69421A">
        <w:trPr>
          <w:cnfStyle w:val="000000100000" w:firstRow="0" w:lastRow="0" w:firstColumn="0" w:lastColumn="0" w:oddVBand="0" w:evenVBand="0" w:oddHBand="1" w:evenHBand="0" w:firstRowFirstColumn="0" w:firstRowLastColumn="0" w:lastRowFirstColumn="0" w:lastRowLastColumn="0"/>
          <w:jc w:val="center"/>
          <w:trPrChange w:id="33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23"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69421A">
              <w:rPr>
                <w:sz w:val="24"/>
                <w:szCs w:val="24"/>
              </w:rPr>
              <w:t>[JCE-2]</w:t>
            </w:r>
          </w:p>
        </w:tc>
        <w:tc>
          <w:tcPr>
            <w:tcW w:w="2007" w:type="dxa"/>
            <w:vAlign w:val="center"/>
            <w:tcPrChange w:id="3324" w:author="mine" w:date="2014-05-21T13:59:00Z">
              <w:tcPr>
                <w:tcW w:w="2007"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Change w:id="3325" w:author="mine" w:date="2014-05-21T13:59:00Z">
              <w:tcPr>
                <w:tcW w:w="4500" w:type="dxa"/>
                <w:vAlign w:val="center"/>
              </w:tcPr>
            </w:tcPrChange>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Change w:id="3326" w:author="mine" w:date="2014-05-21T13:59:00Z">
              <w:tcPr>
                <w:tcW w:w="306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Change w:id="3327" w:author="mine" w:date="2014-05-21T13:59:00Z">
              <w:tcPr>
                <w:tcW w:w="1456"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328" w:author="mine" w:date="2014-05-21T13:59:00Z">
              <w:tcPr>
                <w:tcW w:w="1199"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Change w:id="3329" w:author="mine" w:date="2014-05-21T13:59:00Z">
              <w:tcPr>
                <w:tcW w:w="119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Change w:id="3330" w:author="mine" w:date="2014-05-21T13:59:00Z">
              <w:tcPr>
                <w:tcW w:w="1195"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3331" w:name="_Toc385664026"/>
      <w:r w:rsidRPr="005F5B7C">
        <w:rPr>
          <w:b/>
        </w:rPr>
        <w:t>Charity Test Case</w:t>
      </w:r>
      <w:bookmarkEnd w:id="3331"/>
    </w:p>
    <w:tbl>
      <w:tblPr>
        <w:tblStyle w:val="GridTable4-Accent21"/>
        <w:tblW w:w="15745" w:type="dxa"/>
        <w:jc w:val="center"/>
        <w:tblLook w:val="04A0" w:firstRow="1" w:lastRow="0" w:firstColumn="1" w:lastColumn="0" w:noHBand="0" w:noVBand="1"/>
        <w:tblPrChange w:id="3332"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333">
          <w:tblGrid>
            <w:gridCol w:w="1138"/>
            <w:gridCol w:w="2007"/>
            <w:gridCol w:w="4500"/>
            <w:gridCol w:w="3060"/>
            <w:gridCol w:w="1456"/>
            <w:gridCol w:w="1199"/>
            <w:gridCol w:w="1190"/>
            <w:gridCol w:w="1195"/>
          </w:tblGrid>
        </w:tblGridChange>
      </w:tblGrid>
      <w:tr w:rsidR="00743708" w:rsidRPr="004515AE" w:rsidTr="004515AE">
        <w:trPr>
          <w:cnfStyle w:val="100000000000" w:firstRow="1" w:lastRow="0" w:firstColumn="0" w:lastColumn="0" w:oddVBand="0" w:evenVBand="0" w:oddHBand="0" w:evenHBand="0" w:firstRowFirstColumn="0" w:firstRowLastColumn="0" w:lastRowFirstColumn="0" w:lastRowLastColumn="0"/>
          <w:jc w:val="center"/>
          <w:trPrChange w:id="33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35" w:author="mine" w:date="2014-05-21T13:59:00Z">
              <w:tcPr>
                <w:tcW w:w="1138" w:type="dxa"/>
                <w:vAlign w:val="center"/>
              </w:tcPr>
            </w:tcPrChange>
          </w:tcPr>
          <w:p w:rsidR="0085392D" w:rsidRPr="004515AE" w:rsidRDefault="0085392D" w:rsidP="004515AE">
            <w:pPr>
              <w:spacing w:after="0"/>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ID</w:t>
            </w:r>
          </w:p>
        </w:tc>
        <w:tc>
          <w:tcPr>
            <w:tcW w:w="2007" w:type="dxa"/>
            <w:vAlign w:val="center"/>
            <w:tcPrChange w:id="3336" w:author="mine" w:date="2014-05-21T13:59:00Z">
              <w:tcPr>
                <w:tcW w:w="2007"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Change w:id="3337" w:author="mine" w:date="2014-05-21T13:59:00Z">
              <w:tcPr>
                <w:tcW w:w="450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Change w:id="3338" w:author="mine" w:date="2014-05-21T13:59:00Z">
              <w:tcPr>
                <w:tcW w:w="306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Change w:id="3339" w:author="mine" w:date="2014-05-21T13:59:00Z">
              <w:tcPr>
                <w:tcW w:w="1456"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Change w:id="3340" w:author="mine" w:date="2014-05-21T13:59:00Z">
              <w:tcPr>
                <w:tcW w:w="1199"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Change w:id="3341" w:author="mine" w:date="2014-05-21T13:59:00Z">
              <w:tcPr>
                <w:tcW w:w="119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Change w:id="3342" w:author="mine" w:date="2014-05-21T13:59:00Z">
              <w:tcPr>
                <w:tcW w:w="1195"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Change w:id="33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4" w:author="mine" w:date="2014-05-21T13:59:00Z">
              <w:tcPr>
                <w:tcW w:w="1138" w:type="dxa"/>
                <w:vAlign w:val="center"/>
              </w:tcPr>
            </w:tcPrChange>
          </w:tcPr>
          <w:p w:rsidR="0085392D" w:rsidRPr="004515AE" w:rsidRDefault="0085392D"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4607" w:type="dxa"/>
            <w:gridSpan w:val="7"/>
            <w:vAlign w:val="center"/>
            <w:tcPrChange w:id="3345" w:author="mine" w:date="2014-05-21T13:59:00Z">
              <w:tcPr>
                <w:tcW w:w="14607" w:type="dxa"/>
                <w:gridSpan w:val="7"/>
                <w:vAlign w:val="center"/>
              </w:tcPr>
            </w:tcPrChange>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Change w:id="3346" w:author="mine" w:date="2014-05-21T13:59:00Z">
            <w:trPr>
              <w:trHeight w:val="305"/>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7"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Change w:id="3348"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Change w:id="3349"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Change w:id="3350"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Change w:id="3351"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52"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53"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54"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56"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[CH-2]</w:t>
            </w:r>
          </w:p>
        </w:tc>
        <w:tc>
          <w:tcPr>
            <w:tcW w:w="2007" w:type="dxa"/>
            <w:vAlign w:val="center"/>
            <w:tcPrChange w:id="3357"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Change w:id="3358"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59"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Change w:id="3360"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61"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62"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63"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Change w:id="33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65"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Change w:id="3366"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Change w:id="3367"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Change w:id="3368"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Change w:id="3369"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70"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71"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72"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74"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[CH-4]</w:t>
            </w:r>
          </w:p>
        </w:tc>
        <w:tc>
          <w:tcPr>
            <w:tcW w:w="2007" w:type="dxa"/>
            <w:vAlign w:val="center"/>
            <w:tcPrChange w:id="3375"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Change w:id="3376"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Change w:id="3377"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Change w:id="3378"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79"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80"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81"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3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83"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Change w:id="3384"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Change w:id="3385"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386"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Change w:id="3387"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88"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89"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90"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9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92"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[CH-6]</w:t>
            </w:r>
          </w:p>
        </w:tc>
        <w:tc>
          <w:tcPr>
            <w:tcW w:w="2007" w:type="dxa"/>
            <w:vAlign w:val="center"/>
            <w:tcPrChange w:id="3393"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Change w:id="3394"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95"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Change w:id="3396"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97"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98"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99"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4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01"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Change w:id="3402"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Change w:id="3403"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404"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Change w:id="3405"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06"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07"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08"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4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10"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[CH-8]</w:t>
            </w:r>
          </w:p>
        </w:tc>
        <w:tc>
          <w:tcPr>
            <w:tcW w:w="2007" w:type="dxa"/>
            <w:vAlign w:val="center"/>
            <w:tcPrChange w:id="3411"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Change w:id="3412"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Change w:id="3413"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Change w:id="3414"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415"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16"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17"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Change w:id="34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19" w:author="mine" w:date="2014-05-21T13:59:00Z">
              <w:tcPr>
                <w:tcW w:w="1138" w:type="dxa"/>
                <w:vAlign w:val="center"/>
              </w:tcPr>
            </w:tcPrChange>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Change w:id="3420" w:author="mine" w:date="2014-05-21T13:59:00Z">
              <w:tcPr>
                <w:tcW w:w="2007"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Change w:id="3421" w:author="mine" w:date="2014-05-21T13:59:00Z">
              <w:tcPr>
                <w:tcW w:w="4500" w:type="dxa"/>
                <w:vAlign w:val="center"/>
              </w:tcPr>
            </w:tcPrChange>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Change w:id="3422" w:author="mine" w:date="2014-05-21T13:59:00Z">
              <w:tcPr>
                <w:tcW w:w="306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Change w:id="3423" w:author="mine" w:date="2014-05-21T13:59:00Z">
              <w:tcPr>
                <w:tcW w:w="1456"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24" w:author="mine" w:date="2014-05-21T13:59:00Z">
              <w:tcPr>
                <w:tcW w:w="1199"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Change w:id="3425" w:author="mine" w:date="2014-05-21T13:59:00Z">
              <w:tcPr>
                <w:tcW w:w="119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Change w:id="3426" w:author="mine" w:date="2014-05-21T13:59:00Z">
              <w:tcPr>
                <w:tcW w:w="1195"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3427" w:name="_Toc385664027"/>
      <w:r w:rsidRPr="005F5B7C">
        <w:rPr>
          <w:b/>
        </w:rPr>
        <w:lastRenderedPageBreak/>
        <w:t>Candidate Test Case</w:t>
      </w:r>
      <w:bookmarkEnd w:id="3427"/>
    </w:p>
    <w:tbl>
      <w:tblPr>
        <w:tblStyle w:val="GridTable4-Accent21"/>
        <w:tblW w:w="15745" w:type="dxa"/>
        <w:jc w:val="center"/>
        <w:tblLook w:val="04A0" w:firstRow="1" w:lastRow="0" w:firstColumn="1" w:lastColumn="0" w:noHBand="0" w:noVBand="1"/>
        <w:tblPrChange w:id="3428"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429">
          <w:tblGrid>
            <w:gridCol w:w="1138"/>
            <w:gridCol w:w="2007"/>
            <w:gridCol w:w="4500"/>
            <w:gridCol w:w="3060"/>
            <w:gridCol w:w="1456"/>
            <w:gridCol w:w="1199"/>
            <w:gridCol w:w="1190"/>
            <w:gridCol w:w="1195"/>
          </w:tblGrid>
        </w:tblGridChange>
      </w:tblGrid>
      <w:tr w:rsidR="00743708" w:rsidRPr="00812D91" w:rsidTr="00710B90">
        <w:trPr>
          <w:cnfStyle w:val="100000000000" w:firstRow="1" w:lastRow="0" w:firstColumn="0" w:lastColumn="0" w:oddVBand="0" w:evenVBand="0" w:oddHBand="0" w:evenHBand="0" w:firstRowFirstColumn="0" w:firstRowLastColumn="0" w:lastRowFirstColumn="0" w:lastRowLastColumn="0"/>
          <w:jc w:val="center"/>
          <w:trPrChange w:id="34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31" w:author="mine" w:date="2014-05-21T13:59:00Z">
              <w:tcPr>
                <w:tcW w:w="1138" w:type="dxa"/>
                <w:vAlign w:val="center"/>
              </w:tcPr>
            </w:tcPrChange>
          </w:tcPr>
          <w:p w:rsidR="00FE1F43" w:rsidRPr="00812D91" w:rsidRDefault="00FE1F43" w:rsidP="00812D91">
            <w:pPr>
              <w:spacing w:after="0"/>
              <w:jc w:val="center"/>
              <w:cnfStyle w:val="101000000000" w:firstRow="1" w:lastRow="0" w:firstColumn="1" w:lastColumn="0" w:oddVBand="0" w:evenVBand="0" w:oddHBand="0" w:evenHBand="0" w:firstRowFirstColumn="0" w:firstRowLastColumn="0" w:lastRowFirstColumn="0" w:lastRowLastColumn="0"/>
              <w:rPr>
                <w:rFonts w:cstheme="minorHAnsi"/>
              </w:rPr>
            </w:pPr>
            <w:r w:rsidRPr="00812D91">
              <w:rPr>
                <w:rFonts w:cstheme="minorHAnsi"/>
              </w:rPr>
              <w:t>Test case ID</w:t>
            </w:r>
          </w:p>
        </w:tc>
        <w:tc>
          <w:tcPr>
            <w:tcW w:w="2007" w:type="dxa"/>
            <w:vAlign w:val="center"/>
            <w:tcPrChange w:id="3432" w:author="mine" w:date="2014-05-21T13:59:00Z">
              <w:tcPr>
                <w:tcW w:w="2007"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Change w:id="3433" w:author="mine" w:date="2014-05-21T13:59:00Z">
              <w:tcPr>
                <w:tcW w:w="450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Change w:id="3434" w:author="mine" w:date="2014-05-21T13:59:00Z">
              <w:tcPr>
                <w:tcW w:w="306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Change w:id="3435" w:author="mine" w:date="2014-05-21T13:59:00Z">
              <w:tcPr>
                <w:tcW w:w="1456"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Change w:id="3436" w:author="mine" w:date="2014-05-21T13:59:00Z">
              <w:tcPr>
                <w:tcW w:w="1199"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Change w:id="3437" w:author="mine" w:date="2014-05-21T13:59:00Z">
              <w:tcPr>
                <w:tcW w:w="119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Change w:id="3438" w:author="mine" w:date="2014-05-21T13:59:00Z">
              <w:tcPr>
                <w:tcW w:w="1195"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Change w:id="34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40" w:author="mine" w:date="2014-05-21T13:59:00Z">
              <w:tcPr>
                <w:tcW w:w="1138" w:type="dxa"/>
                <w:vAlign w:val="center"/>
              </w:tcPr>
            </w:tcPrChange>
          </w:tcPr>
          <w:p w:rsidR="00812D91" w:rsidRPr="00812D91" w:rsidRDefault="00812D91"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p>
        </w:tc>
        <w:tc>
          <w:tcPr>
            <w:tcW w:w="14607" w:type="dxa"/>
            <w:gridSpan w:val="7"/>
            <w:vAlign w:val="center"/>
            <w:tcPrChange w:id="3441" w:author="mine" w:date="2014-05-21T13:59:00Z">
              <w:tcPr>
                <w:tcW w:w="14607" w:type="dxa"/>
                <w:gridSpan w:val="7"/>
                <w:vAlign w:val="center"/>
              </w:tcPr>
            </w:tcPrChange>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Change w:id="344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43"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[CA-1]</w:t>
            </w:r>
          </w:p>
        </w:tc>
        <w:tc>
          <w:tcPr>
            <w:tcW w:w="2007" w:type="dxa"/>
            <w:vAlign w:val="center"/>
            <w:tcPrChange w:id="3444"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45"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Change w:id="3446"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Change w:id="3447"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48"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49"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50"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52"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[CA-2]</w:t>
            </w:r>
          </w:p>
        </w:tc>
        <w:tc>
          <w:tcPr>
            <w:tcW w:w="2007" w:type="dxa"/>
            <w:vAlign w:val="center"/>
            <w:tcPrChange w:id="3453"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Change w:id="3454"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Change w:id="3455"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Change w:id="3456"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57"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58"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59"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61"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[CA-3]</w:t>
            </w:r>
          </w:p>
        </w:tc>
        <w:tc>
          <w:tcPr>
            <w:tcW w:w="2007" w:type="dxa"/>
            <w:vAlign w:val="center"/>
            <w:tcPrChange w:id="3462"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63"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Change w:id="3464"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Change w:id="3465"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66"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67"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68"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70"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[CA-4]</w:t>
            </w:r>
          </w:p>
        </w:tc>
        <w:tc>
          <w:tcPr>
            <w:tcW w:w="2007" w:type="dxa"/>
            <w:vAlign w:val="center"/>
            <w:tcPrChange w:id="3471"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Change w:id="3472"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Change w:id="3473"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Change w:id="3474"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75"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76"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77"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79"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[CA-5]</w:t>
            </w:r>
          </w:p>
        </w:tc>
        <w:tc>
          <w:tcPr>
            <w:tcW w:w="2007" w:type="dxa"/>
            <w:vAlign w:val="center"/>
            <w:tcPrChange w:id="3480"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81"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82"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Change w:id="3483"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84"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85"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86"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88"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lastRenderedPageBreak/>
              <w:t>[CA-6]</w:t>
            </w:r>
          </w:p>
        </w:tc>
        <w:tc>
          <w:tcPr>
            <w:tcW w:w="2007" w:type="dxa"/>
            <w:vAlign w:val="center"/>
            <w:tcPrChange w:id="3489"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Change w:id="3490"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91" w:author="mine" w:date="2014-05-21T13:59:00Z">
              <w:tcPr>
                <w:tcW w:w="306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Change w:id="3492"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93"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94"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95"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3496" w:name="_Toc385664028"/>
      <w:r w:rsidRPr="005F5B7C">
        <w:rPr>
          <w:b/>
        </w:rPr>
        <w:t>Sponsor Test Case</w:t>
      </w:r>
      <w:bookmarkEnd w:id="3496"/>
    </w:p>
    <w:p w:rsidR="005F5B7C" w:rsidRDefault="005F5B7C" w:rsidP="00255909">
      <w:pPr>
        <w:pStyle w:val="Heading4"/>
        <w:numPr>
          <w:ilvl w:val="0"/>
          <w:numId w:val="91"/>
        </w:numPr>
        <w:ind w:left="1620"/>
        <w:rPr>
          <w:i w:val="0"/>
          <w:sz w:val="24"/>
          <w:szCs w:val="24"/>
        </w:rPr>
      </w:pPr>
      <w:bookmarkStart w:id="3497" w:name="_Toc385664029"/>
      <w:r w:rsidRPr="00C518B4">
        <w:rPr>
          <w:i w:val="0"/>
          <w:sz w:val="24"/>
          <w:szCs w:val="24"/>
        </w:rPr>
        <w:t>Delete a car</w:t>
      </w:r>
      <w:bookmarkEnd w:id="3497"/>
      <w:r w:rsidRPr="00C518B4">
        <w:rPr>
          <w:i w:val="0"/>
          <w:sz w:val="24"/>
          <w:szCs w:val="24"/>
        </w:rPr>
        <w:t xml:space="preserve"> </w:t>
      </w:r>
    </w:p>
    <w:tbl>
      <w:tblPr>
        <w:tblStyle w:val="GridTable4-Accent21"/>
        <w:tblW w:w="15115" w:type="dxa"/>
        <w:jc w:val="center"/>
        <w:tblLook w:val="04A0" w:firstRow="1" w:lastRow="0" w:firstColumn="1" w:lastColumn="0" w:noHBand="0" w:noVBand="1"/>
        <w:tblPrChange w:id="3498"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499">
          <w:tblGrid>
            <w:gridCol w:w="1138"/>
            <w:gridCol w:w="2367"/>
            <w:gridCol w:w="3330"/>
            <w:gridCol w:w="3240"/>
            <w:gridCol w:w="1456"/>
            <w:gridCol w:w="1199"/>
            <w:gridCol w:w="1190"/>
            <w:gridCol w:w="1195"/>
          </w:tblGrid>
        </w:tblGridChange>
      </w:tblGrid>
      <w:tr w:rsidR="00743708" w:rsidRPr="00D02BE9" w:rsidTr="00CB73E2">
        <w:trPr>
          <w:cnfStyle w:val="100000000000" w:firstRow="1" w:lastRow="0" w:firstColumn="0" w:lastColumn="0" w:oddVBand="0" w:evenVBand="0" w:oddHBand="0" w:evenHBand="0" w:firstRowFirstColumn="0" w:firstRowLastColumn="0" w:lastRowFirstColumn="0" w:lastRowLastColumn="0"/>
          <w:jc w:val="center"/>
          <w:trPrChange w:id="35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01" w:author="mine" w:date="2014-05-21T13:59:00Z">
              <w:tcPr>
                <w:tcW w:w="1138" w:type="dxa"/>
                <w:vAlign w:val="center"/>
              </w:tcPr>
            </w:tcPrChange>
          </w:tcPr>
          <w:p w:rsidR="00B81A5B" w:rsidRPr="00D02BE9"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D02BE9">
              <w:rPr>
                <w:sz w:val="24"/>
                <w:szCs w:val="24"/>
              </w:rPr>
              <w:t>Test case ID</w:t>
            </w:r>
          </w:p>
        </w:tc>
        <w:tc>
          <w:tcPr>
            <w:tcW w:w="2367" w:type="dxa"/>
            <w:vAlign w:val="center"/>
            <w:tcPrChange w:id="3502" w:author="mine" w:date="2014-05-21T13:59:00Z">
              <w:tcPr>
                <w:tcW w:w="2367"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Change w:id="3503" w:author="mine" w:date="2014-05-21T13:59:00Z">
              <w:tcPr>
                <w:tcW w:w="333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Change w:id="3504" w:author="mine" w:date="2014-05-21T13:59:00Z">
              <w:tcPr>
                <w:tcW w:w="324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Change w:id="3505" w:author="mine" w:date="2014-05-21T13:59:00Z">
              <w:tcPr>
                <w:tcW w:w="1456"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Change w:id="3506" w:author="mine" w:date="2014-05-21T13:59:00Z">
              <w:tcPr>
                <w:tcW w:w="1199"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Change w:id="3507" w:author="mine" w:date="2014-05-21T13:59:00Z">
              <w:tcPr>
                <w:tcW w:w="119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Change w:id="3508" w:author="mine" w:date="2014-05-21T13:59:00Z">
              <w:tcPr>
                <w:tcW w:w="1195"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Change w:id="35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10" w:author="mine" w:date="2014-05-21T13:59:00Z">
              <w:tcPr>
                <w:tcW w:w="1138" w:type="dxa"/>
                <w:vAlign w:val="center"/>
              </w:tcPr>
            </w:tcPrChange>
          </w:tcPr>
          <w:p w:rsidR="00B81A5B" w:rsidRPr="00D02BE9" w:rsidRDefault="00B81A5B" w:rsidP="00B81A5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tcPrChange w:id="3511" w:author="mine" w:date="2014-05-21T13:59:00Z">
              <w:tcPr>
                <w:tcW w:w="13977" w:type="dxa"/>
                <w:gridSpan w:val="7"/>
              </w:tcPr>
            </w:tcPrChange>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Change w:id="351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13" w:author="mine" w:date="2014-05-21T13:59:00Z">
              <w:tcPr>
                <w:tcW w:w="1138" w:type="dxa"/>
                <w:vAlign w:val="center"/>
              </w:tcPr>
            </w:tcPrChange>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Change w:id="3514" w:author="mine" w:date="2014-05-21T13:59:00Z">
              <w:tcPr>
                <w:tcW w:w="2367" w:type="dxa"/>
                <w:vAlign w:val="center"/>
              </w:tcPr>
            </w:tcPrChange>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15"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Change w:id="3516" w:author="mine" w:date="2014-05-21T13:59:00Z">
              <w:tcPr>
                <w:tcW w:w="324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Change w:id="3517" w:author="mine" w:date="2014-05-21T13:59:00Z">
              <w:tcPr>
                <w:tcW w:w="1456"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518" w:author="mine" w:date="2014-05-21T13:59:00Z">
              <w:tcPr>
                <w:tcW w:w="1199" w:type="dxa"/>
                <w:vAlign w:val="center"/>
              </w:tcPr>
            </w:tcPrChange>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19" w:author="mine" w:date="2014-05-21T13:59:00Z">
              <w:tcPr>
                <w:tcW w:w="119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20" w:author="mine" w:date="2014-05-21T13:59:00Z">
              <w:tcPr>
                <w:tcW w:w="1195"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E8131B">
        <w:trPr>
          <w:cnfStyle w:val="000000100000" w:firstRow="0" w:lastRow="0" w:firstColumn="0" w:lastColumn="0" w:oddVBand="0" w:evenVBand="0" w:oddHBand="1" w:evenHBand="0" w:firstRowFirstColumn="0" w:firstRowLastColumn="0" w:lastRowFirstColumn="0" w:lastRowLastColumn="0"/>
          <w:jc w:val="center"/>
          <w:trPrChange w:id="35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22" w:author="mine" w:date="2014-05-21T13:59:00Z">
              <w:tcPr>
                <w:tcW w:w="1138" w:type="dxa"/>
                <w:vAlign w:val="center"/>
              </w:tcPr>
            </w:tcPrChange>
          </w:tcPr>
          <w:p w:rsidR="00B81A5B" w:rsidRPr="00D02BE9" w:rsidRDefault="006854B2" w:rsidP="00E8131B">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D02BE9">
              <w:rPr>
                <w:sz w:val="24"/>
                <w:szCs w:val="24"/>
              </w:rPr>
              <w:t>[DEC</w:t>
            </w:r>
            <w:r w:rsidR="00B81A5B" w:rsidRPr="00D02BE9">
              <w:rPr>
                <w:sz w:val="24"/>
                <w:szCs w:val="24"/>
              </w:rPr>
              <w:t>-2]</w:t>
            </w:r>
          </w:p>
        </w:tc>
        <w:tc>
          <w:tcPr>
            <w:tcW w:w="2367" w:type="dxa"/>
            <w:vAlign w:val="center"/>
            <w:tcPrChange w:id="3523" w:author="mine" w:date="2014-05-21T13:59:00Z">
              <w:tcPr>
                <w:tcW w:w="2367" w:type="dxa"/>
                <w:vAlign w:val="center"/>
              </w:tcPr>
            </w:tcPrChange>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24"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Change w:id="3525" w:author="mine" w:date="2014-05-21T13:59:00Z">
              <w:tcPr>
                <w:tcW w:w="324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Change w:id="3526" w:author="mine" w:date="2014-05-21T13:59:00Z">
              <w:tcPr>
                <w:tcW w:w="1456"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527" w:author="mine" w:date="2014-05-21T13:59:00Z">
              <w:tcPr>
                <w:tcW w:w="1199"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28" w:author="mine" w:date="2014-05-21T13:59:00Z">
              <w:tcPr>
                <w:tcW w:w="119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29" w:author="mine" w:date="2014-05-21T13:59:00Z">
              <w:tcPr>
                <w:tcW w:w="1195"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3530" w:name="_Toc385664030"/>
      <w:r w:rsidRPr="00C518B4">
        <w:rPr>
          <w:i w:val="0"/>
          <w:sz w:val="24"/>
          <w:szCs w:val="24"/>
        </w:rPr>
        <w:t>Sponsored Car</w:t>
      </w:r>
      <w:bookmarkEnd w:id="3530"/>
      <w:r w:rsidRPr="00C518B4">
        <w:rPr>
          <w:i w:val="0"/>
          <w:sz w:val="24"/>
          <w:szCs w:val="24"/>
        </w:rPr>
        <w:t xml:space="preserve">  </w:t>
      </w:r>
    </w:p>
    <w:tbl>
      <w:tblPr>
        <w:tblStyle w:val="GridTable4-Accent21"/>
        <w:tblW w:w="15115" w:type="dxa"/>
        <w:jc w:val="center"/>
        <w:tblLook w:val="04A0" w:firstRow="1" w:lastRow="0" w:firstColumn="1" w:lastColumn="0" w:noHBand="0" w:noVBand="1"/>
        <w:tblPrChange w:id="3531"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32">
          <w:tblGrid>
            <w:gridCol w:w="1376"/>
            <w:gridCol w:w="2331"/>
            <w:gridCol w:w="3254"/>
            <w:gridCol w:w="3163"/>
            <w:gridCol w:w="1456"/>
            <w:gridCol w:w="1187"/>
            <w:gridCol w:w="1172"/>
            <w:gridCol w:w="1176"/>
          </w:tblGrid>
        </w:tblGridChange>
      </w:tblGrid>
      <w:tr w:rsidR="00743708" w:rsidRPr="00164DB8" w:rsidTr="00EF0068">
        <w:trPr>
          <w:cnfStyle w:val="100000000000" w:firstRow="1" w:lastRow="0" w:firstColumn="0" w:lastColumn="0" w:oddVBand="0" w:evenVBand="0" w:oddHBand="0" w:evenHBand="0" w:firstRowFirstColumn="0" w:firstRowLastColumn="0" w:lastRowFirstColumn="0" w:lastRowLastColumn="0"/>
          <w:jc w:val="center"/>
          <w:trPrChange w:id="35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34" w:author="mine" w:date="2014-05-21T13:59:00Z">
              <w:tcPr>
                <w:tcW w:w="1376" w:type="dxa"/>
                <w:vAlign w:val="center"/>
              </w:tcPr>
            </w:tcPrChange>
          </w:tcPr>
          <w:p w:rsidR="00B81A5B" w:rsidRPr="00164DB8"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535" w:author="mine" w:date="2014-05-21T13:59:00Z">
              <w:tcPr>
                <w:tcW w:w="2331"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536" w:author="mine" w:date="2014-05-21T13:59:00Z">
              <w:tcPr>
                <w:tcW w:w="3254"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537" w:author="mine" w:date="2014-05-21T13:59:00Z">
              <w:tcPr>
                <w:tcW w:w="3163"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538" w:author="mine" w:date="2014-05-21T13:59:00Z">
              <w:tcPr>
                <w:tcW w:w="145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Change w:id="3539" w:author="mine" w:date="2014-05-21T13:59:00Z">
              <w:tcPr>
                <w:tcW w:w="1187"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540" w:author="mine" w:date="2014-05-21T13:59:00Z">
              <w:tcPr>
                <w:tcW w:w="1172"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541" w:author="mine" w:date="2014-05-21T13:59:00Z">
              <w:tcPr>
                <w:tcW w:w="117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Change w:id="35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3" w:author="mine" w:date="2014-05-21T13:59:00Z">
              <w:tcPr>
                <w:tcW w:w="1376" w:type="dxa"/>
                <w:vAlign w:val="center"/>
              </w:tcPr>
            </w:tcPrChange>
          </w:tcPr>
          <w:p w:rsidR="00EF0068" w:rsidRPr="00164DB8" w:rsidRDefault="00EF0068" w:rsidP="00EF0068">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544" w:author="mine" w:date="2014-05-21T13:59:00Z">
              <w:tcPr>
                <w:tcW w:w="13739" w:type="dxa"/>
                <w:gridSpan w:val="7"/>
              </w:tcPr>
            </w:tcPrChange>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Change w:id="354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6" w:author="mine" w:date="2014-05-21T13:59:00Z">
              <w:tcPr>
                <w:tcW w:w="1376" w:type="dxa"/>
                <w:vAlign w:val="center"/>
              </w:tcPr>
            </w:tcPrChange>
          </w:tcPr>
          <w:p w:rsidR="00EF0068" w:rsidRPr="00164DB8" w:rsidRDefault="00EF0068" w:rsidP="00264021">
            <w:pPr>
              <w:spacing w:after="0"/>
              <w:rPr>
                <w:sz w:val="24"/>
                <w:szCs w:val="24"/>
              </w:rPr>
            </w:pPr>
            <w:r>
              <w:rPr>
                <w:sz w:val="24"/>
                <w:szCs w:val="24"/>
              </w:rPr>
              <w:t>[SPC-1]</w:t>
            </w:r>
          </w:p>
        </w:tc>
        <w:tc>
          <w:tcPr>
            <w:tcW w:w="2331" w:type="dxa"/>
            <w:vAlign w:val="center"/>
            <w:tcPrChange w:id="3547" w:author="mine" w:date="2014-05-21T13:59:00Z">
              <w:tcPr>
                <w:tcW w:w="2331" w:type="dxa"/>
                <w:vAlign w:val="center"/>
              </w:tcPr>
            </w:tcPrChange>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Change w:id="3548" w:author="mine" w:date="2014-05-21T13:59:00Z">
              <w:tcPr>
                <w:tcW w:w="3254" w:type="dxa"/>
                <w:vAlign w:val="center"/>
              </w:tcPr>
            </w:tcPrChange>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Change w:id="3549" w:author="mine" w:date="2014-05-21T13:59:00Z">
              <w:tcPr>
                <w:tcW w:w="3163" w:type="dxa"/>
                <w:vAlign w:val="center"/>
              </w:tcPr>
            </w:tcPrChange>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Change w:id="3550" w:author="mine" w:date="2014-05-21T13:59:00Z">
              <w:tcPr>
                <w:tcW w:w="145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Change w:id="3551" w:author="mine" w:date="2014-05-21T13:59:00Z">
              <w:tcPr>
                <w:tcW w:w="1187" w:type="dxa"/>
                <w:vAlign w:val="center"/>
              </w:tcPr>
            </w:tcPrChange>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Change w:id="3552" w:author="mine" w:date="2014-05-21T13:59:00Z">
              <w:tcPr>
                <w:tcW w:w="1172"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Change w:id="3553" w:author="mine" w:date="2014-05-21T13:59:00Z">
              <w:tcPr>
                <w:tcW w:w="117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264021">
        <w:trPr>
          <w:cnfStyle w:val="000000100000" w:firstRow="0" w:lastRow="0" w:firstColumn="0" w:lastColumn="0" w:oddVBand="0" w:evenVBand="0" w:oddHBand="1" w:evenHBand="0" w:firstRowFirstColumn="0" w:firstRowLastColumn="0" w:lastRowFirstColumn="0" w:lastRowLastColumn="0"/>
          <w:jc w:val="center"/>
          <w:trPrChange w:id="35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55" w:author="mine" w:date="2014-05-21T13:59:00Z">
              <w:tcPr>
                <w:tcW w:w="1376" w:type="dxa"/>
                <w:vAlign w:val="center"/>
              </w:tcPr>
            </w:tcPrChange>
          </w:tcPr>
          <w:p w:rsidR="00EF0068" w:rsidRPr="00164DB8" w:rsidRDefault="00EF0068" w:rsidP="0026402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[SPC-2]</w:t>
            </w:r>
          </w:p>
        </w:tc>
        <w:tc>
          <w:tcPr>
            <w:tcW w:w="2331" w:type="dxa"/>
            <w:vAlign w:val="center"/>
            <w:tcPrChange w:id="3556" w:author="mine" w:date="2014-05-21T13:59:00Z">
              <w:tcPr>
                <w:tcW w:w="2331" w:type="dxa"/>
                <w:vAlign w:val="center"/>
              </w:tcPr>
            </w:tcPrChange>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Change w:id="3557" w:author="mine" w:date="2014-05-21T13:59:00Z">
              <w:tcPr>
                <w:tcW w:w="3254" w:type="dxa"/>
                <w:vAlign w:val="center"/>
              </w:tcPr>
            </w:tcPrChange>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Change w:id="3558" w:author="mine" w:date="2014-05-21T13:59:00Z">
              <w:tcPr>
                <w:tcW w:w="3163" w:type="dxa"/>
                <w:vAlign w:val="center"/>
              </w:tcPr>
            </w:tcPrChange>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Change w:id="3559" w:author="mine" w:date="2014-05-21T13:59:00Z">
              <w:tcPr>
                <w:tcW w:w="145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Change w:id="3560" w:author="mine" w:date="2014-05-21T13:59:00Z">
              <w:tcPr>
                <w:tcW w:w="1187"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Change w:id="3561" w:author="mine" w:date="2014-05-21T13:59:00Z">
              <w:tcPr>
                <w:tcW w:w="1172"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Change w:id="3562" w:author="mine" w:date="2014-05-21T13:59:00Z">
              <w:tcPr>
                <w:tcW w:w="117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3563" w:name="_Toc385664031"/>
      <w:r w:rsidRPr="00C518B4">
        <w:rPr>
          <w:i w:val="0"/>
          <w:sz w:val="24"/>
          <w:szCs w:val="24"/>
        </w:rPr>
        <w:t>Cancel sponsored Car</w:t>
      </w:r>
      <w:bookmarkEnd w:id="3563"/>
      <w:r w:rsidRPr="00C518B4">
        <w:rPr>
          <w:i w:val="0"/>
          <w:sz w:val="24"/>
          <w:szCs w:val="24"/>
        </w:rPr>
        <w:t xml:space="preserve"> </w:t>
      </w:r>
    </w:p>
    <w:tbl>
      <w:tblPr>
        <w:tblStyle w:val="GridTable4-Accent21"/>
        <w:tblW w:w="15363" w:type="dxa"/>
        <w:jc w:val="center"/>
        <w:tblLook w:val="04A0" w:firstRow="1" w:lastRow="0" w:firstColumn="1" w:lastColumn="0" w:noHBand="0" w:noVBand="1"/>
        <w:tblPrChange w:id="3564" w:author="mine" w:date="2014-05-21T13:59:00Z">
          <w:tblPr>
            <w:tblStyle w:val="GridTable4-Accent210"/>
            <w:tblW w:w="15363" w:type="dxa"/>
            <w:jc w:val="center"/>
            <w:tblLook w:val="04A0" w:firstRow="1" w:lastRow="0" w:firstColumn="1" w:lastColumn="0" w:noHBand="0" w:noVBand="1"/>
          </w:tblPr>
        </w:tblPrChange>
      </w:tblPr>
      <w:tblGrid>
        <w:gridCol w:w="1377"/>
        <w:gridCol w:w="2576"/>
        <w:gridCol w:w="3247"/>
        <w:gridCol w:w="3157"/>
        <w:gridCol w:w="1456"/>
        <w:gridCol w:w="1186"/>
        <w:gridCol w:w="1190"/>
        <w:gridCol w:w="1174"/>
        <w:tblGridChange w:id="3565">
          <w:tblGrid>
            <w:gridCol w:w="1377"/>
            <w:gridCol w:w="2576"/>
            <w:gridCol w:w="3247"/>
            <w:gridCol w:w="3157"/>
            <w:gridCol w:w="1456"/>
            <w:gridCol w:w="1186"/>
            <w:gridCol w:w="1190"/>
            <w:gridCol w:w="1174"/>
          </w:tblGrid>
        </w:tblGridChange>
      </w:tblGrid>
      <w:tr w:rsidR="00743708" w:rsidRPr="000410E9" w:rsidTr="000410E9">
        <w:trPr>
          <w:cnfStyle w:val="100000000000" w:firstRow="1" w:lastRow="0" w:firstColumn="0" w:lastColumn="0" w:oddVBand="0" w:evenVBand="0" w:oddHBand="0" w:evenHBand="0" w:firstRowFirstColumn="0" w:firstRowLastColumn="0" w:lastRowFirstColumn="0" w:lastRowLastColumn="0"/>
          <w:jc w:val="center"/>
          <w:trPrChange w:id="35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67" w:author="mine" w:date="2014-05-21T13:59:00Z">
              <w:tcPr>
                <w:tcW w:w="1377" w:type="dxa"/>
                <w:vAlign w:val="center"/>
              </w:tcPr>
            </w:tcPrChange>
          </w:tcPr>
          <w:p w:rsidR="007A6A96" w:rsidRPr="000410E9"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0410E9">
              <w:rPr>
                <w:sz w:val="24"/>
                <w:szCs w:val="24"/>
              </w:rPr>
              <w:t>Test case ID</w:t>
            </w:r>
          </w:p>
        </w:tc>
        <w:tc>
          <w:tcPr>
            <w:tcW w:w="2576" w:type="dxa"/>
            <w:vAlign w:val="center"/>
            <w:tcPrChange w:id="3568" w:author="mine" w:date="2014-05-21T13:59:00Z">
              <w:tcPr>
                <w:tcW w:w="257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Change w:id="3569" w:author="mine" w:date="2014-05-21T13:59:00Z">
              <w:tcPr>
                <w:tcW w:w="324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Change w:id="3570" w:author="mine" w:date="2014-05-21T13:59:00Z">
              <w:tcPr>
                <w:tcW w:w="315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Change w:id="3571" w:author="mine" w:date="2014-05-21T13:59:00Z">
              <w:tcPr>
                <w:tcW w:w="145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Change w:id="3572" w:author="mine" w:date="2014-05-21T13:59:00Z">
              <w:tcPr>
                <w:tcW w:w="118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Change w:id="3573" w:author="mine" w:date="2014-05-21T13:59:00Z">
              <w:tcPr>
                <w:tcW w:w="1190"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Change w:id="3574" w:author="mine" w:date="2014-05-21T13:59:00Z">
              <w:tcPr>
                <w:tcW w:w="1174"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Change w:id="35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6"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86" w:type="dxa"/>
            <w:gridSpan w:val="7"/>
            <w:tcPrChange w:id="3577" w:author="mine" w:date="2014-05-21T13:59:00Z">
              <w:tcPr>
                <w:tcW w:w="13986" w:type="dxa"/>
                <w:gridSpan w:val="7"/>
              </w:tcPr>
            </w:tcPrChange>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Change w:id="3578"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9" w:author="mine" w:date="2014-05-21T13:59:00Z">
              <w:tcPr>
                <w:tcW w:w="1377" w:type="dxa"/>
                <w:vAlign w:val="center"/>
              </w:tcPr>
            </w:tcPrChange>
          </w:tcPr>
          <w:p w:rsidR="000410E9" w:rsidRPr="000410E9" w:rsidRDefault="000410E9" w:rsidP="000410E9">
            <w:pPr>
              <w:spacing w:after="0"/>
              <w:rPr>
                <w:sz w:val="24"/>
                <w:szCs w:val="24"/>
              </w:rPr>
            </w:pPr>
            <w:r>
              <w:rPr>
                <w:sz w:val="24"/>
                <w:szCs w:val="24"/>
              </w:rPr>
              <w:t>[CSC-1]</w:t>
            </w:r>
          </w:p>
        </w:tc>
        <w:tc>
          <w:tcPr>
            <w:tcW w:w="2576" w:type="dxa"/>
            <w:vAlign w:val="center"/>
            <w:tcPrChange w:id="3580" w:author="mine" w:date="2014-05-21T13:59:00Z">
              <w:tcPr>
                <w:tcW w:w="257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Change w:id="3581"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Change w:id="3582" w:author="mine" w:date="2014-05-21T13:59:00Z">
              <w:tcPr>
                <w:tcW w:w="3157"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Change w:id="3583" w:author="mine" w:date="2014-05-21T13:59:00Z">
              <w:tcPr>
                <w:tcW w:w="145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Change w:id="3584" w:author="mine" w:date="2014-05-21T13:59:00Z">
              <w:tcPr>
                <w:tcW w:w="1186" w:type="dxa"/>
                <w:vAlign w:val="center"/>
              </w:tcPr>
            </w:tcPrChange>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85" w:author="mine" w:date="2014-05-21T13:59:00Z">
              <w:tcPr>
                <w:tcW w:w="1190"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86" w:author="mine" w:date="2014-05-21T13:59:00Z">
              <w:tcPr>
                <w:tcW w:w="1174"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0410E9">
        <w:trPr>
          <w:cnfStyle w:val="000000100000" w:firstRow="0" w:lastRow="0" w:firstColumn="0" w:lastColumn="0" w:oddVBand="0" w:evenVBand="0" w:oddHBand="1" w:evenHBand="0" w:firstRowFirstColumn="0" w:firstRowLastColumn="0" w:lastRowFirstColumn="0" w:lastRowLastColumn="0"/>
          <w:jc w:val="center"/>
          <w:trPrChange w:id="35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88"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[CSC-2]</w:t>
            </w:r>
          </w:p>
        </w:tc>
        <w:tc>
          <w:tcPr>
            <w:tcW w:w="2576" w:type="dxa"/>
            <w:vAlign w:val="center"/>
            <w:tcPrChange w:id="3589" w:author="mine" w:date="2014-05-21T13:59:00Z">
              <w:tcPr>
                <w:tcW w:w="257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Change w:id="3590"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Change w:id="3591" w:author="mine" w:date="2014-05-21T13:59:00Z">
              <w:tcPr>
                <w:tcW w:w="3157"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Change w:id="3592" w:author="mine" w:date="2014-05-21T13:59:00Z">
              <w:tcPr>
                <w:tcW w:w="145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Change w:id="3593" w:author="mine" w:date="2014-05-21T13:59:00Z">
              <w:tcPr>
                <w:tcW w:w="118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94" w:author="mine" w:date="2014-05-21T13:59:00Z">
              <w:tcPr>
                <w:tcW w:w="1190"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95" w:author="mine" w:date="2014-05-21T13:59:00Z">
              <w:tcPr>
                <w:tcW w:w="1174"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3596" w:name="_Toc385664032"/>
      <w:r>
        <w:rPr>
          <w:i w:val="0"/>
          <w:sz w:val="24"/>
          <w:szCs w:val="24"/>
        </w:rPr>
        <w:t>Sponsored many c</w:t>
      </w:r>
      <w:r w:rsidR="005F5B7C" w:rsidRPr="00C518B4">
        <w:rPr>
          <w:i w:val="0"/>
          <w:sz w:val="24"/>
          <w:szCs w:val="24"/>
        </w:rPr>
        <w:t>ars</w:t>
      </w:r>
      <w:bookmarkEnd w:id="3596"/>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Change w:id="3597"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98">
          <w:tblGrid>
            <w:gridCol w:w="1376"/>
            <w:gridCol w:w="2331"/>
            <w:gridCol w:w="3254"/>
            <w:gridCol w:w="3163"/>
            <w:gridCol w:w="1456"/>
            <w:gridCol w:w="1187"/>
            <w:gridCol w:w="1172"/>
            <w:gridCol w:w="1176"/>
          </w:tblGrid>
        </w:tblGridChange>
      </w:tblGrid>
      <w:tr w:rsidR="00743708" w:rsidRPr="00164DB8" w:rsidTr="00710B90">
        <w:trPr>
          <w:cnfStyle w:val="100000000000" w:firstRow="1" w:lastRow="0" w:firstColumn="0" w:lastColumn="0" w:oddVBand="0" w:evenVBand="0" w:oddHBand="0" w:evenHBand="0" w:firstRowFirstColumn="0" w:firstRowLastColumn="0" w:lastRowFirstColumn="0" w:lastRowLastColumn="0"/>
          <w:jc w:val="center"/>
          <w:trPrChange w:id="35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00" w:author="mine" w:date="2014-05-21T13:59:00Z">
              <w:tcPr>
                <w:tcW w:w="1376" w:type="dxa"/>
                <w:vAlign w:val="center"/>
              </w:tcPr>
            </w:tcPrChange>
          </w:tcPr>
          <w:p w:rsidR="007A6A96" w:rsidRPr="00164DB8"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 xml:space="preserve">Test case </w:t>
            </w:r>
            <w:r w:rsidRPr="00164DB8">
              <w:rPr>
                <w:sz w:val="24"/>
                <w:szCs w:val="24"/>
              </w:rPr>
              <w:lastRenderedPageBreak/>
              <w:t>ID</w:t>
            </w:r>
          </w:p>
        </w:tc>
        <w:tc>
          <w:tcPr>
            <w:tcW w:w="2331" w:type="dxa"/>
            <w:vAlign w:val="center"/>
            <w:tcPrChange w:id="3601" w:author="mine" w:date="2014-05-21T13:59:00Z">
              <w:tcPr>
                <w:tcW w:w="2331"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Change w:id="3602" w:author="mine" w:date="2014-05-21T13:59:00Z">
              <w:tcPr>
                <w:tcW w:w="3254"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Change w:id="3603" w:author="mine" w:date="2014-05-21T13:59:00Z">
              <w:tcPr>
                <w:tcW w:w="3163"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604" w:author="mine" w:date="2014-05-21T13:59:00Z">
              <w:tcPr>
                <w:tcW w:w="145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Change w:id="3605" w:author="mine" w:date="2014-05-21T13:59:00Z">
              <w:tcPr>
                <w:tcW w:w="1187"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606" w:author="mine" w:date="2014-05-21T13:59:00Z">
              <w:tcPr>
                <w:tcW w:w="1172"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Change w:id="3607" w:author="mine" w:date="2014-05-21T13:59:00Z">
              <w:tcPr>
                <w:tcW w:w="117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Change w:id="36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09"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610" w:author="mine" w:date="2014-05-21T13:59:00Z">
              <w:tcPr>
                <w:tcW w:w="13739" w:type="dxa"/>
                <w:gridSpan w:val="7"/>
              </w:tcPr>
            </w:tcPrChange>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Change w:id="3611"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12" w:author="mine" w:date="2014-05-21T13:59:00Z">
              <w:tcPr>
                <w:tcW w:w="1376" w:type="dxa"/>
                <w:vAlign w:val="center"/>
              </w:tcPr>
            </w:tcPrChange>
          </w:tcPr>
          <w:p w:rsidR="00710B90" w:rsidRPr="00164DB8" w:rsidRDefault="00710B90" w:rsidP="00710B90">
            <w:pPr>
              <w:spacing w:after="0"/>
              <w:rPr>
                <w:sz w:val="24"/>
                <w:szCs w:val="24"/>
              </w:rPr>
            </w:pPr>
          </w:p>
        </w:tc>
        <w:tc>
          <w:tcPr>
            <w:tcW w:w="2331" w:type="dxa"/>
            <w:tcPrChange w:id="3613" w:author="mine" w:date="2014-05-21T13:59:00Z">
              <w:tcPr>
                <w:tcW w:w="2331"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Change w:id="3614"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Change w:id="3615" w:author="mine" w:date="2014-05-21T13:59:00Z">
              <w:tcPr>
                <w:tcW w:w="3163" w:type="dxa"/>
              </w:tcPr>
            </w:tcPrChange>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Change w:id="3616" w:author="mine" w:date="2014-05-21T13:59:00Z">
              <w:tcPr>
                <w:tcW w:w="145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Change w:id="3617" w:author="mine" w:date="2014-05-21T13:59:00Z">
              <w:tcPr>
                <w:tcW w:w="1187" w:type="dxa"/>
              </w:tcPr>
            </w:tcPrChange>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Change w:id="3618" w:author="mine" w:date="2014-05-21T13:59:00Z">
              <w:tcPr>
                <w:tcW w:w="1172"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Change w:id="3619" w:author="mine" w:date="2014-05-21T13:59:00Z">
              <w:tcPr>
                <w:tcW w:w="117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710B90">
        <w:trPr>
          <w:cnfStyle w:val="000000100000" w:firstRow="0" w:lastRow="0" w:firstColumn="0" w:lastColumn="0" w:oddVBand="0" w:evenVBand="0" w:oddHBand="1" w:evenHBand="0" w:firstRowFirstColumn="0" w:firstRowLastColumn="0" w:lastRowFirstColumn="0" w:lastRowLastColumn="0"/>
          <w:jc w:val="center"/>
          <w:trPrChange w:id="36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21"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2331" w:type="dxa"/>
            <w:tcPrChange w:id="3622" w:author="mine" w:date="2014-05-21T13:59:00Z">
              <w:tcPr>
                <w:tcW w:w="2331"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Change w:id="3623"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Change w:id="3624" w:author="mine" w:date="2014-05-21T13:59:00Z">
              <w:tcPr>
                <w:tcW w:w="3163" w:type="dxa"/>
              </w:tcPr>
            </w:tcPrChange>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Change w:id="3625" w:author="mine" w:date="2014-05-21T13:59:00Z">
              <w:tcPr>
                <w:tcW w:w="145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Change w:id="3626" w:author="mine" w:date="2014-05-21T13:59:00Z">
              <w:tcPr>
                <w:tcW w:w="1187"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Change w:id="3627" w:author="mine" w:date="2014-05-21T13:59:00Z">
              <w:tcPr>
                <w:tcW w:w="1172"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Change w:id="3628" w:author="mine" w:date="2014-05-21T13:59:00Z">
              <w:tcPr>
                <w:tcW w:w="117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3629"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3629"/>
      <w:r w:rsidR="007A6A96" w:rsidRPr="00552D18">
        <w:rPr>
          <w:i w:val="0"/>
        </w:rPr>
        <w:tab/>
      </w:r>
    </w:p>
    <w:tbl>
      <w:tblPr>
        <w:tblStyle w:val="GridTable4-Accent21"/>
        <w:tblW w:w="15115" w:type="dxa"/>
        <w:jc w:val="center"/>
        <w:tblLook w:val="04A0" w:firstRow="1" w:lastRow="0" w:firstColumn="1" w:lastColumn="0" w:noHBand="0" w:noVBand="1"/>
        <w:tblPrChange w:id="3630" w:author="mine" w:date="2014-05-21T13:59:00Z">
          <w:tblPr>
            <w:tblStyle w:val="GridTable4-Accent210"/>
            <w:tblW w:w="15115" w:type="dxa"/>
            <w:jc w:val="center"/>
            <w:tblLook w:val="04A0" w:firstRow="1" w:lastRow="0" w:firstColumn="1" w:lastColumn="0" w:noHBand="0" w:noVBand="1"/>
          </w:tblPr>
        </w:tblPrChange>
      </w:tblPr>
      <w:tblGrid>
        <w:gridCol w:w="1363"/>
        <w:gridCol w:w="2308"/>
        <w:gridCol w:w="3211"/>
        <w:gridCol w:w="3124"/>
        <w:gridCol w:w="1456"/>
        <w:gridCol w:w="1179"/>
        <w:gridCol w:w="1310"/>
        <w:gridCol w:w="1164"/>
        <w:tblGridChange w:id="3631">
          <w:tblGrid>
            <w:gridCol w:w="1363"/>
            <w:gridCol w:w="2308"/>
            <w:gridCol w:w="3211"/>
            <w:gridCol w:w="3124"/>
            <w:gridCol w:w="1456"/>
            <w:gridCol w:w="1179"/>
            <w:gridCol w:w="1310"/>
            <w:gridCol w:w="1164"/>
          </w:tblGrid>
        </w:tblGridChange>
      </w:tblGrid>
      <w:tr w:rsidR="00743708" w:rsidRPr="00CB73E2" w:rsidTr="00710B90">
        <w:trPr>
          <w:cnfStyle w:val="100000000000" w:firstRow="1" w:lastRow="0" w:firstColumn="0" w:lastColumn="0" w:oddVBand="0" w:evenVBand="0" w:oddHBand="0" w:evenHBand="0" w:firstRowFirstColumn="0" w:firstRowLastColumn="0" w:lastRowFirstColumn="0" w:lastRowLastColumn="0"/>
          <w:jc w:val="center"/>
          <w:trPrChange w:id="36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33" w:author="mine" w:date="2014-05-21T13:59:00Z">
              <w:tcPr>
                <w:tcW w:w="1376" w:type="dxa"/>
                <w:vAlign w:val="center"/>
              </w:tcPr>
            </w:tcPrChange>
          </w:tcPr>
          <w:p w:rsidR="007A6A96" w:rsidRPr="00CB73E2"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CB73E2">
              <w:rPr>
                <w:sz w:val="24"/>
                <w:szCs w:val="24"/>
              </w:rPr>
              <w:t>Test case ID</w:t>
            </w:r>
          </w:p>
        </w:tc>
        <w:tc>
          <w:tcPr>
            <w:tcW w:w="2331" w:type="dxa"/>
            <w:vAlign w:val="center"/>
            <w:tcPrChange w:id="3634" w:author="mine" w:date="2014-05-21T13:59:00Z">
              <w:tcPr>
                <w:tcW w:w="2331"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Change w:id="3635" w:author="mine" w:date="2014-05-21T13:59:00Z">
              <w:tcPr>
                <w:tcW w:w="3254"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Change w:id="3636" w:author="mine" w:date="2014-05-21T13:59:00Z">
              <w:tcPr>
                <w:tcW w:w="3163"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Change w:id="3637" w:author="mine" w:date="2014-05-21T13:59:00Z">
              <w:tcPr>
                <w:tcW w:w="145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Change w:id="3638" w:author="mine" w:date="2014-05-21T13:59:00Z">
              <w:tcPr>
                <w:tcW w:w="1187"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Change w:id="3639" w:author="mine" w:date="2014-05-21T13:59:00Z">
              <w:tcPr>
                <w:tcW w:w="1172"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Change w:id="3640" w:author="mine" w:date="2014-05-21T13:59:00Z">
              <w:tcPr>
                <w:tcW w:w="117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Change w:id="36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2" w:author="mine" w:date="2014-05-21T13:59:00Z">
              <w:tcPr>
                <w:tcW w:w="1376" w:type="dxa"/>
                <w:vAlign w:val="center"/>
              </w:tcPr>
            </w:tcPrChange>
          </w:tcPr>
          <w:p w:rsidR="00710B90" w:rsidRPr="00CB73E2" w:rsidRDefault="00710B90"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643" w:author="mine" w:date="2014-05-21T13:59:00Z">
              <w:tcPr>
                <w:tcW w:w="13739" w:type="dxa"/>
                <w:gridSpan w:val="7"/>
                <w:vAlign w:val="center"/>
              </w:tcPr>
            </w:tcPrChange>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Change w:id="3644"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5" w:author="mine" w:date="2014-05-21T13:59:00Z">
              <w:tcPr>
                <w:tcW w:w="1376" w:type="dxa"/>
                <w:vAlign w:val="center"/>
              </w:tcPr>
            </w:tcPrChange>
          </w:tcPr>
          <w:p w:rsidR="00710B90" w:rsidRPr="00CB73E2" w:rsidRDefault="00CB73E2" w:rsidP="00CB73E2">
            <w:pPr>
              <w:spacing w:after="0"/>
              <w:rPr>
                <w:sz w:val="24"/>
                <w:szCs w:val="24"/>
              </w:rPr>
            </w:pPr>
            <w:r w:rsidRPr="00CB73E2">
              <w:rPr>
                <w:sz w:val="24"/>
                <w:szCs w:val="24"/>
              </w:rPr>
              <w:t>[SLR-1]</w:t>
            </w:r>
          </w:p>
        </w:tc>
        <w:tc>
          <w:tcPr>
            <w:tcW w:w="2331" w:type="dxa"/>
            <w:vAlign w:val="center"/>
            <w:tcPrChange w:id="3646" w:author="mine" w:date="2014-05-21T13:59:00Z">
              <w:tcPr>
                <w:tcW w:w="2331"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47"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Change w:id="3648" w:author="mine" w:date="2014-05-21T13:59:00Z">
              <w:tcPr>
                <w:tcW w:w="3163"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Change w:id="3649" w:author="mine" w:date="2014-05-21T13:59:00Z">
              <w:tcPr>
                <w:tcW w:w="145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650" w:author="mine" w:date="2014-05-21T13:59:00Z">
              <w:tcPr>
                <w:tcW w:w="1187"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51" w:author="mine" w:date="2014-05-21T13:59:00Z">
              <w:tcPr>
                <w:tcW w:w="1172"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Change w:id="3652" w:author="mine" w:date="2014-05-21T13:59:00Z">
              <w:tcPr>
                <w:tcW w:w="117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710B90">
        <w:trPr>
          <w:cnfStyle w:val="000000100000" w:firstRow="0" w:lastRow="0" w:firstColumn="0" w:lastColumn="0" w:oddVBand="0" w:evenVBand="0" w:oddHBand="1" w:evenHBand="0" w:firstRowFirstColumn="0" w:firstRowLastColumn="0" w:lastRowFirstColumn="0" w:lastRowLastColumn="0"/>
          <w:jc w:val="center"/>
          <w:trPrChange w:id="36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54" w:author="mine" w:date="2014-05-21T13:59:00Z">
              <w:tcPr>
                <w:tcW w:w="1376" w:type="dxa"/>
                <w:vAlign w:val="center"/>
              </w:tcPr>
            </w:tcPrChange>
          </w:tcPr>
          <w:p w:rsidR="00710B90" w:rsidRPr="00CB73E2" w:rsidRDefault="00CB73E2"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CB73E2">
              <w:rPr>
                <w:sz w:val="24"/>
                <w:szCs w:val="24"/>
              </w:rPr>
              <w:t>[SLR-2]</w:t>
            </w:r>
          </w:p>
        </w:tc>
        <w:tc>
          <w:tcPr>
            <w:tcW w:w="2331" w:type="dxa"/>
            <w:vAlign w:val="center"/>
            <w:tcPrChange w:id="3655" w:author="mine" w:date="2014-05-21T13:59:00Z">
              <w:tcPr>
                <w:tcW w:w="2331"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56"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Change w:id="3657" w:author="mine" w:date="2014-05-21T13:59:00Z">
              <w:tcPr>
                <w:tcW w:w="3163"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Change w:id="3658" w:author="mine" w:date="2014-05-21T13:59:00Z">
              <w:tcPr>
                <w:tcW w:w="145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659" w:author="mine" w:date="2014-05-21T13:59:00Z">
              <w:tcPr>
                <w:tcW w:w="1187" w:type="dxa"/>
                <w:vAlign w:val="center"/>
              </w:tcPr>
            </w:tcPrChange>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60" w:author="mine" w:date="2014-05-21T13:59:00Z">
              <w:tcPr>
                <w:tcW w:w="1172"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Change w:id="3661" w:author="mine" w:date="2014-05-21T13:59:00Z">
              <w:tcPr>
                <w:tcW w:w="117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3662" w:name="_Toc385664034"/>
      <w:r w:rsidRPr="00C518B4">
        <w:rPr>
          <w:i w:val="0"/>
          <w:sz w:val="24"/>
          <w:szCs w:val="24"/>
        </w:rPr>
        <w:lastRenderedPageBreak/>
        <w:t>Sponsored Resource</w:t>
      </w:r>
      <w:bookmarkEnd w:id="3662"/>
      <w:r w:rsidRPr="00C518B4">
        <w:rPr>
          <w:i w:val="0"/>
          <w:sz w:val="24"/>
          <w:szCs w:val="24"/>
        </w:rPr>
        <w:t xml:space="preserve"> </w:t>
      </w:r>
    </w:p>
    <w:tbl>
      <w:tblPr>
        <w:tblStyle w:val="GridTable4-Accent21"/>
        <w:tblW w:w="15115" w:type="dxa"/>
        <w:jc w:val="center"/>
        <w:tblLook w:val="04A0" w:firstRow="1" w:lastRow="0" w:firstColumn="1" w:lastColumn="0" w:noHBand="0" w:noVBand="1"/>
        <w:tblPrChange w:id="3663" w:author="mine" w:date="2014-05-21T13:59:00Z">
          <w:tblPr>
            <w:tblStyle w:val="GridTable4-Accent210"/>
            <w:tblW w:w="15115" w:type="dxa"/>
            <w:jc w:val="center"/>
            <w:tblLook w:val="04A0" w:firstRow="1" w:lastRow="0" w:firstColumn="1" w:lastColumn="0" w:noHBand="0" w:noVBand="1"/>
          </w:tblPr>
        </w:tblPrChange>
      </w:tblPr>
      <w:tblGrid>
        <w:gridCol w:w="1374"/>
        <w:gridCol w:w="2328"/>
        <w:gridCol w:w="3249"/>
        <w:gridCol w:w="3158"/>
        <w:gridCol w:w="1456"/>
        <w:gridCol w:w="1186"/>
        <w:gridCol w:w="1190"/>
        <w:gridCol w:w="1174"/>
        <w:tblGridChange w:id="3664">
          <w:tblGrid>
            <w:gridCol w:w="1374"/>
            <w:gridCol w:w="2328"/>
            <w:gridCol w:w="3249"/>
            <w:gridCol w:w="3158"/>
            <w:gridCol w:w="1456"/>
            <w:gridCol w:w="1186"/>
            <w:gridCol w:w="1190"/>
            <w:gridCol w:w="1174"/>
          </w:tblGrid>
        </w:tblGridChange>
      </w:tblGrid>
      <w:tr w:rsidR="00743708" w:rsidRPr="009F1C2B" w:rsidTr="00CB73E2">
        <w:trPr>
          <w:cnfStyle w:val="100000000000" w:firstRow="1" w:lastRow="0" w:firstColumn="0" w:lastColumn="0" w:oddVBand="0" w:evenVBand="0" w:oddHBand="0" w:evenHBand="0" w:firstRowFirstColumn="0" w:firstRowLastColumn="0" w:lastRowFirstColumn="0" w:lastRowLastColumn="0"/>
          <w:jc w:val="center"/>
          <w:trPrChange w:id="366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66"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ID</w:t>
            </w:r>
          </w:p>
        </w:tc>
        <w:tc>
          <w:tcPr>
            <w:tcW w:w="2331" w:type="dxa"/>
            <w:vAlign w:val="center"/>
            <w:tcPrChange w:id="3667"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Change w:id="3668"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Change w:id="3669"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Change w:id="3670"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Change w:id="3671"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Change w:id="3672"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Change w:id="3673"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Change w:id="36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5" w:author="mine" w:date="2014-05-21T13:59:00Z">
              <w:tcPr>
                <w:tcW w:w="1376" w:type="dxa"/>
                <w:vAlign w:val="center"/>
              </w:tcPr>
            </w:tcPrChange>
          </w:tcPr>
          <w:p w:rsidR="00CB73E2" w:rsidRPr="009F1C2B" w:rsidRDefault="00CB73E2" w:rsidP="00CB73E2">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3739" w:type="dxa"/>
            <w:gridSpan w:val="7"/>
            <w:tcPrChange w:id="3676" w:author="mine" w:date="2014-05-21T13:59:00Z">
              <w:tcPr>
                <w:tcW w:w="13739" w:type="dxa"/>
                <w:gridSpan w:val="7"/>
              </w:tcPr>
            </w:tcPrChange>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Change w:id="367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8"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Change w:id="3679"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80"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81"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Change w:id="3682"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683"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84"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85"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6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87"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[SRE-2]</w:t>
            </w:r>
          </w:p>
        </w:tc>
        <w:tc>
          <w:tcPr>
            <w:tcW w:w="2331" w:type="dxa"/>
            <w:vAlign w:val="center"/>
            <w:tcPrChange w:id="3688"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Change w:id="3689"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Change w:id="3690"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Change w:id="3691"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692"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93"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94"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6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96"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Change w:id="3697"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98"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99"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Change w:id="3700"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01"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02"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03"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05"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[SRE-4]</w:t>
            </w:r>
          </w:p>
        </w:tc>
        <w:tc>
          <w:tcPr>
            <w:tcW w:w="2331" w:type="dxa"/>
            <w:vAlign w:val="center"/>
            <w:tcPrChange w:id="3706"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Change w:id="3707"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08"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Change w:id="3709"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10"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11"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12"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71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14"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Change w:id="3715"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Change w:id="3716"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717"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Change w:id="3718"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19" w:author="mine" w:date="2014-05-21T13:59:00Z">
              <w:tcPr>
                <w:tcW w:w="1187"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20"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21"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23"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[SRE-6]</w:t>
            </w:r>
          </w:p>
        </w:tc>
        <w:tc>
          <w:tcPr>
            <w:tcW w:w="2331" w:type="dxa"/>
            <w:vAlign w:val="center"/>
            <w:tcPrChange w:id="3724"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Change w:id="3725"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26"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Change w:id="3727"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28"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29"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30"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3731" w:name="_Toc385664035"/>
      <w:r w:rsidRPr="00552D18">
        <w:rPr>
          <w:i w:val="0"/>
          <w:sz w:val="24"/>
          <w:szCs w:val="24"/>
        </w:rPr>
        <w:t>View statistic</w:t>
      </w:r>
      <w:bookmarkEnd w:id="3731"/>
    </w:p>
    <w:tbl>
      <w:tblPr>
        <w:tblStyle w:val="GridTable4-Accent21"/>
        <w:tblW w:w="15115" w:type="dxa"/>
        <w:jc w:val="center"/>
        <w:tblLook w:val="04A0" w:firstRow="1" w:lastRow="0" w:firstColumn="1" w:lastColumn="0" w:noHBand="0" w:noVBand="1"/>
        <w:tblPrChange w:id="3732" w:author="mine" w:date="2014-05-21T13:59:00Z">
          <w:tblPr>
            <w:tblStyle w:val="GridTable4-Accent210"/>
            <w:tblW w:w="15115" w:type="dxa"/>
            <w:jc w:val="center"/>
            <w:tblLook w:val="04A0" w:firstRow="1" w:lastRow="0" w:firstColumn="1" w:lastColumn="0" w:noHBand="0" w:noVBand="1"/>
          </w:tblPr>
        </w:tblPrChange>
      </w:tblPr>
      <w:tblGrid>
        <w:gridCol w:w="1376"/>
        <w:gridCol w:w="2328"/>
        <w:gridCol w:w="3248"/>
        <w:gridCol w:w="3157"/>
        <w:gridCol w:w="1456"/>
        <w:gridCol w:w="1186"/>
        <w:gridCol w:w="1190"/>
        <w:gridCol w:w="1174"/>
        <w:tblGridChange w:id="3733">
          <w:tblGrid>
            <w:gridCol w:w="1376"/>
            <w:gridCol w:w="2328"/>
            <w:gridCol w:w="3248"/>
            <w:gridCol w:w="3157"/>
            <w:gridCol w:w="1456"/>
            <w:gridCol w:w="1186"/>
            <w:gridCol w:w="1190"/>
            <w:gridCol w:w="1174"/>
          </w:tblGrid>
        </w:tblGridChange>
      </w:tblGrid>
      <w:tr w:rsidR="00743708" w:rsidRPr="009F1C2B" w:rsidTr="009F1C2B">
        <w:trPr>
          <w:cnfStyle w:val="100000000000" w:firstRow="1" w:lastRow="0" w:firstColumn="0" w:lastColumn="0" w:oddVBand="0" w:evenVBand="0" w:oddHBand="0" w:evenHBand="0" w:firstRowFirstColumn="0" w:firstRowLastColumn="0" w:lastRowFirstColumn="0" w:lastRowLastColumn="0"/>
          <w:jc w:val="center"/>
          <w:trPrChange w:id="37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35"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9F1C2B">
              <w:rPr>
                <w:sz w:val="24"/>
                <w:szCs w:val="24"/>
              </w:rPr>
              <w:tab/>
              <w:t>Test case ID</w:t>
            </w:r>
          </w:p>
        </w:tc>
        <w:tc>
          <w:tcPr>
            <w:tcW w:w="2331" w:type="dxa"/>
            <w:vAlign w:val="center"/>
            <w:tcPrChange w:id="3736"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Change w:id="3737"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Change w:id="3738"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Change w:id="3739"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Change w:id="3740"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Change w:id="3741"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Change w:id="3742"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Change w:id="37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4"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745" w:author="mine" w:date="2014-05-21T13:59:00Z">
              <w:tcPr>
                <w:tcW w:w="13739" w:type="dxa"/>
                <w:gridSpan w:val="7"/>
                <w:vAlign w:val="center"/>
              </w:tcPr>
            </w:tcPrChange>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Change w:id="374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7" w:author="mine" w:date="2014-05-21T13:59:00Z">
              <w:tcPr>
                <w:tcW w:w="1376" w:type="dxa"/>
                <w:vAlign w:val="center"/>
              </w:tcPr>
            </w:tcPrChange>
          </w:tcPr>
          <w:p w:rsidR="009F1C2B" w:rsidRPr="009F1C2B" w:rsidRDefault="009F1C2B" w:rsidP="009F1C2B">
            <w:pPr>
              <w:spacing w:after="0"/>
              <w:rPr>
                <w:sz w:val="24"/>
                <w:szCs w:val="24"/>
              </w:rPr>
            </w:pPr>
            <w:r>
              <w:rPr>
                <w:sz w:val="24"/>
                <w:szCs w:val="24"/>
              </w:rPr>
              <w:lastRenderedPageBreak/>
              <w:t>[VSS-1]</w:t>
            </w:r>
          </w:p>
        </w:tc>
        <w:tc>
          <w:tcPr>
            <w:tcW w:w="2331" w:type="dxa"/>
            <w:vAlign w:val="center"/>
            <w:tcPrChange w:id="3748" w:author="mine" w:date="2014-05-21T13:59:00Z">
              <w:tcPr>
                <w:tcW w:w="2331"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Change w:id="3749"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Change w:id="3750" w:author="mine" w:date="2014-05-21T13:59:00Z">
              <w:tcPr>
                <w:tcW w:w="3163"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Change w:id="3751" w:author="mine" w:date="2014-05-21T13:59:00Z">
              <w:tcPr>
                <w:tcW w:w="145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752" w:author="mine" w:date="2014-05-21T13:59:00Z">
              <w:tcPr>
                <w:tcW w:w="1187" w:type="dxa"/>
                <w:vAlign w:val="center"/>
              </w:tcPr>
            </w:tcPrChange>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53" w:author="mine" w:date="2014-05-21T13:59:00Z">
              <w:tcPr>
                <w:tcW w:w="1172"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54" w:author="mine" w:date="2014-05-21T13:59:00Z">
              <w:tcPr>
                <w:tcW w:w="117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56"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[VSS-2]</w:t>
            </w:r>
          </w:p>
        </w:tc>
        <w:tc>
          <w:tcPr>
            <w:tcW w:w="2331" w:type="dxa"/>
            <w:vAlign w:val="center"/>
            <w:tcPrChange w:id="3757" w:author="mine" w:date="2014-05-21T13:59:00Z">
              <w:tcPr>
                <w:tcW w:w="2331"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Change w:id="3758"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Change w:id="3759" w:author="mine" w:date="2014-05-21T13:59:00Z">
              <w:tcPr>
                <w:tcW w:w="3163"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Change w:id="3760" w:author="mine" w:date="2014-05-21T13:59:00Z">
              <w:tcPr>
                <w:tcW w:w="145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761" w:author="mine" w:date="2014-05-21T13:59:00Z">
              <w:tcPr>
                <w:tcW w:w="1187"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62" w:author="mine" w:date="2014-05-21T13:59:00Z">
              <w:tcPr>
                <w:tcW w:w="1172"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63" w:author="mine" w:date="2014-05-21T13:59:00Z">
              <w:tcPr>
                <w:tcW w:w="117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3764"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3764"/>
    </w:p>
    <w:p w:rsidR="00A71A48" w:rsidRDefault="00DC4F5F" w:rsidP="00546644">
      <w:pPr>
        <w:pStyle w:val="Heading2"/>
        <w:numPr>
          <w:ilvl w:val="0"/>
          <w:numId w:val="5"/>
        </w:numPr>
        <w:rPr>
          <w:b/>
          <w:sz w:val="28"/>
        </w:rPr>
      </w:pPr>
      <w:bookmarkStart w:id="3765" w:name="_Toc385664037"/>
      <w:r w:rsidRPr="00863DC9">
        <w:rPr>
          <w:b/>
          <w:sz w:val="28"/>
        </w:rPr>
        <w:t>Installation Guide</w:t>
      </w:r>
      <w:bookmarkEnd w:id="3765"/>
    </w:p>
    <w:p w:rsidR="00546644" w:rsidRDefault="00546644" w:rsidP="00255909">
      <w:pPr>
        <w:pStyle w:val="Heading3"/>
        <w:numPr>
          <w:ilvl w:val="0"/>
          <w:numId w:val="72"/>
        </w:numPr>
        <w:ind w:left="1800"/>
        <w:rPr>
          <w:b/>
        </w:rPr>
      </w:pPr>
      <w:bookmarkStart w:id="3766" w:name="_Toc385664038"/>
      <w:r w:rsidRPr="00743EE5">
        <w:rPr>
          <w:b/>
        </w:rPr>
        <w:t>Server Side</w:t>
      </w:r>
      <w:bookmarkEnd w:id="3766"/>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3767" w:name="_Toc385664039"/>
      <w:r w:rsidRPr="00743EE5">
        <w:rPr>
          <w:b/>
        </w:rPr>
        <w:t>Client Side</w:t>
      </w:r>
      <w:bookmarkEnd w:id="3767"/>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3768" w:name="_Toc385664040"/>
      <w:r w:rsidRPr="00863DC9">
        <w:rPr>
          <w:b/>
          <w:sz w:val="28"/>
        </w:rPr>
        <w:t>User’s Guide</w:t>
      </w:r>
      <w:bookmarkEnd w:id="3768"/>
    </w:p>
    <w:p w:rsidR="00A71A48" w:rsidRDefault="005A2D5E" w:rsidP="00255909">
      <w:pPr>
        <w:pStyle w:val="Heading3"/>
        <w:numPr>
          <w:ilvl w:val="0"/>
          <w:numId w:val="75"/>
        </w:numPr>
        <w:ind w:left="1800"/>
        <w:rPr>
          <w:b/>
        </w:rPr>
      </w:pPr>
      <w:bookmarkStart w:id="3769" w:name="_Toc385664041"/>
      <w:r w:rsidRPr="00DA3752">
        <w:rPr>
          <w:b/>
        </w:rPr>
        <w:t>Minimum System Requirements</w:t>
      </w:r>
      <w:bookmarkEnd w:id="3769"/>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3770"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3770"/>
    </w:p>
    <w:p w:rsidR="000C7CBD" w:rsidRDefault="00066826" w:rsidP="00255909">
      <w:pPr>
        <w:pStyle w:val="Heading4"/>
        <w:numPr>
          <w:ilvl w:val="0"/>
          <w:numId w:val="77"/>
        </w:numPr>
        <w:ind w:left="2520"/>
        <w:rPr>
          <w:i w:val="0"/>
          <w:sz w:val="24"/>
          <w:szCs w:val="24"/>
        </w:rPr>
      </w:pPr>
      <w:bookmarkStart w:id="3771"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3771"/>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93728"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593728;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78582F" w:rsidRDefault="0078582F"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91680"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591680;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78582F" w:rsidRDefault="0078582F"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72" w:author="mine" w:date="2014-05-21T13:59:00Z">
          <w:tblPr>
            <w:tblStyle w:val="GridTable4-Accent210"/>
            <w:tblW w:w="0" w:type="auto"/>
            <w:tblLook w:val="04A0" w:firstRow="1" w:lastRow="0" w:firstColumn="1" w:lastColumn="0" w:noHBand="0" w:noVBand="1"/>
          </w:tblPr>
        </w:tblPrChange>
      </w:tblPr>
      <w:tblGrid>
        <w:gridCol w:w="632"/>
        <w:gridCol w:w="8453"/>
        <w:tblGridChange w:id="3773">
          <w:tblGrid>
            <w:gridCol w:w="632"/>
            <w:gridCol w:w="8453"/>
          </w:tblGrid>
        </w:tblGridChange>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Change w:id="3774" w:author="mine" w:date="2014-05-21T13:59:00Z">
              <w:tcPr>
                <w:tcW w:w="632" w:type="dxa"/>
              </w:tcPr>
            </w:tcPrChange>
          </w:tcPr>
          <w:p w:rsidR="00280C52" w:rsidRDefault="00280C52" w:rsidP="00DF4FA8">
            <w:pPr>
              <w:spacing w:after="0"/>
              <w:cnfStyle w:val="101000000000" w:firstRow="1" w:lastRow="0" w:firstColumn="1" w:lastColumn="0" w:oddVBand="0" w:evenVBand="0" w:oddHBand="0" w:evenHBand="0" w:firstRowFirstColumn="0" w:firstRowLastColumn="0" w:lastRowFirstColumn="0" w:lastRowLastColumn="0"/>
            </w:pPr>
            <w:r>
              <w:t>Step</w:t>
            </w:r>
          </w:p>
        </w:tc>
        <w:tc>
          <w:tcPr>
            <w:tcW w:w="8453" w:type="dxa"/>
            <w:tcPrChange w:id="3775" w:author="mine" w:date="2014-05-21T13:59:00Z">
              <w:tcPr>
                <w:tcW w:w="8453" w:type="dxa"/>
              </w:tcPr>
            </w:tcPrChange>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Change w:id="3776" w:author="mine" w:date="2014-05-21T13:59:00Z">
              <w:tcPr>
                <w:tcW w:w="632" w:type="dxa"/>
                <w:vAlign w:val="center"/>
              </w:tcPr>
            </w:tcPrChange>
          </w:tcPr>
          <w:p w:rsidR="00280C52" w:rsidRDefault="007655AE" w:rsidP="00DF4FA8">
            <w:pPr>
              <w:spacing w:after="0"/>
              <w:jc w:val="center"/>
              <w:cnfStyle w:val="001000100000" w:firstRow="0" w:lastRow="0" w:firstColumn="1" w:lastColumn="0" w:oddVBand="0" w:evenVBand="0" w:oddHBand="1" w:evenHBand="0" w:firstRowFirstColumn="0" w:firstRowLastColumn="0" w:lastRowFirstColumn="0" w:lastRowLastColumn="0"/>
            </w:pPr>
            <w:r>
              <w:t>1</w:t>
            </w:r>
          </w:p>
        </w:tc>
        <w:tc>
          <w:tcPr>
            <w:tcW w:w="8453" w:type="dxa"/>
            <w:tcPrChange w:id="3777" w:author="mine" w:date="2014-05-21T13:59:00Z">
              <w:tcPr>
                <w:tcW w:w="8453" w:type="dxa"/>
              </w:tcPr>
            </w:tcPrChange>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Change w:id="3778" w:author="mine" w:date="2014-05-21T13:59:00Z">
              <w:tcPr>
                <w:tcW w:w="632" w:type="dxa"/>
                <w:vAlign w:val="center"/>
              </w:tcPr>
            </w:tcPrChange>
          </w:tcPr>
          <w:p w:rsidR="00280C52" w:rsidRDefault="007655AE" w:rsidP="00DF4FA8">
            <w:pPr>
              <w:spacing w:after="0"/>
              <w:jc w:val="center"/>
            </w:pPr>
            <w:r>
              <w:t>2</w:t>
            </w:r>
          </w:p>
        </w:tc>
        <w:tc>
          <w:tcPr>
            <w:tcW w:w="8453" w:type="dxa"/>
            <w:tcPrChange w:id="3779" w:author="mine" w:date="2014-05-21T13:59:00Z">
              <w:tcPr>
                <w:tcW w:w="8453" w:type="dxa"/>
              </w:tcPr>
            </w:tcPrChange>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3780" w:name="_Toc385664044"/>
      <w:r>
        <w:rPr>
          <w:i w:val="0"/>
          <w:sz w:val="24"/>
          <w:szCs w:val="24"/>
        </w:rPr>
        <w:t>View information detail of charity</w:t>
      </w:r>
      <w:bookmarkEnd w:id="3780"/>
    </w:p>
    <w:p w:rsidR="00BF147A" w:rsidRDefault="00952F60" w:rsidP="00952F60">
      <w:pPr>
        <w:ind w:firstLine="720"/>
      </w:pPr>
      <w:r>
        <w:rPr>
          <w:noProof/>
          <w:lang w:eastAsia="en-US"/>
        </w:rPr>
        <mc:AlternateContent>
          <mc:Choice Requires="wpg">
            <w:drawing>
              <wp:anchor distT="0" distB="0" distL="114300" distR="114300" simplePos="0" relativeHeight="25159577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59577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78582F" w:rsidRDefault="0078582F"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1" w:author="mine" w:date="2014-05-21T13:59:00Z">
          <w:tblPr>
            <w:tblStyle w:val="GridTable4-Accent210"/>
            <w:tblW w:w="0" w:type="auto"/>
            <w:tblLook w:val="04A0" w:firstRow="1" w:lastRow="0" w:firstColumn="1" w:lastColumn="0" w:noHBand="0" w:noVBand="1"/>
          </w:tblPr>
        </w:tblPrChange>
      </w:tblPr>
      <w:tblGrid>
        <w:gridCol w:w="715"/>
        <w:gridCol w:w="8730"/>
        <w:tblGridChange w:id="3782">
          <w:tblGrid>
            <w:gridCol w:w="715"/>
            <w:gridCol w:w="8730"/>
          </w:tblGrid>
        </w:tblGridChange>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3" w:author="mine" w:date="2014-05-21T13:59:00Z">
              <w:tcPr>
                <w:tcW w:w="715" w:type="dxa"/>
              </w:tcPr>
            </w:tcPrChange>
          </w:tcPr>
          <w:p w:rsidR="002B70D7" w:rsidRDefault="00B36E39" w:rsidP="00112FC6">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84" w:author="mine" w:date="2014-05-21T13:59:00Z">
              <w:tcPr>
                <w:tcW w:w="8730" w:type="dxa"/>
              </w:tcPr>
            </w:tcPrChange>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5" w:author="mine" w:date="2014-05-21T13:59:00Z">
              <w:tcPr>
                <w:tcW w:w="715" w:type="dxa"/>
              </w:tcPr>
            </w:tcPrChange>
          </w:tcPr>
          <w:p w:rsidR="002B70D7" w:rsidRDefault="005E6EB8" w:rsidP="00112FC6">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86" w:author="mine" w:date="2014-05-21T13:59:00Z">
              <w:tcPr>
                <w:tcW w:w="8730" w:type="dxa"/>
              </w:tcPr>
            </w:tcPrChange>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9782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59782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78582F" w:rsidRDefault="0078582F"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3787" w:name="_Toc385664045"/>
      <w:r w:rsidRPr="002B7B2C">
        <w:rPr>
          <w:i w:val="0"/>
          <w:sz w:val="24"/>
          <w:szCs w:val="24"/>
        </w:rPr>
        <w:t>Register an account</w:t>
      </w:r>
      <w:bookmarkEnd w:id="3787"/>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20352"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78582F" w:rsidRDefault="0078582F"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22400"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78582F" w:rsidRDefault="0078582F"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18304"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7CBDF7" id="Rectangle 130" o:spid="_x0000_s1026" style="position:absolute;margin-left:255.95pt;margin-top:36.1pt;width:42.15pt;height:10.8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16256"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B1A5BA" id="Rectangle 129" o:spid="_x0000_s1026" style="position:absolute;margin-left:211.45pt;margin-top:36pt;width:42.15pt;height:10.8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99872"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91EF" id="Rectangle 117" o:spid="_x0000_s1026" style="position:absolute;margin-left:115.7pt;margin-top:61.8pt;width:274.4pt;height:190.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10112"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78582F" w:rsidRDefault="0078582F"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12160"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78582F" w:rsidRDefault="0078582F"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14208"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78582F" w:rsidRDefault="0078582F"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08064"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301D" id="Rectangle 124" o:spid="_x0000_s1026" style="position:absolute;margin-left:281.85pt;margin-top:277.55pt;width:57.7pt;height:16.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6016"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AC702" id="Rectangle 123" o:spid="_x0000_s1026" style="position:absolute;margin-left:233.05pt;margin-top:280.2pt;width:41.35pt;height:1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3968"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98E7B" id="Rectangle 121" o:spid="_x0000_s1026" style="position:absolute;margin-left:185.45pt;margin-top:280.95pt;width:41.35pt;height:10.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01920"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78582F" w:rsidRDefault="0078582F"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8" w:author="mine" w:date="2014-05-21T13:59:00Z">
          <w:tblPr>
            <w:tblStyle w:val="GridTable4-Accent210"/>
            <w:tblW w:w="0" w:type="auto"/>
            <w:tblLook w:val="04A0" w:firstRow="1" w:lastRow="0" w:firstColumn="1" w:lastColumn="0" w:noHBand="0" w:noVBand="1"/>
          </w:tblPr>
        </w:tblPrChange>
      </w:tblPr>
      <w:tblGrid>
        <w:gridCol w:w="715"/>
        <w:gridCol w:w="8730"/>
        <w:tblGridChange w:id="3789">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0"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91"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2"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93" w:author="mine" w:date="2014-05-21T13:59:00Z">
              <w:tcPr>
                <w:tcW w:w="8730" w:type="dxa"/>
              </w:tcPr>
            </w:tcPrChange>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Change w:id="3794" w:author="mine" w:date="2014-05-21T13:59:00Z">
              <w:tcPr>
                <w:tcW w:w="715" w:type="dxa"/>
              </w:tcPr>
            </w:tcPrChange>
          </w:tcPr>
          <w:p w:rsidR="00C73E93" w:rsidRDefault="00C73E93" w:rsidP="006E212D">
            <w:pPr>
              <w:spacing w:after="0"/>
            </w:pPr>
            <w:r>
              <w:t>2</w:t>
            </w:r>
          </w:p>
        </w:tc>
        <w:tc>
          <w:tcPr>
            <w:tcW w:w="8730" w:type="dxa"/>
            <w:tcPrChange w:id="3795" w:author="mine" w:date="2014-05-21T13:59:00Z">
              <w:tcPr>
                <w:tcW w:w="8730" w:type="dxa"/>
              </w:tcPr>
            </w:tcPrChange>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6"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lastRenderedPageBreak/>
              <w:t>3</w:t>
            </w:r>
          </w:p>
        </w:tc>
        <w:tc>
          <w:tcPr>
            <w:tcW w:w="8730" w:type="dxa"/>
            <w:tcPrChange w:id="3797" w:author="mine" w:date="2014-05-21T13:59:00Z">
              <w:tcPr>
                <w:tcW w:w="8730" w:type="dxa"/>
              </w:tcPr>
            </w:tcPrChange>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Change w:id="3798" w:author="mine" w:date="2014-05-21T13:59:00Z">
              <w:tcPr>
                <w:tcW w:w="715" w:type="dxa"/>
              </w:tcPr>
            </w:tcPrChange>
          </w:tcPr>
          <w:p w:rsidR="00833AF7" w:rsidRDefault="00970CC1" w:rsidP="006E212D">
            <w:pPr>
              <w:spacing w:after="0"/>
            </w:pPr>
            <w:r>
              <w:t>4</w:t>
            </w:r>
          </w:p>
        </w:tc>
        <w:tc>
          <w:tcPr>
            <w:tcW w:w="8730" w:type="dxa"/>
            <w:tcPrChange w:id="3799" w:author="mine" w:date="2014-05-21T13:59:00Z">
              <w:tcPr>
                <w:tcW w:w="8730" w:type="dxa"/>
              </w:tcPr>
            </w:tcPrChange>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0"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01" w:author="mine" w:date="2014-05-21T13:59:00Z">
              <w:tcPr>
                <w:tcW w:w="8730" w:type="dxa"/>
              </w:tcPr>
            </w:tcPrChange>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Change w:id="3802" w:author="mine" w:date="2014-05-21T13:59:00Z">
              <w:tcPr>
                <w:tcW w:w="715" w:type="dxa"/>
              </w:tcPr>
            </w:tcPrChange>
          </w:tcPr>
          <w:p w:rsidR="008C54BD" w:rsidRDefault="008C54BD" w:rsidP="006E212D">
            <w:pPr>
              <w:spacing w:after="0"/>
            </w:pPr>
            <w:r>
              <w:t>6</w:t>
            </w:r>
          </w:p>
        </w:tc>
        <w:tc>
          <w:tcPr>
            <w:tcW w:w="8730" w:type="dxa"/>
            <w:tcPrChange w:id="3803" w:author="mine" w:date="2014-05-21T13:59:00Z">
              <w:tcPr>
                <w:tcW w:w="8730" w:type="dxa"/>
              </w:tcPr>
            </w:tcPrChange>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4" w:author="mine" w:date="2014-05-21T13:59:00Z">
              <w:tcPr>
                <w:tcW w:w="715" w:type="dxa"/>
              </w:tcPr>
            </w:tcPrChange>
          </w:tcPr>
          <w:p w:rsidR="0067446B" w:rsidRDefault="0067446B" w:rsidP="006E212D">
            <w:pPr>
              <w:spacing w:after="0"/>
              <w:cnfStyle w:val="001000100000" w:firstRow="0" w:lastRow="0" w:firstColumn="1" w:lastColumn="0" w:oddVBand="0" w:evenVBand="0" w:oddHBand="1" w:evenHBand="0" w:firstRowFirstColumn="0" w:firstRowLastColumn="0" w:lastRowFirstColumn="0" w:lastRowLastColumn="0"/>
            </w:pPr>
            <w:r>
              <w:t>7</w:t>
            </w:r>
          </w:p>
        </w:tc>
        <w:tc>
          <w:tcPr>
            <w:tcW w:w="8730" w:type="dxa"/>
            <w:tcPrChange w:id="3805" w:author="mine" w:date="2014-05-21T13:59:00Z">
              <w:tcPr>
                <w:tcW w:w="8730" w:type="dxa"/>
              </w:tcPr>
            </w:tcPrChange>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3806" w:name="_Toc385664046"/>
      <w:r>
        <w:rPr>
          <w:i/>
          <w:noProof/>
          <w:lang w:eastAsia="en-US"/>
        </w:rPr>
        <mc:AlternateContent>
          <mc:Choice Requires="wps">
            <w:drawing>
              <wp:anchor distT="0" distB="0" distL="114300" distR="114300" simplePos="0" relativeHeight="251728896"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78582F" w:rsidRPr="00AD0DD7" w:rsidRDefault="0078582F"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3806"/>
    </w:p>
    <w:p w:rsidR="00117423" w:rsidRDefault="00AD0DD7" w:rsidP="00255909">
      <w:pPr>
        <w:pStyle w:val="Heading4"/>
        <w:numPr>
          <w:ilvl w:val="0"/>
          <w:numId w:val="78"/>
        </w:numPr>
        <w:ind w:left="2520"/>
        <w:rPr>
          <w:i w:val="0"/>
          <w:sz w:val="24"/>
          <w:szCs w:val="24"/>
        </w:rPr>
      </w:pPr>
      <w:bookmarkStart w:id="3807" w:name="_Toc385664047"/>
      <w:r>
        <w:rPr>
          <w:i w:val="0"/>
          <w:noProof/>
          <w:sz w:val="24"/>
          <w:szCs w:val="24"/>
          <w:lang w:eastAsia="en-US"/>
        </w:rPr>
        <mc:AlternateContent>
          <mc:Choice Requires="wps">
            <w:drawing>
              <wp:anchor distT="0" distB="0" distL="114300" distR="114300" simplePos="0" relativeHeight="251726848"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1E646" id="Rectangle 414" o:spid="_x0000_s1026" style="position:absolute;margin-left:384.55pt;margin-top:16.4pt;width:44.9pt;height:1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3807"/>
    </w:p>
    <w:p w:rsidR="0003297C" w:rsidRDefault="002B4CB2" w:rsidP="0003297C">
      <w:r>
        <w:rPr>
          <w:noProof/>
          <w:lang w:eastAsia="en-US"/>
        </w:rPr>
        <w:drawing>
          <wp:anchor distT="0" distB="0" distL="114300" distR="114300" simplePos="0" relativeHeight="251589632"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5">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6"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78582F" w:rsidRPr="00AD0DD7" w:rsidRDefault="0078582F"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78582F" w:rsidRPr="00AD0DD7" w:rsidRDefault="0078582F"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78582F" w:rsidRPr="00AD0DD7" w:rsidRDefault="0078582F"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78582F" w:rsidRPr="00AD0DD7" w:rsidRDefault="0078582F"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Change w:id="3808" w:author="mine" w:date="2014-05-21T13:59:00Z">
          <w:tblPr>
            <w:tblStyle w:val="GridTable4-Accent210"/>
            <w:tblW w:w="0" w:type="auto"/>
            <w:tblLook w:val="04A0" w:firstRow="1" w:lastRow="0" w:firstColumn="1" w:lastColumn="0" w:noHBand="0" w:noVBand="1"/>
          </w:tblPr>
        </w:tblPrChange>
      </w:tblPr>
      <w:tblGrid>
        <w:gridCol w:w="715"/>
        <w:gridCol w:w="8730"/>
        <w:tblGridChange w:id="3809">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0"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11"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2"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13" w:author="mine" w:date="2014-05-21T13:59:00Z">
              <w:tcPr>
                <w:tcW w:w="8730" w:type="dxa"/>
              </w:tcPr>
            </w:tcPrChange>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4" w:author="mine" w:date="2014-05-21T13:59:00Z">
              <w:tcPr>
                <w:tcW w:w="715" w:type="dxa"/>
              </w:tcPr>
            </w:tcPrChange>
          </w:tcPr>
          <w:p w:rsidR="0003297C" w:rsidRDefault="0003297C" w:rsidP="006E212D">
            <w:pPr>
              <w:spacing w:after="0"/>
            </w:pPr>
            <w:r>
              <w:t>2</w:t>
            </w:r>
          </w:p>
        </w:tc>
        <w:tc>
          <w:tcPr>
            <w:tcW w:w="8730" w:type="dxa"/>
            <w:tcPrChange w:id="3815"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6"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3</w:t>
            </w:r>
          </w:p>
        </w:tc>
        <w:tc>
          <w:tcPr>
            <w:tcW w:w="8730" w:type="dxa"/>
            <w:tcPrChange w:id="3817"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8" w:author="mine" w:date="2014-05-21T13:59:00Z">
              <w:tcPr>
                <w:tcW w:w="715" w:type="dxa"/>
              </w:tcPr>
            </w:tcPrChange>
          </w:tcPr>
          <w:p w:rsidR="0003297C" w:rsidRDefault="0003297C" w:rsidP="006E212D">
            <w:pPr>
              <w:spacing w:after="0"/>
            </w:pPr>
            <w:r>
              <w:t>4</w:t>
            </w:r>
          </w:p>
        </w:tc>
        <w:tc>
          <w:tcPr>
            <w:tcW w:w="8730" w:type="dxa"/>
            <w:tcPrChange w:id="3819" w:author="mine" w:date="2014-05-21T13:59:00Z">
              <w:tcPr>
                <w:tcW w:w="8730" w:type="dxa"/>
              </w:tcPr>
            </w:tcPrChange>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0"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21"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22" w:author="mine" w:date="2014-05-21T13:59:00Z">
              <w:tcPr>
                <w:tcW w:w="715" w:type="dxa"/>
              </w:tcPr>
            </w:tcPrChange>
          </w:tcPr>
          <w:p w:rsidR="0003297C" w:rsidRDefault="0003297C" w:rsidP="006E212D">
            <w:pPr>
              <w:spacing w:after="0"/>
            </w:pPr>
            <w:r>
              <w:t>6</w:t>
            </w:r>
          </w:p>
        </w:tc>
        <w:tc>
          <w:tcPr>
            <w:tcW w:w="8730" w:type="dxa"/>
            <w:tcPrChange w:id="3823"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3824" w:name="_Toc385664048"/>
      <w:r w:rsidRPr="00117423">
        <w:rPr>
          <w:i w:val="0"/>
          <w:sz w:val="24"/>
          <w:szCs w:val="24"/>
        </w:rPr>
        <w:lastRenderedPageBreak/>
        <w:t>Log out to the system</w:t>
      </w:r>
      <w:bookmarkEnd w:id="3824"/>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825" w:author="mine" w:date="2014-05-21T13:59:00Z">
          <w:tblPr>
            <w:tblStyle w:val="GridTable4-Accent210"/>
            <w:tblW w:w="0" w:type="auto"/>
            <w:tblLook w:val="04A0" w:firstRow="1" w:lastRow="0" w:firstColumn="1" w:lastColumn="0" w:noHBand="0" w:noVBand="1"/>
          </w:tblPr>
        </w:tblPrChange>
      </w:tblPr>
      <w:tblGrid>
        <w:gridCol w:w="715"/>
        <w:gridCol w:w="8730"/>
        <w:tblGridChange w:id="3826">
          <w:tblGrid>
            <w:gridCol w:w="715"/>
            <w:gridCol w:w="8730"/>
          </w:tblGrid>
        </w:tblGridChange>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7" w:author="mine" w:date="2014-05-21T13:59:00Z">
              <w:tcPr>
                <w:tcW w:w="715" w:type="dxa"/>
              </w:tcPr>
            </w:tcPrChange>
          </w:tcPr>
          <w:p w:rsidR="00546AE3" w:rsidRDefault="00546AE3"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28" w:author="mine" w:date="2014-05-21T13:59:00Z">
              <w:tcPr>
                <w:tcW w:w="8730" w:type="dxa"/>
              </w:tcPr>
            </w:tcPrChange>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9" w:author="mine" w:date="2014-05-21T13:59:00Z">
              <w:tcPr>
                <w:tcW w:w="715" w:type="dxa"/>
              </w:tcPr>
            </w:tcPrChange>
          </w:tcPr>
          <w:p w:rsidR="00546AE3" w:rsidRDefault="00546AE3"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30" w:author="mine" w:date="2014-05-21T13:59:00Z">
              <w:tcPr>
                <w:tcW w:w="8730" w:type="dxa"/>
              </w:tcPr>
            </w:tcPrChange>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3831" w:name="_Toc385664049"/>
      <w:r w:rsidRPr="00756831">
        <w:rPr>
          <w:b/>
        </w:rPr>
        <w:t>Guide for candidates</w:t>
      </w:r>
      <w:bookmarkEnd w:id="3831"/>
      <w:r w:rsidRPr="00756831">
        <w:rPr>
          <w:b/>
        </w:rPr>
        <w:t xml:space="preserve"> </w:t>
      </w:r>
    </w:p>
    <w:p w:rsidR="00FB0607" w:rsidRPr="008831A1" w:rsidRDefault="00FB0607" w:rsidP="004D7A42">
      <w:pPr>
        <w:pStyle w:val="Heading4"/>
        <w:numPr>
          <w:ilvl w:val="0"/>
          <w:numId w:val="123"/>
        </w:numPr>
        <w:rPr>
          <w:i w:val="0"/>
          <w:sz w:val="24"/>
          <w:szCs w:val="24"/>
        </w:rPr>
      </w:pPr>
      <w:bookmarkStart w:id="3832" w:name="_Toc385664050"/>
      <w:r w:rsidRPr="008831A1">
        <w:rPr>
          <w:i w:val="0"/>
          <w:sz w:val="24"/>
          <w:szCs w:val="24"/>
        </w:rPr>
        <w:t>Register examination paper</w:t>
      </w:r>
      <w:bookmarkEnd w:id="3832"/>
    </w:p>
    <w:p w:rsidR="00304C96" w:rsidRPr="008831A1" w:rsidRDefault="00FB0607" w:rsidP="004D7A42">
      <w:pPr>
        <w:pStyle w:val="Heading4"/>
        <w:numPr>
          <w:ilvl w:val="0"/>
          <w:numId w:val="123"/>
        </w:numPr>
        <w:rPr>
          <w:i w:val="0"/>
          <w:sz w:val="24"/>
          <w:szCs w:val="24"/>
        </w:rPr>
      </w:pPr>
      <w:bookmarkStart w:id="3833" w:name="_Toc385664051"/>
      <w:r w:rsidRPr="008831A1">
        <w:rPr>
          <w:i w:val="0"/>
          <w:sz w:val="24"/>
          <w:szCs w:val="24"/>
        </w:rPr>
        <w:t>Search lodge</w:t>
      </w:r>
      <w:r w:rsidR="00304C96" w:rsidRPr="008831A1">
        <w:rPr>
          <w:i w:val="0"/>
          <w:sz w:val="24"/>
          <w:szCs w:val="24"/>
        </w:rPr>
        <w:t>s</w:t>
      </w:r>
      <w:bookmarkEnd w:id="3833"/>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3834" w:name="_Toc385664052"/>
      <w:r w:rsidRPr="008831A1">
        <w:rPr>
          <w:i w:val="0"/>
          <w:sz w:val="24"/>
          <w:szCs w:val="24"/>
        </w:rPr>
        <w:t>Register into charities</w:t>
      </w:r>
      <w:bookmarkEnd w:id="3834"/>
    </w:p>
    <w:p w:rsidR="00FB0607" w:rsidRPr="008831A1" w:rsidRDefault="00304C96" w:rsidP="004D7A42">
      <w:pPr>
        <w:pStyle w:val="Heading4"/>
        <w:numPr>
          <w:ilvl w:val="0"/>
          <w:numId w:val="123"/>
        </w:numPr>
      </w:pPr>
      <w:bookmarkStart w:id="3835" w:name="_Toc385664053"/>
      <w:r w:rsidRPr="008831A1">
        <w:rPr>
          <w:i w:val="0"/>
          <w:sz w:val="24"/>
          <w:szCs w:val="24"/>
        </w:rPr>
        <w:t>View</w:t>
      </w:r>
      <w:bookmarkEnd w:id="3835"/>
      <w:r w:rsidRPr="008831A1">
        <w:t xml:space="preserve"> </w:t>
      </w:r>
      <w:r w:rsidRPr="008831A1">
        <w:tab/>
      </w:r>
    </w:p>
    <w:p w:rsidR="00EB1015" w:rsidRPr="002304DB" w:rsidRDefault="00EB1015" w:rsidP="00EB1015">
      <w:pPr>
        <w:pStyle w:val="Heading3"/>
        <w:numPr>
          <w:ilvl w:val="0"/>
          <w:numId w:val="75"/>
        </w:numPr>
        <w:ind w:left="1800"/>
        <w:rPr>
          <w:b/>
        </w:rPr>
      </w:pPr>
      <w:r>
        <w:tab/>
      </w:r>
      <w:bookmarkStart w:id="3836" w:name="_Toc385664054"/>
      <w:r w:rsidRPr="00DA3752">
        <w:rPr>
          <w:b/>
        </w:rPr>
        <w:t>Guide for sponsors</w:t>
      </w:r>
      <w:bookmarkEnd w:id="3836"/>
    </w:p>
    <w:p w:rsidR="00EB1015" w:rsidRDefault="00EB1015" w:rsidP="00EB1015">
      <w:pPr>
        <w:pStyle w:val="Heading4"/>
        <w:numPr>
          <w:ilvl w:val="0"/>
          <w:numId w:val="78"/>
        </w:numPr>
        <w:ind w:left="2520"/>
        <w:rPr>
          <w:i w:val="0"/>
          <w:sz w:val="24"/>
          <w:szCs w:val="24"/>
        </w:rPr>
      </w:pPr>
      <w:bookmarkStart w:id="3837" w:name="_Toc385664055"/>
      <w:r>
        <w:rPr>
          <w:i w:val="0"/>
          <w:sz w:val="24"/>
          <w:szCs w:val="24"/>
        </w:rPr>
        <w:t>Home page</w:t>
      </w:r>
      <w:bookmarkEnd w:id="3837"/>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632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0" type="#_x0000_t61" style="position:absolute;margin-left:281.15pt;margin-top:154.4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4688"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1" type="#_x0000_t61" style="position:absolute;margin-left:115.2pt;margin-top:154.85pt;width:17.6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6496"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2" type="#_x0000_t61" style="position:absolute;margin-left:178.2pt;margin-top:23.55pt;width:17.65pt;height:2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0592"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3" type="#_x0000_t61" style="position:absolute;margin-left:346.6pt;margin-top:23.35pt;width:17.6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4" type="#_x0000_t61" style="position:absolute;margin-left:255.35pt;margin-top:24.25pt;width:17.6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75" type="#_x0000_t61" style="position:absolute;margin-left:-5.65pt;margin-top:62pt;width:17.65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0832"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76" type="#_x0000_t61" style="position:absolute;margin-left:100.35pt;margin-top:72.95pt;width:17.65pt;height:2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4928"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77" type="#_x0000_t61" style="position:absolute;margin-left:103.05pt;margin-top:105.9pt;width:17.6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288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78" type="#_x0000_t61" style="position:absolute;margin-left:-6.3pt;margin-top:92.8pt;width:17.65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6736"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79" type="#_x0000_t61" style="position:absolute;margin-left:97.15pt;margin-top:38.95pt;width:17.65pt;height: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3838" w:name="_Toc385664056"/>
      <w:r>
        <w:rPr>
          <w:noProof/>
          <w:lang w:eastAsia="en-US"/>
        </w:rPr>
        <w:lastRenderedPageBreak/>
        <mc:AlternateContent>
          <mc:Choice Requires="wps">
            <w:drawing>
              <wp:anchor distT="0" distB="0" distL="114300" distR="114300" simplePos="0" relativeHeight="251646976"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0" type="#_x0000_t61" style="position:absolute;left:0;text-align:left;margin-left:188.45pt;margin-top:2.65pt;width:17.6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3838"/>
    </w:p>
    <w:p w:rsidR="00EB1015" w:rsidRDefault="00EB1015" w:rsidP="00EB1015">
      <w:r>
        <w:rPr>
          <w:noProof/>
          <w:lang w:eastAsia="en-US"/>
        </w:rPr>
        <mc:AlternateContent>
          <mc:Choice Requires="wps">
            <w:drawing>
              <wp:anchor distT="0" distB="0" distL="114300" distR="114300" simplePos="0" relativeHeight="251661312"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1" type="#_x0000_t61" style="position:absolute;margin-left:458.45pt;margin-top:117.7pt;width:17.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2" type="#_x0000_t61" style="position:absolute;margin-left:379.7pt;margin-top:102.5pt;width:17.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3" type="#_x0000_t61" style="position:absolute;margin-left:212.65pt;margin-top:10.95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9024"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4" type="#_x0000_t61" style="position:absolute;margin-left:80.2pt;margin-top:27.65pt;width:17.65pt;height:21.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85" type="#_x0000_t61" style="position:absolute;margin-left:357pt;margin-top:49.2pt;width:17.6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86" type="#_x0000_t61" style="position:absolute;margin-left:409.7pt;margin-top:54.6pt;width:17.6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87" type="#_x0000_t61" style="position:absolute;margin-left:115.05pt;margin-top:108.05pt;width:17.6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3839" w:name="_Toc385664057"/>
      <w:r>
        <w:rPr>
          <w:i w:val="0"/>
          <w:sz w:val="24"/>
          <w:szCs w:val="24"/>
        </w:rPr>
        <w:t>Sponsored Lodge</w:t>
      </w:r>
      <w:bookmarkEnd w:id="3839"/>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671552"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88" type="#_x0000_t61" style="position:absolute;margin-left:110.7pt;margin-top:192.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9504"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89" type="#_x0000_t61" style="position:absolute;margin-left:45.05pt;margin-top:187.95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360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0" type="#_x0000_t61" style="position:absolute;margin-left:157.95pt;margin-top:153.6pt;width:17.6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1" type="#_x0000_t61" style="position:absolute;margin-left:66.95pt;margin-top:89.65pt;width:17.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2" type="#_x0000_t61" style="position:absolute;margin-left:363.6pt;margin-top:10.75pt;width:17.6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3" type="#_x0000_t61" style="position:absolute;margin-left:188.05pt;margin-top:10.9pt;width:17.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840" w:name="_Toc385664058"/>
      <w:r>
        <w:rPr>
          <w:i w:val="0"/>
          <w:sz w:val="24"/>
          <w:szCs w:val="24"/>
        </w:rPr>
        <w:t>Sponsored Resource</w:t>
      </w:r>
      <w:bookmarkEnd w:id="3840"/>
    </w:p>
    <w:p w:rsidR="00EB1015" w:rsidRPr="00EA71FC" w:rsidRDefault="00EB1015" w:rsidP="00EB1015">
      <w:r>
        <w:rPr>
          <w:noProof/>
          <w:lang w:eastAsia="en-US"/>
        </w:rPr>
        <mc:AlternateContent>
          <mc:Choice Requires="wps">
            <w:drawing>
              <wp:anchor distT="0" distB="0" distL="114300" distR="114300" simplePos="0" relativeHeight="251687936"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4" type="#_x0000_t61" style="position:absolute;margin-left:72.15pt;margin-top:220.6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095" type="#_x0000_t61" style="position:absolute;margin-left:128.2pt;margin-top:173.75pt;width:17.6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096" type="#_x0000_t61" style="position:absolute;margin-left:37pt;margin-top:172.6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097" type="#_x0000_t61" style="position:absolute;margin-left:429.05pt;margin-top:58.5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098" type="#_x0000_t61" style="position:absolute;margin-left:102.65pt;margin-top:66.55pt;width:17.6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099" type="#_x0000_t61" style="position:absolute;margin-left:188.25pt;margin-top:15.9pt;width:17.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0" type="#_x0000_t61" style="position:absolute;margin-left:80.1pt;margin-top:16pt;width:17.6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841" w:name="_Toc385664059"/>
      <w:r w:rsidRPr="00DA3752">
        <w:rPr>
          <w:b/>
        </w:rPr>
        <w:t>Guide for charities</w:t>
      </w:r>
      <w:bookmarkEnd w:id="3841"/>
    </w:p>
    <w:p w:rsidR="00EB1015" w:rsidRPr="00F13C2A" w:rsidRDefault="00EB1015" w:rsidP="00EB1015">
      <w:pPr>
        <w:pStyle w:val="Heading4"/>
        <w:numPr>
          <w:ilvl w:val="0"/>
          <w:numId w:val="78"/>
        </w:numPr>
        <w:ind w:left="2520"/>
        <w:rPr>
          <w:i w:val="0"/>
          <w:sz w:val="24"/>
          <w:szCs w:val="24"/>
        </w:rPr>
      </w:pPr>
      <w:bookmarkStart w:id="3842" w:name="_Toc385664060"/>
      <w:r>
        <w:rPr>
          <w:i w:val="0"/>
          <w:sz w:val="24"/>
          <w:szCs w:val="24"/>
        </w:rPr>
        <w:t>Home Page</w:t>
      </w:r>
      <w:bookmarkEnd w:id="3842"/>
    </w:p>
    <w:p w:rsidR="00EB1015" w:rsidRDefault="00EB1015" w:rsidP="00EB1015">
      <w:r>
        <w:rPr>
          <w:noProof/>
          <w:lang w:eastAsia="en-US"/>
        </w:rPr>
        <mc:AlternateContent>
          <mc:Choice Requires="wps">
            <w:drawing>
              <wp:anchor distT="0" distB="0" distL="114300" distR="114300" simplePos="0" relativeHeight="251702272"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1" type="#_x0000_t61" style="position:absolute;margin-left:159.7pt;margin-top:147.25pt;width:17.6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2" type="#_x0000_t61" style="position:absolute;margin-left:109.65pt;margin-top:122.55pt;width:17.6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8176"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3" type="#_x0000_t61" style="position:absolute;margin-left:80.25pt;margin-top:26.9pt;width:17.6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6128"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4" type="#_x0000_t61" style="position:absolute;margin-left:141.95pt;margin-top:46.85pt;width:17.6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408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05" type="#_x0000_t61" style="position:absolute;margin-left:421.25pt;margin-top:26.9pt;width:17.6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06" type="#_x0000_t61" style="position:absolute;margin-left:314.75pt;margin-top:26.95pt;width:17.6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9984"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07" type="#_x0000_t61" style="position:absolute;margin-left:215.75pt;margin-top:25.3pt;width:17.6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843" w:name="_Toc385664061"/>
      <w:r>
        <w:rPr>
          <w:i w:val="0"/>
          <w:sz w:val="24"/>
          <w:szCs w:val="24"/>
        </w:rPr>
        <w:t>Manage charity Exam</w:t>
      </w:r>
      <w:bookmarkEnd w:id="3843"/>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08416"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08" type="#_x0000_t61" style="position:absolute;margin-left:468.35pt;margin-top:79.8pt;width:17.6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0464"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09" type="#_x0000_t61" style="position:absolute;margin-left:445.95pt;margin-top:142.45pt;width:17.6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0" type="#_x0000_t61" style="position:absolute;margin-left:198.85pt;margin-top:147.05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1" type="#_x0000_t61" style="position:absolute;margin-left:428.6pt;margin-top:58.8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2" type="#_x0000_t61" style="position:absolute;margin-left:275.5pt;margin-top:19.75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844" w:name="_Toc385664062"/>
      <w:r>
        <w:rPr>
          <w:i w:val="0"/>
          <w:sz w:val="24"/>
          <w:szCs w:val="24"/>
        </w:rPr>
        <w:lastRenderedPageBreak/>
        <w:t>Details Charity exam</w:t>
      </w:r>
      <w:bookmarkEnd w:id="3844"/>
    </w:p>
    <w:p w:rsidR="00EB1015" w:rsidRDefault="00EB1015" w:rsidP="00EB1015">
      <w:r>
        <w:rPr>
          <w:noProof/>
          <w:lang w:eastAsia="en-US"/>
        </w:rPr>
        <mc:AlternateContent>
          <mc:Choice Requires="wps">
            <w:drawing>
              <wp:anchor distT="0" distB="0" distL="114300" distR="114300" simplePos="0" relativeHeight="251716608"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3" type="#_x0000_t61" style="position:absolute;margin-left:68.1pt;margin-top:90.05pt;width:17.6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4" type="#_x0000_t61" style="position:absolute;margin-left:206.6pt;margin-top:2.9pt;width:17.6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15" type="#_x0000_t61" style="position:absolute;margin-left:275.85pt;margin-top:205.3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2752"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16" type="#_x0000_t61" style="position:absolute;margin-left:179.85pt;margin-top:195.5pt;width:17.6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0704"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17" type="#_x0000_t61" style="position:absolute;margin-left:24.7pt;margin-top:186pt;width:17.6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18" type="#_x0000_t61" style="position:absolute;margin-left:212.85pt;margin-top:131.2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845" w:name="_Toc385664063"/>
      <w:r>
        <w:rPr>
          <w:i w:val="0"/>
          <w:sz w:val="24"/>
          <w:szCs w:val="24"/>
        </w:rPr>
        <w:t>Assign Room</w:t>
      </w:r>
      <w:bookmarkEnd w:id="3845"/>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846" w:name="_Toc385664064"/>
      <w:r w:rsidRPr="00D947D1">
        <w:rPr>
          <w:rFonts w:ascii="Times New Roman" w:hAnsi="Times New Roman" w:cs="Times New Roman"/>
          <w:b/>
          <w:sz w:val="28"/>
          <w:szCs w:val="28"/>
        </w:rPr>
        <w:t>APPENDIX</w:t>
      </w:r>
      <w:bookmarkEnd w:id="3846"/>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847" w:name="_Toc374334982"/>
      <w:bookmarkStart w:id="3848" w:name="_Toc385664065"/>
      <w:r>
        <w:lastRenderedPageBreak/>
        <w:t>Reference</w:t>
      </w:r>
      <w:bookmarkEnd w:id="3847"/>
      <w:bookmarkEnd w:id="3848"/>
    </w:p>
    <w:p w:rsidR="00DA2A6E" w:rsidRDefault="0078582F" w:rsidP="00DA2A6E">
      <w:hyperlink r:id="rId177" w:history="1">
        <w:r w:rsidR="00DA2A6E">
          <w:rPr>
            <w:rStyle w:val="Hyperlink"/>
          </w:rPr>
          <w:t>http://www.ivivu.com/ho-tro-43-vi.html</w:t>
        </w:r>
      </w:hyperlink>
    </w:p>
    <w:p w:rsidR="00DA2A6E" w:rsidRDefault="0078582F" w:rsidP="00DA2A6E">
      <w:hyperlink r:id="rId178" w:history="1">
        <w:r w:rsidR="00DA2A6E">
          <w:rPr>
            <w:rStyle w:val="Hyperlink"/>
          </w:rPr>
          <w:t>http://www.agoda.com/info/about-agoda.html</w:t>
        </w:r>
      </w:hyperlink>
    </w:p>
    <w:p w:rsidR="00DA2A6E" w:rsidRDefault="0078582F" w:rsidP="00DA2A6E">
      <w:hyperlink r:id="rId179" w:history="1">
        <w:r w:rsidR="00DA2A6E">
          <w:rPr>
            <w:rStyle w:val="Hyperlink"/>
          </w:rPr>
          <w:t>http://service.hotels.com/app/home/locale/en_US</w:t>
        </w:r>
      </w:hyperlink>
    </w:p>
    <w:p w:rsidR="00DA2A6E" w:rsidRDefault="0078582F" w:rsidP="00DA2A6E">
      <w:hyperlink r:id="rId180" w:history="1">
        <w:r w:rsidR="00DA2A6E">
          <w:rPr>
            <w:rStyle w:val="Hyperlink"/>
          </w:rPr>
          <w:t>http://www.booking.com/faq.en-us.html</w:t>
        </w:r>
      </w:hyperlink>
    </w:p>
    <w:p w:rsidR="00DA2A6E" w:rsidRDefault="0078582F" w:rsidP="00DA2A6E">
      <w:hyperlink r:id="rId181" w:history="1">
        <w:r w:rsidR="00DA2A6E">
          <w:rPr>
            <w:rStyle w:val="Hyperlink"/>
          </w:rPr>
          <w:t>https://developer.ean.com/docs/</w:t>
        </w:r>
      </w:hyperlink>
    </w:p>
    <w:p w:rsidR="00DA2A6E" w:rsidRDefault="0078582F" w:rsidP="00DA2A6E">
      <w:hyperlink r:id="rId182" w:history="1">
        <w:r w:rsidR="00DA2A6E" w:rsidRPr="00CB7542">
          <w:rPr>
            <w:rStyle w:val="Hyperlink"/>
          </w:rPr>
          <w:t>http://en.wikipedia.org/wiki/Model-view-controller</w:t>
        </w:r>
      </w:hyperlink>
    </w:p>
    <w:p w:rsidR="00DA2A6E" w:rsidRDefault="0078582F" w:rsidP="00DA2A6E">
      <w:hyperlink r:id="rId183" w:history="1">
        <w:r w:rsidR="00DA2A6E">
          <w:rPr>
            <w:rStyle w:val="Hyperlink"/>
          </w:rPr>
          <w:t>http://www.visual-paradigm.com/product/vpuml/tutorials/</w:t>
        </w:r>
      </w:hyperlink>
    </w:p>
    <w:p w:rsidR="00DA2A6E" w:rsidRDefault="0078582F" w:rsidP="00DA2A6E">
      <w:hyperlink r:id="rId184" w:history="1">
        <w:r w:rsidR="00DA2A6E">
          <w:rPr>
            <w:rStyle w:val="Hyperlink"/>
          </w:rPr>
          <w:t>http://www.packtpub.com/mastering-ninject-for-dependency-injection/book</w:t>
        </w:r>
      </w:hyperlink>
    </w:p>
    <w:p w:rsidR="00DA2A6E" w:rsidRDefault="0078582F" w:rsidP="00DA2A6E">
      <w:hyperlink r:id="rId185" w:history="1">
        <w:r w:rsidR="00DA2A6E">
          <w:rPr>
            <w:rStyle w:val="Hyperlink"/>
          </w:rPr>
          <w:t>http://en.wikipedia.org/wiki/Waterfall_model</w:t>
        </w:r>
      </w:hyperlink>
    </w:p>
    <w:p w:rsidR="00DA2A6E" w:rsidRDefault="0078582F" w:rsidP="00DA2A6E">
      <w:hyperlink r:id="rId186" w:history="1">
        <w:r w:rsidR="00DA2A6E">
          <w:rPr>
            <w:rStyle w:val="Hyperlink"/>
          </w:rPr>
          <w:t>http://www.asp.net/mvc/tutorials/mvc-4</w:t>
        </w:r>
      </w:hyperlink>
    </w:p>
    <w:p w:rsidR="00DA2A6E" w:rsidRDefault="0078582F" w:rsidP="00DA2A6E">
      <w:hyperlink r:id="rId187" w:history="1">
        <w:r w:rsidR="00DA2A6E" w:rsidRPr="00CB7542">
          <w:rPr>
            <w:rStyle w:val="Hyperlink"/>
          </w:rPr>
          <w:t>http://msdn.microsoft.com/en-us/library/vstudio/ff926074.aspx</w:t>
        </w:r>
      </w:hyperlink>
    </w:p>
    <w:p w:rsidR="00DA2A6E" w:rsidRDefault="0078582F" w:rsidP="00DA2A6E">
      <w:hyperlink r:id="rId188" w:history="1">
        <w:r w:rsidR="00DA2A6E" w:rsidRPr="00CB7542">
          <w:rPr>
            <w:rStyle w:val="Hyperlink"/>
          </w:rPr>
          <w:t>http://www.csharpfriends.com/articles/getarticle.aspx?articleid=336</w:t>
        </w:r>
      </w:hyperlink>
    </w:p>
    <w:p w:rsidR="00DA2A6E" w:rsidRDefault="0078582F" w:rsidP="00DA2A6E">
      <w:hyperlink r:id="rId189" w:history="1">
        <w:r w:rsidR="00DA2A6E">
          <w:rPr>
            <w:rStyle w:val="Hyperlink"/>
          </w:rPr>
          <w:t>http://www.uml-diagrams.org/</w:t>
        </w:r>
      </w:hyperlink>
    </w:p>
    <w:p w:rsidR="00DA2A6E" w:rsidRPr="00C91447" w:rsidRDefault="0078582F" w:rsidP="00DA2A6E">
      <w:pPr>
        <w:rPr>
          <w:b/>
          <w:vanish/>
          <w:color w:val="491347" w:themeColor="accent1" w:themeShade="80"/>
          <w:sz w:val="26"/>
          <w:szCs w:val="26"/>
        </w:rPr>
      </w:pPr>
      <w:hyperlink r:id="rId190" w:history="1">
        <w:r w:rsidR="00DA2A6E">
          <w:rPr>
            <w:rStyle w:val="Hyperlink"/>
          </w:rPr>
          <w:t>http://en.wikipedia.org/wiki/Database_design</w:t>
        </w:r>
      </w:hyperlink>
      <w:bookmarkStart w:id="3849" w:name="_Toc374279650"/>
      <w:bookmarkStart w:id="3850" w:name="_Toc374280387"/>
      <w:bookmarkStart w:id="3851" w:name="_Toc374280531"/>
      <w:bookmarkStart w:id="3852" w:name="_Toc374280845"/>
      <w:bookmarkStart w:id="3853" w:name="_Toc374281153"/>
      <w:bookmarkEnd w:id="3849"/>
      <w:bookmarkEnd w:id="3850"/>
      <w:bookmarkEnd w:id="3851"/>
      <w:bookmarkEnd w:id="3852"/>
      <w:bookmarkEnd w:id="3853"/>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854" w:name="_Toc374279651"/>
      <w:bookmarkStart w:id="3855" w:name="_Toc374280388"/>
      <w:bookmarkStart w:id="3856" w:name="_Toc374280532"/>
      <w:bookmarkStart w:id="3857" w:name="_Toc374280846"/>
      <w:bookmarkStart w:id="3858" w:name="_Toc374281154"/>
      <w:bookmarkStart w:id="3859" w:name="_Toc374334983"/>
      <w:bookmarkStart w:id="3860" w:name="_Toc385664066"/>
      <w:bookmarkEnd w:id="3854"/>
      <w:bookmarkEnd w:id="3855"/>
      <w:bookmarkEnd w:id="3856"/>
      <w:bookmarkEnd w:id="3857"/>
      <w:bookmarkEnd w:id="3858"/>
      <w:bookmarkEnd w:id="3859"/>
      <w:bookmarkEnd w:id="3860"/>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B59" w:rsidRDefault="007F4B59" w:rsidP="004838A1">
      <w:pPr>
        <w:spacing w:after="0" w:line="240" w:lineRule="auto"/>
      </w:pPr>
      <w:r>
        <w:separator/>
      </w:r>
    </w:p>
  </w:endnote>
  <w:endnote w:type="continuationSeparator" w:id="0">
    <w:p w:rsidR="007F4B59" w:rsidRDefault="007F4B59" w:rsidP="004838A1">
      <w:pPr>
        <w:spacing w:after="0" w:line="240" w:lineRule="auto"/>
      </w:pPr>
      <w:r>
        <w:continuationSeparator/>
      </w:r>
    </w:p>
  </w:endnote>
  <w:endnote w:type="continuationNotice" w:id="1">
    <w:p w:rsidR="007F4B59" w:rsidRDefault="007F4B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customXmlInsRangeStart w:id="1" w:author="TuanND60358" w:date="2014-05-21T13:59:00Z"/>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1"/>
        <w:customXmlInsRangeStart w:id="2" w:author="Tri Le Nguyen Huu" w:date="2014-05-21T13:59:00Z"/>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2"/>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A16045">
                    <w:rPr>
                      <w:b/>
                      <w:noProof/>
                      <w:sz w:val="28"/>
                      <w:szCs w:val="28"/>
                    </w:rPr>
                    <w:t>155</w:t>
                  </w:r>
                  <w:r w:rsidRPr="008A1F47">
                    <w:rPr>
                      <w:b/>
                      <w:noProof/>
                      <w:sz w:val="28"/>
                      <w:szCs w:val="28"/>
                    </w:rPr>
                    <w:fldChar w:fldCharType="end"/>
                  </w:r>
                </w:p>
              </w:tc>
            </w:tr>
            <w:customXmlInsRangeStart w:id="3" w:author="Tri Le Nguyen Huu" w:date="2014-05-21T13:59:00Z"/>
          </w:sdtContent>
        </w:sdt>
        <w:customXmlInsRangeEnd w:id="3"/>
        <w:customXmlInsRangeStart w:id="4" w:author="TuanND60358" w:date="2014-05-21T13:59:00Z"/>
      </w:sdtContent>
    </w:sdt>
    <w:customXmlInsRangeEnd w:id="4"/>
  </w:tbl>
  <w:p w:rsidR="0078582F" w:rsidRDefault="007858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A16045">
                <w:rPr>
                  <w:b/>
                  <w:noProof/>
                  <w:sz w:val="28"/>
                  <w:szCs w:val="28"/>
                </w:rPr>
                <w:t>144</w:t>
              </w:r>
              <w:r w:rsidRPr="008A1F47">
                <w:rPr>
                  <w:b/>
                  <w:noProof/>
                  <w:sz w:val="28"/>
                  <w:szCs w:val="28"/>
                </w:rPr>
                <w:fldChar w:fldCharType="end"/>
              </w:r>
            </w:p>
          </w:tc>
        </w:tr>
      </w:sdtContent>
    </w:sdt>
  </w:tbl>
  <w:p w:rsidR="0078582F" w:rsidRDefault="007858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B59" w:rsidRDefault="007F4B59" w:rsidP="004838A1">
      <w:pPr>
        <w:spacing w:after="0" w:line="240" w:lineRule="auto"/>
      </w:pPr>
      <w:r>
        <w:separator/>
      </w:r>
    </w:p>
  </w:footnote>
  <w:footnote w:type="continuationSeparator" w:id="0">
    <w:p w:rsidR="007F4B59" w:rsidRDefault="007F4B59" w:rsidP="004838A1">
      <w:pPr>
        <w:spacing w:after="0" w:line="240" w:lineRule="auto"/>
      </w:pPr>
      <w:r>
        <w:continuationSeparator/>
      </w:r>
    </w:p>
  </w:footnote>
  <w:footnote w:type="continuationNotice" w:id="1">
    <w:p w:rsidR="007F4B59" w:rsidRDefault="007F4B5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82F" w:rsidRDefault="007858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F327"/>
      </v:shape>
    </w:pict>
  </w:numPicBullet>
  <w:numPicBullet w:numPicBulletId="1">
    <w:pict>
      <v:shape id="_x0000_i1037" type="#_x0000_t75" style="width:11.25pt;height:11.2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2A5630-BF38-400E-A955-79181D99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s://developer.ean.com/docs/" TargetMode="External"/><Relationship Id="rId186" Type="http://schemas.openxmlformats.org/officeDocument/2006/relationships/hyperlink" Target="http://www.asp.net/mvc/tutorials/mvc-4"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en.wikipedia.org/wiki/Model-view-controller" TargetMode="External"/><Relationship Id="rId187" Type="http://schemas.openxmlformats.org/officeDocument/2006/relationships/hyperlink" Target="http://msdn.microsoft.com/en-us/library/vstudio/ff926074.aspx"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hyperlink" Target="http://www.ivivu.com/ho-tro-43-vi.html" TargetMode="External"/><Relationship Id="rId172" Type="http://schemas.openxmlformats.org/officeDocument/2006/relationships/image" Target="media/image16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188" Type="http://schemas.openxmlformats.org/officeDocument/2006/relationships/hyperlink" Target="http://www.csharpfriends.com/articles/getarticle.aspx?articleid=336"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www.visual-paradigm.com/product/vpuml/tutorials/"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hyperlink" Target="http://www.agoda.com/info/about-agoda.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emf"/><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hyperlink" Target="http://www.packtpub.com/mastering-ninject-for-dependency-injection/book" TargetMode="External"/><Relationship Id="rId189" Type="http://schemas.openxmlformats.org/officeDocument/2006/relationships/hyperlink" Target="http://www.uml-diagrams.org/"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hyperlink" Target="http://cntt.epu.edu.vn/images/book_LeMinhHoang.pdf"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3.png"/><Relationship Id="rId179" Type="http://schemas.openxmlformats.org/officeDocument/2006/relationships/hyperlink" Target="http://service.hotels.com/app/home/locale/en_US" TargetMode="External"/><Relationship Id="rId190" Type="http://schemas.openxmlformats.org/officeDocument/2006/relationships/hyperlink" Target="http://en.wikipedia.org/wiki/Database_design"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8.emf"/><Relationship Id="rId185" Type="http://schemas.openxmlformats.org/officeDocument/2006/relationships/hyperlink" Target="http://en.wikipedia.org/wiki/Waterfall_model"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www.booking.com/faq.en-us.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DECCE-E189-483B-A332-8ED90E0EE64B}">
  <ds:schemaRefs>
    <ds:schemaRef ds:uri="http://schemas.openxmlformats.org/officeDocument/2006/bibliography"/>
  </ds:schemaRefs>
</ds:datastoreItem>
</file>

<file path=customXml/itemProps2.xml><?xml version="1.0" encoding="utf-8"?>
<ds:datastoreItem xmlns:ds="http://schemas.openxmlformats.org/officeDocument/2006/customXml" ds:itemID="{0A2AA1FE-DA67-47B7-9DDB-DD5DD7BEECB9}">
  <ds:schemaRefs>
    <ds:schemaRef ds:uri="http://schemas.openxmlformats.org/officeDocument/2006/bibliography"/>
  </ds:schemaRefs>
</ds:datastoreItem>
</file>

<file path=customXml/itemProps3.xml><?xml version="1.0" encoding="utf-8"?>
<ds:datastoreItem xmlns:ds="http://schemas.openxmlformats.org/officeDocument/2006/customXml" ds:itemID="{583F7A58-BF8A-4CA1-A3E6-ECD380F1D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224</Pages>
  <Words>31971</Words>
  <Characters>182235</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213779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Tri Le Nguyen Huu</cp:lastModifiedBy>
  <cp:revision>30</cp:revision>
  <dcterms:created xsi:type="dcterms:W3CDTF">2014-04-19T02:41:00Z</dcterms:created>
  <dcterms:modified xsi:type="dcterms:W3CDTF">2014-05-21T07:15:00Z</dcterms:modified>
</cp:coreProperties>
</file>