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10260" w:type="dxa"/>
        <w:jc w:val="center"/>
        <w:tblLayout w:type="fixed"/>
        <w:tblLook w:val="01E0" w:firstRow="1" w:lastRow="1" w:firstColumn="1" w:lastColumn="1" w:noHBand="0" w:noVBand="0"/>
      </w:tblPr>
      <w:tblGrid>
        <w:gridCol w:w="432"/>
        <w:gridCol w:w="4135"/>
        <w:gridCol w:w="5045"/>
        <w:gridCol w:w="648"/>
      </w:tblGrid>
      <w:tr w:rsidR="004838A1" w:rsidRPr="00305956" w:rsidTr="008E1666">
        <w:trPr>
          <w:trHeight w:val="1250"/>
          <w:jc w:val="center"/>
        </w:trPr>
        <w:tc>
          <w:tcPr>
            <w:tcW w:w="4567" w:type="dxa"/>
            <w:gridSpan w:val="2"/>
          </w:tcPr>
          <w:p w:rsidR="004838A1" w:rsidRPr="00305956" w:rsidRDefault="004838A1" w:rsidP="00046DB6">
            <w:pPr>
              <w:pStyle w:val="NoSpacing"/>
            </w:pPr>
            <w:r>
              <w:rPr>
                <w:noProof/>
              </w:rPr>
              <w:drawing>
                <wp:inline distT="0" distB="0" distL="0" distR="0" wp14:anchorId="3D18FD2C" wp14:editId="02B55E93">
                  <wp:extent cx="2847340" cy="783590"/>
                  <wp:effectExtent l="0" t="0" r="0" b="0"/>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a:ln>
                            <a:noFill/>
                          </a:ln>
                        </pic:spPr>
                      </pic:pic>
                    </a:graphicData>
                  </a:graphic>
                </wp:inline>
              </w:drawing>
            </w:r>
          </w:p>
        </w:tc>
        <w:tc>
          <w:tcPr>
            <w:tcW w:w="5693" w:type="dxa"/>
            <w:gridSpan w:val="2"/>
            <w:vAlign w:val="bottom"/>
          </w:tcPr>
          <w:p w:rsidR="004838A1" w:rsidRPr="00305956" w:rsidRDefault="004838A1" w:rsidP="007412DC">
            <w:pPr>
              <w:autoSpaceDE w:val="0"/>
              <w:autoSpaceDN w:val="0"/>
              <w:adjustRightInd w:val="0"/>
              <w:spacing w:after="0"/>
              <w:jc w:val="center"/>
            </w:pPr>
            <w:r w:rsidRPr="00D40476">
              <w:rPr>
                <w:b/>
                <w:sz w:val="36"/>
                <w:szCs w:val="32"/>
              </w:rPr>
              <w:t>MINISTRY OF EDUCATION AND TRAINING</w:t>
            </w:r>
          </w:p>
        </w:tc>
      </w:tr>
      <w:tr w:rsidR="004838A1" w:rsidRPr="00305956" w:rsidTr="008E1666">
        <w:tblPrEx>
          <w:tblLook w:val="00A0" w:firstRow="1" w:lastRow="0" w:firstColumn="1" w:lastColumn="0" w:noHBand="0" w:noVBand="0"/>
        </w:tblPrEx>
        <w:trPr>
          <w:gridBefore w:val="1"/>
          <w:gridAfter w:val="1"/>
          <w:wBefore w:w="432" w:type="dxa"/>
          <w:wAfter w:w="648" w:type="dxa"/>
          <w:trHeight w:val="1565"/>
          <w:jc w:val="center"/>
        </w:trPr>
        <w:tc>
          <w:tcPr>
            <w:tcW w:w="9180" w:type="dxa"/>
            <w:gridSpan w:val="2"/>
            <w:vAlign w:val="center"/>
          </w:tcPr>
          <w:p w:rsidR="004838A1" w:rsidRPr="00305956" w:rsidRDefault="004838A1" w:rsidP="007412DC">
            <w:pPr>
              <w:pStyle w:val="NoSpacing"/>
              <w:jc w:val="center"/>
              <w:rPr>
                <w:rFonts w:ascii="Cambria" w:hAnsi="Cambria"/>
                <w:caps/>
                <w:sz w:val="72"/>
                <w:szCs w:val="72"/>
                <w:u w:val="single"/>
              </w:rPr>
            </w:pPr>
            <w:r w:rsidRPr="00A4463C">
              <w:rPr>
                <w:b/>
                <w:color w:val="auto"/>
                <w:sz w:val="72"/>
                <w:szCs w:val="72"/>
              </w:rPr>
              <w:t>FPT UNIVERSITY</w:t>
            </w:r>
          </w:p>
        </w:tc>
      </w:tr>
      <w:tr w:rsidR="004838A1" w:rsidRPr="00A9371D" w:rsidTr="008E1666">
        <w:tblPrEx>
          <w:tblLook w:val="00A0" w:firstRow="1" w:lastRow="0" w:firstColumn="1" w:lastColumn="0" w:noHBand="0" w:noVBand="0"/>
        </w:tblPrEx>
        <w:trPr>
          <w:gridBefore w:val="1"/>
          <w:gridAfter w:val="1"/>
          <w:wBefore w:w="432" w:type="dxa"/>
          <w:wAfter w:w="648" w:type="dxa"/>
          <w:trHeight w:val="1440"/>
          <w:jc w:val="center"/>
        </w:trPr>
        <w:tc>
          <w:tcPr>
            <w:tcW w:w="9180" w:type="dxa"/>
            <w:gridSpan w:val="2"/>
            <w:tcBorders>
              <w:bottom w:val="single" w:sz="18" w:space="0" w:color="0070C0"/>
            </w:tcBorders>
            <w:vAlign w:val="bottom"/>
          </w:tcPr>
          <w:p w:rsidR="004838A1" w:rsidRPr="00CF6E1D" w:rsidRDefault="002A4344" w:rsidP="002A4344">
            <w:pPr>
              <w:pStyle w:val="NoSpacing"/>
              <w:jc w:val="center"/>
              <w:rPr>
                <w:rFonts w:ascii="Times New Roman" w:hAnsi="Times New Roman" w:cs="Times New Roman"/>
                <w:b/>
                <w:color w:val="auto"/>
                <w:sz w:val="52"/>
                <w:szCs w:val="52"/>
              </w:rPr>
            </w:pPr>
            <w:r>
              <w:rPr>
                <w:rFonts w:ascii="Times New Roman" w:hAnsi="Times New Roman" w:cs="Times New Roman"/>
                <w:b/>
                <w:color w:val="auto"/>
                <w:sz w:val="52"/>
                <w:szCs w:val="52"/>
              </w:rPr>
              <w:t>CAPSTONE PROJECT</w:t>
            </w:r>
            <w:r w:rsidR="00CB4AFE">
              <w:rPr>
                <w:rFonts w:ascii="Times New Roman" w:hAnsi="Times New Roman" w:cs="Times New Roman"/>
                <w:b/>
                <w:color w:val="auto"/>
                <w:sz w:val="52"/>
                <w:szCs w:val="52"/>
              </w:rPr>
              <w:t xml:space="preserve"> DOCUMENT</w:t>
            </w:r>
          </w:p>
        </w:tc>
      </w:tr>
      <w:tr w:rsidR="004838A1" w:rsidRPr="00330201" w:rsidTr="008E1666">
        <w:tblPrEx>
          <w:tblLook w:val="00A0" w:firstRow="1" w:lastRow="0" w:firstColumn="1" w:lastColumn="0" w:noHBand="0" w:noVBand="0"/>
        </w:tblPrEx>
        <w:trPr>
          <w:gridBefore w:val="1"/>
          <w:gridAfter w:val="1"/>
          <w:wBefore w:w="432" w:type="dxa"/>
          <w:wAfter w:w="648" w:type="dxa"/>
          <w:trHeight w:val="720"/>
          <w:jc w:val="center"/>
        </w:trPr>
        <w:tc>
          <w:tcPr>
            <w:tcW w:w="9180" w:type="dxa"/>
            <w:gridSpan w:val="2"/>
            <w:tcBorders>
              <w:top w:val="single" w:sz="18" w:space="0" w:color="0070C0"/>
            </w:tcBorders>
            <w:vAlign w:val="center"/>
          </w:tcPr>
          <w:p w:rsidR="004838A1" w:rsidRPr="00CF6E1D" w:rsidRDefault="004838A1" w:rsidP="007412DC">
            <w:pPr>
              <w:pStyle w:val="NoSpacing"/>
              <w:jc w:val="center"/>
              <w:rPr>
                <w:rFonts w:ascii="Times New Roman" w:hAnsi="Times New Roman" w:cs="Times New Roman"/>
                <w:b/>
                <w:color w:val="auto"/>
                <w:sz w:val="40"/>
                <w:szCs w:val="44"/>
              </w:rPr>
            </w:pPr>
            <w:r w:rsidRPr="00CF6E1D">
              <w:rPr>
                <w:rFonts w:ascii="Times New Roman" w:hAnsi="Times New Roman" w:cs="Times New Roman"/>
                <w:b/>
                <w:color w:val="auto"/>
                <w:sz w:val="40"/>
                <w:szCs w:val="44"/>
              </w:rPr>
              <w:t>BUILDING A WEBSITE SUPPORT THE ACTIVITIES “TIẾP SỨC MÙA THI” CAMPAIGN</w:t>
            </w:r>
          </w:p>
          <w:p w:rsidR="004838A1" w:rsidRPr="00330201" w:rsidRDefault="004838A1" w:rsidP="007412DC">
            <w:pPr>
              <w:pStyle w:val="NoSpacing"/>
              <w:jc w:val="center"/>
              <w:rPr>
                <w:rFonts w:asciiTheme="majorHAnsi" w:hAnsiTheme="majorHAnsi" w:cstheme="majorHAnsi"/>
                <w:b/>
                <w:color w:val="auto"/>
                <w:sz w:val="36"/>
                <w:szCs w:val="36"/>
              </w:rPr>
            </w:pPr>
          </w:p>
        </w:tc>
      </w:tr>
      <w:tr w:rsidR="004838A1" w:rsidRPr="00305956" w:rsidTr="008E1666">
        <w:tblPrEx>
          <w:tblLook w:val="00A0" w:firstRow="1" w:lastRow="0" w:firstColumn="1" w:lastColumn="0" w:noHBand="0" w:noVBand="0"/>
        </w:tblPrEx>
        <w:trPr>
          <w:gridBefore w:val="1"/>
          <w:gridAfter w:val="1"/>
          <w:wBefore w:w="432" w:type="dxa"/>
          <w:wAfter w:w="648" w:type="dxa"/>
          <w:trHeight w:val="360"/>
          <w:jc w:val="center"/>
        </w:trPr>
        <w:tc>
          <w:tcPr>
            <w:tcW w:w="9180" w:type="dxa"/>
            <w:gridSpan w:val="2"/>
            <w:vAlign w:val="center"/>
          </w:tcPr>
          <w:p w:rsidR="004838A1" w:rsidRPr="00305956" w:rsidRDefault="004838A1" w:rsidP="007412DC">
            <w:pPr>
              <w:pStyle w:val="NoSpacing"/>
              <w:jc w:val="center"/>
            </w:pPr>
          </w:p>
        </w:tc>
      </w:tr>
      <w:tr w:rsidR="004838A1" w:rsidRPr="00305956" w:rsidTr="008E1666">
        <w:tblPrEx>
          <w:tblLook w:val="00A0" w:firstRow="1" w:lastRow="0" w:firstColumn="1" w:lastColumn="0" w:noHBand="0" w:noVBand="0"/>
        </w:tblPrEx>
        <w:trPr>
          <w:gridBefore w:val="1"/>
          <w:gridAfter w:val="1"/>
          <w:wBefore w:w="432" w:type="dxa"/>
          <w:wAfter w:w="648" w:type="dxa"/>
          <w:trHeight w:val="360"/>
          <w:jc w:val="center"/>
        </w:trPr>
        <w:tc>
          <w:tcPr>
            <w:tcW w:w="9180" w:type="dxa"/>
            <w:gridSpan w:val="2"/>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10"/>
              <w:gridCol w:w="5504"/>
            </w:tblGrid>
            <w:tr w:rsidR="004838A1" w:rsidRPr="00CF6E1D" w:rsidTr="00D617C3">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before="120" w:after="0"/>
                    <w:jc w:val="center"/>
                    <w:rPr>
                      <w:rFonts w:ascii="Times New Roman" w:hAnsi="Times New Roman" w:cs="Times New Roman"/>
                      <w:b/>
                      <w:bCs/>
                      <w:sz w:val="36"/>
                      <w:szCs w:val="36"/>
                    </w:rPr>
                  </w:pPr>
                  <w:r w:rsidRPr="00CF6E1D">
                    <w:rPr>
                      <w:rFonts w:ascii="Times New Roman" w:hAnsi="Times New Roman" w:cs="Times New Roman"/>
                      <w:b/>
                      <w:bCs/>
                      <w:sz w:val="36"/>
                      <w:szCs w:val="36"/>
                    </w:rPr>
                    <w:t>Group 22</w:t>
                  </w:r>
                </w:p>
              </w:tc>
            </w:tr>
            <w:tr w:rsidR="004838A1" w:rsidRPr="00CF6E1D" w:rsidTr="00D617C3">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after="0"/>
                    <w:jc w:val="right"/>
                    <w:rPr>
                      <w:rFonts w:ascii="Times New Roman" w:hAnsi="Times New Roman" w:cs="Times New Roman"/>
                      <w:b/>
                      <w:bCs/>
                      <w:sz w:val="28"/>
                      <w:szCs w:val="28"/>
                    </w:rPr>
                  </w:pPr>
                  <w:r w:rsidRPr="00CF6E1D">
                    <w:rPr>
                      <w:rFonts w:ascii="Times New Roman" w:hAnsi="Times New Roman" w:cs="Times New Roman"/>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9"/>
                    <w:gridCol w:w="3150"/>
                  </w:tblGrid>
                  <w:tr w:rsidR="004838A1" w:rsidRPr="00CF6E1D" w:rsidTr="00D617C3">
                    <w:trPr>
                      <w:jc w:val="right"/>
                    </w:trPr>
                    <w:tc>
                      <w:tcPr>
                        <w:tcW w:w="1709" w:type="dxa"/>
                      </w:tcPr>
                      <w:p w:rsidR="004838A1" w:rsidRPr="00CF6E1D" w:rsidRDefault="004838A1" w:rsidP="007412DC">
                        <w:pPr>
                          <w:spacing w:before="120" w:after="0"/>
                          <w:jc w:val="right"/>
                          <w:rPr>
                            <w:rFonts w:ascii="Times New Roman" w:hAnsi="Times New Roman" w:cs="Times New Roman"/>
                            <w:bCs/>
                            <w:sz w:val="28"/>
                            <w:szCs w:val="28"/>
                          </w:rPr>
                        </w:pPr>
                        <w:r w:rsidRPr="00CF6E1D">
                          <w:rPr>
                            <w:rFonts w:ascii="Times New Roman" w:hAnsi="Times New Roman" w:cs="Times New Roman"/>
                            <w:bCs/>
                            <w:sz w:val="28"/>
                            <w:szCs w:val="28"/>
                          </w:rPr>
                          <w:t>SE60769</w:t>
                        </w:r>
                      </w:p>
                    </w:tc>
                    <w:tc>
                      <w:tcPr>
                        <w:tcW w:w="3150" w:type="dxa"/>
                      </w:tcPr>
                      <w:p w:rsidR="004838A1" w:rsidRPr="00CF6E1D" w:rsidRDefault="004838A1" w:rsidP="007412DC">
                        <w:pPr>
                          <w:spacing w:before="120" w:after="0"/>
                          <w:rPr>
                            <w:rFonts w:ascii="Times New Roman" w:hAnsi="Times New Roman" w:cs="Times New Roman"/>
                            <w:bCs/>
                            <w:sz w:val="28"/>
                            <w:szCs w:val="28"/>
                          </w:rPr>
                        </w:pPr>
                        <w:r w:rsidRPr="00CF6E1D">
                          <w:rPr>
                            <w:rFonts w:ascii="Times New Roman" w:hAnsi="Times New Roman" w:cs="Times New Roman"/>
                            <w:bCs/>
                            <w:sz w:val="28"/>
                            <w:szCs w:val="28"/>
                          </w:rPr>
                          <w:t>Nguyen Duy Khoa</w:t>
                        </w:r>
                      </w:p>
                    </w:tc>
                  </w:tr>
                  <w:tr w:rsidR="004838A1" w:rsidRPr="00CF6E1D" w:rsidTr="00D617C3">
                    <w:trPr>
                      <w:jc w:val="right"/>
                    </w:trPr>
                    <w:tc>
                      <w:tcPr>
                        <w:tcW w:w="1709" w:type="dxa"/>
                      </w:tcPr>
                      <w:p w:rsidR="004838A1" w:rsidRPr="00CF6E1D" w:rsidRDefault="004838A1" w:rsidP="007412DC">
                        <w:pPr>
                          <w:spacing w:before="120" w:after="0"/>
                          <w:jc w:val="right"/>
                          <w:rPr>
                            <w:rFonts w:ascii="Times New Roman" w:hAnsi="Times New Roman" w:cs="Times New Roman"/>
                            <w:bCs/>
                            <w:sz w:val="28"/>
                            <w:szCs w:val="28"/>
                          </w:rPr>
                        </w:pPr>
                        <w:r w:rsidRPr="00CF6E1D">
                          <w:rPr>
                            <w:rFonts w:ascii="Times New Roman" w:hAnsi="Times New Roman" w:cs="Times New Roman"/>
                            <w:bCs/>
                            <w:sz w:val="28"/>
                            <w:szCs w:val="28"/>
                          </w:rPr>
                          <w:t>SE60687</w:t>
                        </w:r>
                      </w:p>
                    </w:tc>
                    <w:tc>
                      <w:tcPr>
                        <w:tcW w:w="3150" w:type="dxa"/>
                      </w:tcPr>
                      <w:p w:rsidR="004838A1" w:rsidRPr="00CF6E1D" w:rsidRDefault="004838A1" w:rsidP="007412DC">
                        <w:pPr>
                          <w:spacing w:before="120" w:after="0"/>
                          <w:rPr>
                            <w:rFonts w:ascii="Times New Roman" w:hAnsi="Times New Roman" w:cs="Times New Roman"/>
                            <w:bCs/>
                            <w:sz w:val="28"/>
                            <w:szCs w:val="28"/>
                          </w:rPr>
                        </w:pPr>
                        <w:r w:rsidRPr="00CF6E1D">
                          <w:rPr>
                            <w:rFonts w:ascii="Times New Roman" w:hAnsi="Times New Roman" w:cs="Times New Roman"/>
                            <w:bCs/>
                            <w:sz w:val="28"/>
                            <w:szCs w:val="28"/>
                          </w:rPr>
                          <w:t>Le Nguyen Huu Tri</w:t>
                        </w:r>
                      </w:p>
                    </w:tc>
                  </w:tr>
                  <w:tr w:rsidR="004838A1" w:rsidRPr="00CF6E1D" w:rsidTr="00D617C3">
                    <w:trPr>
                      <w:jc w:val="right"/>
                    </w:trPr>
                    <w:tc>
                      <w:tcPr>
                        <w:tcW w:w="1709" w:type="dxa"/>
                      </w:tcPr>
                      <w:p w:rsidR="004838A1" w:rsidRPr="00CF6E1D" w:rsidRDefault="004838A1" w:rsidP="007412DC">
                        <w:pPr>
                          <w:spacing w:before="120" w:after="0"/>
                          <w:jc w:val="right"/>
                          <w:rPr>
                            <w:rFonts w:ascii="Times New Roman" w:hAnsi="Times New Roman" w:cs="Times New Roman"/>
                            <w:bCs/>
                            <w:sz w:val="28"/>
                            <w:szCs w:val="28"/>
                          </w:rPr>
                        </w:pPr>
                        <w:r w:rsidRPr="00CF6E1D">
                          <w:rPr>
                            <w:rFonts w:ascii="Times New Roman" w:hAnsi="Times New Roman" w:cs="Times New Roman"/>
                            <w:bCs/>
                            <w:sz w:val="28"/>
                            <w:szCs w:val="28"/>
                          </w:rPr>
                          <w:t>60358</w:t>
                        </w:r>
                      </w:p>
                    </w:tc>
                    <w:tc>
                      <w:tcPr>
                        <w:tcW w:w="3150" w:type="dxa"/>
                      </w:tcPr>
                      <w:p w:rsidR="004838A1" w:rsidRPr="00CF6E1D" w:rsidRDefault="004838A1" w:rsidP="007412DC">
                        <w:pPr>
                          <w:spacing w:before="120" w:after="0"/>
                          <w:rPr>
                            <w:rFonts w:ascii="Times New Roman" w:hAnsi="Times New Roman" w:cs="Times New Roman"/>
                            <w:bCs/>
                            <w:sz w:val="28"/>
                            <w:szCs w:val="28"/>
                          </w:rPr>
                        </w:pPr>
                        <w:r w:rsidRPr="00CF6E1D">
                          <w:rPr>
                            <w:rFonts w:ascii="Times New Roman" w:hAnsi="Times New Roman" w:cs="Times New Roman"/>
                            <w:bCs/>
                            <w:sz w:val="28"/>
                            <w:szCs w:val="28"/>
                          </w:rPr>
                          <w:t>Nguyen Dinh Tuan</w:t>
                        </w:r>
                      </w:p>
                    </w:tc>
                  </w:tr>
                  <w:tr w:rsidR="004838A1" w:rsidRPr="00CF6E1D" w:rsidTr="00D617C3">
                    <w:trPr>
                      <w:jc w:val="right"/>
                    </w:trPr>
                    <w:tc>
                      <w:tcPr>
                        <w:tcW w:w="1709" w:type="dxa"/>
                      </w:tcPr>
                      <w:p w:rsidR="004838A1" w:rsidRPr="00CF6E1D" w:rsidRDefault="004838A1" w:rsidP="007412DC">
                        <w:pPr>
                          <w:spacing w:before="120" w:after="0"/>
                          <w:jc w:val="right"/>
                          <w:rPr>
                            <w:rFonts w:ascii="Times New Roman" w:hAnsi="Times New Roman" w:cs="Times New Roman"/>
                            <w:bCs/>
                            <w:sz w:val="28"/>
                            <w:szCs w:val="28"/>
                          </w:rPr>
                        </w:pPr>
                        <w:r w:rsidRPr="00CF6E1D">
                          <w:rPr>
                            <w:rFonts w:ascii="Times New Roman" w:hAnsi="Times New Roman" w:cs="Times New Roman"/>
                            <w:bCs/>
                            <w:sz w:val="28"/>
                            <w:szCs w:val="28"/>
                          </w:rPr>
                          <w:t>60325</w:t>
                        </w:r>
                      </w:p>
                    </w:tc>
                    <w:tc>
                      <w:tcPr>
                        <w:tcW w:w="3150" w:type="dxa"/>
                      </w:tcPr>
                      <w:p w:rsidR="004838A1" w:rsidRPr="00CF6E1D" w:rsidRDefault="004838A1" w:rsidP="007412DC">
                        <w:pPr>
                          <w:spacing w:before="120" w:after="0"/>
                          <w:rPr>
                            <w:rFonts w:ascii="Times New Roman" w:hAnsi="Times New Roman" w:cs="Times New Roman"/>
                            <w:bCs/>
                            <w:sz w:val="28"/>
                            <w:szCs w:val="28"/>
                          </w:rPr>
                        </w:pPr>
                        <w:r w:rsidRPr="00CF6E1D">
                          <w:rPr>
                            <w:rFonts w:ascii="Times New Roman" w:hAnsi="Times New Roman" w:cs="Times New Roman"/>
                            <w:bCs/>
                            <w:sz w:val="28"/>
                            <w:szCs w:val="28"/>
                          </w:rPr>
                          <w:t>Tran Nguyen Kim Vinh</w:t>
                        </w:r>
                      </w:p>
                    </w:tc>
                  </w:tr>
                  <w:tr w:rsidR="004838A1" w:rsidRPr="00CF6E1D" w:rsidTr="00D617C3">
                    <w:trPr>
                      <w:jc w:val="right"/>
                    </w:trPr>
                    <w:tc>
                      <w:tcPr>
                        <w:tcW w:w="1709" w:type="dxa"/>
                      </w:tcPr>
                      <w:p w:rsidR="004838A1" w:rsidRPr="00CF6E1D" w:rsidRDefault="004838A1" w:rsidP="007412DC">
                        <w:pPr>
                          <w:spacing w:before="120" w:after="0"/>
                          <w:jc w:val="right"/>
                          <w:rPr>
                            <w:rFonts w:ascii="Times New Roman" w:hAnsi="Times New Roman" w:cs="Times New Roman"/>
                            <w:bCs/>
                            <w:sz w:val="28"/>
                            <w:szCs w:val="28"/>
                          </w:rPr>
                        </w:pPr>
                        <w:r w:rsidRPr="00CF6E1D">
                          <w:rPr>
                            <w:rFonts w:ascii="Times New Roman" w:hAnsi="Times New Roman" w:cs="Times New Roman"/>
                            <w:bCs/>
                            <w:sz w:val="28"/>
                            <w:szCs w:val="28"/>
                          </w:rPr>
                          <w:t>60339</w:t>
                        </w:r>
                      </w:p>
                    </w:tc>
                    <w:tc>
                      <w:tcPr>
                        <w:tcW w:w="3150" w:type="dxa"/>
                      </w:tcPr>
                      <w:p w:rsidR="004838A1" w:rsidRPr="00CF6E1D" w:rsidRDefault="004838A1" w:rsidP="007412DC">
                        <w:pPr>
                          <w:spacing w:before="120" w:after="0"/>
                          <w:rPr>
                            <w:rFonts w:ascii="Times New Roman" w:hAnsi="Times New Roman" w:cs="Times New Roman"/>
                            <w:bCs/>
                            <w:sz w:val="28"/>
                            <w:szCs w:val="28"/>
                          </w:rPr>
                        </w:pPr>
                        <w:r w:rsidRPr="00CF6E1D">
                          <w:rPr>
                            <w:rFonts w:ascii="Times New Roman" w:hAnsi="Times New Roman" w:cs="Times New Roman"/>
                            <w:bCs/>
                            <w:sz w:val="28"/>
                            <w:szCs w:val="28"/>
                          </w:rPr>
                          <w:t>Nguyen Vinh Hien</w:t>
                        </w:r>
                      </w:p>
                    </w:tc>
                  </w:tr>
                </w:tbl>
                <w:p w:rsidR="004838A1" w:rsidRPr="00CF6E1D" w:rsidRDefault="004838A1" w:rsidP="007412DC">
                  <w:pPr>
                    <w:spacing w:before="120" w:after="0"/>
                    <w:jc w:val="both"/>
                    <w:rPr>
                      <w:rFonts w:ascii="Times New Roman" w:hAnsi="Times New Roman" w:cs="Times New Roman"/>
                      <w:bCs/>
                      <w:szCs w:val="28"/>
                    </w:rPr>
                  </w:pPr>
                </w:p>
              </w:tc>
            </w:tr>
            <w:tr w:rsidR="004838A1" w:rsidRPr="00CF6E1D" w:rsidTr="00D617C3">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after="0"/>
                    <w:jc w:val="right"/>
                    <w:rPr>
                      <w:rFonts w:ascii="Times New Roman" w:hAnsi="Times New Roman" w:cs="Times New Roman"/>
                      <w:b/>
                      <w:bCs/>
                      <w:sz w:val="28"/>
                      <w:szCs w:val="28"/>
                    </w:rPr>
                  </w:pPr>
                  <w:r w:rsidRPr="00CF6E1D">
                    <w:rPr>
                      <w:rFonts w:ascii="Times New Roman" w:hAnsi="Times New Roman" w:cs="Times New Roman"/>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before="120" w:after="0"/>
                    <w:rPr>
                      <w:rFonts w:ascii="Times New Roman" w:hAnsi="Times New Roman" w:cs="Times New Roman"/>
                      <w:bCs/>
                      <w:sz w:val="24"/>
                      <w:szCs w:val="24"/>
                    </w:rPr>
                  </w:pPr>
                  <w:r w:rsidRPr="00CF6E1D">
                    <w:rPr>
                      <w:rFonts w:ascii="Times New Roman" w:hAnsi="Times New Roman" w:cs="Times New Roman"/>
                      <w:bCs/>
                      <w:sz w:val="24"/>
                      <w:szCs w:val="24"/>
                    </w:rPr>
                    <w:t>Nguyen Trong Tai</w:t>
                  </w:r>
                </w:p>
              </w:tc>
            </w:tr>
            <w:tr w:rsidR="004838A1" w:rsidRPr="00CF6E1D" w:rsidTr="00D617C3">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after="0"/>
                    <w:jc w:val="right"/>
                    <w:rPr>
                      <w:rFonts w:ascii="Times New Roman" w:hAnsi="Times New Roman" w:cs="Times New Roman"/>
                      <w:b/>
                      <w:bCs/>
                      <w:sz w:val="28"/>
                      <w:szCs w:val="28"/>
                    </w:rPr>
                  </w:pPr>
                  <w:r w:rsidRPr="00CF6E1D">
                    <w:rPr>
                      <w:rFonts w:ascii="Times New Roman" w:hAnsi="Times New Roman" w:cs="Times New Roman"/>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before="120" w:after="0"/>
                    <w:rPr>
                      <w:rFonts w:ascii="Times New Roman" w:hAnsi="Times New Roman" w:cs="Times New Roman"/>
                      <w:bCs/>
                      <w:sz w:val="24"/>
                      <w:szCs w:val="24"/>
                    </w:rPr>
                  </w:pPr>
                  <w:r w:rsidRPr="00CF6E1D">
                    <w:rPr>
                      <w:rFonts w:ascii="Times New Roman" w:hAnsi="Times New Roman" w:cs="Times New Roman"/>
                      <w:bCs/>
                      <w:sz w:val="24"/>
                      <w:szCs w:val="24"/>
                    </w:rPr>
                    <w:t>N/A</w:t>
                  </w:r>
                </w:p>
              </w:tc>
            </w:tr>
            <w:tr w:rsidR="004838A1" w:rsidRPr="00CF6E1D" w:rsidTr="00D617C3">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after="0"/>
                    <w:jc w:val="right"/>
                    <w:rPr>
                      <w:rFonts w:ascii="Times New Roman" w:hAnsi="Times New Roman" w:cs="Times New Roman"/>
                      <w:b/>
                      <w:bCs/>
                      <w:sz w:val="28"/>
                      <w:szCs w:val="28"/>
                    </w:rPr>
                  </w:pPr>
                  <w:r w:rsidRPr="00CF6E1D">
                    <w:rPr>
                      <w:rFonts w:ascii="Times New Roman" w:hAnsi="Times New Roman" w:cs="Times New Roman"/>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before="120" w:after="0"/>
                    <w:rPr>
                      <w:rFonts w:ascii="Times New Roman" w:hAnsi="Times New Roman" w:cs="Times New Roman"/>
                      <w:bCs/>
                      <w:sz w:val="24"/>
                      <w:szCs w:val="24"/>
                    </w:rPr>
                  </w:pPr>
                  <w:r w:rsidRPr="00CF6E1D">
                    <w:rPr>
                      <w:rFonts w:ascii="Times New Roman" w:hAnsi="Times New Roman" w:cs="Times New Roman"/>
                      <w:bCs/>
                      <w:sz w:val="24"/>
                      <w:szCs w:val="24"/>
                    </w:rPr>
                    <w:t>TSMT</w:t>
                  </w:r>
                </w:p>
              </w:tc>
            </w:tr>
          </w:tbl>
          <w:p w:rsidR="004838A1" w:rsidRPr="00305956" w:rsidRDefault="004838A1" w:rsidP="007412DC">
            <w:pPr>
              <w:pStyle w:val="NoSpacing"/>
              <w:jc w:val="center"/>
              <w:rPr>
                <w:b/>
                <w:bCs/>
              </w:rPr>
            </w:pPr>
          </w:p>
        </w:tc>
      </w:tr>
      <w:tr w:rsidR="004838A1" w:rsidRPr="00F35BF4" w:rsidTr="008E1666">
        <w:tblPrEx>
          <w:tblLook w:val="00A0" w:firstRow="1" w:lastRow="0" w:firstColumn="1" w:lastColumn="0" w:noHBand="0" w:noVBand="0"/>
        </w:tblPrEx>
        <w:trPr>
          <w:gridBefore w:val="1"/>
          <w:gridAfter w:val="1"/>
          <w:wBefore w:w="432" w:type="dxa"/>
          <w:wAfter w:w="648" w:type="dxa"/>
          <w:trHeight w:val="360"/>
          <w:jc w:val="center"/>
        </w:trPr>
        <w:tc>
          <w:tcPr>
            <w:tcW w:w="9180" w:type="dxa"/>
            <w:gridSpan w:val="2"/>
            <w:vAlign w:val="center"/>
          </w:tcPr>
          <w:p w:rsidR="004838A1" w:rsidRPr="00F35BF4" w:rsidRDefault="004838A1" w:rsidP="007412DC">
            <w:pPr>
              <w:pStyle w:val="NoSpacing"/>
              <w:jc w:val="center"/>
              <w:rPr>
                <w:rFonts w:ascii="Times New Roman" w:hAnsi="Times New Roman"/>
                <w:sz w:val="24"/>
                <w:szCs w:val="24"/>
              </w:rPr>
            </w:pPr>
          </w:p>
          <w:p w:rsidR="004838A1" w:rsidRPr="009743A9" w:rsidRDefault="004838A1" w:rsidP="007412DC">
            <w:pPr>
              <w:pStyle w:val="NoSpacing"/>
              <w:jc w:val="center"/>
              <w:rPr>
                <w:rFonts w:ascii="Times New Roman" w:hAnsi="Times New Roman"/>
                <w:bCs/>
                <w:sz w:val="24"/>
                <w:szCs w:val="24"/>
              </w:rPr>
            </w:pPr>
            <w:r w:rsidRPr="009743A9">
              <w:rPr>
                <w:rFonts w:ascii="Times New Roman" w:hAnsi="Times New Roman"/>
                <w:color w:val="000000" w:themeColor="text1"/>
                <w:sz w:val="24"/>
                <w:szCs w:val="24"/>
              </w:rPr>
              <w:t>- Ho Chi Minh City, April 2014 -</w:t>
            </w:r>
          </w:p>
        </w:tc>
      </w:tr>
    </w:tbl>
    <w:p w:rsidR="002A3BE3" w:rsidRDefault="002A3BE3" w:rsidP="007412DC">
      <w:pPr>
        <w:spacing w:after="0"/>
        <w:rPr>
          <w:rFonts w:ascii="Times New Roman" w:hAnsi="Times New Roman" w:cs="Times New Roman"/>
        </w:rPr>
      </w:pPr>
    </w:p>
    <w:p w:rsidR="00114E19" w:rsidRPr="0024730D" w:rsidRDefault="002A3BE3" w:rsidP="0024730D">
      <w:r>
        <w:br w:type="page"/>
      </w:r>
    </w:p>
    <w:p w:rsidR="00114E19" w:rsidRDefault="00114E19" w:rsidP="007412DC">
      <w:pPr>
        <w:spacing w:after="0" w:line="259" w:lineRule="auto"/>
        <w:rPr>
          <w:rFonts w:ascii="Times New Roman" w:hAnsi="Times New Roman" w:cs="Times New Roman"/>
        </w:rPr>
      </w:pPr>
    </w:p>
    <w:bookmarkStart w:id="0" w:name="_Toc385663760" w:displacedByCustomXml="next"/>
    <w:sdt>
      <w:sdtPr>
        <w:rPr>
          <w:rFonts w:ascii="Times New Roman" w:eastAsiaTheme="minorEastAsia" w:hAnsi="Times New Roman" w:cs="Times New Roman"/>
          <w:b/>
          <w:color w:val="auto"/>
          <w:sz w:val="28"/>
          <w:szCs w:val="28"/>
        </w:rPr>
        <w:id w:val="1598592299"/>
        <w:docPartObj>
          <w:docPartGallery w:val="Table of Contents"/>
          <w:docPartUnique/>
        </w:docPartObj>
      </w:sdtPr>
      <w:sdtEndPr>
        <w:rPr>
          <w:rFonts w:asciiTheme="minorHAnsi" w:hAnsiTheme="minorHAnsi" w:cstheme="minorBidi"/>
          <w:bCs/>
          <w:noProof/>
          <w:sz w:val="22"/>
          <w:szCs w:val="22"/>
        </w:rPr>
      </w:sdtEndPr>
      <w:sdtContent>
        <w:p w:rsidR="00DB6546" w:rsidRPr="00DB6546" w:rsidRDefault="00DB6546" w:rsidP="007412DC">
          <w:pPr>
            <w:pStyle w:val="Heading1"/>
            <w:jc w:val="center"/>
            <w:rPr>
              <w:rFonts w:ascii="Times New Roman" w:hAnsi="Times New Roman" w:cs="Times New Roman"/>
              <w:b/>
              <w:sz w:val="28"/>
              <w:szCs w:val="28"/>
            </w:rPr>
          </w:pPr>
          <w:r w:rsidRPr="00DB6546">
            <w:rPr>
              <w:rFonts w:ascii="Times New Roman" w:hAnsi="Times New Roman" w:cs="Times New Roman"/>
              <w:b/>
              <w:sz w:val="28"/>
              <w:szCs w:val="28"/>
            </w:rPr>
            <w:t>TABLE OF CONTENTS</w:t>
          </w:r>
          <w:bookmarkEnd w:id="0"/>
        </w:p>
        <w:p w:rsidR="00DA2A6E" w:rsidRDefault="002A3BE3">
          <w:pPr>
            <w:pStyle w:val="TOC1"/>
            <w:tabs>
              <w:tab w:val="right" w:leader="hyphen" w:pos="9809"/>
            </w:tabs>
            <w:rPr>
              <w:noProof/>
              <w:lang w:eastAsia="en-US"/>
            </w:rPr>
          </w:pPr>
          <w:r w:rsidRPr="00281897">
            <w:rPr>
              <w:color w:val="6D1D6A" w:themeColor="accent1" w:themeShade="BF"/>
              <w:sz w:val="24"/>
              <w:szCs w:val="24"/>
            </w:rPr>
            <w:fldChar w:fldCharType="begin"/>
          </w:r>
          <w:r w:rsidRPr="00281897">
            <w:rPr>
              <w:color w:val="6D1D6A" w:themeColor="accent1" w:themeShade="BF"/>
              <w:sz w:val="24"/>
              <w:szCs w:val="24"/>
            </w:rPr>
            <w:instrText xml:space="preserve"> TOC \o "1-6" \h \z \u </w:instrText>
          </w:r>
          <w:r w:rsidRPr="00281897">
            <w:rPr>
              <w:color w:val="6D1D6A" w:themeColor="accent1" w:themeShade="BF"/>
              <w:sz w:val="24"/>
              <w:szCs w:val="24"/>
            </w:rPr>
            <w:fldChar w:fldCharType="separate"/>
          </w:r>
          <w:hyperlink w:anchor="_Toc385663760" w:history="1">
            <w:r w:rsidR="00DA2A6E" w:rsidRPr="00F5205B">
              <w:rPr>
                <w:rStyle w:val="Hyperlink"/>
                <w:rFonts w:ascii="Times New Roman" w:hAnsi="Times New Roman" w:cs="Times New Roman"/>
                <w:b/>
                <w:noProof/>
              </w:rPr>
              <w:t>TABLE OF CONTENTS</w:t>
            </w:r>
            <w:r w:rsidR="00DA2A6E">
              <w:rPr>
                <w:noProof/>
                <w:webHidden/>
              </w:rPr>
              <w:tab/>
            </w:r>
            <w:r w:rsidR="00DA2A6E">
              <w:rPr>
                <w:noProof/>
                <w:webHidden/>
              </w:rPr>
              <w:fldChar w:fldCharType="begin"/>
            </w:r>
            <w:r w:rsidR="00DA2A6E">
              <w:rPr>
                <w:noProof/>
                <w:webHidden/>
              </w:rPr>
              <w:instrText xml:space="preserve"> PAGEREF _Toc385663760 \h </w:instrText>
            </w:r>
            <w:r w:rsidR="00DA2A6E">
              <w:rPr>
                <w:noProof/>
                <w:webHidden/>
              </w:rPr>
            </w:r>
            <w:r w:rsidR="00DA2A6E">
              <w:rPr>
                <w:noProof/>
                <w:webHidden/>
              </w:rPr>
              <w:fldChar w:fldCharType="separate"/>
            </w:r>
            <w:r w:rsidR="00AC3537">
              <w:rPr>
                <w:noProof/>
                <w:webHidden/>
              </w:rPr>
              <w:t>2</w:t>
            </w:r>
            <w:r w:rsidR="00DA2A6E">
              <w:rPr>
                <w:noProof/>
                <w:webHidden/>
              </w:rPr>
              <w:fldChar w:fldCharType="end"/>
            </w:r>
          </w:hyperlink>
        </w:p>
        <w:p w:rsidR="00DA2A6E" w:rsidRDefault="007E77CE">
          <w:pPr>
            <w:pStyle w:val="TOC1"/>
            <w:tabs>
              <w:tab w:val="right" w:leader="hyphen" w:pos="9809"/>
            </w:tabs>
            <w:rPr>
              <w:noProof/>
              <w:lang w:eastAsia="en-US"/>
            </w:rPr>
          </w:pPr>
          <w:hyperlink w:anchor="_Toc385663761" w:history="1">
            <w:r w:rsidR="00DA2A6E" w:rsidRPr="00F5205B">
              <w:rPr>
                <w:rStyle w:val="Hyperlink"/>
                <w:b/>
                <w:noProof/>
              </w:rPr>
              <w:t>TABLE OF FIGURE</w:t>
            </w:r>
            <w:r w:rsidR="00DA2A6E">
              <w:rPr>
                <w:noProof/>
                <w:webHidden/>
              </w:rPr>
              <w:tab/>
            </w:r>
            <w:r w:rsidR="00DA2A6E">
              <w:rPr>
                <w:noProof/>
                <w:webHidden/>
              </w:rPr>
              <w:fldChar w:fldCharType="begin"/>
            </w:r>
            <w:r w:rsidR="00DA2A6E">
              <w:rPr>
                <w:noProof/>
                <w:webHidden/>
              </w:rPr>
              <w:instrText xml:space="preserve"> PAGEREF _Toc385663761 \h </w:instrText>
            </w:r>
            <w:r w:rsidR="00DA2A6E">
              <w:rPr>
                <w:noProof/>
                <w:webHidden/>
              </w:rPr>
            </w:r>
            <w:r w:rsidR="00DA2A6E">
              <w:rPr>
                <w:noProof/>
                <w:webHidden/>
              </w:rPr>
              <w:fldChar w:fldCharType="separate"/>
            </w:r>
            <w:r w:rsidR="00AC3537">
              <w:rPr>
                <w:noProof/>
                <w:webHidden/>
              </w:rPr>
              <w:t>10</w:t>
            </w:r>
            <w:r w:rsidR="00DA2A6E">
              <w:rPr>
                <w:noProof/>
                <w:webHidden/>
              </w:rPr>
              <w:fldChar w:fldCharType="end"/>
            </w:r>
          </w:hyperlink>
        </w:p>
        <w:p w:rsidR="00DA2A6E" w:rsidRDefault="007E77CE">
          <w:pPr>
            <w:pStyle w:val="TOC1"/>
            <w:tabs>
              <w:tab w:val="left" w:pos="440"/>
              <w:tab w:val="right" w:leader="hyphen" w:pos="9809"/>
            </w:tabs>
            <w:rPr>
              <w:noProof/>
              <w:lang w:eastAsia="en-US"/>
            </w:rPr>
          </w:pPr>
          <w:hyperlink w:anchor="_Toc385663762" w:history="1">
            <w:r w:rsidR="00DA2A6E" w:rsidRPr="00F5205B">
              <w:rPr>
                <w:rStyle w:val="Hyperlink"/>
                <w:rFonts w:ascii="Times New Roman" w:hAnsi="Times New Roman" w:cs="Times New Roman"/>
                <w:b/>
                <w:noProof/>
              </w:rPr>
              <w:t>1.</w:t>
            </w:r>
            <w:r w:rsidR="00DA2A6E">
              <w:rPr>
                <w:noProof/>
                <w:lang w:eastAsia="en-US"/>
              </w:rPr>
              <w:tab/>
            </w:r>
            <w:r w:rsidR="00DA2A6E" w:rsidRPr="00F5205B">
              <w:rPr>
                <w:rStyle w:val="Hyperlink"/>
                <w:rFonts w:ascii="Times New Roman" w:hAnsi="Times New Roman" w:cs="Times New Roman"/>
                <w:b/>
                <w:noProof/>
              </w:rPr>
              <w:t>REPORT NO.1: INTRODUCTION</w:t>
            </w:r>
            <w:r w:rsidR="00DA2A6E">
              <w:rPr>
                <w:noProof/>
                <w:webHidden/>
              </w:rPr>
              <w:tab/>
            </w:r>
            <w:r w:rsidR="00DA2A6E">
              <w:rPr>
                <w:noProof/>
                <w:webHidden/>
              </w:rPr>
              <w:fldChar w:fldCharType="begin"/>
            </w:r>
            <w:r w:rsidR="00DA2A6E">
              <w:rPr>
                <w:noProof/>
                <w:webHidden/>
              </w:rPr>
              <w:instrText xml:space="preserve"> PAGEREF _Toc385663762 \h </w:instrText>
            </w:r>
            <w:r w:rsidR="00DA2A6E">
              <w:rPr>
                <w:noProof/>
                <w:webHidden/>
              </w:rPr>
            </w:r>
            <w:r w:rsidR="00DA2A6E">
              <w:rPr>
                <w:noProof/>
                <w:webHidden/>
              </w:rPr>
              <w:fldChar w:fldCharType="separate"/>
            </w:r>
            <w:r w:rsidR="00AC3537">
              <w:rPr>
                <w:noProof/>
                <w:webHidden/>
              </w:rPr>
              <w:t>11</w:t>
            </w:r>
            <w:r w:rsidR="00DA2A6E">
              <w:rPr>
                <w:noProof/>
                <w:webHidden/>
              </w:rPr>
              <w:fldChar w:fldCharType="end"/>
            </w:r>
          </w:hyperlink>
        </w:p>
        <w:p w:rsidR="00DA2A6E" w:rsidRDefault="007E77CE">
          <w:pPr>
            <w:pStyle w:val="TOC2"/>
            <w:tabs>
              <w:tab w:val="left" w:pos="880"/>
              <w:tab w:val="right" w:leader="hyphen" w:pos="9809"/>
            </w:tabs>
            <w:rPr>
              <w:noProof/>
              <w:lang w:eastAsia="en-US"/>
            </w:rPr>
          </w:pPr>
          <w:hyperlink w:anchor="_Toc385663763" w:history="1">
            <w:r w:rsidR="00DA2A6E" w:rsidRPr="00F5205B">
              <w:rPr>
                <w:rStyle w:val="Hyperlink"/>
                <w:b/>
                <w:noProof/>
              </w:rPr>
              <w:t>1.1.</w:t>
            </w:r>
            <w:r w:rsidR="00DA2A6E">
              <w:rPr>
                <w:noProof/>
                <w:lang w:eastAsia="en-US"/>
              </w:rPr>
              <w:tab/>
            </w:r>
            <w:r w:rsidR="00DA2A6E" w:rsidRPr="00F5205B">
              <w:rPr>
                <w:rStyle w:val="Hyperlink"/>
                <w:b/>
                <w:noProof/>
              </w:rPr>
              <w:t>Project Information</w:t>
            </w:r>
            <w:r w:rsidR="00DA2A6E">
              <w:rPr>
                <w:noProof/>
                <w:webHidden/>
              </w:rPr>
              <w:tab/>
            </w:r>
            <w:r w:rsidR="00DA2A6E">
              <w:rPr>
                <w:noProof/>
                <w:webHidden/>
              </w:rPr>
              <w:fldChar w:fldCharType="begin"/>
            </w:r>
            <w:r w:rsidR="00DA2A6E">
              <w:rPr>
                <w:noProof/>
                <w:webHidden/>
              </w:rPr>
              <w:instrText xml:space="preserve"> PAGEREF _Toc385663763 \h </w:instrText>
            </w:r>
            <w:r w:rsidR="00DA2A6E">
              <w:rPr>
                <w:noProof/>
                <w:webHidden/>
              </w:rPr>
            </w:r>
            <w:r w:rsidR="00DA2A6E">
              <w:rPr>
                <w:noProof/>
                <w:webHidden/>
              </w:rPr>
              <w:fldChar w:fldCharType="separate"/>
            </w:r>
            <w:r w:rsidR="00AC3537">
              <w:rPr>
                <w:noProof/>
                <w:webHidden/>
              </w:rPr>
              <w:t>11</w:t>
            </w:r>
            <w:r w:rsidR="00DA2A6E">
              <w:rPr>
                <w:noProof/>
                <w:webHidden/>
              </w:rPr>
              <w:fldChar w:fldCharType="end"/>
            </w:r>
          </w:hyperlink>
        </w:p>
        <w:p w:rsidR="00DA2A6E" w:rsidRDefault="007E77CE">
          <w:pPr>
            <w:pStyle w:val="TOC2"/>
            <w:tabs>
              <w:tab w:val="left" w:pos="880"/>
              <w:tab w:val="right" w:leader="hyphen" w:pos="9809"/>
            </w:tabs>
            <w:rPr>
              <w:noProof/>
              <w:lang w:eastAsia="en-US"/>
            </w:rPr>
          </w:pPr>
          <w:hyperlink w:anchor="_Toc385663764" w:history="1">
            <w:r w:rsidR="00DA2A6E" w:rsidRPr="00F5205B">
              <w:rPr>
                <w:rStyle w:val="Hyperlink"/>
                <w:b/>
                <w:noProof/>
              </w:rPr>
              <w:t>1.2.</w:t>
            </w:r>
            <w:r w:rsidR="00DA2A6E">
              <w:rPr>
                <w:noProof/>
                <w:lang w:eastAsia="en-US"/>
              </w:rPr>
              <w:tab/>
            </w:r>
            <w:r w:rsidR="00DA2A6E" w:rsidRPr="00F5205B">
              <w:rPr>
                <w:rStyle w:val="Hyperlink"/>
                <w:b/>
                <w:noProof/>
              </w:rPr>
              <w:t>Acronym and Definition</w:t>
            </w:r>
            <w:r w:rsidR="00DA2A6E">
              <w:rPr>
                <w:noProof/>
                <w:webHidden/>
              </w:rPr>
              <w:tab/>
            </w:r>
            <w:r w:rsidR="00DA2A6E">
              <w:rPr>
                <w:noProof/>
                <w:webHidden/>
              </w:rPr>
              <w:fldChar w:fldCharType="begin"/>
            </w:r>
            <w:r w:rsidR="00DA2A6E">
              <w:rPr>
                <w:noProof/>
                <w:webHidden/>
              </w:rPr>
              <w:instrText xml:space="preserve"> PAGEREF _Toc385663764 \h </w:instrText>
            </w:r>
            <w:r w:rsidR="00DA2A6E">
              <w:rPr>
                <w:noProof/>
                <w:webHidden/>
              </w:rPr>
            </w:r>
            <w:r w:rsidR="00DA2A6E">
              <w:rPr>
                <w:noProof/>
                <w:webHidden/>
              </w:rPr>
              <w:fldChar w:fldCharType="separate"/>
            </w:r>
            <w:r w:rsidR="00AC3537">
              <w:rPr>
                <w:noProof/>
                <w:webHidden/>
              </w:rPr>
              <w:t>11</w:t>
            </w:r>
            <w:r w:rsidR="00DA2A6E">
              <w:rPr>
                <w:noProof/>
                <w:webHidden/>
              </w:rPr>
              <w:fldChar w:fldCharType="end"/>
            </w:r>
          </w:hyperlink>
        </w:p>
        <w:p w:rsidR="00DA2A6E" w:rsidRDefault="007E77CE">
          <w:pPr>
            <w:pStyle w:val="TOC2"/>
            <w:tabs>
              <w:tab w:val="left" w:pos="880"/>
              <w:tab w:val="right" w:leader="hyphen" w:pos="9809"/>
            </w:tabs>
            <w:rPr>
              <w:noProof/>
              <w:lang w:eastAsia="en-US"/>
            </w:rPr>
          </w:pPr>
          <w:hyperlink w:anchor="_Toc385663765" w:history="1">
            <w:r w:rsidR="00DA2A6E" w:rsidRPr="00F5205B">
              <w:rPr>
                <w:rStyle w:val="Hyperlink"/>
                <w:b/>
                <w:noProof/>
              </w:rPr>
              <w:t>1.3.</w:t>
            </w:r>
            <w:r w:rsidR="00DA2A6E">
              <w:rPr>
                <w:noProof/>
                <w:lang w:eastAsia="en-US"/>
              </w:rPr>
              <w:tab/>
            </w:r>
            <w:r w:rsidR="00DA2A6E" w:rsidRPr="00F5205B">
              <w:rPr>
                <w:rStyle w:val="Hyperlink"/>
                <w:b/>
                <w:noProof/>
              </w:rPr>
              <w:t>Introduction</w:t>
            </w:r>
            <w:r w:rsidR="00DA2A6E">
              <w:rPr>
                <w:noProof/>
                <w:webHidden/>
              </w:rPr>
              <w:tab/>
            </w:r>
            <w:r w:rsidR="00DA2A6E">
              <w:rPr>
                <w:noProof/>
                <w:webHidden/>
              </w:rPr>
              <w:fldChar w:fldCharType="begin"/>
            </w:r>
            <w:r w:rsidR="00DA2A6E">
              <w:rPr>
                <w:noProof/>
                <w:webHidden/>
              </w:rPr>
              <w:instrText xml:space="preserve"> PAGEREF _Toc385663765 \h </w:instrText>
            </w:r>
            <w:r w:rsidR="00DA2A6E">
              <w:rPr>
                <w:noProof/>
                <w:webHidden/>
              </w:rPr>
            </w:r>
            <w:r w:rsidR="00DA2A6E">
              <w:rPr>
                <w:noProof/>
                <w:webHidden/>
              </w:rPr>
              <w:fldChar w:fldCharType="separate"/>
            </w:r>
            <w:r w:rsidR="00AC3537">
              <w:rPr>
                <w:noProof/>
                <w:webHidden/>
              </w:rPr>
              <w:t>11</w:t>
            </w:r>
            <w:r w:rsidR="00DA2A6E">
              <w:rPr>
                <w:noProof/>
                <w:webHidden/>
              </w:rPr>
              <w:fldChar w:fldCharType="end"/>
            </w:r>
          </w:hyperlink>
        </w:p>
        <w:p w:rsidR="00DA2A6E" w:rsidRDefault="007E77CE">
          <w:pPr>
            <w:pStyle w:val="TOC2"/>
            <w:tabs>
              <w:tab w:val="left" w:pos="880"/>
              <w:tab w:val="right" w:leader="hyphen" w:pos="9809"/>
            </w:tabs>
            <w:rPr>
              <w:noProof/>
              <w:lang w:eastAsia="en-US"/>
            </w:rPr>
          </w:pPr>
          <w:hyperlink w:anchor="_Toc385663766" w:history="1">
            <w:r w:rsidR="00DA2A6E" w:rsidRPr="00F5205B">
              <w:rPr>
                <w:rStyle w:val="Hyperlink"/>
                <w:b/>
                <w:noProof/>
              </w:rPr>
              <w:t>1.4.</w:t>
            </w:r>
            <w:r w:rsidR="00DA2A6E">
              <w:rPr>
                <w:noProof/>
                <w:lang w:eastAsia="en-US"/>
              </w:rPr>
              <w:tab/>
            </w:r>
            <w:r w:rsidR="00DA2A6E" w:rsidRPr="00F5205B">
              <w:rPr>
                <w:rStyle w:val="Hyperlink"/>
                <w:b/>
                <w:noProof/>
              </w:rPr>
              <w:t>Overview of Existing Methods</w:t>
            </w:r>
            <w:r w:rsidR="00DA2A6E">
              <w:rPr>
                <w:noProof/>
                <w:webHidden/>
              </w:rPr>
              <w:tab/>
            </w:r>
            <w:r w:rsidR="00DA2A6E">
              <w:rPr>
                <w:noProof/>
                <w:webHidden/>
              </w:rPr>
              <w:fldChar w:fldCharType="begin"/>
            </w:r>
            <w:r w:rsidR="00DA2A6E">
              <w:rPr>
                <w:noProof/>
                <w:webHidden/>
              </w:rPr>
              <w:instrText xml:space="preserve"> PAGEREF _Toc385663766 \h </w:instrText>
            </w:r>
            <w:r w:rsidR="00DA2A6E">
              <w:rPr>
                <w:noProof/>
                <w:webHidden/>
              </w:rPr>
            </w:r>
            <w:r w:rsidR="00DA2A6E">
              <w:rPr>
                <w:noProof/>
                <w:webHidden/>
              </w:rPr>
              <w:fldChar w:fldCharType="separate"/>
            </w:r>
            <w:r w:rsidR="00AC3537">
              <w:rPr>
                <w:noProof/>
                <w:webHidden/>
              </w:rPr>
              <w:t>11</w:t>
            </w:r>
            <w:r w:rsidR="00DA2A6E">
              <w:rPr>
                <w:noProof/>
                <w:webHidden/>
              </w:rPr>
              <w:fldChar w:fldCharType="end"/>
            </w:r>
          </w:hyperlink>
        </w:p>
        <w:p w:rsidR="00DA2A6E" w:rsidRDefault="007E77CE">
          <w:pPr>
            <w:pStyle w:val="TOC2"/>
            <w:tabs>
              <w:tab w:val="left" w:pos="880"/>
              <w:tab w:val="right" w:leader="hyphen" w:pos="9809"/>
            </w:tabs>
            <w:rPr>
              <w:noProof/>
              <w:lang w:eastAsia="en-US"/>
            </w:rPr>
          </w:pPr>
          <w:hyperlink w:anchor="_Toc385663767" w:history="1">
            <w:r w:rsidR="00DA2A6E" w:rsidRPr="00F5205B">
              <w:rPr>
                <w:rStyle w:val="Hyperlink"/>
                <w:b/>
                <w:noProof/>
              </w:rPr>
              <w:t>1.5.</w:t>
            </w:r>
            <w:r w:rsidR="00DA2A6E">
              <w:rPr>
                <w:noProof/>
                <w:lang w:eastAsia="en-US"/>
              </w:rPr>
              <w:tab/>
            </w:r>
            <w:r w:rsidR="00DA2A6E" w:rsidRPr="00F5205B">
              <w:rPr>
                <w:rStyle w:val="Hyperlink"/>
                <w:b/>
                <w:noProof/>
              </w:rPr>
              <w:t>Project Objective</w:t>
            </w:r>
            <w:r w:rsidR="00DA2A6E">
              <w:rPr>
                <w:noProof/>
                <w:webHidden/>
              </w:rPr>
              <w:tab/>
            </w:r>
            <w:r w:rsidR="00DA2A6E">
              <w:rPr>
                <w:noProof/>
                <w:webHidden/>
              </w:rPr>
              <w:fldChar w:fldCharType="begin"/>
            </w:r>
            <w:r w:rsidR="00DA2A6E">
              <w:rPr>
                <w:noProof/>
                <w:webHidden/>
              </w:rPr>
              <w:instrText xml:space="preserve"> PAGEREF _Toc385663767 \h </w:instrText>
            </w:r>
            <w:r w:rsidR="00DA2A6E">
              <w:rPr>
                <w:noProof/>
                <w:webHidden/>
              </w:rPr>
            </w:r>
            <w:r w:rsidR="00DA2A6E">
              <w:rPr>
                <w:noProof/>
                <w:webHidden/>
              </w:rPr>
              <w:fldChar w:fldCharType="separate"/>
            </w:r>
            <w:r w:rsidR="00AC3537">
              <w:rPr>
                <w:noProof/>
                <w:webHidden/>
              </w:rPr>
              <w:t>13</w:t>
            </w:r>
            <w:r w:rsidR="00DA2A6E">
              <w:rPr>
                <w:noProof/>
                <w:webHidden/>
              </w:rPr>
              <w:fldChar w:fldCharType="end"/>
            </w:r>
          </w:hyperlink>
        </w:p>
        <w:p w:rsidR="00DA2A6E" w:rsidRDefault="007E77CE">
          <w:pPr>
            <w:pStyle w:val="TOC2"/>
            <w:tabs>
              <w:tab w:val="left" w:pos="880"/>
              <w:tab w:val="right" w:leader="hyphen" w:pos="9809"/>
            </w:tabs>
            <w:rPr>
              <w:noProof/>
              <w:lang w:eastAsia="en-US"/>
            </w:rPr>
          </w:pPr>
          <w:hyperlink w:anchor="_Toc385663768" w:history="1">
            <w:r w:rsidR="00DA2A6E" w:rsidRPr="00F5205B">
              <w:rPr>
                <w:rStyle w:val="Hyperlink"/>
                <w:b/>
                <w:noProof/>
              </w:rPr>
              <w:t>1.6.</w:t>
            </w:r>
            <w:r w:rsidR="00DA2A6E">
              <w:rPr>
                <w:noProof/>
                <w:lang w:eastAsia="en-US"/>
              </w:rPr>
              <w:tab/>
            </w:r>
            <w:r w:rsidR="00DA2A6E" w:rsidRPr="00F5205B">
              <w:rPr>
                <w:rStyle w:val="Hyperlink"/>
                <w:b/>
                <w:noProof/>
              </w:rPr>
              <w:t>Scope Definition</w:t>
            </w:r>
            <w:r w:rsidR="00DA2A6E">
              <w:rPr>
                <w:noProof/>
                <w:webHidden/>
              </w:rPr>
              <w:tab/>
            </w:r>
            <w:r w:rsidR="00DA2A6E">
              <w:rPr>
                <w:noProof/>
                <w:webHidden/>
              </w:rPr>
              <w:fldChar w:fldCharType="begin"/>
            </w:r>
            <w:r w:rsidR="00DA2A6E">
              <w:rPr>
                <w:noProof/>
                <w:webHidden/>
              </w:rPr>
              <w:instrText xml:space="preserve"> PAGEREF _Toc385663768 \h </w:instrText>
            </w:r>
            <w:r w:rsidR="00DA2A6E">
              <w:rPr>
                <w:noProof/>
                <w:webHidden/>
              </w:rPr>
            </w:r>
            <w:r w:rsidR="00DA2A6E">
              <w:rPr>
                <w:noProof/>
                <w:webHidden/>
              </w:rPr>
              <w:fldChar w:fldCharType="separate"/>
            </w:r>
            <w:r w:rsidR="00AC3537">
              <w:rPr>
                <w:noProof/>
                <w:webHidden/>
              </w:rPr>
              <w:t>13</w:t>
            </w:r>
            <w:r w:rsidR="00DA2A6E">
              <w:rPr>
                <w:noProof/>
                <w:webHidden/>
              </w:rPr>
              <w:fldChar w:fldCharType="end"/>
            </w:r>
          </w:hyperlink>
        </w:p>
        <w:p w:rsidR="00DA2A6E" w:rsidRDefault="007E77CE">
          <w:pPr>
            <w:pStyle w:val="TOC2"/>
            <w:tabs>
              <w:tab w:val="left" w:pos="880"/>
              <w:tab w:val="right" w:leader="hyphen" w:pos="9809"/>
            </w:tabs>
            <w:rPr>
              <w:noProof/>
              <w:lang w:eastAsia="en-US"/>
            </w:rPr>
          </w:pPr>
          <w:hyperlink w:anchor="_Toc385663769" w:history="1">
            <w:r w:rsidR="00DA2A6E" w:rsidRPr="00F5205B">
              <w:rPr>
                <w:rStyle w:val="Hyperlink"/>
                <w:b/>
                <w:noProof/>
              </w:rPr>
              <w:t>1.7.</w:t>
            </w:r>
            <w:r w:rsidR="00DA2A6E">
              <w:rPr>
                <w:noProof/>
                <w:lang w:eastAsia="en-US"/>
              </w:rPr>
              <w:tab/>
            </w:r>
            <w:r w:rsidR="00DA2A6E" w:rsidRPr="00F5205B">
              <w:rPr>
                <w:rStyle w:val="Hyperlink"/>
                <w:b/>
                <w:noProof/>
              </w:rPr>
              <w:t>Main Project Success Criteria</w:t>
            </w:r>
            <w:r w:rsidR="00DA2A6E">
              <w:rPr>
                <w:noProof/>
                <w:webHidden/>
              </w:rPr>
              <w:tab/>
            </w:r>
            <w:r w:rsidR="00DA2A6E">
              <w:rPr>
                <w:noProof/>
                <w:webHidden/>
              </w:rPr>
              <w:fldChar w:fldCharType="begin"/>
            </w:r>
            <w:r w:rsidR="00DA2A6E">
              <w:rPr>
                <w:noProof/>
                <w:webHidden/>
              </w:rPr>
              <w:instrText xml:space="preserve"> PAGEREF _Toc385663769 \h </w:instrText>
            </w:r>
            <w:r w:rsidR="00DA2A6E">
              <w:rPr>
                <w:noProof/>
                <w:webHidden/>
              </w:rPr>
            </w:r>
            <w:r w:rsidR="00DA2A6E">
              <w:rPr>
                <w:noProof/>
                <w:webHidden/>
              </w:rPr>
              <w:fldChar w:fldCharType="separate"/>
            </w:r>
            <w:r w:rsidR="00AC3537">
              <w:rPr>
                <w:noProof/>
                <w:webHidden/>
              </w:rPr>
              <w:t>14</w:t>
            </w:r>
            <w:r w:rsidR="00DA2A6E">
              <w:rPr>
                <w:noProof/>
                <w:webHidden/>
              </w:rPr>
              <w:fldChar w:fldCharType="end"/>
            </w:r>
          </w:hyperlink>
        </w:p>
        <w:p w:rsidR="00DA2A6E" w:rsidRDefault="007E77CE">
          <w:pPr>
            <w:pStyle w:val="TOC2"/>
            <w:tabs>
              <w:tab w:val="left" w:pos="880"/>
              <w:tab w:val="right" w:leader="hyphen" w:pos="9809"/>
            </w:tabs>
            <w:rPr>
              <w:noProof/>
              <w:lang w:eastAsia="en-US"/>
            </w:rPr>
          </w:pPr>
          <w:hyperlink w:anchor="_Toc385663770" w:history="1">
            <w:r w:rsidR="00DA2A6E" w:rsidRPr="00F5205B">
              <w:rPr>
                <w:rStyle w:val="Hyperlink"/>
                <w:b/>
                <w:noProof/>
              </w:rPr>
              <w:t>1.8.</w:t>
            </w:r>
            <w:r w:rsidR="00DA2A6E">
              <w:rPr>
                <w:noProof/>
                <w:lang w:eastAsia="en-US"/>
              </w:rPr>
              <w:tab/>
            </w:r>
            <w:r w:rsidR="00DA2A6E" w:rsidRPr="00F5205B">
              <w:rPr>
                <w:rStyle w:val="Hyperlink"/>
                <w:b/>
                <w:noProof/>
              </w:rPr>
              <w:t>Approach</w:t>
            </w:r>
            <w:r w:rsidR="00DA2A6E">
              <w:rPr>
                <w:noProof/>
                <w:webHidden/>
              </w:rPr>
              <w:tab/>
            </w:r>
            <w:r w:rsidR="00DA2A6E">
              <w:rPr>
                <w:noProof/>
                <w:webHidden/>
              </w:rPr>
              <w:fldChar w:fldCharType="begin"/>
            </w:r>
            <w:r w:rsidR="00DA2A6E">
              <w:rPr>
                <w:noProof/>
                <w:webHidden/>
              </w:rPr>
              <w:instrText xml:space="preserve"> PAGEREF _Toc385663770 \h </w:instrText>
            </w:r>
            <w:r w:rsidR="00DA2A6E">
              <w:rPr>
                <w:noProof/>
                <w:webHidden/>
              </w:rPr>
            </w:r>
            <w:r w:rsidR="00DA2A6E">
              <w:rPr>
                <w:noProof/>
                <w:webHidden/>
              </w:rPr>
              <w:fldChar w:fldCharType="separate"/>
            </w:r>
            <w:r w:rsidR="00AC3537">
              <w:rPr>
                <w:noProof/>
                <w:webHidden/>
              </w:rPr>
              <w:t>14</w:t>
            </w:r>
            <w:r w:rsidR="00DA2A6E">
              <w:rPr>
                <w:noProof/>
                <w:webHidden/>
              </w:rPr>
              <w:fldChar w:fldCharType="end"/>
            </w:r>
          </w:hyperlink>
        </w:p>
        <w:p w:rsidR="00DA2A6E" w:rsidRDefault="007E77CE">
          <w:pPr>
            <w:pStyle w:val="TOC2"/>
            <w:tabs>
              <w:tab w:val="left" w:pos="880"/>
              <w:tab w:val="right" w:leader="hyphen" w:pos="9809"/>
            </w:tabs>
            <w:rPr>
              <w:noProof/>
              <w:lang w:eastAsia="en-US"/>
            </w:rPr>
          </w:pPr>
          <w:hyperlink w:anchor="_Toc385663771" w:history="1">
            <w:r w:rsidR="00DA2A6E" w:rsidRPr="00F5205B">
              <w:rPr>
                <w:rStyle w:val="Hyperlink"/>
                <w:b/>
                <w:noProof/>
              </w:rPr>
              <w:t>1.9.</w:t>
            </w:r>
            <w:r w:rsidR="00DA2A6E">
              <w:rPr>
                <w:noProof/>
                <w:lang w:eastAsia="en-US"/>
              </w:rPr>
              <w:tab/>
            </w:r>
            <w:r w:rsidR="00DA2A6E" w:rsidRPr="00F5205B">
              <w:rPr>
                <w:rStyle w:val="Hyperlink"/>
                <w:b/>
                <w:noProof/>
              </w:rPr>
              <w:t>Functions</w:t>
            </w:r>
            <w:r w:rsidR="00DA2A6E">
              <w:rPr>
                <w:noProof/>
                <w:webHidden/>
              </w:rPr>
              <w:tab/>
            </w:r>
            <w:r w:rsidR="00DA2A6E">
              <w:rPr>
                <w:noProof/>
                <w:webHidden/>
              </w:rPr>
              <w:fldChar w:fldCharType="begin"/>
            </w:r>
            <w:r w:rsidR="00DA2A6E">
              <w:rPr>
                <w:noProof/>
                <w:webHidden/>
              </w:rPr>
              <w:instrText xml:space="preserve"> PAGEREF _Toc385663771 \h </w:instrText>
            </w:r>
            <w:r w:rsidR="00DA2A6E">
              <w:rPr>
                <w:noProof/>
                <w:webHidden/>
              </w:rPr>
            </w:r>
            <w:r w:rsidR="00DA2A6E">
              <w:rPr>
                <w:noProof/>
                <w:webHidden/>
              </w:rPr>
              <w:fldChar w:fldCharType="separate"/>
            </w:r>
            <w:r w:rsidR="00AC3537">
              <w:rPr>
                <w:noProof/>
                <w:webHidden/>
              </w:rPr>
              <w:t>14</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772" w:history="1">
            <w:r w:rsidR="00DA2A6E" w:rsidRPr="00F5205B">
              <w:rPr>
                <w:rStyle w:val="Hyperlink"/>
                <w:b/>
                <w:noProof/>
              </w:rPr>
              <w:t>1.9.1.</w:t>
            </w:r>
            <w:r w:rsidR="00DA2A6E">
              <w:rPr>
                <w:noProof/>
                <w:lang w:eastAsia="en-US"/>
              </w:rPr>
              <w:tab/>
            </w:r>
            <w:r w:rsidR="00DA2A6E" w:rsidRPr="00F5205B">
              <w:rPr>
                <w:rStyle w:val="Hyperlink"/>
                <w:b/>
                <w:noProof/>
              </w:rPr>
              <w:t>Functions for guests</w:t>
            </w:r>
            <w:r w:rsidR="00DA2A6E">
              <w:rPr>
                <w:noProof/>
                <w:webHidden/>
              </w:rPr>
              <w:tab/>
            </w:r>
            <w:r w:rsidR="00DA2A6E">
              <w:rPr>
                <w:noProof/>
                <w:webHidden/>
              </w:rPr>
              <w:fldChar w:fldCharType="begin"/>
            </w:r>
            <w:r w:rsidR="00DA2A6E">
              <w:rPr>
                <w:noProof/>
                <w:webHidden/>
              </w:rPr>
              <w:instrText xml:space="preserve"> PAGEREF _Toc385663772 \h </w:instrText>
            </w:r>
            <w:r w:rsidR="00DA2A6E">
              <w:rPr>
                <w:noProof/>
                <w:webHidden/>
              </w:rPr>
            </w:r>
            <w:r w:rsidR="00DA2A6E">
              <w:rPr>
                <w:noProof/>
                <w:webHidden/>
              </w:rPr>
              <w:fldChar w:fldCharType="separate"/>
            </w:r>
            <w:r w:rsidR="00AC3537">
              <w:rPr>
                <w:noProof/>
                <w:webHidden/>
              </w:rPr>
              <w:t>14</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773" w:history="1">
            <w:r w:rsidR="00DA2A6E" w:rsidRPr="00F5205B">
              <w:rPr>
                <w:rStyle w:val="Hyperlink"/>
                <w:b/>
                <w:noProof/>
              </w:rPr>
              <w:t>1.9.2.</w:t>
            </w:r>
            <w:r w:rsidR="00DA2A6E">
              <w:rPr>
                <w:noProof/>
                <w:lang w:eastAsia="en-US"/>
              </w:rPr>
              <w:tab/>
            </w:r>
            <w:r w:rsidR="00DA2A6E" w:rsidRPr="00F5205B">
              <w:rPr>
                <w:rStyle w:val="Hyperlink"/>
                <w:b/>
                <w:noProof/>
              </w:rPr>
              <w:t>Functions for candidates</w:t>
            </w:r>
            <w:r w:rsidR="00DA2A6E">
              <w:rPr>
                <w:noProof/>
                <w:webHidden/>
              </w:rPr>
              <w:tab/>
            </w:r>
            <w:r w:rsidR="00DA2A6E">
              <w:rPr>
                <w:noProof/>
                <w:webHidden/>
              </w:rPr>
              <w:fldChar w:fldCharType="begin"/>
            </w:r>
            <w:r w:rsidR="00DA2A6E">
              <w:rPr>
                <w:noProof/>
                <w:webHidden/>
              </w:rPr>
              <w:instrText xml:space="preserve"> PAGEREF _Toc385663773 \h </w:instrText>
            </w:r>
            <w:r w:rsidR="00DA2A6E">
              <w:rPr>
                <w:noProof/>
                <w:webHidden/>
              </w:rPr>
            </w:r>
            <w:r w:rsidR="00DA2A6E">
              <w:rPr>
                <w:noProof/>
                <w:webHidden/>
              </w:rPr>
              <w:fldChar w:fldCharType="separate"/>
            </w:r>
            <w:r w:rsidR="00AC3537">
              <w:rPr>
                <w:noProof/>
                <w:webHidden/>
              </w:rPr>
              <w:t>14</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774" w:history="1">
            <w:r w:rsidR="00DA2A6E" w:rsidRPr="00F5205B">
              <w:rPr>
                <w:rStyle w:val="Hyperlink"/>
                <w:b/>
                <w:noProof/>
              </w:rPr>
              <w:t>1.9.3.</w:t>
            </w:r>
            <w:r w:rsidR="00DA2A6E">
              <w:rPr>
                <w:noProof/>
                <w:lang w:eastAsia="en-US"/>
              </w:rPr>
              <w:tab/>
            </w:r>
            <w:r w:rsidR="00DA2A6E" w:rsidRPr="00F5205B">
              <w:rPr>
                <w:rStyle w:val="Hyperlink"/>
                <w:b/>
                <w:noProof/>
              </w:rPr>
              <w:t>Functions for sponsors</w:t>
            </w:r>
            <w:r w:rsidR="00DA2A6E">
              <w:rPr>
                <w:noProof/>
                <w:webHidden/>
              </w:rPr>
              <w:tab/>
            </w:r>
            <w:r w:rsidR="00DA2A6E">
              <w:rPr>
                <w:noProof/>
                <w:webHidden/>
              </w:rPr>
              <w:fldChar w:fldCharType="begin"/>
            </w:r>
            <w:r w:rsidR="00DA2A6E">
              <w:rPr>
                <w:noProof/>
                <w:webHidden/>
              </w:rPr>
              <w:instrText xml:space="preserve"> PAGEREF _Toc385663774 \h </w:instrText>
            </w:r>
            <w:r w:rsidR="00DA2A6E">
              <w:rPr>
                <w:noProof/>
                <w:webHidden/>
              </w:rPr>
            </w:r>
            <w:r w:rsidR="00DA2A6E">
              <w:rPr>
                <w:noProof/>
                <w:webHidden/>
              </w:rPr>
              <w:fldChar w:fldCharType="separate"/>
            </w:r>
            <w:r w:rsidR="00AC3537">
              <w:rPr>
                <w:noProof/>
                <w:webHidden/>
              </w:rPr>
              <w:t>14</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775" w:history="1">
            <w:r w:rsidR="00DA2A6E" w:rsidRPr="00F5205B">
              <w:rPr>
                <w:rStyle w:val="Hyperlink"/>
                <w:b/>
                <w:noProof/>
              </w:rPr>
              <w:t>1.9.4.</w:t>
            </w:r>
            <w:r w:rsidR="00DA2A6E">
              <w:rPr>
                <w:noProof/>
                <w:lang w:eastAsia="en-US"/>
              </w:rPr>
              <w:tab/>
            </w:r>
            <w:r w:rsidR="00DA2A6E" w:rsidRPr="00F5205B">
              <w:rPr>
                <w:rStyle w:val="Hyperlink"/>
                <w:b/>
                <w:noProof/>
              </w:rPr>
              <w:t>Functions for charities</w:t>
            </w:r>
            <w:r w:rsidR="00DA2A6E">
              <w:rPr>
                <w:noProof/>
                <w:webHidden/>
              </w:rPr>
              <w:tab/>
            </w:r>
            <w:r w:rsidR="00DA2A6E">
              <w:rPr>
                <w:noProof/>
                <w:webHidden/>
              </w:rPr>
              <w:fldChar w:fldCharType="begin"/>
            </w:r>
            <w:r w:rsidR="00DA2A6E">
              <w:rPr>
                <w:noProof/>
                <w:webHidden/>
              </w:rPr>
              <w:instrText xml:space="preserve"> PAGEREF _Toc385663775 \h </w:instrText>
            </w:r>
            <w:r w:rsidR="00DA2A6E">
              <w:rPr>
                <w:noProof/>
                <w:webHidden/>
              </w:rPr>
            </w:r>
            <w:r w:rsidR="00DA2A6E">
              <w:rPr>
                <w:noProof/>
                <w:webHidden/>
              </w:rPr>
              <w:fldChar w:fldCharType="separate"/>
            </w:r>
            <w:r w:rsidR="00AC3537">
              <w:rPr>
                <w:noProof/>
                <w:webHidden/>
              </w:rPr>
              <w:t>14</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776" w:history="1">
            <w:r w:rsidR="00DA2A6E" w:rsidRPr="00F5205B">
              <w:rPr>
                <w:rStyle w:val="Hyperlink"/>
                <w:b/>
                <w:noProof/>
              </w:rPr>
              <w:t>1.9.5.</w:t>
            </w:r>
            <w:r w:rsidR="00DA2A6E">
              <w:rPr>
                <w:noProof/>
                <w:lang w:eastAsia="en-US"/>
              </w:rPr>
              <w:tab/>
            </w:r>
            <w:r w:rsidR="00DA2A6E" w:rsidRPr="00F5205B">
              <w:rPr>
                <w:rStyle w:val="Hyperlink"/>
                <w:b/>
                <w:noProof/>
              </w:rPr>
              <w:t>Functions for volunteers</w:t>
            </w:r>
            <w:r w:rsidR="00DA2A6E">
              <w:rPr>
                <w:noProof/>
                <w:webHidden/>
              </w:rPr>
              <w:tab/>
            </w:r>
            <w:r w:rsidR="00DA2A6E">
              <w:rPr>
                <w:noProof/>
                <w:webHidden/>
              </w:rPr>
              <w:fldChar w:fldCharType="begin"/>
            </w:r>
            <w:r w:rsidR="00DA2A6E">
              <w:rPr>
                <w:noProof/>
                <w:webHidden/>
              </w:rPr>
              <w:instrText xml:space="preserve"> PAGEREF _Toc385663776 \h </w:instrText>
            </w:r>
            <w:r w:rsidR="00DA2A6E">
              <w:rPr>
                <w:noProof/>
                <w:webHidden/>
              </w:rPr>
            </w:r>
            <w:r w:rsidR="00DA2A6E">
              <w:rPr>
                <w:noProof/>
                <w:webHidden/>
              </w:rPr>
              <w:fldChar w:fldCharType="separate"/>
            </w:r>
            <w:r w:rsidR="00AC3537">
              <w:rPr>
                <w:noProof/>
                <w:webHidden/>
              </w:rPr>
              <w:t>15</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777" w:history="1">
            <w:r w:rsidR="00DA2A6E" w:rsidRPr="00F5205B">
              <w:rPr>
                <w:rStyle w:val="Hyperlink"/>
                <w:b/>
                <w:noProof/>
              </w:rPr>
              <w:t>1.9.6.</w:t>
            </w:r>
            <w:r w:rsidR="00DA2A6E">
              <w:rPr>
                <w:noProof/>
                <w:lang w:eastAsia="en-US"/>
              </w:rPr>
              <w:tab/>
            </w:r>
            <w:r w:rsidR="00DA2A6E" w:rsidRPr="00F5205B">
              <w:rPr>
                <w:rStyle w:val="Hyperlink"/>
                <w:b/>
                <w:noProof/>
              </w:rPr>
              <w:t>Functions for system administration</w:t>
            </w:r>
            <w:r w:rsidR="00DA2A6E">
              <w:rPr>
                <w:noProof/>
                <w:webHidden/>
              </w:rPr>
              <w:tab/>
            </w:r>
            <w:r w:rsidR="00DA2A6E">
              <w:rPr>
                <w:noProof/>
                <w:webHidden/>
              </w:rPr>
              <w:fldChar w:fldCharType="begin"/>
            </w:r>
            <w:r w:rsidR="00DA2A6E">
              <w:rPr>
                <w:noProof/>
                <w:webHidden/>
              </w:rPr>
              <w:instrText xml:space="preserve"> PAGEREF _Toc385663777 \h </w:instrText>
            </w:r>
            <w:r w:rsidR="00DA2A6E">
              <w:rPr>
                <w:noProof/>
                <w:webHidden/>
              </w:rPr>
            </w:r>
            <w:r w:rsidR="00DA2A6E">
              <w:rPr>
                <w:noProof/>
                <w:webHidden/>
              </w:rPr>
              <w:fldChar w:fldCharType="separate"/>
            </w:r>
            <w:r w:rsidR="00AC3537">
              <w:rPr>
                <w:noProof/>
                <w:webHidden/>
              </w:rPr>
              <w:t>15</w:t>
            </w:r>
            <w:r w:rsidR="00DA2A6E">
              <w:rPr>
                <w:noProof/>
                <w:webHidden/>
              </w:rPr>
              <w:fldChar w:fldCharType="end"/>
            </w:r>
          </w:hyperlink>
        </w:p>
        <w:p w:rsidR="00DA2A6E" w:rsidRDefault="007E77CE">
          <w:pPr>
            <w:pStyle w:val="TOC2"/>
            <w:tabs>
              <w:tab w:val="left" w:pos="1100"/>
              <w:tab w:val="right" w:leader="hyphen" w:pos="9809"/>
            </w:tabs>
            <w:rPr>
              <w:noProof/>
              <w:lang w:eastAsia="en-US"/>
            </w:rPr>
          </w:pPr>
          <w:hyperlink w:anchor="_Toc385663778" w:history="1">
            <w:r w:rsidR="00DA2A6E" w:rsidRPr="00F5205B">
              <w:rPr>
                <w:rStyle w:val="Hyperlink"/>
                <w:b/>
                <w:noProof/>
              </w:rPr>
              <w:t>1.10.</w:t>
            </w:r>
            <w:r w:rsidR="00DA2A6E">
              <w:rPr>
                <w:noProof/>
                <w:lang w:eastAsia="en-US"/>
              </w:rPr>
              <w:tab/>
            </w:r>
            <w:r w:rsidR="00DA2A6E" w:rsidRPr="00F5205B">
              <w:rPr>
                <w:rStyle w:val="Hyperlink"/>
                <w:b/>
                <w:noProof/>
              </w:rPr>
              <w:t>Roles and Responsibility</w:t>
            </w:r>
            <w:r w:rsidR="00DA2A6E">
              <w:rPr>
                <w:noProof/>
                <w:webHidden/>
              </w:rPr>
              <w:tab/>
            </w:r>
            <w:r w:rsidR="00DA2A6E">
              <w:rPr>
                <w:noProof/>
                <w:webHidden/>
              </w:rPr>
              <w:fldChar w:fldCharType="begin"/>
            </w:r>
            <w:r w:rsidR="00DA2A6E">
              <w:rPr>
                <w:noProof/>
                <w:webHidden/>
              </w:rPr>
              <w:instrText xml:space="preserve"> PAGEREF _Toc385663778 \h </w:instrText>
            </w:r>
            <w:r w:rsidR="00DA2A6E">
              <w:rPr>
                <w:noProof/>
                <w:webHidden/>
              </w:rPr>
            </w:r>
            <w:r w:rsidR="00DA2A6E">
              <w:rPr>
                <w:noProof/>
                <w:webHidden/>
              </w:rPr>
              <w:fldChar w:fldCharType="separate"/>
            </w:r>
            <w:r w:rsidR="00AC3537">
              <w:rPr>
                <w:noProof/>
                <w:webHidden/>
              </w:rPr>
              <w:t>15</w:t>
            </w:r>
            <w:r w:rsidR="00DA2A6E">
              <w:rPr>
                <w:noProof/>
                <w:webHidden/>
              </w:rPr>
              <w:fldChar w:fldCharType="end"/>
            </w:r>
          </w:hyperlink>
        </w:p>
        <w:p w:rsidR="00DA2A6E" w:rsidRDefault="007E77CE">
          <w:pPr>
            <w:pStyle w:val="TOC1"/>
            <w:tabs>
              <w:tab w:val="left" w:pos="440"/>
              <w:tab w:val="right" w:leader="hyphen" w:pos="9809"/>
            </w:tabs>
            <w:rPr>
              <w:noProof/>
              <w:lang w:eastAsia="en-US"/>
            </w:rPr>
          </w:pPr>
          <w:hyperlink w:anchor="_Toc385663779" w:history="1">
            <w:r w:rsidR="00DA2A6E" w:rsidRPr="00F5205B">
              <w:rPr>
                <w:rStyle w:val="Hyperlink"/>
                <w:rFonts w:ascii="Times New Roman" w:hAnsi="Times New Roman" w:cs="Times New Roman"/>
                <w:b/>
                <w:noProof/>
              </w:rPr>
              <w:t>2.</w:t>
            </w:r>
            <w:r w:rsidR="00DA2A6E">
              <w:rPr>
                <w:noProof/>
                <w:lang w:eastAsia="en-US"/>
              </w:rPr>
              <w:tab/>
            </w:r>
            <w:r w:rsidR="00DA2A6E" w:rsidRPr="00F5205B">
              <w:rPr>
                <w:rStyle w:val="Hyperlink"/>
                <w:rFonts w:ascii="Times New Roman" w:hAnsi="Times New Roman" w:cs="Times New Roman"/>
                <w:b/>
                <w:noProof/>
              </w:rPr>
              <w:t>REPORT NO.2: PROJECT MANAGEMENT PLAN (PMP)</w:t>
            </w:r>
            <w:r w:rsidR="00DA2A6E">
              <w:rPr>
                <w:noProof/>
                <w:webHidden/>
              </w:rPr>
              <w:tab/>
            </w:r>
            <w:r w:rsidR="00DA2A6E">
              <w:rPr>
                <w:noProof/>
                <w:webHidden/>
              </w:rPr>
              <w:fldChar w:fldCharType="begin"/>
            </w:r>
            <w:r w:rsidR="00DA2A6E">
              <w:rPr>
                <w:noProof/>
                <w:webHidden/>
              </w:rPr>
              <w:instrText xml:space="preserve"> PAGEREF _Toc385663779 \h </w:instrText>
            </w:r>
            <w:r w:rsidR="00DA2A6E">
              <w:rPr>
                <w:noProof/>
                <w:webHidden/>
              </w:rPr>
            </w:r>
            <w:r w:rsidR="00DA2A6E">
              <w:rPr>
                <w:noProof/>
                <w:webHidden/>
              </w:rPr>
              <w:fldChar w:fldCharType="separate"/>
            </w:r>
            <w:r w:rsidR="00AC3537">
              <w:rPr>
                <w:noProof/>
                <w:webHidden/>
              </w:rPr>
              <w:t>15</w:t>
            </w:r>
            <w:r w:rsidR="00DA2A6E">
              <w:rPr>
                <w:noProof/>
                <w:webHidden/>
              </w:rPr>
              <w:fldChar w:fldCharType="end"/>
            </w:r>
          </w:hyperlink>
        </w:p>
        <w:p w:rsidR="00DA2A6E" w:rsidRDefault="007E77CE">
          <w:pPr>
            <w:pStyle w:val="TOC2"/>
            <w:tabs>
              <w:tab w:val="left" w:pos="880"/>
              <w:tab w:val="right" w:leader="hyphen" w:pos="9809"/>
            </w:tabs>
            <w:rPr>
              <w:noProof/>
              <w:lang w:eastAsia="en-US"/>
            </w:rPr>
          </w:pPr>
          <w:hyperlink w:anchor="_Toc385663780" w:history="1">
            <w:r w:rsidR="00DA2A6E" w:rsidRPr="00F5205B">
              <w:rPr>
                <w:rStyle w:val="Hyperlink"/>
                <w:b/>
                <w:noProof/>
              </w:rPr>
              <w:t>2.1.</w:t>
            </w:r>
            <w:r w:rsidR="00DA2A6E">
              <w:rPr>
                <w:noProof/>
                <w:lang w:eastAsia="en-US"/>
              </w:rPr>
              <w:tab/>
            </w:r>
            <w:r w:rsidR="00DA2A6E" w:rsidRPr="00F5205B">
              <w:rPr>
                <w:rStyle w:val="Hyperlink"/>
                <w:b/>
                <w:noProof/>
              </w:rPr>
              <w:t>Problem Definition</w:t>
            </w:r>
            <w:r w:rsidR="00DA2A6E">
              <w:rPr>
                <w:noProof/>
                <w:webHidden/>
              </w:rPr>
              <w:tab/>
            </w:r>
            <w:r w:rsidR="00DA2A6E">
              <w:rPr>
                <w:noProof/>
                <w:webHidden/>
              </w:rPr>
              <w:fldChar w:fldCharType="begin"/>
            </w:r>
            <w:r w:rsidR="00DA2A6E">
              <w:rPr>
                <w:noProof/>
                <w:webHidden/>
              </w:rPr>
              <w:instrText xml:space="preserve"> PAGEREF _Toc385663780 \h </w:instrText>
            </w:r>
            <w:r w:rsidR="00DA2A6E">
              <w:rPr>
                <w:noProof/>
                <w:webHidden/>
              </w:rPr>
            </w:r>
            <w:r w:rsidR="00DA2A6E">
              <w:rPr>
                <w:noProof/>
                <w:webHidden/>
              </w:rPr>
              <w:fldChar w:fldCharType="separate"/>
            </w:r>
            <w:r w:rsidR="00AC3537">
              <w:rPr>
                <w:noProof/>
                <w:webHidden/>
              </w:rPr>
              <w:t>15</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781" w:history="1">
            <w:r w:rsidR="00DA2A6E" w:rsidRPr="00F5205B">
              <w:rPr>
                <w:rStyle w:val="Hyperlink"/>
                <w:b/>
                <w:noProof/>
              </w:rPr>
              <w:t>2.1.1.</w:t>
            </w:r>
            <w:r w:rsidR="00DA2A6E">
              <w:rPr>
                <w:noProof/>
                <w:lang w:eastAsia="en-US"/>
              </w:rPr>
              <w:tab/>
            </w:r>
            <w:r w:rsidR="00DA2A6E" w:rsidRPr="00F5205B">
              <w:rPr>
                <w:rStyle w:val="Hyperlink"/>
                <w:b/>
                <w:noProof/>
              </w:rPr>
              <w:t>Name of this Capstone Project</w:t>
            </w:r>
            <w:r w:rsidR="00DA2A6E">
              <w:rPr>
                <w:noProof/>
                <w:webHidden/>
              </w:rPr>
              <w:tab/>
            </w:r>
            <w:r w:rsidR="00DA2A6E">
              <w:rPr>
                <w:noProof/>
                <w:webHidden/>
              </w:rPr>
              <w:fldChar w:fldCharType="begin"/>
            </w:r>
            <w:r w:rsidR="00DA2A6E">
              <w:rPr>
                <w:noProof/>
                <w:webHidden/>
              </w:rPr>
              <w:instrText xml:space="preserve"> PAGEREF _Toc385663781 \h </w:instrText>
            </w:r>
            <w:r w:rsidR="00DA2A6E">
              <w:rPr>
                <w:noProof/>
                <w:webHidden/>
              </w:rPr>
            </w:r>
            <w:r w:rsidR="00DA2A6E">
              <w:rPr>
                <w:noProof/>
                <w:webHidden/>
              </w:rPr>
              <w:fldChar w:fldCharType="separate"/>
            </w:r>
            <w:r w:rsidR="00AC3537">
              <w:rPr>
                <w:noProof/>
                <w:webHidden/>
              </w:rPr>
              <w:t>15</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782" w:history="1">
            <w:r w:rsidR="00DA2A6E" w:rsidRPr="00F5205B">
              <w:rPr>
                <w:rStyle w:val="Hyperlink"/>
                <w:b/>
                <w:noProof/>
              </w:rPr>
              <w:t>2.1.2.</w:t>
            </w:r>
            <w:r w:rsidR="00DA2A6E">
              <w:rPr>
                <w:noProof/>
                <w:lang w:eastAsia="en-US"/>
              </w:rPr>
              <w:tab/>
            </w:r>
            <w:r w:rsidR="00DA2A6E" w:rsidRPr="00F5205B">
              <w:rPr>
                <w:rStyle w:val="Hyperlink"/>
                <w:b/>
                <w:noProof/>
              </w:rPr>
              <w:t>Project Abstract</w:t>
            </w:r>
            <w:r w:rsidR="00DA2A6E">
              <w:rPr>
                <w:noProof/>
                <w:webHidden/>
              </w:rPr>
              <w:tab/>
            </w:r>
            <w:r w:rsidR="00DA2A6E">
              <w:rPr>
                <w:noProof/>
                <w:webHidden/>
              </w:rPr>
              <w:fldChar w:fldCharType="begin"/>
            </w:r>
            <w:r w:rsidR="00DA2A6E">
              <w:rPr>
                <w:noProof/>
                <w:webHidden/>
              </w:rPr>
              <w:instrText xml:space="preserve"> PAGEREF _Toc385663782 \h </w:instrText>
            </w:r>
            <w:r w:rsidR="00DA2A6E">
              <w:rPr>
                <w:noProof/>
                <w:webHidden/>
              </w:rPr>
            </w:r>
            <w:r w:rsidR="00DA2A6E">
              <w:rPr>
                <w:noProof/>
                <w:webHidden/>
              </w:rPr>
              <w:fldChar w:fldCharType="separate"/>
            </w:r>
            <w:r w:rsidR="00AC3537">
              <w:rPr>
                <w:noProof/>
                <w:webHidden/>
              </w:rPr>
              <w:t>15</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783" w:history="1">
            <w:r w:rsidR="00DA2A6E" w:rsidRPr="00F5205B">
              <w:rPr>
                <w:rStyle w:val="Hyperlink"/>
                <w:b/>
                <w:noProof/>
              </w:rPr>
              <w:t>2.1.3.</w:t>
            </w:r>
            <w:r w:rsidR="00DA2A6E">
              <w:rPr>
                <w:noProof/>
                <w:lang w:eastAsia="en-US"/>
              </w:rPr>
              <w:tab/>
            </w:r>
            <w:r w:rsidR="00DA2A6E" w:rsidRPr="00F5205B">
              <w:rPr>
                <w:rStyle w:val="Hyperlink"/>
                <w:b/>
                <w:noProof/>
              </w:rPr>
              <w:t>Project Overview</w:t>
            </w:r>
            <w:r w:rsidR="00DA2A6E">
              <w:rPr>
                <w:noProof/>
                <w:webHidden/>
              </w:rPr>
              <w:tab/>
            </w:r>
            <w:r w:rsidR="00DA2A6E">
              <w:rPr>
                <w:noProof/>
                <w:webHidden/>
              </w:rPr>
              <w:fldChar w:fldCharType="begin"/>
            </w:r>
            <w:r w:rsidR="00DA2A6E">
              <w:rPr>
                <w:noProof/>
                <w:webHidden/>
              </w:rPr>
              <w:instrText xml:space="preserve"> PAGEREF _Toc385663783 \h </w:instrText>
            </w:r>
            <w:r w:rsidR="00DA2A6E">
              <w:rPr>
                <w:noProof/>
                <w:webHidden/>
              </w:rPr>
            </w:r>
            <w:r w:rsidR="00DA2A6E">
              <w:rPr>
                <w:noProof/>
                <w:webHidden/>
              </w:rPr>
              <w:fldChar w:fldCharType="separate"/>
            </w:r>
            <w:r w:rsidR="00AC3537">
              <w:rPr>
                <w:noProof/>
                <w:webHidden/>
              </w:rPr>
              <w:t>16</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784" w:history="1">
            <w:r w:rsidR="00DA2A6E" w:rsidRPr="00F5205B">
              <w:rPr>
                <w:rStyle w:val="Hyperlink"/>
                <w:noProof/>
              </w:rPr>
              <w:t>2.1.3.1.</w:t>
            </w:r>
            <w:r w:rsidR="00DA2A6E">
              <w:rPr>
                <w:noProof/>
                <w:lang w:eastAsia="en-US"/>
              </w:rPr>
              <w:tab/>
            </w:r>
            <w:r w:rsidR="00DA2A6E" w:rsidRPr="00F5205B">
              <w:rPr>
                <w:rStyle w:val="Hyperlink"/>
                <w:noProof/>
              </w:rPr>
              <w:t>The Current System</w:t>
            </w:r>
            <w:r w:rsidR="00DA2A6E">
              <w:rPr>
                <w:noProof/>
                <w:webHidden/>
              </w:rPr>
              <w:tab/>
            </w:r>
            <w:r w:rsidR="00DA2A6E">
              <w:rPr>
                <w:noProof/>
                <w:webHidden/>
              </w:rPr>
              <w:fldChar w:fldCharType="begin"/>
            </w:r>
            <w:r w:rsidR="00DA2A6E">
              <w:rPr>
                <w:noProof/>
                <w:webHidden/>
              </w:rPr>
              <w:instrText xml:space="preserve"> PAGEREF _Toc385663784 \h </w:instrText>
            </w:r>
            <w:r w:rsidR="00DA2A6E">
              <w:rPr>
                <w:noProof/>
                <w:webHidden/>
              </w:rPr>
            </w:r>
            <w:r w:rsidR="00DA2A6E">
              <w:rPr>
                <w:noProof/>
                <w:webHidden/>
              </w:rPr>
              <w:fldChar w:fldCharType="separate"/>
            </w:r>
            <w:r w:rsidR="00AC3537">
              <w:rPr>
                <w:noProof/>
                <w:webHidden/>
              </w:rPr>
              <w:t>16</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785" w:history="1">
            <w:r w:rsidR="00DA2A6E" w:rsidRPr="00F5205B">
              <w:rPr>
                <w:rStyle w:val="Hyperlink"/>
                <w:noProof/>
              </w:rPr>
              <w:t>2.1.3.2.</w:t>
            </w:r>
            <w:r w:rsidR="00DA2A6E">
              <w:rPr>
                <w:noProof/>
                <w:lang w:eastAsia="en-US"/>
              </w:rPr>
              <w:tab/>
            </w:r>
            <w:r w:rsidR="00DA2A6E" w:rsidRPr="00F5205B">
              <w:rPr>
                <w:rStyle w:val="Hyperlink"/>
                <w:noProof/>
              </w:rPr>
              <w:t>The Proposed System</w:t>
            </w:r>
            <w:r w:rsidR="00DA2A6E">
              <w:rPr>
                <w:noProof/>
                <w:webHidden/>
              </w:rPr>
              <w:tab/>
            </w:r>
            <w:r w:rsidR="00DA2A6E">
              <w:rPr>
                <w:noProof/>
                <w:webHidden/>
              </w:rPr>
              <w:fldChar w:fldCharType="begin"/>
            </w:r>
            <w:r w:rsidR="00DA2A6E">
              <w:rPr>
                <w:noProof/>
                <w:webHidden/>
              </w:rPr>
              <w:instrText xml:space="preserve"> PAGEREF _Toc385663785 \h </w:instrText>
            </w:r>
            <w:r w:rsidR="00DA2A6E">
              <w:rPr>
                <w:noProof/>
                <w:webHidden/>
              </w:rPr>
            </w:r>
            <w:r w:rsidR="00DA2A6E">
              <w:rPr>
                <w:noProof/>
                <w:webHidden/>
              </w:rPr>
              <w:fldChar w:fldCharType="separate"/>
            </w:r>
            <w:r w:rsidR="00AC3537">
              <w:rPr>
                <w:noProof/>
                <w:webHidden/>
              </w:rPr>
              <w:t>16</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786" w:history="1">
            <w:r w:rsidR="00DA2A6E" w:rsidRPr="00F5205B">
              <w:rPr>
                <w:rStyle w:val="Hyperlink"/>
                <w:noProof/>
              </w:rPr>
              <w:t>2.1.3.3.</w:t>
            </w:r>
            <w:r w:rsidR="00DA2A6E">
              <w:rPr>
                <w:noProof/>
                <w:lang w:eastAsia="en-US"/>
              </w:rPr>
              <w:tab/>
            </w:r>
            <w:r w:rsidR="00DA2A6E" w:rsidRPr="00F5205B">
              <w:rPr>
                <w:rStyle w:val="Hyperlink"/>
                <w:noProof/>
              </w:rPr>
              <w:t>Boundaries of System</w:t>
            </w:r>
            <w:r w:rsidR="00DA2A6E">
              <w:rPr>
                <w:noProof/>
                <w:webHidden/>
              </w:rPr>
              <w:tab/>
            </w:r>
            <w:r w:rsidR="00DA2A6E">
              <w:rPr>
                <w:noProof/>
                <w:webHidden/>
              </w:rPr>
              <w:fldChar w:fldCharType="begin"/>
            </w:r>
            <w:r w:rsidR="00DA2A6E">
              <w:rPr>
                <w:noProof/>
                <w:webHidden/>
              </w:rPr>
              <w:instrText xml:space="preserve"> PAGEREF _Toc385663786 \h </w:instrText>
            </w:r>
            <w:r w:rsidR="00DA2A6E">
              <w:rPr>
                <w:noProof/>
                <w:webHidden/>
              </w:rPr>
            </w:r>
            <w:r w:rsidR="00DA2A6E">
              <w:rPr>
                <w:noProof/>
                <w:webHidden/>
              </w:rPr>
              <w:fldChar w:fldCharType="separate"/>
            </w:r>
            <w:r w:rsidR="00AC3537">
              <w:rPr>
                <w:noProof/>
                <w:webHidden/>
              </w:rPr>
              <w:t>16</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787" w:history="1">
            <w:r w:rsidR="00DA2A6E" w:rsidRPr="00F5205B">
              <w:rPr>
                <w:rStyle w:val="Hyperlink"/>
                <w:noProof/>
              </w:rPr>
              <w:t>2.1.3.4.</w:t>
            </w:r>
            <w:r w:rsidR="00DA2A6E">
              <w:rPr>
                <w:noProof/>
                <w:lang w:eastAsia="en-US"/>
              </w:rPr>
              <w:tab/>
            </w:r>
            <w:r w:rsidR="00DA2A6E" w:rsidRPr="00F5205B">
              <w:rPr>
                <w:rStyle w:val="Hyperlink"/>
                <w:noProof/>
              </w:rPr>
              <w:t>Development Environment</w:t>
            </w:r>
            <w:r w:rsidR="00DA2A6E">
              <w:rPr>
                <w:noProof/>
                <w:webHidden/>
              </w:rPr>
              <w:tab/>
            </w:r>
            <w:r w:rsidR="00DA2A6E">
              <w:rPr>
                <w:noProof/>
                <w:webHidden/>
              </w:rPr>
              <w:fldChar w:fldCharType="begin"/>
            </w:r>
            <w:r w:rsidR="00DA2A6E">
              <w:rPr>
                <w:noProof/>
                <w:webHidden/>
              </w:rPr>
              <w:instrText xml:space="preserve"> PAGEREF _Toc385663787 \h </w:instrText>
            </w:r>
            <w:r w:rsidR="00DA2A6E">
              <w:rPr>
                <w:noProof/>
                <w:webHidden/>
              </w:rPr>
            </w:r>
            <w:r w:rsidR="00DA2A6E">
              <w:rPr>
                <w:noProof/>
                <w:webHidden/>
              </w:rPr>
              <w:fldChar w:fldCharType="separate"/>
            </w:r>
            <w:r w:rsidR="00AC3537">
              <w:rPr>
                <w:noProof/>
                <w:webHidden/>
              </w:rPr>
              <w:t>17</w:t>
            </w:r>
            <w:r w:rsidR="00DA2A6E">
              <w:rPr>
                <w:noProof/>
                <w:webHidden/>
              </w:rPr>
              <w:fldChar w:fldCharType="end"/>
            </w:r>
          </w:hyperlink>
        </w:p>
        <w:p w:rsidR="00DA2A6E" w:rsidRDefault="007E77CE">
          <w:pPr>
            <w:pStyle w:val="TOC2"/>
            <w:tabs>
              <w:tab w:val="left" w:pos="880"/>
              <w:tab w:val="right" w:leader="hyphen" w:pos="9809"/>
            </w:tabs>
            <w:rPr>
              <w:noProof/>
              <w:lang w:eastAsia="en-US"/>
            </w:rPr>
          </w:pPr>
          <w:hyperlink w:anchor="_Toc385663788" w:history="1">
            <w:r w:rsidR="00DA2A6E" w:rsidRPr="00F5205B">
              <w:rPr>
                <w:rStyle w:val="Hyperlink"/>
                <w:b/>
                <w:noProof/>
              </w:rPr>
              <w:t>2.2.</w:t>
            </w:r>
            <w:r w:rsidR="00DA2A6E">
              <w:rPr>
                <w:noProof/>
                <w:lang w:eastAsia="en-US"/>
              </w:rPr>
              <w:tab/>
            </w:r>
            <w:r w:rsidR="00DA2A6E" w:rsidRPr="00F5205B">
              <w:rPr>
                <w:rStyle w:val="Hyperlink"/>
                <w:b/>
                <w:noProof/>
              </w:rPr>
              <w:t>Project Organization</w:t>
            </w:r>
            <w:r w:rsidR="00DA2A6E">
              <w:rPr>
                <w:noProof/>
                <w:webHidden/>
              </w:rPr>
              <w:tab/>
            </w:r>
            <w:r w:rsidR="00DA2A6E">
              <w:rPr>
                <w:noProof/>
                <w:webHidden/>
              </w:rPr>
              <w:fldChar w:fldCharType="begin"/>
            </w:r>
            <w:r w:rsidR="00DA2A6E">
              <w:rPr>
                <w:noProof/>
                <w:webHidden/>
              </w:rPr>
              <w:instrText xml:space="preserve"> PAGEREF _Toc385663788 \h </w:instrText>
            </w:r>
            <w:r w:rsidR="00DA2A6E">
              <w:rPr>
                <w:noProof/>
                <w:webHidden/>
              </w:rPr>
            </w:r>
            <w:r w:rsidR="00DA2A6E">
              <w:rPr>
                <w:noProof/>
                <w:webHidden/>
              </w:rPr>
              <w:fldChar w:fldCharType="separate"/>
            </w:r>
            <w:r w:rsidR="00AC3537">
              <w:rPr>
                <w:noProof/>
                <w:webHidden/>
              </w:rPr>
              <w:t>17</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789" w:history="1">
            <w:r w:rsidR="00DA2A6E" w:rsidRPr="00F5205B">
              <w:rPr>
                <w:rStyle w:val="Hyperlink"/>
                <w:b/>
                <w:noProof/>
              </w:rPr>
              <w:t>2.2.1.</w:t>
            </w:r>
            <w:r w:rsidR="00DA2A6E">
              <w:rPr>
                <w:noProof/>
                <w:lang w:eastAsia="en-US"/>
              </w:rPr>
              <w:tab/>
            </w:r>
            <w:r w:rsidR="00DA2A6E" w:rsidRPr="00F5205B">
              <w:rPr>
                <w:rStyle w:val="Hyperlink"/>
                <w:b/>
                <w:noProof/>
              </w:rPr>
              <w:t>Software Process Model</w:t>
            </w:r>
            <w:r w:rsidR="00DA2A6E">
              <w:rPr>
                <w:noProof/>
                <w:webHidden/>
              </w:rPr>
              <w:tab/>
            </w:r>
            <w:r w:rsidR="00DA2A6E">
              <w:rPr>
                <w:noProof/>
                <w:webHidden/>
              </w:rPr>
              <w:fldChar w:fldCharType="begin"/>
            </w:r>
            <w:r w:rsidR="00DA2A6E">
              <w:rPr>
                <w:noProof/>
                <w:webHidden/>
              </w:rPr>
              <w:instrText xml:space="preserve"> PAGEREF _Toc385663789 \h </w:instrText>
            </w:r>
            <w:r w:rsidR="00DA2A6E">
              <w:rPr>
                <w:noProof/>
                <w:webHidden/>
              </w:rPr>
            </w:r>
            <w:r w:rsidR="00DA2A6E">
              <w:rPr>
                <w:noProof/>
                <w:webHidden/>
              </w:rPr>
              <w:fldChar w:fldCharType="separate"/>
            </w:r>
            <w:r w:rsidR="00AC3537">
              <w:rPr>
                <w:noProof/>
                <w:webHidden/>
              </w:rPr>
              <w:t>17</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790" w:history="1">
            <w:r w:rsidR="00DA2A6E" w:rsidRPr="00F5205B">
              <w:rPr>
                <w:rStyle w:val="Hyperlink"/>
                <w:b/>
                <w:noProof/>
              </w:rPr>
              <w:t>2.2.2.</w:t>
            </w:r>
            <w:r w:rsidR="00DA2A6E">
              <w:rPr>
                <w:noProof/>
                <w:lang w:eastAsia="en-US"/>
              </w:rPr>
              <w:tab/>
            </w:r>
            <w:r w:rsidR="00DA2A6E" w:rsidRPr="00F5205B">
              <w:rPr>
                <w:rStyle w:val="Hyperlink"/>
                <w:b/>
                <w:noProof/>
              </w:rPr>
              <w:t>Roles and Responsibilities</w:t>
            </w:r>
            <w:r w:rsidR="00DA2A6E">
              <w:rPr>
                <w:noProof/>
                <w:webHidden/>
              </w:rPr>
              <w:tab/>
            </w:r>
            <w:r w:rsidR="00DA2A6E">
              <w:rPr>
                <w:noProof/>
                <w:webHidden/>
              </w:rPr>
              <w:fldChar w:fldCharType="begin"/>
            </w:r>
            <w:r w:rsidR="00DA2A6E">
              <w:rPr>
                <w:noProof/>
                <w:webHidden/>
              </w:rPr>
              <w:instrText xml:space="preserve"> PAGEREF _Toc385663790 \h </w:instrText>
            </w:r>
            <w:r w:rsidR="00DA2A6E">
              <w:rPr>
                <w:noProof/>
                <w:webHidden/>
              </w:rPr>
            </w:r>
            <w:r w:rsidR="00DA2A6E">
              <w:rPr>
                <w:noProof/>
                <w:webHidden/>
              </w:rPr>
              <w:fldChar w:fldCharType="separate"/>
            </w:r>
            <w:r w:rsidR="00AC3537">
              <w:rPr>
                <w:noProof/>
                <w:webHidden/>
              </w:rPr>
              <w:t>19</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791" w:history="1">
            <w:r w:rsidR="00DA2A6E" w:rsidRPr="00F5205B">
              <w:rPr>
                <w:rStyle w:val="Hyperlink"/>
                <w:b/>
                <w:noProof/>
              </w:rPr>
              <w:t>2.2.3.</w:t>
            </w:r>
            <w:r w:rsidR="00DA2A6E">
              <w:rPr>
                <w:noProof/>
                <w:lang w:eastAsia="en-US"/>
              </w:rPr>
              <w:tab/>
            </w:r>
            <w:r w:rsidR="00DA2A6E" w:rsidRPr="00F5205B">
              <w:rPr>
                <w:rStyle w:val="Hyperlink"/>
                <w:b/>
                <w:noProof/>
              </w:rPr>
              <w:t>Tools and Techniques</w:t>
            </w:r>
            <w:r w:rsidR="00DA2A6E">
              <w:rPr>
                <w:noProof/>
                <w:webHidden/>
              </w:rPr>
              <w:tab/>
            </w:r>
            <w:r w:rsidR="00DA2A6E">
              <w:rPr>
                <w:noProof/>
                <w:webHidden/>
              </w:rPr>
              <w:fldChar w:fldCharType="begin"/>
            </w:r>
            <w:r w:rsidR="00DA2A6E">
              <w:rPr>
                <w:noProof/>
                <w:webHidden/>
              </w:rPr>
              <w:instrText xml:space="preserve"> PAGEREF _Toc385663791 \h </w:instrText>
            </w:r>
            <w:r w:rsidR="00DA2A6E">
              <w:rPr>
                <w:noProof/>
                <w:webHidden/>
              </w:rPr>
            </w:r>
            <w:r w:rsidR="00DA2A6E">
              <w:rPr>
                <w:noProof/>
                <w:webHidden/>
              </w:rPr>
              <w:fldChar w:fldCharType="separate"/>
            </w:r>
            <w:r w:rsidR="00AC3537">
              <w:rPr>
                <w:noProof/>
                <w:webHidden/>
              </w:rPr>
              <w:t>20</w:t>
            </w:r>
            <w:r w:rsidR="00DA2A6E">
              <w:rPr>
                <w:noProof/>
                <w:webHidden/>
              </w:rPr>
              <w:fldChar w:fldCharType="end"/>
            </w:r>
          </w:hyperlink>
        </w:p>
        <w:p w:rsidR="00DA2A6E" w:rsidRDefault="007E77CE">
          <w:pPr>
            <w:pStyle w:val="TOC2"/>
            <w:tabs>
              <w:tab w:val="left" w:pos="880"/>
              <w:tab w:val="right" w:leader="hyphen" w:pos="9809"/>
            </w:tabs>
            <w:rPr>
              <w:noProof/>
              <w:lang w:eastAsia="en-US"/>
            </w:rPr>
          </w:pPr>
          <w:hyperlink w:anchor="_Toc385663792" w:history="1">
            <w:r w:rsidR="00DA2A6E" w:rsidRPr="00F5205B">
              <w:rPr>
                <w:rStyle w:val="Hyperlink"/>
                <w:b/>
                <w:noProof/>
              </w:rPr>
              <w:t>2.3.</w:t>
            </w:r>
            <w:r w:rsidR="00DA2A6E">
              <w:rPr>
                <w:noProof/>
                <w:lang w:eastAsia="en-US"/>
              </w:rPr>
              <w:tab/>
            </w:r>
            <w:r w:rsidR="00DA2A6E" w:rsidRPr="00F5205B">
              <w:rPr>
                <w:rStyle w:val="Hyperlink"/>
                <w:b/>
                <w:noProof/>
              </w:rPr>
              <w:t>Project Management Plan</w:t>
            </w:r>
            <w:r w:rsidR="00DA2A6E">
              <w:rPr>
                <w:noProof/>
                <w:webHidden/>
              </w:rPr>
              <w:tab/>
            </w:r>
            <w:r w:rsidR="00DA2A6E">
              <w:rPr>
                <w:noProof/>
                <w:webHidden/>
              </w:rPr>
              <w:fldChar w:fldCharType="begin"/>
            </w:r>
            <w:r w:rsidR="00DA2A6E">
              <w:rPr>
                <w:noProof/>
                <w:webHidden/>
              </w:rPr>
              <w:instrText xml:space="preserve"> PAGEREF _Toc385663792 \h </w:instrText>
            </w:r>
            <w:r w:rsidR="00DA2A6E">
              <w:rPr>
                <w:noProof/>
                <w:webHidden/>
              </w:rPr>
            </w:r>
            <w:r w:rsidR="00DA2A6E">
              <w:rPr>
                <w:noProof/>
                <w:webHidden/>
              </w:rPr>
              <w:fldChar w:fldCharType="separate"/>
            </w:r>
            <w:r w:rsidR="00AC3537">
              <w:rPr>
                <w:noProof/>
                <w:webHidden/>
              </w:rPr>
              <w:t>20</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793" w:history="1">
            <w:r w:rsidR="00DA2A6E" w:rsidRPr="00F5205B">
              <w:rPr>
                <w:rStyle w:val="Hyperlink"/>
                <w:b/>
                <w:noProof/>
              </w:rPr>
              <w:t>2.3.1.</w:t>
            </w:r>
            <w:r w:rsidR="00DA2A6E">
              <w:rPr>
                <w:noProof/>
                <w:lang w:eastAsia="en-US"/>
              </w:rPr>
              <w:tab/>
            </w:r>
            <w:r w:rsidR="00DA2A6E" w:rsidRPr="00F5205B">
              <w:rPr>
                <w:rStyle w:val="Hyperlink"/>
                <w:b/>
                <w:noProof/>
              </w:rPr>
              <w:t>Task</w:t>
            </w:r>
            <w:r w:rsidR="00DA2A6E">
              <w:rPr>
                <w:noProof/>
                <w:webHidden/>
              </w:rPr>
              <w:tab/>
            </w:r>
            <w:r w:rsidR="00DA2A6E">
              <w:rPr>
                <w:noProof/>
                <w:webHidden/>
              </w:rPr>
              <w:fldChar w:fldCharType="begin"/>
            </w:r>
            <w:r w:rsidR="00DA2A6E">
              <w:rPr>
                <w:noProof/>
                <w:webHidden/>
              </w:rPr>
              <w:instrText xml:space="preserve"> PAGEREF _Toc385663793 \h </w:instrText>
            </w:r>
            <w:r w:rsidR="00DA2A6E">
              <w:rPr>
                <w:noProof/>
                <w:webHidden/>
              </w:rPr>
            </w:r>
            <w:r w:rsidR="00DA2A6E">
              <w:rPr>
                <w:noProof/>
                <w:webHidden/>
              </w:rPr>
              <w:fldChar w:fldCharType="separate"/>
            </w:r>
            <w:r w:rsidR="00AC3537">
              <w:rPr>
                <w:noProof/>
                <w:webHidden/>
              </w:rPr>
              <w:t>20</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794" w:history="1">
            <w:r w:rsidR="00DA2A6E" w:rsidRPr="00F5205B">
              <w:rPr>
                <w:rStyle w:val="Hyperlink"/>
                <w:noProof/>
              </w:rPr>
              <w:t>2.3.1.1.</w:t>
            </w:r>
            <w:r w:rsidR="00DA2A6E">
              <w:rPr>
                <w:noProof/>
                <w:lang w:eastAsia="en-US"/>
              </w:rPr>
              <w:tab/>
            </w:r>
            <w:r w:rsidR="00DA2A6E" w:rsidRPr="00F5205B">
              <w:rPr>
                <w:rStyle w:val="Hyperlink"/>
                <w:noProof/>
              </w:rPr>
              <w:t>Task 1: Initiating</w:t>
            </w:r>
            <w:r w:rsidR="00DA2A6E">
              <w:rPr>
                <w:noProof/>
                <w:webHidden/>
              </w:rPr>
              <w:tab/>
            </w:r>
            <w:r w:rsidR="00DA2A6E">
              <w:rPr>
                <w:noProof/>
                <w:webHidden/>
              </w:rPr>
              <w:fldChar w:fldCharType="begin"/>
            </w:r>
            <w:r w:rsidR="00DA2A6E">
              <w:rPr>
                <w:noProof/>
                <w:webHidden/>
              </w:rPr>
              <w:instrText xml:space="preserve"> PAGEREF _Toc385663794 \h </w:instrText>
            </w:r>
            <w:r w:rsidR="00DA2A6E">
              <w:rPr>
                <w:noProof/>
                <w:webHidden/>
              </w:rPr>
            </w:r>
            <w:r w:rsidR="00DA2A6E">
              <w:rPr>
                <w:noProof/>
                <w:webHidden/>
              </w:rPr>
              <w:fldChar w:fldCharType="separate"/>
            </w:r>
            <w:r w:rsidR="00AC3537">
              <w:rPr>
                <w:noProof/>
                <w:webHidden/>
              </w:rPr>
              <w:t>20</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795" w:history="1">
            <w:r w:rsidR="00DA2A6E" w:rsidRPr="00F5205B">
              <w:rPr>
                <w:rStyle w:val="Hyperlink"/>
                <w:noProof/>
              </w:rPr>
              <w:t>2.3.1.2.</w:t>
            </w:r>
            <w:r w:rsidR="00DA2A6E">
              <w:rPr>
                <w:noProof/>
                <w:lang w:eastAsia="en-US"/>
              </w:rPr>
              <w:tab/>
            </w:r>
            <w:r w:rsidR="00DA2A6E" w:rsidRPr="00F5205B">
              <w:rPr>
                <w:rStyle w:val="Hyperlink"/>
                <w:noProof/>
              </w:rPr>
              <w:t>Task 2: Planning</w:t>
            </w:r>
            <w:r w:rsidR="00DA2A6E">
              <w:rPr>
                <w:noProof/>
                <w:webHidden/>
              </w:rPr>
              <w:tab/>
            </w:r>
            <w:r w:rsidR="00DA2A6E">
              <w:rPr>
                <w:noProof/>
                <w:webHidden/>
              </w:rPr>
              <w:fldChar w:fldCharType="begin"/>
            </w:r>
            <w:r w:rsidR="00DA2A6E">
              <w:rPr>
                <w:noProof/>
                <w:webHidden/>
              </w:rPr>
              <w:instrText xml:space="preserve"> PAGEREF _Toc385663795 \h </w:instrText>
            </w:r>
            <w:r w:rsidR="00DA2A6E">
              <w:rPr>
                <w:noProof/>
                <w:webHidden/>
              </w:rPr>
            </w:r>
            <w:r w:rsidR="00DA2A6E">
              <w:rPr>
                <w:noProof/>
                <w:webHidden/>
              </w:rPr>
              <w:fldChar w:fldCharType="separate"/>
            </w:r>
            <w:r w:rsidR="00AC3537">
              <w:rPr>
                <w:noProof/>
                <w:webHidden/>
              </w:rPr>
              <w:t>20</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796" w:history="1">
            <w:r w:rsidR="00DA2A6E" w:rsidRPr="00F5205B">
              <w:rPr>
                <w:rStyle w:val="Hyperlink"/>
                <w:noProof/>
              </w:rPr>
              <w:t>2.3.1.3.</w:t>
            </w:r>
            <w:r w:rsidR="00DA2A6E">
              <w:rPr>
                <w:noProof/>
                <w:lang w:eastAsia="en-US"/>
              </w:rPr>
              <w:tab/>
            </w:r>
            <w:r w:rsidR="00DA2A6E" w:rsidRPr="00F5205B">
              <w:rPr>
                <w:rStyle w:val="Hyperlink"/>
                <w:noProof/>
              </w:rPr>
              <w:t>Task 3: Creating Software Requirement Specification</w:t>
            </w:r>
            <w:r w:rsidR="00DA2A6E">
              <w:rPr>
                <w:noProof/>
                <w:webHidden/>
              </w:rPr>
              <w:tab/>
            </w:r>
            <w:r w:rsidR="00DA2A6E">
              <w:rPr>
                <w:noProof/>
                <w:webHidden/>
              </w:rPr>
              <w:fldChar w:fldCharType="begin"/>
            </w:r>
            <w:r w:rsidR="00DA2A6E">
              <w:rPr>
                <w:noProof/>
                <w:webHidden/>
              </w:rPr>
              <w:instrText xml:space="preserve"> PAGEREF _Toc385663796 \h </w:instrText>
            </w:r>
            <w:r w:rsidR="00DA2A6E">
              <w:rPr>
                <w:noProof/>
                <w:webHidden/>
              </w:rPr>
            </w:r>
            <w:r w:rsidR="00DA2A6E">
              <w:rPr>
                <w:noProof/>
                <w:webHidden/>
              </w:rPr>
              <w:fldChar w:fldCharType="separate"/>
            </w:r>
            <w:r w:rsidR="00AC3537">
              <w:rPr>
                <w:noProof/>
                <w:webHidden/>
              </w:rPr>
              <w:t>21</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797" w:history="1">
            <w:r w:rsidR="00DA2A6E" w:rsidRPr="00F5205B">
              <w:rPr>
                <w:rStyle w:val="Hyperlink"/>
                <w:noProof/>
              </w:rPr>
              <w:t>2.3.1.4.</w:t>
            </w:r>
            <w:r w:rsidR="00DA2A6E">
              <w:rPr>
                <w:noProof/>
                <w:lang w:eastAsia="en-US"/>
              </w:rPr>
              <w:tab/>
            </w:r>
            <w:r w:rsidR="00DA2A6E" w:rsidRPr="00F5205B">
              <w:rPr>
                <w:rStyle w:val="Hyperlink"/>
                <w:noProof/>
              </w:rPr>
              <w:t>Task 4: Designing Database</w:t>
            </w:r>
            <w:r w:rsidR="00DA2A6E">
              <w:rPr>
                <w:noProof/>
                <w:webHidden/>
              </w:rPr>
              <w:tab/>
            </w:r>
            <w:r w:rsidR="00DA2A6E">
              <w:rPr>
                <w:noProof/>
                <w:webHidden/>
              </w:rPr>
              <w:fldChar w:fldCharType="begin"/>
            </w:r>
            <w:r w:rsidR="00DA2A6E">
              <w:rPr>
                <w:noProof/>
                <w:webHidden/>
              </w:rPr>
              <w:instrText xml:space="preserve"> PAGEREF _Toc385663797 \h </w:instrText>
            </w:r>
            <w:r w:rsidR="00DA2A6E">
              <w:rPr>
                <w:noProof/>
                <w:webHidden/>
              </w:rPr>
            </w:r>
            <w:r w:rsidR="00DA2A6E">
              <w:rPr>
                <w:noProof/>
                <w:webHidden/>
              </w:rPr>
              <w:fldChar w:fldCharType="separate"/>
            </w:r>
            <w:r w:rsidR="00AC3537">
              <w:rPr>
                <w:noProof/>
                <w:webHidden/>
              </w:rPr>
              <w:t>21</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798" w:history="1">
            <w:r w:rsidR="00DA2A6E" w:rsidRPr="00F5205B">
              <w:rPr>
                <w:rStyle w:val="Hyperlink"/>
                <w:noProof/>
              </w:rPr>
              <w:t>2.3.1.5.</w:t>
            </w:r>
            <w:r w:rsidR="00DA2A6E">
              <w:rPr>
                <w:noProof/>
                <w:lang w:eastAsia="en-US"/>
              </w:rPr>
              <w:tab/>
            </w:r>
            <w:r w:rsidR="00DA2A6E" w:rsidRPr="00F5205B">
              <w:rPr>
                <w:rStyle w:val="Hyperlink"/>
                <w:noProof/>
              </w:rPr>
              <w:t>Task 5: Designing User Interface</w:t>
            </w:r>
            <w:r w:rsidR="00DA2A6E">
              <w:rPr>
                <w:noProof/>
                <w:webHidden/>
              </w:rPr>
              <w:tab/>
            </w:r>
            <w:r w:rsidR="00DA2A6E">
              <w:rPr>
                <w:noProof/>
                <w:webHidden/>
              </w:rPr>
              <w:fldChar w:fldCharType="begin"/>
            </w:r>
            <w:r w:rsidR="00DA2A6E">
              <w:rPr>
                <w:noProof/>
                <w:webHidden/>
              </w:rPr>
              <w:instrText xml:space="preserve"> PAGEREF _Toc385663798 \h </w:instrText>
            </w:r>
            <w:r w:rsidR="00DA2A6E">
              <w:rPr>
                <w:noProof/>
                <w:webHidden/>
              </w:rPr>
            </w:r>
            <w:r w:rsidR="00DA2A6E">
              <w:rPr>
                <w:noProof/>
                <w:webHidden/>
              </w:rPr>
              <w:fldChar w:fldCharType="separate"/>
            </w:r>
            <w:r w:rsidR="00AC3537">
              <w:rPr>
                <w:noProof/>
                <w:webHidden/>
              </w:rPr>
              <w:t>21</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799" w:history="1">
            <w:r w:rsidR="00DA2A6E" w:rsidRPr="00F5205B">
              <w:rPr>
                <w:rStyle w:val="Hyperlink"/>
                <w:noProof/>
              </w:rPr>
              <w:t>2.3.1.6.</w:t>
            </w:r>
            <w:r w:rsidR="00DA2A6E">
              <w:rPr>
                <w:noProof/>
                <w:lang w:eastAsia="en-US"/>
              </w:rPr>
              <w:tab/>
            </w:r>
            <w:r w:rsidR="00DA2A6E" w:rsidRPr="00F5205B">
              <w:rPr>
                <w:rStyle w:val="Hyperlink"/>
                <w:noProof/>
              </w:rPr>
              <w:t>Task 6: Creating Software Design Description</w:t>
            </w:r>
            <w:r w:rsidR="00DA2A6E">
              <w:rPr>
                <w:noProof/>
                <w:webHidden/>
              </w:rPr>
              <w:tab/>
            </w:r>
            <w:r w:rsidR="00DA2A6E">
              <w:rPr>
                <w:noProof/>
                <w:webHidden/>
              </w:rPr>
              <w:fldChar w:fldCharType="begin"/>
            </w:r>
            <w:r w:rsidR="00DA2A6E">
              <w:rPr>
                <w:noProof/>
                <w:webHidden/>
              </w:rPr>
              <w:instrText xml:space="preserve"> PAGEREF _Toc385663799 \h </w:instrText>
            </w:r>
            <w:r w:rsidR="00DA2A6E">
              <w:rPr>
                <w:noProof/>
                <w:webHidden/>
              </w:rPr>
            </w:r>
            <w:r w:rsidR="00DA2A6E">
              <w:rPr>
                <w:noProof/>
                <w:webHidden/>
              </w:rPr>
              <w:fldChar w:fldCharType="separate"/>
            </w:r>
            <w:r w:rsidR="00AC3537">
              <w:rPr>
                <w:noProof/>
                <w:webHidden/>
              </w:rPr>
              <w:t>22</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00" w:history="1">
            <w:r w:rsidR="00DA2A6E" w:rsidRPr="00F5205B">
              <w:rPr>
                <w:rStyle w:val="Hyperlink"/>
                <w:noProof/>
              </w:rPr>
              <w:t>2.3.1.7.</w:t>
            </w:r>
            <w:r w:rsidR="00DA2A6E">
              <w:rPr>
                <w:noProof/>
                <w:lang w:eastAsia="en-US"/>
              </w:rPr>
              <w:tab/>
            </w:r>
            <w:r w:rsidR="00DA2A6E" w:rsidRPr="00F5205B">
              <w:rPr>
                <w:rStyle w:val="Hyperlink"/>
                <w:noProof/>
              </w:rPr>
              <w:t>Task 7: Creating Coding Framework</w:t>
            </w:r>
            <w:r w:rsidR="00DA2A6E">
              <w:rPr>
                <w:noProof/>
                <w:webHidden/>
              </w:rPr>
              <w:tab/>
            </w:r>
            <w:r w:rsidR="00DA2A6E">
              <w:rPr>
                <w:noProof/>
                <w:webHidden/>
              </w:rPr>
              <w:fldChar w:fldCharType="begin"/>
            </w:r>
            <w:r w:rsidR="00DA2A6E">
              <w:rPr>
                <w:noProof/>
                <w:webHidden/>
              </w:rPr>
              <w:instrText xml:space="preserve"> PAGEREF _Toc385663800 \h </w:instrText>
            </w:r>
            <w:r w:rsidR="00DA2A6E">
              <w:rPr>
                <w:noProof/>
                <w:webHidden/>
              </w:rPr>
            </w:r>
            <w:r w:rsidR="00DA2A6E">
              <w:rPr>
                <w:noProof/>
                <w:webHidden/>
              </w:rPr>
              <w:fldChar w:fldCharType="separate"/>
            </w:r>
            <w:r w:rsidR="00AC3537">
              <w:rPr>
                <w:noProof/>
                <w:webHidden/>
              </w:rPr>
              <w:t>23</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01" w:history="1">
            <w:r w:rsidR="00DA2A6E" w:rsidRPr="00F5205B">
              <w:rPr>
                <w:rStyle w:val="Hyperlink"/>
                <w:noProof/>
              </w:rPr>
              <w:t>2.3.1.8.</w:t>
            </w:r>
            <w:r w:rsidR="00DA2A6E">
              <w:rPr>
                <w:noProof/>
                <w:lang w:eastAsia="en-US"/>
              </w:rPr>
              <w:tab/>
            </w:r>
            <w:r w:rsidR="00DA2A6E" w:rsidRPr="00F5205B">
              <w:rPr>
                <w:rStyle w:val="Hyperlink"/>
                <w:noProof/>
              </w:rPr>
              <w:t>Task 8: Implementing</w:t>
            </w:r>
            <w:r w:rsidR="00DA2A6E">
              <w:rPr>
                <w:noProof/>
                <w:webHidden/>
              </w:rPr>
              <w:tab/>
            </w:r>
            <w:r w:rsidR="00DA2A6E">
              <w:rPr>
                <w:noProof/>
                <w:webHidden/>
              </w:rPr>
              <w:fldChar w:fldCharType="begin"/>
            </w:r>
            <w:r w:rsidR="00DA2A6E">
              <w:rPr>
                <w:noProof/>
                <w:webHidden/>
              </w:rPr>
              <w:instrText xml:space="preserve"> PAGEREF _Toc385663801 \h </w:instrText>
            </w:r>
            <w:r w:rsidR="00DA2A6E">
              <w:rPr>
                <w:noProof/>
                <w:webHidden/>
              </w:rPr>
            </w:r>
            <w:r w:rsidR="00DA2A6E">
              <w:rPr>
                <w:noProof/>
                <w:webHidden/>
              </w:rPr>
              <w:fldChar w:fldCharType="separate"/>
            </w:r>
            <w:r w:rsidR="00AC3537">
              <w:rPr>
                <w:noProof/>
                <w:webHidden/>
              </w:rPr>
              <w:t>23</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02" w:history="1">
            <w:r w:rsidR="00DA2A6E" w:rsidRPr="00F5205B">
              <w:rPr>
                <w:rStyle w:val="Hyperlink"/>
                <w:noProof/>
              </w:rPr>
              <w:t>2.3.1.9.</w:t>
            </w:r>
            <w:r w:rsidR="00DA2A6E">
              <w:rPr>
                <w:noProof/>
                <w:lang w:eastAsia="en-US"/>
              </w:rPr>
              <w:tab/>
            </w:r>
            <w:r w:rsidR="00DA2A6E" w:rsidRPr="00F5205B">
              <w:rPr>
                <w:rStyle w:val="Hyperlink"/>
                <w:noProof/>
              </w:rPr>
              <w:t>Task 9: Preforming System Testing</w:t>
            </w:r>
            <w:r w:rsidR="00DA2A6E">
              <w:rPr>
                <w:noProof/>
                <w:webHidden/>
              </w:rPr>
              <w:tab/>
            </w:r>
            <w:r w:rsidR="00DA2A6E">
              <w:rPr>
                <w:noProof/>
                <w:webHidden/>
              </w:rPr>
              <w:fldChar w:fldCharType="begin"/>
            </w:r>
            <w:r w:rsidR="00DA2A6E">
              <w:rPr>
                <w:noProof/>
                <w:webHidden/>
              </w:rPr>
              <w:instrText xml:space="preserve"> PAGEREF _Toc385663802 \h </w:instrText>
            </w:r>
            <w:r w:rsidR="00DA2A6E">
              <w:rPr>
                <w:noProof/>
                <w:webHidden/>
              </w:rPr>
            </w:r>
            <w:r w:rsidR="00DA2A6E">
              <w:rPr>
                <w:noProof/>
                <w:webHidden/>
              </w:rPr>
              <w:fldChar w:fldCharType="separate"/>
            </w:r>
            <w:r w:rsidR="00AC3537">
              <w:rPr>
                <w:noProof/>
                <w:webHidden/>
              </w:rPr>
              <w:t>23</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03" w:history="1">
            <w:r w:rsidR="00DA2A6E" w:rsidRPr="00F5205B">
              <w:rPr>
                <w:rStyle w:val="Hyperlink"/>
                <w:noProof/>
              </w:rPr>
              <w:t>2.3.1.10.</w:t>
            </w:r>
            <w:r w:rsidR="00DA2A6E">
              <w:rPr>
                <w:noProof/>
                <w:lang w:eastAsia="en-US"/>
              </w:rPr>
              <w:tab/>
            </w:r>
            <w:r w:rsidR="00DA2A6E" w:rsidRPr="00F5205B">
              <w:rPr>
                <w:rStyle w:val="Hyperlink"/>
                <w:noProof/>
              </w:rPr>
              <w:t>Task 10: Deployment and Input Initial Data</w:t>
            </w:r>
            <w:r w:rsidR="00DA2A6E">
              <w:rPr>
                <w:noProof/>
                <w:webHidden/>
              </w:rPr>
              <w:tab/>
            </w:r>
            <w:r w:rsidR="00DA2A6E">
              <w:rPr>
                <w:noProof/>
                <w:webHidden/>
              </w:rPr>
              <w:fldChar w:fldCharType="begin"/>
            </w:r>
            <w:r w:rsidR="00DA2A6E">
              <w:rPr>
                <w:noProof/>
                <w:webHidden/>
              </w:rPr>
              <w:instrText xml:space="preserve"> PAGEREF _Toc385663803 \h </w:instrText>
            </w:r>
            <w:r w:rsidR="00DA2A6E">
              <w:rPr>
                <w:noProof/>
                <w:webHidden/>
              </w:rPr>
            </w:r>
            <w:r w:rsidR="00DA2A6E">
              <w:rPr>
                <w:noProof/>
                <w:webHidden/>
              </w:rPr>
              <w:fldChar w:fldCharType="separate"/>
            </w:r>
            <w:r w:rsidR="00AC3537">
              <w:rPr>
                <w:noProof/>
                <w:webHidden/>
              </w:rPr>
              <w:t>24</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04" w:history="1">
            <w:r w:rsidR="00DA2A6E" w:rsidRPr="00F5205B">
              <w:rPr>
                <w:rStyle w:val="Hyperlink"/>
                <w:noProof/>
              </w:rPr>
              <w:t>2.3.1.11.</w:t>
            </w:r>
            <w:r w:rsidR="00DA2A6E">
              <w:rPr>
                <w:noProof/>
                <w:lang w:eastAsia="en-US"/>
              </w:rPr>
              <w:tab/>
            </w:r>
            <w:r w:rsidR="00DA2A6E" w:rsidRPr="00F5205B">
              <w:rPr>
                <w:rStyle w:val="Hyperlink"/>
                <w:noProof/>
              </w:rPr>
              <w:t>Task 11: Writing User’s Manual</w:t>
            </w:r>
            <w:r w:rsidR="00DA2A6E">
              <w:rPr>
                <w:noProof/>
                <w:webHidden/>
              </w:rPr>
              <w:tab/>
            </w:r>
            <w:r w:rsidR="00DA2A6E">
              <w:rPr>
                <w:noProof/>
                <w:webHidden/>
              </w:rPr>
              <w:fldChar w:fldCharType="begin"/>
            </w:r>
            <w:r w:rsidR="00DA2A6E">
              <w:rPr>
                <w:noProof/>
                <w:webHidden/>
              </w:rPr>
              <w:instrText xml:space="preserve"> PAGEREF _Toc385663804 \h </w:instrText>
            </w:r>
            <w:r w:rsidR="00DA2A6E">
              <w:rPr>
                <w:noProof/>
                <w:webHidden/>
              </w:rPr>
            </w:r>
            <w:r w:rsidR="00DA2A6E">
              <w:rPr>
                <w:noProof/>
                <w:webHidden/>
              </w:rPr>
              <w:fldChar w:fldCharType="separate"/>
            </w:r>
            <w:r w:rsidR="00AC3537">
              <w:rPr>
                <w:noProof/>
                <w:webHidden/>
              </w:rPr>
              <w:t>24</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805" w:history="1">
            <w:r w:rsidR="00DA2A6E" w:rsidRPr="00F5205B">
              <w:rPr>
                <w:rStyle w:val="Hyperlink"/>
                <w:b/>
                <w:noProof/>
              </w:rPr>
              <w:t>2.3.2.</w:t>
            </w:r>
            <w:r w:rsidR="00DA2A6E">
              <w:rPr>
                <w:noProof/>
                <w:lang w:eastAsia="en-US"/>
              </w:rPr>
              <w:tab/>
            </w:r>
            <w:r w:rsidR="00DA2A6E" w:rsidRPr="00F5205B">
              <w:rPr>
                <w:rStyle w:val="Hyperlink"/>
                <w:b/>
                <w:noProof/>
              </w:rPr>
              <w:t>Task Sheet: Assignments and Timetable</w:t>
            </w:r>
            <w:r w:rsidR="00DA2A6E">
              <w:rPr>
                <w:noProof/>
                <w:webHidden/>
              </w:rPr>
              <w:tab/>
            </w:r>
            <w:r w:rsidR="00DA2A6E">
              <w:rPr>
                <w:noProof/>
                <w:webHidden/>
              </w:rPr>
              <w:fldChar w:fldCharType="begin"/>
            </w:r>
            <w:r w:rsidR="00DA2A6E">
              <w:rPr>
                <w:noProof/>
                <w:webHidden/>
              </w:rPr>
              <w:instrText xml:space="preserve"> PAGEREF _Toc385663805 \h </w:instrText>
            </w:r>
            <w:r w:rsidR="00DA2A6E">
              <w:rPr>
                <w:noProof/>
                <w:webHidden/>
              </w:rPr>
            </w:r>
            <w:r w:rsidR="00DA2A6E">
              <w:rPr>
                <w:noProof/>
                <w:webHidden/>
              </w:rPr>
              <w:fldChar w:fldCharType="separate"/>
            </w:r>
            <w:r w:rsidR="00AC3537">
              <w:rPr>
                <w:noProof/>
                <w:webHidden/>
              </w:rPr>
              <w:t>25</w:t>
            </w:r>
            <w:r w:rsidR="00DA2A6E">
              <w:rPr>
                <w:noProof/>
                <w:webHidden/>
              </w:rPr>
              <w:fldChar w:fldCharType="end"/>
            </w:r>
          </w:hyperlink>
        </w:p>
        <w:p w:rsidR="00DA2A6E" w:rsidRDefault="007E77CE">
          <w:pPr>
            <w:pStyle w:val="TOC2"/>
            <w:tabs>
              <w:tab w:val="left" w:pos="880"/>
              <w:tab w:val="right" w:leader="hyphen" w:pos="9809"/>
            </w:tabs>
            <w:rPr>
              <w:noProof/>
              <w:lang w:eastAsia="en-US"/>
            </w:rPr>
          </w:pPr>
          <w:hyperlink w:anchor="_Toc385663806" w:history="1">
            <w:r w:rsidR="00DA2A6E" w:rsidRPr="00F5205B">
              <w:rPr>
                <w:rStyle w:val="Hyperlink"/>
                <w:b/>
                <w:noProof/>
              </w:rPr>
              <w:t>2.4.</w:t>
            </w:r>
            <w:r w:rsidR="00DA2A6E">
              <w:rPr>
                <w:noProof/>
                <w:lang w:eastAsia="en-US"/>
              </w:rPr>
              <w:tab/>
            </w:r>
            <w:r w:rsidR="00DA2A6E" w:rsidRPr="00F5205B">
              <w:rPr>
                <w:rStyle w:val="Hyperlink"/>
                <w:b/>
                <w:noProof/>
              </w:rPr>
              <w:t>Convention Rules</w:t>
            </w:r>
            <w:r w:rsidR="00DA2A6E">
              <w:rPr>
                <w:noProof/>
                <w:webHidden/>
              </w:rPr>
              <w:tab/>
            </w:r>
            <w:r w:rsidR="00DA2A6E">
              <w:rPr>
                <w:noProof/>
                <w:webHidden/>
              </w:rPr>
              <w:fldChar w:fldCharType="begin"/>
            </w:r>
            <w:r w:rsidR="00DA2A6E">
              <w:rPr>
                <w:noProof/>
                <w:webHidden/>
              </w:rPr>
              <w:instrText xml:space="preserve"> PAGEREF _Toc385663806 \h </w:instrText>
            </w:r>
            <w:r w:rsidR="00DA2A6E">
              <w:rPr>
                <w:noProof/>
                <w:webHidden/>
              </w:rPr>
            </w:r>
            <w:r w:rsidR="00DA2A6E">
              <w:rPr>
                <w:noProof/>
                <w:webHidden/>
              </w:rPr>
              <w:fldChar w:fldCharType="separate"/>
            </w:r>
            <w:r w:rsidR="00AC3537">
              <w:rPr>
                <w:noProof/>
                <w:webHidden/>
              </w:rPr>
              <w:t>25</w:t>
            </w:r>
            <w:r w:rsidR="00DA2A6E">
              <w:rPr>
                <w:noProof/>
                <w:webHidden/>
              </w:rPr>
              <w:fldChar w:fldCharType="end"/>
            </w:r>
          </w:hyperlink>
        </w:p>
        <w:p w:rsidR="00DA2A6E" w:rsidRDefault="007E77CE">
          <w:pPr>
            <w:pStyle w:val="TOC1"/>
            <w:tabs>
              <w:tab w:val="left" w:pos="440"/>
              <w:tab w:val="right" w:leader="hyphen" w:pos="9809"/>
            </w:tabs>
            <w:rPr>
              <w:noProof/>
              <w:lang w:eastAsia="en-US"/>
            </w:rPr>
          </w:pPr>
          <w:hyperlink w:anchor="_Toc385663807" w:history="1">
            <w:r w:rsidR="00DA2A6E" w:rsidRPr="00F5205B">
              <w:rPr>
                <w:rStyle w:val="Hyperlink"/>
                <w:rFonts w:ascii="Times New Roman" w:hAnsi="Times New Roman" w:cs="Times New Roman"/>
                <w:b/>
                <w:noProof/>
              </w:rPr>
              <w:t>3.</w:t>
            </w:r>
            <w:r w:rsidR="00DA2A6E">
              <w:rPr>
                <w:noProof/>
                <w:lang w:eastAsia="en-US"/>
              </w:rPr>
              <w:tab/>
            </w:r>
            <w:r w:rsidR="00DA2A6E" w:rsidRPr="00F5205B">
              <w:rPr>
                <w:rStyle w:val="Hyperlink"/>
                <w:rFonts w:ascii="Times New Roman" w:hAnsi="Times New Roman" w:cs="Times New Roman"/>
                <w:b/>
                <w:noProof/>
              </w:rPr>
              <w:t>REPORT NO.3: SYSTEM REQUIREMENT SPECIFICATION (SRS)</w:t>
            </w:r>
            <w:r w:rsidR="00DA2A6E">
              <w:rPr>
                <w:noProof/>
                <w:webHidden/>
              </w:rPr>
              <w:tab/>
            </w:r>
            <w:r w:rsidR="00DA2A6E">
              <w:rPr>
                <w:noProof/>
                <w:webHidden/>
              </w:rPr>
              <w:fldChar w:fldCharType="begin"/>
            </w:r>
            <w:r w:rsidR="00DA2A6E">
              <w:rPr>
                <w:noProof/>
                <w:webHidden/>
              </w:rPr>
              <w:instrText xml:space="preserve"> PAGEREF _Toc385663807 \h </w:instrText>
            </w:r>
            <w:r w:rsidR="00DA2A6E">
              <w:rPr>
                <w:noProof/>
                <w:webHidden/>
              </w:rPr>
            </w:r>
            <w:r w:rsidR="00DA2A6E">
              <w:rPr>
                <w:noProof/>
                <w:webHidden/>
              </w:rPr>
              <w:fldChar w:fldCharType="separate"/>
            </w:r>
            <w:r w:rsidR="00AC3537">
              <w:rPr>
                <w:noProof/>
                <w:webHidden/>
              </w:rPr>
              <w:t>26</w:t>
            </w:r>
            <w:r w:rsidR="00DA2A6E">
              <w:rPr>
                <w:noProof/>
                <w:webHidden/>
              </w:rPr>
              <w:fldChar w:fldCharType="end"/>
            </w:r>
          </w:hyperlink>
        </w:p>
        <w:p w:rsidR="00DA2A6E" w:rsidRDefault="007E77CE">
          <w:pPr>
            <w:pStyle w:val="TOC2"/>
            <w:tabs>
              <w:tab w:val="left" w:pos="880"/>
              <w:tab w:val="right" w:leader="hyphen" w:pos="9809"/>
            </w:tabs>
            <w:rPr>
              <w:noProof/>
              <w:lang w:eastAsia="en-US"/>
            </w:rPr>
          </w:pPr>
          <w:hyperlink w:anchor="_Toc385663808" w:history="1">
            <w:r w:rsidR="00DA2A6E" w:rsidRPr="00F5205B">
              <w:rPr>
                <w:rStyle w:val="Hyperlink"/>
                <w:b/>
                <w:noProof/>
              </w:rPr>
              <w:t>3.1.</w:t>
            </w:r>
            <w:r w:rsidR="00DA2A6E">
              <w:rPr>
                <w:noProof/>
                <w:lang w:eastAsia="en-US"/>
              </w:rPr>
              <w:tab/>
            </w:r>
            <w:r w:rsidR="00DA2A6E" w:rsidRPr="00F5205B">
              <w:rPr>
                <w:rStyle w:val="Hyperlink"/>
                <w:b/>
                <w:noProof/>
              </w:rPr>
              <w:t>User Requirement Specification</w:t>
            </w:r>
            <w:r w:rsidR="00DA2A6E">
              <w:rPr>
                <w:noProof/>
                <w:webHidden/>
              </w:rPr>
              <w:tab/>
            </w:r>
            <w:r w:rsidR="00DA2A6E">
              <w:rPr>
                <w:noProof/>
                <w:webHidden/>
              </w:rPr>
              <w:fldChar w:fldCharType="begin"/>
            </w:r>
            <w:r w:rsidR="00DA2A6E">
              <w:rPr>
                <w:noProof/>
                <w:webHidden/>
              </w:rPr>
              <w:instrText xml:space="preserve"> PAGEREF _Toc385663808 \h </w:instrText>
            </w:r>
            <w:r w:rsidR="00DA2A6E">
              <w:rPr>
                <w:noProof/>
                <w:webHidden/>
              </w:rPr>
            </w:r>
            <w:r w:rsidR="00DA2A6E">
              <w:rPr>
                <w:noProof/>
                <w:webHidden/>
              </w:rPr>
              <w:fldChar w:fldCharType="separate"/>
            </w:r>
            <w:r w:rsidR="00AC3537">
              <w:rPr>
                <w:noProof/>
                <w:webHidden/>
              </w:rPr>
              <w:t>26</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809" w:history="1">
            <w:r w:rsidR="00DA2A6E" w:rsidRPr="00F5205B">
              <w:rPr>
                <w:rStyle w:val="Hyperlink"/>
                <w:b/>
                <w:noProof/>
              </w:rPr>
              <w:t>3.1.1.</w:t>
            </w:r>
            <w:r w:rsidR="00DA2A6E">
              <w:rPr>
                <w:noProof/>
                <w:lang w:eastAsia="en-US"/>
              </w:rPr>
              <w:tab/>
            </w:r>
            <w:r w:rsidR="00DA2A6E" w:rsidRPr="00F5205B">
              <w:rPr>
                <w:rStyle w:val="Hyperlink"/>
                <w:b/>
                <w:noProof/>
              </w:rPr>
              <w:t>Guest Requirements</w:t>
            </w:r>
            <w:r w:rsidR="00DA2A6E">
              <w:rPr>
                <w:noProof/>
                <w:webHidden/>
              </w:rPr>
              <w:tab/>
            </w:r>
            <w:r w:rsidR="00DA2A6E">
              <w:rPr>
                <w:noProof/>
                <w:webHidden/>
              </w:rPr>
              <w:fldChar w:fldCharType="begin"/>
            </w:r>
            <w:r w:rsidR="00DA2A6E">
              <w:rPr>
                <w:noProof/>
                <w:webHidden/>
              </w:rPr>
              <w:instrText xml:space="preserve"> PAGEREF _Toc385663809 \h </w:instrText>
            </w:r>
            <w:r w:rsidR="00DA2A6E">
              <w:rPr>
                <w:noProof/>
                <w:webHidden/>
              </w:rPr>
            </w:r>
            <w:r w:rsidR="00DA2A6E">
              <w:rPr>
                <w:noProof/>
                <w:webHidden/>
              </w:rPr>
              <w:fldChar w:fldCharType="separate"/>
            </w:r>
            <w:r w:rsidR="00AC3537">
              <w:rPr>
                <w:noProof/>
                <w:webHidden/>
              </w:rPr>
              <w:t>26</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810" w:history="1">
            <w:r w:rsidR="00DA2A6E" w:rsidRPr="00F5205B">
              <w:rPr>
                <w:rStyle w:val="Hyperlink"/>
                <w:b/>
                <w:noProof/>
              </w:rPr>
              <w:t>3.1.2.</w:t>
            </w:r>
            <w:r w:rsidR="00DA2A6E">
              <w:rPr>
                <w:noProof/>
                <w:lang w:eastAsia="en-US"/>
              </w:rPr>
              <w:tab/>
            </w:r>
            <w:r w:rsidR="00DA2A6E" w:rsidRPr="00F5205B">
              <w:rPr>
                <w:rStyle w:val="Hyperlink"/>
                <w:b/>
                <w:noProof/>
              </w:rPr>
              <w:t>Authorized User Requirements</w:t>
            </w:r>
            <w:r w:rsidR="00DA2A6E">
              <w:rPr>
                <w:noProof/>
                <w:webHidden/>
              </w:rPr>
              <w:tab/>
            </w:r>
            <w:r w:rsidR="00DA2A6E">
              <w:rPr>
                <w:noProof/>
                <w:webHidden/>
              </w:rPr>
              <w:fldChar w:fldCharType="begin"/>
            </w:r>
            <w:r w:rsidR="00DA2A6E">
              <w:rPr>
                <w:noProof/>
                <w:webHidden/>
              </w:rPr>
              <w:instrText xml:space="preserve"> PAGEREF _Toc385663810 \h </w:instrText>
            </w:r>
            <w:r w:rsidR="00DA2A6E">
              <w:rPr>
                <w:noProof/>
                <w:webHidden/>
              </w:rPr>
            </w:r>
            <w:r w:rsidR="00DA2A6E">
              <w:rPr>
                <w:noProof/>
                <w:webHidden/>
              </w:rPr>
              <w:fldChar w:fldCharType="separate"/>
            </w:r>
            <w:r w:rsidR="00AC3537">
              <w:rPr>
                <w:noProof/>
                <w:webHidden/>
              </w:rPr>
              <w:t>26</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811" w:history="1">
            <w:r w:rsidR="00DA2A6E" w:rsidRPr="00F5205B">
              <w:rPr>
                <w:rStyle w:val="Hyperlink"/>
                <w:b/>
                <w:noProof/>
              </w:rPr>
              <w:t>3.1.3.</w:t>
            </w:r>
            <w:r w:rsidR="00DA2A6E">
              <w:rPr>
                <w:noProof/>
                <w:lang w:eastAsia="en-US"/>
              </w:rPr>
              <w:tab/>
            </w:r>
            <w:r w:rsidR="00DA2A6E" w:rsidRPr="00F5205B">
              <w:rPr>
                <w:rStyle w:val="Hyperlink"/>
                <w:b/>
                <w:noProof/>
              </w:rPr>
              <w:t>Candidate Requirements</w:t>
            </w:r>
            <w:r w:rsidR="00DA2A6E">
              <w:rPr>
                <w:noProof/>
                <w:webHidden/>
              </w:rPr>
              <w:tab/>
            </w:r>
            <w:r w:rsidR="00DA2A6E">
              <w:rPr>
                <w:noProof/>
                <w:webHidden/>
              </w:rPr>
              <w:fldChar w:fldCharType="begin"/>
            </w:r>
            <w:r w:rsidR="00DA2A6E">
              <w:rPr>
                <w:noProof/>
                <w:webHidden/>
              </w:rPr>
              <w:instrText xml:space="preserve"> PAGEREF _Toc385663811 \h </w:instrText>
            </w:r>
            <w:r w:rsidR="00DA2A6E">
              <w:rPr>
                <w:noProof/>
                <w:webHidden/>
              </w:rPr>
            </w:r>
            <w:r w:rsidR="00DA2A6E">
              <w:rPr>
                <w:noProof/>
                <w:webHidden/>
              </w:rPr>
              <w:fldChar w:fldCharType="separate"/>
            </w:r>
            <w:r w:rsidR="00AC3537">
              <w:rPr>
                <w:noProof/>
                <w:webHidden/>
              </w:rPr>
              <w:t>26</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812" w:history="1">
            <w:r w:rsidR="00DA2A6E" w:rsidRPr="00F5205B">
              <w:rPr>
                <w:rStyle w:val="Hyperlink"/>
                <w:b/>
                <w:noProof/>
              </w:rPr>
              <w:t>3.1.4.</w:t>
            </w:r>
            <w:r w:rsidR="00DA2A6E">
              <w:rPr>
                <w:noProof/>
                <w:lang w:eastAsia="en-US"/>
              </w:rPr>
              <w:tab/>
            </w:r>
            <w:r w:rsidR="00DA2A6E" w:rsidRPr="00F5205B">
              <w:rPr>
                <w:rStyle w:val="Hyperlink"/>
                <w:b/>
                <w:noProof/>
              </w:rPr>
              <w:t>Sponsor Requirements</w:t>
            </w:r>
            <w:r w:rsidR="00DA2A6E">
              <w:rPr>
                <w:noProof/>
                <w:webHidden/>
              </w:rPr>
              <w:tab/>
            </w:r>
            <w:r w:rsidR="00DA2A6E">
              <w:rPr>
                <w:noProof/>
                <w:webHidden/>
              </w:rPr>
              <w:fldChar w:fldCharType="begin"/>
            </w:r>
            <w:r w:rsidR="00DA2A6E">
              <w:rPr>
                <w:noProof/>
                <w:webHidden/>
              </w:rPr>
              <w:instrText xml:space="preserve"> PAGEREF _Toc385663812 \h </w:instrText>
            </w:r>
            <w:r w:rsidR="00DA2A6E">
              <w:rPr>
                <w:noProof/>
                <w:webHidden/>
              </w:rPr>
            </w:r>
            <w:r w:rsidR="00DA2A6E">
              <w:rPr>
                <w:noProof/>
                <w:webHidden/>
              </w:rPr>
              <w:fldChar w:fldCharType="separate"/>
            </w:r>
            <w:r w:rsidR="00AC3537">
              <w:rPr>
                <w:noProof/>
                <w:webHidden/>
              </w:rPr>
              <w:t>26</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813" w:history="1">
            <w:r w:rsidR="00DA2A6E" w:rsidRPr="00F5205B">
              <w:rPr>
                <w:rStyle w:val="Hyperlink"/>
                <w:b/>
                <w:noProof/>
              </w:rPr>
              <w:t>3.1.5.</w:t>
            </w:r>
            <w:r w:rsidR="00DA2A6E">
              <w:rPr>
                <w:noProof/>
                <w:lang w:eastAsia="en-US"/>
              </w:rPr>
              <w:tab/>
            </w:r>
            <w:r w:rsidR="00DA2A6E" w:rsidRPr="00F5205B">
              <w:rPr>
                <w:rStyle w:val="Hyperlink"/>
                <w:b/>
                <w:noProof/>
              </w:rPr>
              <w:t>Charity Requirements</w:t>
            </w:r>
            <w:r w:rsidR="00DA2A6E">
              <w:rPr>
                <w:noProof/>
                <w:webHidden/>
              </w:rPr>
              <w:tab/>
            </w:r>
            <w:r w:rsidR="00DA2A6E">
              <w:rPr>
                <w:noProof/>
                <w:webHidden/>
              </w:rPr>
              <w:fldChar w:fldCharType="begin"/>
            </w:r>
            <w:r w:rsidR="00DA2A6E">
              <w:rPr>
                <w:noProof/>
                <w:webHidden/>
              </w:rPr>
              <w:instrText xml:space="preserve"> PAGEREF _Toc385663813 \h </w:instrText>
            </w:r>
            <w:r w:rsidR="00DA2A6E">
              <w:rPr>
                <w:noProof/>
                <w:webHidden/>
              </w:rPr>
            </w:r>
            <w:r w:rsidR="00DA2A6E">
              <w:rPr>
                <w:noProof/>
                <w:webHidden/>
              </w:rPr>
              <w:fldChar w:fldCharType="separate"/>
            </w:r>
            <w:r w:rsidR="00AC3537">
              <w:rPr>
                <w:noProof/>
                <w:webHidden/>
              </w:rPr>
              <w:t>27</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814" w:history="1">
            <w:r w:rsidR="00DA2A6E" w:rsidRPr="00F5205B">
              <w:rPr>
                <w:rStyle w:val="Hyperlink"/>
                <w:b/>
                <w:noProof/>
              </w:rPr>
              <w:t>3.1.6.</w:t>
            </w:r>
            <w:r w:rsidR="00DA2A6E">
              <w:rPr>
                <w:noProof/>
                <w:lang w:eastAsia="en-US"/>
              </w:rPr>
              <w:tab/>
            </w:r>
            <w:r w:rsidR="00DA2A6E" w:rsidRPr="00F5205B">
              <w:rPr>
                <w:rStyle w:val="Hyperlink"/>
                <w:b/>
                <w:noProof/>
              </w:rPr>
              <w:t>Volunteer Requirements</w:t>
            </w:r>
            <w:r w:rsidR="00DA2A6E">
              <w:rPr>
                <w:noProof/>
                <w:webHidden/>
              </w:rPr>
              <w:tab/>
            </w:r>
            <w:r w:rsidR="00DA2A6E">
              <w:rPr>
                <w:noProof/>
                <w:webHidden/>
              </w:rPr>
              <w:fldChar w:fldCharType="begin"/>
            </w:r>
            <w:r w:rsidR="00DA2A6E">
              <w:rPr>
                <w:noProof/>
                <w:webHidden/>
              </w:rPr>
              <w:instrText xml:space="preserve"> PAGEREF _Toc385663814 \h </w:instrText>
            </w:r>
            <w:r w:rsidR="00DA2A6E">
              <w:rPr>
                <w:noProof/>
                <w:webHidden/>
              </w:rPr>
            </w:r>
            <w:r w:rsidR="00DA2A6E">
              <w:rPr>
                <w:noProof/>
                <w:webHidden/>
              </w:rPr>
              <w:fldChar w:fldCharType="separate"/>
            </w:r>
            <w:r w:rsidR="00AC3537">
              <w:rPr>
                <w:noProof/>
                <w:webHidden/>
              </w:rPr>
              <w:t>27</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815" w:history="1">
            <w:r w:rsidR="00DA2A6E" w:rsidRPr="00F5205B">
              <w:rPr>
                <w:rStyle w:val="Hyperlink"/>
                <w:b/>
                <w:noProof/>
              </w:rPr>
              <w:t>3.1.7.</w:t>
            </w:r>
            <w:r w:rsidR="00DA2A6E">
              <w:rPr>
                <w:noProof/>
                <w:lang w:eastAsia="en-US"/>
              </w:rPr>
              <w:tab/>
            </w:r>
            <w:r w:rsidR="00DA2A6E" w:rsidRPr="00F5205B">
              <w:rPr>
                <w:rStyle w:val="Hyperlink"/>
                <w:b/>
                <w:noProof/>
              </w:rPr>
              <w:t>Administrator Requirements</w:t>
            </w:r>
            <w:r w:rsidR="00DA2A6E">
              <w:rPr>
                <w:noProof/>
                <w:webHidden/>
              </w:rPr>
              <w:tab/>
            </w:r>
            <w:r w:rsidR="00DA2A6E">
              <w:rPr>
                <w:noProof/>
                <w:webHidden/>
              </w:rPr>
              <w:fldChar w:fldCharType="begin"/>
            </w:r>
            <w:r w:rsidR="00DA2A6E">
              <w:rPr>
                <w:noProof/>
                <w:webHidden/>
              </w:rPr>
              <w:instrText xml:space="preserve"> PAGEREF _Toc385663815 \h </w:instrText>
            </w:r>
            <w:r w:rsidR="00DA2A6E">
              <w:rPr>
                <w:noProof/>
                <w:webHidden/>
              </w:rPr>
            </w:r>
            <w:r w:rsidR="00DA2A6E">
              <w:rPr>
                <w:noProof/>
                <w:webHidden/>
              </w:rPr>
              <w:fldChar w:fldCharType="separate"/>
            </w:r>
            <w:r w:rsidR="00AC3537">
              <w:rPr>
                <w:noProof/>
                <w:webHidden/>
              </w:rPr>
              <w:t>27</w:t>
            </w:r>
            <w:r w:rsidR="00DA2A6E">
              <w:rPr>
                <w:noProof/>
                <w:webHidden/>
              </w:rPr>
              <w:fldChar w:fldCharType="end"/>
            </w:r>
          </w:hyperlink>
        </w:p>
        <w:p w:rsidR="00DA2A6E" w:rsidRDefault="007E77CE">
          <w:pPr>
            <w:pStyle w:val="TOC2"/>
            <w:tabs>
              <w:tab w:val="left" w:pos="880"/>
              <w:tab w:val="right" w:leader="hyphen" w:pos="9809"/>
            </w:tabs>
            <w:rPr>
              <w:noProof/>
              <w:lang w:eastAsia="en-US"/>
            </w:rPr>
          </w:pPr>
          <w:hyperlink w:anchor="_Toc385663816" w:history="1">
            <w:r w:rsidR="00DA2A6E" w:rsidRPr="00F5205B">
              <w:rPr>
                <w:rStyle w:val="Hyperlink"/>
                <w:b/>
                <w:noProof/>
              </w:rPr>
              <w:t>3.2.</w:t>
            </w:r>
            <w:r w:rsidR="00DA2A6E">
              <w:rPr>
                <w:noProof/>
                <w:lang w:eastAsia="en-US"/>
              </w:rPr>
              <w:tab/>
            </w:r>
            <w:r w:rsidR="00DA2A6E" w:rsidRPr="00F5205B">
              <w:rPr>
                <w:rStyle w:val="Hyperlink"/>
                <w:b/>
                <w:noProof/>
              </w:rPr>
              <w:t>System Requirement Specification</w:t>
            </w:r>
            <w:r w:rsidR="00DA2A6E">
              <w:rPr>
                <w:noProof/>
                <w:webHidden/>
              </w:rPr>
              <w:tab/>
            </w:r>
            <w:r w:rsidR="00DA2A6E">
              <w:rPr>
                <w:noProof/>
                <w:webHidden/>
              </w:rPr>
              <w:fldChar w:fldCharType="begin"/>
            </w:r>
            <w:r w:rsidR="00DA2A6E">
              <w:rPr>
                <w:noProof/>
                <w:webHidden/>
              </w:rPr>
              <w:instrText xml:space="preserve"> PAGEREF _Toc385663816 \h </w:instrText>
            </w:r>
            <w:r w:rsidR="00DA2A6E">
              <w:rPr>
                <w:noProof/>
                <w:webHidden/>
              </w:rPr>
            </w:r>
            <w:r w:rsidR="00DA2A6E">
              <w:rPr>
                <w:noProof/>
                <w:webHidden/>
              </w:rPr>
              <w:fldChar w:fldCharType="separate"/>
            </w:r>
            <w:r w:rsidR="00AC3537">
              <w:rPr>
                <w:noProof/>
                <w:webHidden/>
              </w:rPr>
              <w:t>27</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817" w:history="1">
            <w:r w:rsidR="00DA2A6E" w:rsidRPr="00F5205B">
              <w:rPr>
                <w:rStyle w:val="Hyperlink"/>
                <w:b/>
                <w:noProof/>
              </w:rPr>
              <w:t>3.2.1.</w:t>
            </w:r>
            <w:r w:rsidR="00DA2A6E">
              <w:rPr>
                <w:noProof/>
                <w:lang w:eastAsia="en-US"/>
              </w:rPr>
              <w:tab/>
            </w:r>
            <w:r w:rsidR="00DA2A6E" w:rsidRPr="00F5205B">
              <w:rPr>
                <w:rStyle w:val="Hyperlink"/>
                <w:b/>
                <w:noProof/>
              </w:rPr>
              <w:t>External Interface Requirement</w:t>
            </w:r>
            <w:r w:rsidR="00DA2A6E">
              <w:rPr>
                <w:noProof/>
                <w:webHidden/>
              </w:rPr>
              <w:tab/>
            </w:r>
            <w:r w:rsidR="00DA2A6E">
              <w:rPr>
                <w:noProof/>
                <w:webHidden/>
              </w:rPr>
              <w:fldChar w:fldCharType="begin"/>
            </w:r>
            <w:r w:rsidR="00DA2A6E">
              <w:rPr>
                <w:noProof/>
                <w:webHidden/>
              </w:rPr>
              <w:instrText xml:space="preserve"> PAGEREF _Toc385663817 \h </w:instrText>
            </w:r>
            <w:r w:rsidR="00DA2A6E">
              <w:rPr>
                <w:noProof/>
                <w:webHidden/>
              </w:rPr>
            </w:r>
            <w:r w:rsidR="00DA2A6E">
              <w:rPr>
                <w:noProof/>
                <w:webHidden/>
              </w:rPr>
              <w:fldChar w:fldCharType="separate"/>
            </w:r>
            <w:r w:rsidR="00AC3537">
              <w:rPr>
                <w:noProof/>
                <w:webHidden/>
              </w:rPr>
              <w:t>27</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18" w:history="1">
            <w:r w:rsidR="00DA2A6E" w:rsidRPr="00F5205B">
              <w:rPr>
                <w:rStyle w:val="Hyperlink"/>
                <w:noProof/>
              </w:rPr>
              <w:t>3.2.1.1.</w:t>
            </w:r>
            <w:r w:rsidR="00DA2A6E">
              <w:rPr>
                <w:noProof/>
                <w:lang w:eastAsia="en-US"/>
              </w:rPr>
              <w:tab/>
            </w:r>
            <w:r w:rsidR="00DA2A6E" w:rsidRPr="00F5205B">
              <w:rPr>
                <w:rStyle w:val="Hyperlink"/>
                <w:noProof/>
              </w:rPr>
              <w:t>User Interfaces</w:t>
            </w:r>
            <w:r w:rsidR="00DA2A6E">
              <w:rPr>
                <w:noProof/>
                <w:webHidden/>
              </w:rPr>
              <w:tab/>
            </w:r>
            <w:r w:rsidR="00DA2A6E">
              <w:rPr>
                <w:noProof/>
                <w:webHidden/>
              </w:rPr>
              <w:fldChar w:fldCharType="begin"/>
            </w:r>
            <w:r w:rsidR="00DA2A6E">
              <w:rPr>
                <w:noProof/>
                <w:webHidden/>
              </w:rPr>
              <w:instrText xml:space="preserve"> PAGEREF _Toc385663818 \h </w:instrText>
            </w:r>
            <w:r w:rsidR="00DA2A6E">
              <w:rPr>
                <w:noProof/>
                <w:webHidden/>
              </w:rPr>
            </w:r>
            <w:r w:rsidR="00DA2A6E">
              <w:rPr>
                <w:noProof/>
                <w:webHidden/>
              </w:rPr>
              <w:fldChar w:fldCharType="separate"/>
            </w:r>
            <w:r w:rsidR="00AC3537">
              <w:rPr>
                <w:noProof/>
                <w:webHidden/>
              </w:rPr>
              <w:t>27</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19" w:history="1">
            <w:r w:rsidR="00DA2A6E" w:rsidRPr="00F5205B">
              <w:rPr>
                <w:rStyle w:val="Hyperlink"/>
                <w:noProof/>
              </w:rPr>
              <w:t>3.2.1.2.</w:t>
            </w:r>
            <w:r w:rsidR="00DA2A6E">
              <w:rPr>
                <w:noProof/>
                <w:lang w:eastAsia="en-US"/>
              </w:rPr>
              <w:tab/>
            </w:r>
            <w:r w:rsidR="00DA2A6E" w:rsidRPr="00F5205B">
              <w:rPr>
                <w:rStyle w:val="Hyperlink"/>
                <w:noProof/>
              </w:rPr>
              <w:t>Hardware Interfaces</w:t>
            </w:r>
            <w:r w:rsidR="00DA2A6E">
              <w:rPr>
                <w:noProof/>
                <w:webHidden/>
              </w:rPr>
              <w:tab/>
            </w:r>
            <w:r w:rsidR="00DA2A6E">
              <w:rPr>
                <w:noProof/>
                <w:webHidden/>
              </w:rPr>
              <w:fldChar w:fldCharType="begin"/>
            </w:r>
            <w:r w:rsidR="00DA2A6E">
              <w:rPr>
                <w:noProof/>
                <w:webHidden/>
              </w:rPr>
              <w:instrText xml:space="preserve"> PAGEREF _Toc385663819 \h </w:instrText>
            </w:r>
            <w:r w:rsidR="00DA2A6E">
              <w:rPr>
                <w:noProof/>
                <w:webHidden/>
              </w:rPr>
            </w:r>
            <w:r w:rsidR="00DA2A6E">
              <w:rPr>
                <w:noProof/>
                <w:webHidden/>
              </w:rPr>
              <w:fldChar w:fldCharType="separate"/>
            </w:r>
            <w:r w:rsidR="00AC3537">
              <w:rPr>
                <w:noProof/>
                <w:webHidden/>
              </w:rPr>
              <w:t>28</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20" w:history="1">
            <w:r w:rsidR="00DA2A6E" w:rsidRPr="00F5205B">
              <w:rPr>
                <w:rStyle w:val="Hyperlink"/>
                <w:noProof/>
              </w:rPr>
              <w:t>3.2.1.3.</w:t>
            </w:r>
            <w:r w:rsidR="00DA2A6E">
              <w:rPr>
                <w:noProof/>
                <w:lang w:eastAsia="en-US"/>
              </w:rPr>
              <w:tab/>
            </w:r>
            <w:r w:rsidR="00DA2A6E" w:rsidRPr="00F5205B">
              <w:rPr>
                <w:rStyle w:val="Hyperlink"/>
                <w:noProof/>
              </w:rPr>
              <w:t>Software Interfaces</w:t>
            </w:r>
            <w:r w:rsidR="00DA2A6E">
              <w:rPr>
                <w:noProof/>
                <w:webHidden/>
              </w:rPr>
              <w:tab/>
            </w:r>
            <w:r w:rsidR="00DA2A6E">
              <w:rPr>
                <w:noProof/>
                <w:webHidden/>
              </w:rPr>
              <w:fldChar w:fldCharType="begin"/>
            </w:r>
            <w:r w:rsidR="00DA2A6E">
              <w:rPr>
                <w:noProof/>
                <w:webHidden/>
              </w:rPr>
              <w:instrText xml:space="preserve"> PAGEREF _Toc385663820 \h </w:instrText>
            </w:r>
            <w:r w:rsidR="00DA2A6E">
              <w:rPr>
                <w:noProof/>
                <w:webHidden/>
              </w:rPr>
            </w:r>
            <w:r w:rsidR="00DA2A6E">
              <w:rPr>
                <w:noProof/>
                <w:webHidden/>
              </w:rPr>
              <w:fldChar w:fldCharType="separate"/>
            </w:r>
            <w:r w:rsidR="00AC3537">
              <w:rPr>
                <w:noProof/>
                <w:webHidden/>
              </w:rPr>
              <w:t>29</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821" w:history="1">
            <w:r w:rsidR="00DA2A6E" w:rsidRPr="00F5205B">
              <w:rPr>
                <w:rStyle w:val="Hyperlink"/>
                <w:b/>
                <w:noProof/>
              </w:rPr>
              <w:t>3.2.2.</w:t>
            </w:r>
            <w:r w:rsidR="00DA2A6E">
              <w:rPr>
                <w:noProof/>
                <w:lang w:eastAsia="en-US"/>
              </w:rPr>
              <w:tab/>
            </w:r>
            <w:r w:rsidR="00DA2A6E" w:rsidRPr="00F5205B">
              <w:rPr>
                <w:rStyle w:val="Hyperlink"/>
                <w:b/>
                <w:noProof/>
              </w:rPr>
              <w:t>System Features</w:t>
            </w:r>
            <w:r w:rsidR="00DA2A6E">
              <w:rPr>
                <w:noProof/>
                <w:webHidden/>
              </w:rPr>
              <w:tab/>
            </w:r>
            <w:r w:rsidR="00DA2A6E">
              <w:rPr>
                <w:noProof/>
                <w:webHidden/>
              </w:rPr>
              <w:fldChar w:fldCharType="begin"/>
            </w:r>
            <w:r w:rsidR="00DA2A6E">
              <w:rPr>
                <w:noProof/>
                <w:webHidden/>
              </w:rPr>
              <w:instrText xml:space="preserve"> PAGEREF _Toc385663821 \h </w:instrText>
            </w:r>
            <w:r w:rsidR="00DA2A6E">
              <w:rPr>
                <w:noProof/>
                <w:webHidden/>
              </w:rPr>
            </w:r>
            <w:r w:rsidR="00DA2A6E">
              <w:rPr>
                <w:noProof/>
                <w:webHidden/>
              </w:rPr>
              <w:fldChar w:fldCharType="separate"/>
            </w:r>
            <w:r w:rsidR="00AC3537">
              <w:rPr>
                <w:noProof/>
                <w:webHidden/>
              </w:rPr>
              <w:t>29</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22" w:history="1">
            <w:r w:rsidR="00DA2A6E" w:rsidRPr="00F5205B">
              <w:rPr>
                <w:rStyle w:val="Hyperlink"/>
                <w:noProof/>
              </w:rPr>
              <w:t>3.2.3.1.</w:t>
            </w:r>
            <w:r w:rsidR="00DA2A6E">
              <w:rPr>
                <w:noProof/>
                <w:lang w:eastAsia="en-US"/>
              </w:rPr>
              <w:tab/>
            </w:r>
            <w:r w:rsidR="00DA2A6E" w:rsidRPr="00F5205B">
              <w:rPr>
                <w:rStyle w:val="Hyperlink"/>
                <w:noProof/>
              </w:rPr>
              <w:t>Overall Use case diagram</w:t>
            </w:r>
            <w:r w:rsidR="00DA2A6E">
              <w:rPr>
                <w:noProof/>
                <w:webHidden/>
              </w:rPr>
              <w:tab/>
            </w:r>
            <w:r w:rsidR="00DA2A6E">
              <w:rPr>
                <w:noProof/>
                <w:webHidden/>
              </w:rPr>
              <w:fldChar w:fldCharType="begin"/>
            </w:r>
            <w:r w:rsidR="00DA2A6E">
              <w:rPr>
                <w:noProof/>
                <w:webHidden/>
              </w:rPr>
              <w:instrText xml:space="preserve"> PAGEREF _Toc385663822 \h </w:instrText>
            </w:r>
            <w:r w:rsidR="00DA2A6E">
              <w:rPr>
                <w:noProof/>
                <w:webHidden/>
              </w:rPr>
            </w:r>
            <w:r w:rsidR="00DA2A6E">
              <w:rPr>
                <w:noProof/>
                <w:webHidden/>
              </w:rPr>
              <w:fldChar w:fldCharType="separate"/>
            </w:r>
            <w:r w:rsidR="00AC3537">
              <w:rPr>
                <w:noProof/>
                <w:webHidden/>
              </w:rPr>
              <w:t>29</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23" w:history="1">
            <w:r w:rsidR="00DA2A6E" w:rsidRPr="00F5205B">
              <w:rPr>
                <w:rStyle w:val="Hyperlink"/>
                <w:noProof/>
              </w:rPr>
              <w:t>3.2.3.2.</w:t>
            </w:r>
            <w:r w:rsidR="00DA2A6E">
              <w:rPr>
                <w:noProof/>
                <w:lang w:eastAsia="en-US"/>
              </w:rPr>
              <w:tab/>
            </w:r>
            <w:r w:rsidR="00DA2A6E" w:rsidRPr="00F5205B">
              <w:rPr>
                <w:rStyle w:val="Hyperlink"/>
                <w:noProof/>
              </w:rPr>
              <w:t>(Guest) Register</w:t>
            </w:r>
            <w:r w:rsidR="00DA2A6E">
              <w:rPr>
                <w:noProof/>
                <w:webHidden/>
              </w:rPr>
              <w:tab/>
            </w:r>
            <w:r w:rsidR="00DA2A6E">
              <w:rPr>
                <w:noProof/>
                <w:webHidden/>
              </w:rPr>
              <w:fldChar w:fldCharType="begin"/>
            </w:r>
            <w:r w:rsidR="00DA2A6E">
              <w:rPr>
                <w:noProof/>
                <w:webHidden/>
              </w:rPr>
              <w:instrText xml:space="preserve"> PAGEREF _Toc385663823 \h </w:instrText>
            </w:r>
            <w:r w:rsidR="00DA2A6E">
              <w:rPr>
                <w:noProof/>
                <w:webHidden/>
              </w:rPr>
            </w:r>
            <w:r w:rsidR="00DA2A6E">
              <w:rPr>
                <w:noProof/>
                <w:webHidden/>
              </w:rPr>
              <w:fldChar w:fldCharType="separate"/>
            </w:r>
            <w:r w:rsidR="00AC3537">
              <w:rPr>
                <w:noProof/>
                <w:webHidden/>
              </w:rPr>
              <w:t>31</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24" w:history="1">
            <w:r w:rsidR="00DA2A6E" w:rsidRPr="00F5205B">
              <w:rPr>
                <w:rStyle w:val="Hyperlink"/>
                <w:noProof/>
              </w:rPr>
              <w:t>3.2.3.3.</w:t>
            </w:r>
            <w:r w:rsidR="00DA2A6E">
              <w:rPr>
                <w:noProof/>
                <w:lang w:eastAsia="en-US"/>
              </w:rPr>
              <w:tab/>
            </w:r>
            <w:r w:rsidR="00DA2A6E" w:rsidRPr="00F5205B">
              <w:rPr>
                <w:rStyle w:val="Hyperlink"/>
                <w:noProof/>
              </w:rPr>
              <w:t>(Authorized User) Edit Profile</w:t>
            </w:r>
            <w:r w:rsidR="00DA2A6E">
              <w:rPr>
                <w:noProof/>
                <w:webHidden/>
              </w:rPr>
              <w:tab/>
            </w:r>
            <w:r w:rsidR="00DA2A6E">
              <w:rPr>
                <w:noProof/>
                <w:webHidden/>
              </w:rPr>
              <w:fldChar w:fldCharType="begin"/>
            </w:r>
            <w:r w:rsidR="00DA2A6E">
              <w:rPr>
                <w:noProof/>
                <w:webHidden/>
              </w:rPr>
              <w:instrText xml:space="preserve"> PAGEREF _Toc385663824 \h </w:instrText>
            </w:r>
            <w:r w:rsidR="00DA2A6E">
              <w:rPr>
                <w:noProof/>
                <w:webHidden/>
              </w:rPr>
            </w:r>
            <w:r w:rsidR="00DA2A6E">
              <w:rPr>
                <w:noProof/>
                <w:webHidden/>
              </w:rPr>
              <w:fldChar w:fldCharType="separate"/>
            </w:r>
            <w:r w:rsidR="00AC3537">
              <w:rPr>
                <w:noProof/>
                <w:webHidden/>
              </w:rPr>
              <w:t>32</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25" w:history="1">
            <w:r w:rsidR="00DA2A6E" w:rsidRPr="00F5205B">
              <w:rPr>
                <w:rStyle w:val="Hyperlink"/>
                <w:noProof/>
              </w:rPr>
              <w:t>3.2.3.4.</w:t>
            </w:r>
            <w:r w:rsidR="00DA2A6E">
              <w:rPr>
                <w:noProof/>
                <w:lang w:eastAsia="en-US"/>
              </w:rPr>
              <w:tab/>
            </w:r>
            <w:r w:rsidR="00DA2A6E" w:rsidRPr="00F5205B">
              <w:rPr>
                <w:rStyle w:val="Hyperlink"/>
                <w:noProof/>
              </w:rPr>
              <w:t>(Authorized) Logout</w:t>
            </w:r>
            <w:r w:rsidR="00DA2A6E">
              <w:rPr>
                <w:noProof/>
                <w:webHidden/>
              </w:rPr>
              <w:tab/>
            </w:r>
            <w:r w:rsidR="00DA2A6E">
              <w:rPr>
                <w:noProof/>
                <w:webHidden/>
              </w:rPr>
              <w:fldChar w:fldCharType="begin"/>
            </w:r>
            <w:r w:rsidR="00DA2A6E">
              <w:rPr>
                <w:noProof/>
                <w:webHidden/>
              </w:rPr>
              <w:instrText xml:space="preserve"> PAGEREF _Toc385663825 \h </w:instrText>
            </w:r>
            <w:r w:rsidR="00DA2A6E">
              <w:rPr>
                <w:noProof/>
                <w:webHidden/>
              </w:rPr>
            </w:r>
            <w:r w:rsidR="00DA2A6E">
              <w:rPr>
                <w:noProof/>
                <w:webHidden/>
              </w:rPr>
              <w:fldChar w:fldCharType="separate"/>
            </w:r>
            <w:r w:rsidR="00AC3537">
              <w:rPr>
                <w:noProof/>
                <w:webHidden/>
              </w:rPr>
              <w:t>35</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26" w:history="1">
            <w:r w:rsidR="00DA2A6E" w:rsidRPr="00F5205B">
              <w:rPr>
                <w:rStyle w:val="Hyperlink"/>
                <w:noProof/>
              </w:rPr>
              <w:t>3.2.3.5.</w:t>
            </w:r>
            <w:r w:rsidR="00DA2A6E">
              <w:rPr>
                <w:noProof/>
                <w:lang w:eastAsia="en-US"/>
              </w:rPr>
              <w:tab/>
            </w:r>
            <w:r w:rsidR="00DA2A6E" w:rsidRPr="00F5205B">
              <w:rPr>
                <w:rStyle w:val="Hyperlink"/>
                <w:noProof/>
              </w:rPr>
              <w:t>(Guest) View News</w:t>
            </w:r>
            <w:r w:rsidR="00DA2A6E">
              <w:rPr>
                <w:noProof/>
                <w:webHidden/>
              </w:rPr>
              <w:tab/>
            </w:r>
            <w:r w:rsidR="00DA2A6E">
              <w:rPr>
                <w:noProof/>
                <w:webHidden/>
              </w:rPr>
              <w:fldChar w:fldCharType="begin"/>
            </w:r>
            <w:r w:rsidR="00DA2A6E">
              <w:rPr>
                <w:noProof/>
                <w:webHidden/>
              </w:rPr>
              <w:instrText xml:space="preserve"> PAGEREF _Toc385663826 \h </w:instrText>
            </w:r>
            <w:r w:rsidR="00DA2A6E">
              <w:rPr>
                <w:noProof/>
                <w:webHidden/>
              </w:rPr>
            </w:r>
            <w:r w:rsidR="00DA2A6E">
              <w:rPr>
                <w:noProof/>
                <w:webHidden/>
              </w:rPr>
              <w:fldChar w:fldCharType="separate"/>
            </w:r>
            <w:r w:rsidR="00AC3537">
              <w:rPr>
                <w:noProof/>
                <w:webHidden/>
              </w:rPr>
              <w:t>36</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27" w:history="1">
            <w:r w:rsidR="00DA2A6E" w:rsidRPr="00F5205B">
              <w:rPr>
                <w:rStyle w:val="Hyperlink"/>
                <w:noProof/>
              </w:rPr>
              <w:t>3.2.3.6.</w:t>
            </w:r>
            <w:r w:rsidR="00DA2A6E">
              <w:rPr>
                <w:noProof/>
                <w:lang w:eastAsia="en-US"/>
              </w:rPr>
              <w:tab/>
            </w:r>
            <w:r w:rsidR="00DA2A6E" w:rsidRPr="00F5205B">
              <w:rPr>
                <w:rStyle w:val="Hyperlink"/>
                <w:noProof/>
              </w:rPr>
              <w:t>(Guest) Get New Feed</w:t>
            </w:r>
            <w:r w:rsidR="00DA2A6E">
              <w:rPr>
                <w:noProof/>
                <w:webHidden/>
              </w:rPr>
              <w:tab/>
            </w:r>
            <w:r w:rsidR="00DA2A6E">
              <w:rPr>
                <w:noProof/>
                <w:webHidden/>
              </w:rPr>
              <w:fldChar w:fldCharType="begin"/>
            </w:r>
            <w:r w:rsidR="00DA2A6E">
              <w:rPr>
                <w:noProof/>
                <w:webHidden/>
              </w:rPr>
              <w:instrText xml:space="preserve"> PAGEREF _Toc385663827 \h </w:instrText>
            </w:r>
            <w:r w:rsidR="00DA2A6E">
              <w:rPr>
                <w:noProof/>
                <w:webHidden/>
              </w:rPr>
            </w:r>
            <w:r w:rsidR="00DA2A6E">
              <w:rPr>
                <w:noProof/>
                <w:webHidden/>
              </w:rPr>
              <w:fldChar w:fldCharType="separate"/>
            </w:r>
            <w:r w:rsidR="00AC3537">
              <w:rPr>
                <w:noProof/>
                <w:webHidden/>
              </w:rPr>
              <w:t>37</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28" w:history="1">
            <w:r w:rsidR="00DA2A6E" w:rsidRPr="00F5205B">
              <w:rPr>
                <w:rStyle w:val="Hyperlink"/>
                <w:noProof/>
              </w:rPr>
              <w:t>3.2.3.7.</w:t>
            </w:r>
            <w:r w:rsidR="00DA2A6E">
              <w:rPr>
                <w:noProof/>
                <w:lang w:eastAsia="en-US"/>
              </w:rPr>
              <w:tab/>
            </w:r>
            <w:r w:rsidR="00DA2A6E" w:rsidRPr="00F5205B">
              <w:rPr>
                <w:rStyle w:val="Hyperlink"/>
                <w:noProof/>
              </w:rPr>
              <w:t>(Admin) Manage University</w:t>
            </w:r>
            <w:r w:rsidR="00DA2A6E">
              <w:rPr>
                <w:noProof/>
                <w:webHidden/>
              </w:rPr>
              <w:tab/>
            </w:r>
            <w:r w:rsidR="00DA2A6E">
              <w:rPr>
                <w:noProof/>
                <w:webHidden/>
              </w:rPr>
              <w:fldChar w:fldCharType="begin"/>
            </w:r>
            <w:r w:rsidR="00DA2A6E">
              <w:rPr>
                <w:noProof/>
                <w:webHidden/>
              </w:rPr>
              <w:instrText xml:space="preserve"> PAGEREF _Toc385663828 \h </w:instrText>
            </w:r>
            <w:r w:rsidR="00DA2A6E">
              <w:rPr>
                <w:noProof/>
                <w:webHidden/>
              </w:rPr>
            </w:r>
            <w:r w:rsidR="00DA2A6E">
              <w:rPr>
                <w:noProof/>
                <w:webHidden/>
              </w:rPr>
              <w:fldChar w:fldCharType="separate"/>
            </w:r>
            <w:r w:rsidR="00AC3537">
              <w:rPr>
                <w:noProof/>
                <w:webHidden/>
              </w:rPr>
              <w:t>38</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29" w:history="1">
            <w:r w:rsidR="00DA2A6E" w:rsidRPr="00F5205B">
              <w:rPr>
                <w:rStyle w:val="Hyperlink"/>
                <w:noProof/>
              </w:rPr>
              <w:t>3.2.3.8.</w:t>
            </w:r>
            <w:r w:rsidR="00DA2A6E">
              <w:rPr>
                <w:noProof/>
                <w:lang w:eastAsia="en-US"/>
              </w:rPr>
              <w:tab/>
            </w:r>
            <w:r w:rsidR="00DA2A6E" w:rsidRPr="00F5205B">
              <w:rPr>
                <w:rStyle w:val="Hyperlink"/>
                <w:noProof/>
              </w:rPr>
              <w:t>(Admin) Manage University – Add new university</w:t>
            </w:r>
            <w:r w:rsidR="00DA2A6E">
              <w:rPr>
                <w:noProof/>
                <w:webHidden/>
              </w:rPr>
              <w:tab/>
            </w:r>
            <w:r w:rsidR="00DA2A6E">
              <w:rPr>
                <w:noProof/>
                <w:webHidden/>
              </w:rPr>
              <w:fldChar w:fldCharType="begin"/>
            </w:r>
            <w:r w:rsidR="00DA2A6E">
              <w:rPr>
                <w:noProof/>
                <w:webHidden/>
              </w:rPr>
              <w:instrText xml:space="preserve"> PAGEREF _Toc385663829 \h </w:instrText>
            </w:r>
            <w:r w:rsidR="00DA2A6E">
              <w:rPr>
                <w:noProof/>
                <w:webHidden/>
              </w:rPr>
            </w:r>
            <w:r w:rsidR="00DA2A6E">
              <w:rPr>
                <w:noProof/>
                <w:webHidden/>
              </w:rPr>
              <w:fldChar w:fldCharType="separate"/>
            </w:r>
            <w:r w:rsidR="00AC3537">
              <w:rPr>
                <w:noProof/>
                <w:webHidden/>
              </w:rPr>
              <w:t>38</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30" w:history="1">
            <w:r w:rsidR="00DA2A6E" w:rsidRPr="00F5205B">
              <w:rPr>
                <w:rStyle w:val="Hyperlink"/>
                <w:noProof/>
              </w:rPr>
              <w:t>3.2.3.9.</w:t>
            </w:r>
            <w:r w:rsidR="00DA2A6E">
              <w:rPr>
                <w:noProof/>
                <w:lang w:eastAsia="en-US"/>
              </w:rPr>
              <w:tab/>
            </w:r>
            <w:r w:rsidR="00DA2A6E" w:rsidRPr="00F5205B">
              <w:rPr>
                <w:rStyle w:val="Hyperlink"/>
                <w:noProof/>
              </w:rPr>
              <w:t>(Admin) Manage University – Edit university information</w:t>
            </w:r>
            <w:r w:rsidR="00DA2A6E">
              <w:rPr>
                <w:noProof/>
                <w:webHidden/>
              </w:rPr>
              <w:tab/>
            </w:r>
            <w:r w:rsidR="00DA2A6E">
              <w:rPr>
                <w:noProof/>
                <w:webHidden/>
              </w:rPr>
              <w:fldChar w:fldCharType="begin"/>
            </w:r>
            <w:r w:rsidR="00DA2A6E">
              <w:rPr>
                <w:noProof/>
                <w:webHidden/>
              </w:rPr>
              <w:instrText xml:space="preserve"> PAGEREF _Toc385663830 \h </w:instrText>
            </w:r>
            <w:r w:rsidR="00DA2A6E">
              <w:rPr>
                <w:noProof/>
                <w:webHidden/>
              </w:rPr>
            </w:r>
            <w:r w:rsidR="00DA2A6E">
              <w:rPr>
                <w:noProof/>
                <w:webHidden/>
              </w:rPr>
              <w:fldChar w:fldCharType="separate"/>
            </w:r>
            <w:r w:rsidR="00AC3537">
              <w:rPr>
                <w:noProof/>
                <w:webHidden/>
              </w:rPr>
              <w:t>40</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31" w:history="1">
            <w:r w:rsidR="00DA2A6E" w:rsidRPr="00F5205B">
              <w:rPr>
                <w:rStyle w:val="Hyperlink"/>
                <w:noProof/>
              </w:rPr>
              <w:t>3.2.3.10.</w:t>
            </w:r>
            <w:r w:rsidR="00DA2A6E">
              <w:rPr>
                <w:noProof/>
                <w:lang w:eastAsia="en-US"/>
              </w:rPr>
              <w:tab/>
            </w:r>
            <w:r w:rsidR="00DA2A6E" w:rsidRPr="00F5205B">
              <w:rPr>
                <w:rStyle w:val="Hyperlink"/>
                <w:noProof/>
              </w:rPr>
              <w:t>(Admin) Manage Examination</w:t>
            </w:r>
            <w:r w:rsidR="00DA2A6E">
              <w:rPr>
                <w:noProof/>
                <w:webHidden/>
              </w:rPr>
              <w:tab/>
            </w:r>
            <w:r w:rsidR="00DA2A6E">
              <w:rPr>
                <w:noProof/>
                <w:webHidden/>
              </w:rPr>
              <w:fldChar w:fldCharType="begin"/>
            </w:r>
            <w:r w:rsidR="00DA2A6E">
              <w:rPr>
                <w:noProof/>
                <w:webHidden/>
              </w:rPr>
              <w:instrText xml:space="preserve"> PAGEREF _Toc385663831 \h </w:instrText>
            </w:r>
            <w:r w:rsidR="00DA2A6E">
              <w:rPr>
                <w:noProof/>
                <w:webHidden/>
              </w:rPr>
            </w:r>
            <w:r w:rsidR="00DA2A6E">
              <w:rPr>
                <w:noProof/>
                <w:webHidden/>
              </w:rPr>
              <w:fldChar w:fldCharType="separate"/>
            </w:r>
            <w:r w:rsidR="00AC3537">
              <w:rPr>
                <w:noProof/>
                <w:webHidden/>
              </w:rPr>
              <w:t>41</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32" w:history="1">
            <w:r w:rsidR="00DA2A6E" w:rsidRPr="00F5205B">
              <w:rPr>
                <w:rStyle w:val="Hyperlink"/>
                <w:noProof/>
              </w:rPr>
              <w:t>3.2.3.11.</w:t>
            </w:r>
            <w:r w:rsidR="00DA2A6E">
              <w:rPr>
                <w:noProof/>
                <w:lang w:eastAsia="en-US"/>
              </w:rPr>
              <w:tab/>
            </w:r>
            <w:r w:rsidR="00DA2A6E" w:rsidRPr="00F5205B">
              <w:rPr>
                <w:rStyle w:val="Hyperlink"/>
                <w:noProof/>
              </w:rPr>
              <w:t>(Admin) Manage Examination – Add new examination</w:t>
            </w:r>
            <w:r w:rsidR="00DA2A6E">
              <w:rPr>
                <w:noProof/>
                <w:webHidden/>
              </w:rPr>
              <w:tab/>
            </w:r>
            <w:r w:rsidR="00DA2A6E">
              <w:rPr>
                <w:noProof/>
                <w:webHidden/>
              </w:rPr>
              <w:fldChar w:fldCharType="begin"/>
            </w:r>
            <w:r w:rsidR="00DA2A6E">
              <w:rPr>
                <w:noProof/>
                <w:webHidden/>
              </w:rPr>
              <w:instrText xml:space="preserve"> PAGEREF _Toc385663832 \h </w:instrText>
            </w:r>
            <w:r w:rsidR="00DA2A6E">
              <w:rPr>
                <w:noProof/>
                <w:webHidden/>
              </w:rPr>
            </w:r>
            <w:r w:rsidR="00DA2A6E">
              <w:rPr>
                <w:noProof/>
                <w:webHidden/>
              </w:rPr>
              <w:fldChar w:fldCharType="separate"/>
            </w:r>
            <w:r w:rsidR="00AC3537">
              <w:rPr>
                <w:noProof/>
                <w:webHidden/>
              </w:rPr>
              <w:t>42</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33" w:history="1">
            <w:r w:rsidR="00DA2A6E" w:rsidRPr="00F5205B">
              <w:rPr>
                <w:rStyle w:val="Hyperlink"/>
                <w:noProof/>
              </w:rPr>
              <w:t>3.2.3.12.</w:t>
            </w:r>
            <w:r w:rsidR="00DA2A6E">
              <w:rPr>
                <w:noProof/>
                <w:lang w:eastAsia="en-US"/>
              </w:rPr>
              <w:tab/>
            </w:r>
            <w:r w:rsidR="00DA2A6E" w:rsidRPr="00F5205B">
              <w:rPr>
                <w:rStyle w:val="Hyperlink"/>
                <w:noProof/>
              </w:rPr>
              <w:t>(Admin) Manage Examination – Delete Examination</w:t>
            </w:r>
            <w:r w:rsidR="00DA2A6E">
              <w:rPr>
                <w:noProof/>
                <w:webHidden/>
              </w:rPr>
              <w:tab/>
            </w:r>
            <w:r w:rsidR="00DA2A6E">
              <w:rPr>
                <w:noProof/>
                <w:webHidden/>
              </w:rPr>
              <w:fldChar w:fldCharType="begin"/>
            </w:r>
            <w:r w:rsidR="00DA2A6E">
              <w:rPr>
                <w:noProof/>
                <w:webHidden/>
              </w:rPr>
              <w:instrText xml:space="preserve"> PAGEREF _Toc385663833 \h </w:instrText>
            </w:r>
            <w:r w:rsidR="00DA2A6E">
              <w:rPr>
                <w:noProof/>
                <w:webHidden/>
              </w:rPr>
            </w:r>
            <w:r w:rsidR="00DA2A6E">
              <w:rPr>
                <w:noProof/>
                <w:webHidden/>
              </w:rPr>
              <w:fldChar w:fldCharType="separate"/>
            </w:r>
            <w:r w:rsidR="00AC3537">
              <w:rPr>
                <w:noProof/>
                <w:webHidden/>
              </w:rPr>
              <w:t>44</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34" w:history="1">
            <w:r w:rsidR="00DA2A6E" w:rsidRPr="00F5205B">
              <w:rPr>
                <w:rStyle w:val="Hyperlink"/>
                <w:noProof/>
              </w:rPr>
              <w:t>3.2.3.13.</w:t>
            </w:r>
            <w:r w:rsidR="00DA2A6E">
              <w:rPr>
                <w:noProof/>
                <w:lang w:eastAsia="en-US"/>
              </w:rPr>
              <w:tab/>
            </w:r>
            <w:r w:rsidR="00DA2A6E" w:rsidRPr="00F5205B">
              <w:rPr>
                <w:rStyle w:val="Hyperlink"/>
                <w:noProof/>
              </w:rPr>
              <w:t>(Admin) Manage University Examination – Add new university examination</w:t>
            </w:r>
            <w:r w:rsidR="00DA2A6E">
              <w:rPr>
                <w:noProof/>
                <w:webHidden/>
              </w:rPr>
              <w:tab/>
            </w:r>
            <w:r w:rsidR="00DA2A6E">
              <w:rPr>
                <w:noProof/>
                <w:webHidden/>
              </w:rPr>
              <w:fldChar w:fldCharType="begin"/>
            </w:r>
            <w:r w:rsidR="00DA2A6E">
              <w:rPr>
                <w:noProof/>
                <w:webHidden/>
              </w:rPr>
              <w:instrText xml:space="preserve"> PAGEREF _Toc385663834 \h </w:instrText>
            </w:r>
            <w:r w:rsidR="00DA2A6E">
              <w:rPr>
                <w:noProof/>
                <w:webHidden/>
              </w:rPr>
            </w:r>
            <w:r w:rsidR="00DA2A6E">
              <w:rPr>
                <w:noProof/>
                <w:webHidden/>
              </w:rPr>
              <w:fldChar w:fldCharType="separate"/>
            </w:r>
            <w:r w:rsidR="00AC3537">
              <w:rPr>
                <w:noProof/>
                <w:webHidden/>
              </w:rPr>
              <w:t>45</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35" w:history="1">
            <w:r w:rsidR="00DA2A6E" w:rsidRPr="00F5205B">
              <w:rPr>
                <w:rStyle w:val="Hyperlink"/>
                <w:noProof/>
              </w:rPr>
              <w:t>3.2.3.14.</w:t>
            </w:r>
            <w:r w:rsidR="00DA2A6E">
              <w:rPr>
                <w:noProof/>
                <w:lang w:eastAsia="en-US"/>
              </w:rPr>
              <w:tab/>
            </w:r>
            <w:r w:rsidR="00DA2A6E" w:rsidRPr="00F5205B">
              <w:rPr>
                <w:rStyle w:val="Hyperlink"/>
                <w:noProof/>
              </w:rPr>
              <w:t>(Charity) Manage Charity Exam</w:t>
            </w:r>
            <w:r w:rsidR="00DA2A6E">
              <w:rPr>
                <w:noProof/>
                <w:webHidden/>
              </w:rPr>
              <w:tab/>
            </w:r>
            <w:r w:rsidR="00DA2A6E">
              <w:rPr>
                <w:noProof/>
                <w:webHidden/>
              </w:rPr>
              <w:fldChar w:fldCharType="begin"/>
            </w:r>
            <w:r w:rsidR="00DA2A6E">
              <w:rPr>
                <w:noProof/>
                <w:webHidden/>
              </w:rPr>
              <w:instrText xml:space="preserve"> PAGEREF _Toc385663835 \h </w:instrText>
            </w:r>
            <w:r w:rsidR="00DA2A6E">
              <w:rPr>
                <w:noProof/>
                <w:webHidden/>
              </w:rPr>
            </w:r>
            <w:r w:rsidR="00DA2A6E">
              <w:rPr>
                <w:noProof/>
                <w:webHidden/>
              </w:rPr>
              <w:fldChar w:fldCharType="separate"/>
            </w:r>
            <w:r w:rsidR="00AC3537">
              <w:rPr>
                <w:noProof/>
                <w:webHidden/>
              </w:rPr>
              <w:t>47</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36" w:history="1">
            <w:r w:rsidR="00DA2A6E" w:rsidRPr="00F5205B">
              <w:rPr>
                <w:rStyle w:val="Hyperlink"/>
                <w:noProof/>
              </w:rPr>
              <w:t>3.2.3.15.</w:t>
            </w:r>
            <w:r w:rsidR="00DA2A6E">
              <w:rPr>
                <w:noProof/>
                <w:lang w:eastAsia="en-US"/>
              </w:rPr>
              <w:tab/>
            </w:r>
            <w:r w:rsidR="00DA2A6E" w:rsidRPr="00F5205B">
              <w:rPr>
                <w:rStyle w:val="Hyperlink"/>
                <w:noProof/>
              </w:rPr>
              <w:t>(Charity) Manage Charity Exam – Add charity exam</w:t>
            </w:r>
            <w:r w:rsidR="00DA2A6E">
              <w:rPr>
                <w:noProof/>
                <w:webHidden/>
              </w:rPr>
              <w:tab/>
            </w:r>
            <w:r w:rsidR="00DA2A6E">
              <w:rPr>
                <w:noProof/>
                <w:webHidden/>
              </w:rPr>
              <w:fldChar w:fldCharType="begin"/>
            </w:r>
            <w:r w:rsidR="00DA2A6E">
              <w:rPr>
                <w:noProof/>
                <w:webHidden/>
              </w:rPr>
              <w:instrText xml:space="preserve"> PAGEREF _Toc385663836 \h </w:instrText>
            </w:r>
            <w:r w:rsidR="00DA2A6E">
              <w:rPr>
                <w:noProof/>
                <w:webHidden/>
              </w:rPr>
            </w:r>
            <w:r w:rsidR="00DA2A6E">
              <w:rPr>
                <w:noProof/>
                <w:webHidden/>
              </w:rPr>
              <w:fldChar w:fldCharType="separate"/>
            </w:r>
            <w:r w:rsidR="00AC3537">
              <w:rPr>
                <w:noProof/>
                <w:webHidden/>
              </w:rPr>
              <w:t>47</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37" w:history="1">
            <w:r w:rsidR="00DA2A6E" w:rsidRPr="00F5205B">
              <w:rPr>
                <w:rStyle w:val="Hyperlink"/>
                <w:noProof/>
              </w:rPr>
              <w:t>3.2.3.16.</w:t>
            </w:r>
            <w:r w:rsidR="00DA2A6E">
              <w:rPr>
                <w:noProof/>
                <w:lang w:eastAsia="en-US"/>
              </w:rPr>
              <w:tab/>
            </w:r>
            <w:r w:rsidR="00DA2A6E" w:rsidRPr="00F5205B">
              <w:rPr>
                <w:rStyle w:val="Hyperlink"/>
                <w:noProof/>
              </w:rPr>
              <w:t>(Charity) Manage Charity Exam – Edit Charity Exam</w:t>
            </w:r>
            <w:r w:rsidR="00DA2A6E">
              <w:rPr>
                <w:noProof/>
                <w:webHidden/>
              </w:rPr>
              <w:tab/>
            </w:r>
            <w:r w:rsidR="00DA2A6E">
              <w:rPr>
                <w:noProof/>
                <w:webHidden/>
              </w:rPr>
              <w:fldChar w:fldCharType="begin"/>
            </w:r>
            <w:r w:rsidR="00DA2A6E">
              <w:rPr>
                <w:noProof/>
                <w:webHidden/>
              </w:rPr>
              <w:instrText xml:space="preserve"> PAGEREF _Toc385663837 \h </w:instrText>
            </w:r>
            <w:r w:rsidR="00DA2A6E">
              <w:rPr>
                <w:noProof/>
                <w:webHidden/>
              </w:rPr>
            </w:r>
            <w:r w:rsidR="00DA2A6E">
              <w:rPr>
                <w:noProof/>
                <w:webHidden/>
              </w:rPr>
              <w:fldChar w:fldCharType="separate"/>
            </w:r>
            <w:r w:rsidR="00AC3537">
              <w:rPr>
                <w:noProof/>
                <w:webHidden/>
              </w:rPr>
              <w:t>48</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38" w:history="1">
            <w:r w:rsidR="00DA2A6E" w:rsidRPr="00F5205B">
              <w:rPr>
                <w:rStyle w:val="Hyperlink"/>
                <w:noProof/>
              </w:rPr>
              <w:t>3.2.3.17.</w:t>
            </w:r>
            <w:r w:rsidR="00DA2A6E">
              <w:rPr>
                <w:noProof/>
                <w:lang w:eastAsia="en-US"/>
              </w:rPr>
              <w:tab/>
            </w:r>
            <w:r w:rsidR="00DA2A6E" w:rsidRPr="00F5205B">
              <w:rPr>
                <w:rStyle w:val="Hyperlink"/>
                <w:noProof/>
              </w:rPr>
              <w:t>(Charity) Manage Car Charity</w:t>
            </w:r>
            <w:r w:rsidR="00DA2A6E">
              <w:rPr>
                <w:noProof/>
                <w:webHidden/>
              </w:rPr>
              <w:tab/>
            </w:r>
            <w:r w:rsidR="00DA2A6E">
              <w:rPr>
                <w:noProof/>
                <w:webHidden/>
              </w:rPr>
              <w:fldChar w:fldCharType="begin"/>
            </w:r>
            <w:r w:rsidR="00DA2A6E">
              <w:rPr>
                <w:noProof/>
                <w:webHidden/>
              </w:rPr>
              <w:instrText xml:space="preserve"> PAGEREF _Toc385663838 \h </w:instrText>
            </w:r>
            <w:r w:rsidR="00DA2A6E">
              <w:rPr>
                <w:noProof/>
                <w:webHidden/>
              </w:rPr>
            </w:r>
            <w:r w:rsidR="00DA2A6E">
              <w:rPr>
                <w:noProof/>
                <w:webHidden/>
              </w:rPr>
              <w:fldChar w:fldCharType="separate"/>
            </w:r>
            <w:r w:rsidR="00AC3537">
              <w:rPr>
                <w:noProof/>
                <w:webHidden/>
              </w:rPr>
              <w:t>50</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39" w:history="1">
            <w:r w:rsidR="00DA2A6E" w:rsidRPr="00F5205B">
              <w:rPr>
                <w:rStyle w:val="Hyperlink"/>
                <w:noProof/>
              </w:rPr>
              <w:t>3.2.3.18.</w:t>
            </w:r>
            <w:r w:rsidR="00DA2A6E">
              <w:rPr>
                <w:noProof/>
                <w:lang w:eastAsia="en-US"/>
              </w:rPr>
              <w:tab/>
            </w:r>
            <w:r w:rsidR="00DA2A6E" w:rsidRPr="00F5205B">
              <w:rPr>
                <w:rStyle w:val="Hyperlink"/>
                <w:noProof/>
              </w:rPr>
              <w:t>(Charity) Manage Car Charity – Add car</w:t>
            </w:r>
            <w:r w:rsidR="00DA2A6E">
              <w:rPr>
                <w:noProof/>
                <w:webHidden/>
              </w:rPr>
              <w:tab/>
            </w:r>
            <w:r w:rsidR="00DA2A6E">
              <w:rPr>
                <w:noProof/>
                <w:webHidden/>
              </w:rPr>
              <w:fldChar w:fldCharType="begin"/>
            </w:r>
            <w:r w:rsidR="00DA2A6E">
              <w:rPr>
                <w:noProof/>
                <w:webHidden/>
              </w:rPr>
              <w:instrText xml:space="preserve"> PAGEREF _Toc385663839 \h </w:instrText>
            </w:r>
            <w:r w:rsidR="00DA2A6E">
              <w:rPr>
                <w:noProof/>
                <w:webHidden/>
              </w:rPr>
            </w:r>
            <w:r w:rsidR="00DA2A6E">
              <w:rPr>
                <w:noProof/>
                <w:webHidden/>
              </w:rPr>
              <w:fldChar w:fldCharType="separate"/>
            </w:r>
            <w:r w:rsidR="00AC3537">
              <w:rPr>
                <w:noProof/>
                <w:webHidden/>
              </w:rPr>
              <w:t>50</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40" w:history="1">
            <w:r w:rsidR="00DA2A6E" w:rsidRPr="00F5205B">
              <w:rPr>
                <w:rStyle w:val="Hyperlink"/>
                <w:noProof/>
              </w:rPr>
              <w:t>3.2.3.19.</w:t>
            </w:r>
            <w:r w:rsidR="00DA2A6E">
              <w:rPr>
                <w:noProof/>
                <w:lang w:eastAsia="en-US"/>
              </w:rPr>
              <w:tab/>
            </w:r>
            <w:r w:rsidR="00DA2A6E" w:rsidRPr="00F5205B">
              <w:rPr>
                <w:rStyle w:val="Hyperlink"/>
                <w:noProof/>
              </w:rPr>
              <w:t>(Charity) Manage Car Charity – Edit car</w:t>
            </w:r>
            <w:r w:rsidR="00DA2A6E">
              <w:rPr>
                <w:noProof/>
                <w:webHidden/>
              </w:rPr>
              <w:tab/>
            </w:r>
            <w:r w:rsidR="00DA2A6E">
              <w:rPr>
                <w:noProof/>
                <w:webHidden/>
              </w:rPr>
              <w:fldChar w:fldCharType="begin"/>
            </w:r>
            <w:r w:rsidR="00DA2A6E">
              <w:rPr>
                <w:noProof/>
                <w:webHidden/>
              </w:rPr>
              <w:instrText xml:space="preserve"> PAGEREF _Toc385663840 \h </w:instrText>
            </w:r>
            <w:r w:rsidR="00DA2A6E">
              <w:rPr>
                <w:noProof/>
                <w:webHidden/>
              </w:rPr>
            </w:r>
            <w:r w:rsidR="00DA2A6E">
              <w:rPr>
                <w:noProof/>
                <w:webHidden/>
              </w:rPr>
              <w:fldChar w:fldCharType="separate"/>
            </w:r>
            <w:r w:rsidR="00AC3537">
              <w:rPr>
                <w:noProof/>
                <w:webHidden/>
              </w:rPr>
              <w:t>52</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41" w:history="1">
            <w:r w:rsidR="00DA2A6E" w:rsidRPr="00F5205B">
              <w:rPr>
                <w:rStyle w:val="Hyperlink"/>
                <w:noProof/>
              </w:rPr>
              <w:t>3.2.3.20.</w:t>
            </w:r>
            <w:r w:rsidR="00DA2A6E">
              <w:rPr>
                <w:noProof/>
                <w:lang w:eastAsia="en-US"/>
              </w:rPr>
              <w:tab/>
            </w:r>
            <w:r w:rsidR="00DA2A6E" w:rsidRPr="00F5205B">
              <w:rPr>
                <w:rStyle w:val="Hyperlink"/>
                <w:noProof/>
              </w:rPr>
              <w:t>(Charity) Manage Car Charity – Assign Car</w:t>
            </w:r>
            <w:r w:rsidR="00DA2A6E">
              <w:rPr>
                <w:noProof/>
                <w:webHidden/>
              </w:rPr>
              <w:tab/>
            </w:r>
            <w:r w:rsidR="00DA2A6E">
              <w:rPr>
                <w:noProof/>
                <w:webHidden/>
              </w:rPr>
              <w:fldChar w:fldCharType="begin"/>
            </w:r>
            <w:r w:rsidR="00DA2A6E">
              <w:rPr>
                <w:noProof/>
                <w:webHidden/>
              </w:rPr>
              <w:instrText xml:space="preserve"> PAGEREF _Toc385663841 \h </w:instrText>
            </w:r>
            <w:r w:rsidR="00DA2A6E">
              <w:rPr>
                <w:noProof/>
                <w:webHidden/>
              </w:rPr>
            </w:r>
            <w:r w:rsidR="00DA2A6E">
              <w:rPr>
                <w:noProof/>
                <w:webHidden/>
              </w:rPr>
              <w:fldChar w:fldCharType="separate"/>
            </w:r>
            <w:r w:rsidR="00AC3537">
              <w:rPr>
                <w:noProof/>
                <w:webHidden/>
              </w:rPr>
              <w:t>54</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42" w:history="1">
            <w:r w:rsidR="00DA2A6E" w:rsidRPr="00F5205B">
              <w:rPr>
                <w:rStyle w:val="Hyperlink"/>
                <w:noProof/>
              </w:rPr>
              <w:t>3.2.3.21.</w:t>
            </w:r>
            <w:r w:rsidR="00DA2A6E">
              <w:rPr>
                <w:noProof/>
                <w:lang w:eastAsia="en-US"/>
              </w:rPr>
              <w:tab/>
            </w:r>
            <w:r w:rsidR="00DA2A6E" w:rsidRPr="00F5205B">
              <w:rPr>
                <w:rStyle w:val="Hyperlink"/>
                <w:noProof/>
              </w:rPr>
              <w:t>(Charity) Manage Car Charity – Choose Car For Charity Exam</w:t>
            </w:r>
            <w:r w:rsidR="00DA2A6E">
              <w:rPr>
                <w:noProof/>
                <w:webHidden/>
              </w:rPr>
              <w:tab/>
            </w:r>
            <w:r w:rsidR="00DA2A6E">
              <w:rPr>
                <w:noProof/>
                <w:webHidden/>
              </w:rPr>
              <w:fldChar w:fldCharType="begin"/>
            </w:r>
            <w:r w:rsidR="00DA2A6E">
              <w:rPr>
                <w:noProof/>
                <w:webHidden/>
              </w:rPr>
              <w:instrText xml:space="preserve"> PAGEREF _Toc385663842 \h </w:instrText>
            </w:r>
            <w:r w:rsidR="00DA2A6E">
              <w:rPr>
                <w:noProof/>
                <w:webHidden/>
              </w:rPr>
            </w:r>
            <w:r w:rsidR="00DA2A6E">
              <w:rPr>
                <w:noProof/>
                <w:webHidden/>
              </w:rPr>
              <w:fldChar w:fldCharType="separate"/>
            </w:r>
            <w:r w:rsidR="00AC3537">
              <w:rPr>
                <w:noProof/>
                <w:webHidden/>
              </w:rPr>
              <w:t>56</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43" w:history="1">
            <w:r w:rsidR="00DA2A6E" w:rsidRPr="00F5205B">
              <w:rPr>
                <w:rStyle w:val="Hyperlink"/>
                <w:noProof/>
              </w:rPr>
              <w:t>3.2.3.22.</w:t>
            </w:r>
            <w:r w:rsidR="00DA2A6E">
              <w:rPr>
                <w:noProof/>
                <w:lang w:eastAsia="en-US"/>
              </w:rPr>
              <w:tab/>
            </w:r>
            <w:r w:rsidR="00DA2A6E" w:rsidRPr="00F5205B">
              <w:rPr>
                <w:rStyle w:val="Hyperlink"/>
                <w:noProof/>
              </w:rPr>
              <w:t>(Charity) Manage Car Charity – View Car Of Charity</w:t>
            </w:r>
            <w:r w:rsidR="00DA2A6E">
              <w:rPr>
                <w:noProof/>
                <w:webHidden/>
              </w:rPr>
              <w:tab/>
            </w:r>
            <w:r w:rsidR="00DA2A6E">
              <w:rPr>
                <w:noProof/>
                <w:webHidden/>
              </w:rPr>
              <w:fldChar w:fldCharType="begin"/>
            </w:r>
            <w:r w:rsidR="00DA2A6E">
              <w:rPr>
                <w:noProof/>
                <w:webHidden/>
              </w:rPr>
              <w:instrText xml:space="preserve"> PAGEREF _Toc385663843 \h </w:instrText>
            </w:r>
            <w:r w:rsidR="00DA2A6E">
              <w:rPr>
                <w:noProof/>
                <w:webHidden/>
              </w:rPr>
            </w:r>
            <w:r w:rsidR="00DA2A6E">
              <w:rPr>
                <w:noProof/>
                <w:webHidden/>
              </w:rPr>
              <w:fldChar w:fldCharType="separate"/>
            </w:r>
            <w:r w:rsidR="00AC3537">
              <w:rPr>
                <w:noProof/>
                <w:webHidden/>
              </w:rPr>
              <w:t>57</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44" w:history="1">
            <w:r w:rsidR="00DA2A6E" w:rsidRPr="00F5205B">
              <w:rPr>
                <w:rStyle w:val="Hyperlink"/>
                <w:noProof/>
              </w:rPr>
              <w:t>3.2.3.23.</w:t>
            </w:r>
            <w:r w:rsidR="00DA2A6E">
              <w:rPr>
                <w:noProof/>
                <w:lang w:eastAsia="en-US"/>
              </w:rPr>
              <w:tab/>
            </w:r>
            <w:r w:rsidR="00DA2A6E" w:rsidRPr="00F5205B">
              <w:rPr>
                <w:rStyle w:val="Hyperlink"/>
                <w:noProof/>
              </w:rPr>
              <w:t>(Charity) Manage Car Charity – Delete Car</w:t>
            </w:r>
            <w:r w:rsidR="00DA2A6E">
              <w:rPr>
                <w:noProof/>
                <w:webHidden/>
              </w:rPr>
              <w:tab/>
            </w:r>
            <w:r w:rsidR="00DA2A6E">
              <w:rPr>
                <w:noProof/>
                <w:webHidden/>
              </w:rPr>
              <w:fldChar w:fldCharType="begin"/>
            </w:r>
            <w:r w:rsidR="00DA2A6E">
              <w:rPr>
                <w:noProof/>
                <w:webHidden/>
              </w:rPr>
              <w:instrText xml:space="preserve"> PAGEREF _Toc385663844 \h </w:instrText>
            </w:r>
            <w:r w:rsidR="00DA2A6E">
              <w:rPr>
                <w:noProof/>
                <w:webHidden/>
              </w:rPr>
            </w:r>
            <w:r w:rsidR="00DA2A6E">
              <w:rPr>
                <w:noProof/>
                <w:webHidden/>
              </w:rPr>
              <w:fldChar w:fldCharType="separate"/>
            </w:r>
            <w:r w:rsidR="00AC3537">
              <w:rPr>
                <w:noProof/>
                <w:webHidden/>
              </w:rPr>
              <w:t>58</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45" w:history="1">
            <w:r w:rsidR="00DA2A6E" w:rsidRPr="00F5205B">
              <w:rPr>
                <w:rStyle w:val="Hyperlink"/>
                <w:noProof/>
              </w:rPr>
              <w:t>3.2.3.24.</w:t>
            </w:r>
            <w:r w:rsidR="00DA2A6E">
              <w:rPr>
                <w:noProof/>
                <w:lang w:eastAsia="en-US"/>
              </w:rPr>
              <w:tab/>
            </w:r>
            <w:r w:rsidR="00DA2A6E" w:rsidRPr="00F5205B">
              <w:rPr>
                <w:rStyle w:val="Hyperlink"/>
                <w:noProof/>
              </w:rPr>
              <w:t>(Charity) Manage Lodge Charity</w:t>
            </w:r>
            <w:r w:rsidR="00DA2A6E">
              <w:rPr>
                <w:noProof/>
                <w:webHidden/>
              </w:rPr>
              <w:tab/>
            </w:r>
            <w:r w:rsidR="00DA2A6E">
              <w:rPr>
                <w:noProof/>
                <w:webHidden/>
              </w:rPr>
              <w:fldChar w:fldCharType="begin"/>
            </w:r>
            <w:r w:rsidR="00DA2A6E">
              <w:rPr>
                <w:noProof/>
                <w:webHidden/>
              </w:rPr>
              <w:instrText xml:space="preserve"> PAGEREF _Toc385663845 \h </w:instrText>
            </w:r>
            <w:r w:rsidR="00DA2A6E">
              <w:rPr>
                <w:noProof/>
                <w:webHidden/>
              </w:rPr>
            </w:r>
            <w:r w:rsidR="00DA2A6E">
              <w:rPr>
                <w:noProof/>
                <w:webHidden/>
              </w:rPr>
              <w:fldChar w:fldCharType="separate"/>
            </w:r>
            <w:r w:rsidR="00AC3537">
              <w:rPr>
                <w:noProof/>
                <w:webHidden/>
              </w:rPr>
              <w:t>59</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46" w:history="1">
            <w:r w:rsidR="00DA2A6E" w:rsidRPr="00F5205B">
              <w:rPr>
                <w:rStyle w:val="Hyperlink"/>
                <w:noProof/>
              </w:rPr>
              <w:t>3.2.3.25.</w:t>
            </w:r>
            <w:r w:rsidR="00DA2A6E">
              <w:rPr>
                <w:noProof/>
                <w:lang w:eastAsia="en-US"/>
              </w:rPr>
              <w:tab/>
            </w:r>
            <w:r w:rsidR="00DA2A6E" w:rsidRPr="00F5205B">
              <w:rPr>
                <w:rStyle w:val="Hyperlink"/>
                <w:noProof/>
              </w:rPr>
              <w:t>(Charity) Manage Lodge Charity – Add lodge</w:t>
            </w:r>
            <w:r w:rsidR="00DA2A6E">
              <w:rPr>
                <w:noProof/>
                <w:webHidden/>
              </w:rPr>
              <w:tab/>
            </w:r>
            <w:r w:rsidR="00DA2A6E">
              <w:rPr>
                <w:noProof/>
                <w:webHidden/>
              </w:rPr>
              <w:fldChar w:fldCharType="begin"/>
            </w:r>
            <w:r w:rsidR="00DA2A6E">
              <w:rPr>
                <w:noProof/>
                <w:webHidden/>
              </w:rPr>
              <w:instrText xml:space="preserve"> PAGEREF _Toc385663846 \h </w:instrText>
            </w:r>
            <w:r w:rsidR="00DA2A6E">
              <w:rPr>
                <w:noProof/>
                <w:webHidden/>
              </w:rPr>
            </w:r>
            <w:r w:rsidR="00DA2A6E">
              <w:rPr>
                <w:noProof/>
                <w:webHidden/>
              </w:rPr>
              <w:fldChar w:fldCharType="separate"/>
            </w:r>
            <w:r w:rsidR="00AC3537">
              <w:rPr>
                <w:noProof/>
                <w:webHidden/>
              </w:rPr>
              <w:t>60</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47" w:history="1">
            <w:r w:rsidR="00DA2A6E" w:rsidRPr="00F5205B">
              <w:rPr>
                <w:rStyle w:val="Hyperlink"/>
                <w:noProof/>
              </w:rPr>
              <w:t>3.2.3.26.</w:t>
            </w:r>
            <w:r w:rsidR="00DA2A6E">
              <w:rPr>
                <w:noProof/>
                <w:lang w:eastAsia="en-US"/>
              </w:rPr>
              <w:tab/>
            </w:r>
            <w:r w:rsidR="00DA2A6E" w:rsidRPr="00F5205B">
              <w:rPr>
                <w:rStyle w:val="Hyperlink"/>
                <w:noProof/>
              </w:rPr>
              <w:t>(Charity) Manage Lodge Charity – Edit Lodge</w:t>
            </w:r>
            <w:r w:rsidR="00DA2A6E">
              <w:rPr>
                <w:noProof/>
                <w:webHidden/>
              </w:rPr>
              <w:tab/>
            </w:r>
            <w:r w:rsidR="00DA2A6E">
              <w:rPr>
                <w:noProof/>
                <w:webHidden/>
              </w:rPr>
              <w:fldChar w:fldCharType="begin"/>
            </w:r>
            <w:r w:rsidR="00DA2A6E">
              <w:rPr>
                <w:noProof/>
                <w:webHidden/>
              </w:rPr>
              <w:instrText xml:space="preserve"> PAGEREF _Toc385663847 \h </w:instrText>
            </w:r>
            <w:r w:rsidR="00DA2A6E">
              <w:rPr>
                <w:noProof/>
                <w:webHidden/>
              </w:rPr>
            </w:r>
            <w:r w:rsidR="00DA2A6E">
              <w:rPr>
                <w:noProof/>
                <w:webHidden/>
              </w:rPr>
              <w:fldChar w:fldCharType="separate"/>
            </w:r>
            <w:r w:rsidR="00AC3537">
              <w:rPr>
                <w:noProof/>
                <w:webHidden/>
              </w:rPr>
              <w:t>61</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48" w:history="1">
            <w:r w:rsidR="00DA2A6E" w:rsidRPr="00F5205B">
              <w:rPr>
                <w:rStyle w:val="Hyperlink"/>
                <w:noProof/>
              </w:rPr>
              <w:t>3.2.3.27.</w:t>
            </w:r>
            <w:r w:rsidR="00DA2A6E">
              <w:rPr>
                <w:noProof/>
                <w:lang w:eastAsia="en-US"/>
              </w:rPr>
              <w:tab/>
            </w:r>
            <w:r w:rsidR="00DA2A6E" w:rsidRPr="00F5205B">
              <w:rPr>
                <w:rStyle w:val="Hyperlink"/>
                <w:noProof/>
              </w:rPr>
              <w:t>(Charity) Manage Lodge Charity – Assign Lodge</w:t>
            </w:r>
            <w:r w:rsidR="00DA2A6E">
              <w:rPr>
                <w:noProof/>
                <w:webHidden/>
              </w:rPr>
              <w:tab/>
            </w:r>
            <w:r w:rsidR="00DA2A6E">
              <w:rPr>
                <w:noProof/>
                <w:webHidden/>
              </w:rPr>
              <w:fldChar w:fldCharType="begin"/>
            </w:r>
            <w:r w:rsidR="00DA2A6E">
              <w:rPr>
                <w:noProof/>
                <w:webHidden/>
              </w:rPr>
              <w:instrText xml:space="preserve"> PAGEREF _Toc385663848 \h </w:instrText>
            </w:r>
            <w:r w:rsidR="00DA2A6E">
              <w:rPr>
                <w:noProof/>
                <w:webHidden/>
              </w:rPr>
            </w:r>
            <w:r w:rsidR="00DA2A6E">
              <w:rPr>
                <w:noProof/>
                <w:webHidden/>
              </w:rPr>
              <w:fldChar w:fldCharType="separate"/>
            </w:r>
            <w:r w:rsidR="00AC3537">
              <w:rPr>
                <w:noProof/>
                <w:webHidden/>
              </w:rPr>
              <w:t>63</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49" w:history="1">
            <w:r w:rsidR="00DA2A6E" w:rsidRPr="00F5205B">
              <w:rPr>
                <w:rStyle w:val="Hyperlink"/>
                <w:noProof/>
              </w:rPr>
              <w:t>3.2.3.28.</w:t>
            </w:r>
            <w:r w:rsidR="00DA2A6E">
              <w:rPr>
                <w:noProof/>
                <w:lang w:eastAsia="en-US"/>
              </w:rPr>
              <w:tab/>
            </w:r>
            <w:r w:rsidR="00DA2A6E" w:rsidRPr="00F5205B">
              <w:rPr>
                <w:rStyle w:val="Hyperlink"/>
                <w:noProof/>
              </w:rPr>
              <w:t>(Charity) Manage Lodge Charity – View on map</w:t>
            </w:r>
            <w:r w:rsidR="00DA2A6E">
              <w:rPr>
                <w:noProof/>
                <w:webHidden/>
              </w:rPr>
              <w:tab/>
            </w:r>
            <w:r w:rsidR="00DA2A6E">
              <w:rPr>
                <w:noProof/>
                <w:webHidden/>
              </w:rPr>
              <w:fldChar w:fldCharType="begin"/>
            </w:r>
            <w:r w:rsidR="00DA2A6E">
              <w:rPr>
                <w:noProof/>
                <w:webHidden/>
              </w:rPr>
              <w:instrText xml:space="preserve"> PAGEREF _Toc385663849 \h </w:instrText>
            </w:r>
            <w:r w:rsidR="00DA2A6E">
              <w:rPr>
                <w:noProof/>
                <w:webHidden/>
              </w:rPr>
            </w:r>
            <w:r w:rsidR="00DA2A6E">
              <w:rPr>
                <w:noProof/>
                <w:webHidden/>
              </w:rPr>
              <w:fldChar w:fldCharType="separate"/>
            </w:r>
            <w:r w:rsidR="00AC3537">
              <w:rPr>
                <w:noProof/>
                <w:webHidden/>
              </w:rPr>
              <w:t>65</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50" w:history="1">
            <w:r w:rsidR="00DA2A6E" w:rsidRPr="00F5205B">
              <w:rPr>
                <w:rStyle w:val="Hyperlink"/>
                <w:noProof/>
              </w:rPr>
              <w:t>3.2.3.29.</w:t>
            </w:r>
            <w:r w:rsidR="00DA2A6E">
              <w:rPr>
                <w:noProof/>
                <w:lang w:eastAsia="en-US"/>
              </w:rPr>
              <w:tab/>
            </w:r>
            <w:r w:rsidR="00DA2A6E" w:rsidRPr="00F5205B">
              <w:rPr>
                <w:rStyle w:val="Hyperlink"/>
                <w:noProof/>
              </w:rPr>
              <w:t>(Charity) Mangage Lodge Charity – Add Room</w:t>
            </w:r>
            <w:r w:rsidR="00DA2A6E">
              <w:rPr>
                <w:noProof/>
                <w:webHidden/>
              </w:rPr>
              <w:tab/>
            </w:r>
            <w:r w:rsidR="00DA2A6E">
              <w:rPr>
                <w:noProof/>
                <w:webHidden/>
              </w:rPr>
              <w:fldChar w:fldCharType="begin"/>
            </w:r>
            <w:r w:rsidR="00DA2A6E">
              <w:rPr>
                <w:noProof/>
                <w:webHidden/>
              </w:rPr>
              <w:instrText xml:space="preserve"> PAGEREF _Toc385663850 \h </w:instrText>
            </w:r>
            <w:r w:rsidR="00DA2A6E">
              <w:rPr>
                <w:noProof/>
                <w:webHidden/>
              </w:rPr>
            </w:r>
            <w:r w:rsidR="00DA2A6E">
              <w:rPr>
                <w:noProof/>
                <w:webHidden/>
              </w:rPr>
              <w:fldChar w:fldCharType="separate"/>
            </w:r>
            <w:r w:rsidR="00AC3537">
              <w:rPr>
                <w:noProof/>
                <w:webHidden/>
              </w:rPr>
              <w:t>66</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51" w:history="1">
            <w:r w:rsidR="00DA2A6E" w:rsidRPr="00F5205B">
              <w:rPr>
                <w:rStyle w:val="Hyperlink"/>
                <w:noProof/>
              </w:rPr>
              <w:t>3.2.3.30.</w:t>
            </w:r>
            <w:r w:rsidR="00DA2A6E">
              <w:rPr>
                <w:noProof/>
                <w:lang w:eastAsia="en-US"/>
              </w:rPr>
              <w:tab/>
            </w:r>
            <w:r w:rsidR="00DA2A6E" w:rsidRPr="00F5205B">
              <w:rPr>
                <w:rStyle w:val="Hyperlink"/>
                <w:noProof/>
              </w:rPr>
              <w:t>Manage Lodge Charity – Edit Room</w:t>
            </w:r>
            <w:r w:rsidR="00DA2A6E">
              <w:rPr>
                <w:noProof/>
                <w:webHidden/>
              </w:rPr>
              <w:tab/>
            </w:r>
            <w:r w:rsidR="00DA2A6E">
              <w:rPr>
                <w:noProof/>
                <w:webHidden/>
              </w:rPr>
              <w:fldChar w:fldCharType="begin"/>
            </w:r>
            <w:r w:rsidR="00DA2A6E">
              <w:rPr>
                <w:noProof/>
                <w:webHidden/>
              </w:rPr>
              <w:instrText xml:space="preserve"> PAGEREF _Toc385663851 \h </w:instrText>
            </w:r>
            <w:r w:rsidR="00DA2A6E">
              <w:rPr>
                <w:noProof/>
                <w:webHidden/>
              </w:rPr>
            </w:r>
            <w:r w:rsidR="00DA2A6E">
              <w:rPr>
                <w:noProof/>
                <w:webHidden/>
              </w:rPr>
              <w:fldChar w:fldCharType="separate"/>
            </w:r>
            <w:r w:rsidR="00AC3537">
              <w:rPr>
                <w:noProof/>
                <w:webHidden/>
              </w:rPr>
              <w:t>67</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52" w:history="1">
            <w:r w:rsidR="00DA2A6E" w:rsidRPr="00F5205B">
              <w:rPr>
                <w:rStyle w:val="Hyperlink"/>
                <w:noProof/>
              </w:rPr>
              <w:t>3.2.3.31.</w:t>
            </w:r>
            <w:r w:rsidR="00DA2A6E">
              <w:rPr>
                <w:noProof/>
                <w:lang w:eastAsia="en-US"/>
              </w:rPr>
              <w:tab/>
            </w:r>
            <w:r w:rsidR="00DA2A6E" w:rsidRPr="00F5205B">
              <w:rPr>
                <w:rStyle w:val="Hyperlink"/>
                <w:noProof/>
              </w:rPr>
              <w:t>(Charity) Mange Lodge – Delete Room</w:t>
            </w:r>
            <w:r w:rsidR="00DA2A6E">
              <w:rPr>
                <w:noProof/>
                <w:webHidden/>
              </w:rPr>
              <w:tab/>
            </w:r>
            <w:r w:rsidR="00DA2A6E">
              <w:rPr>
                <w:noProof/>
                <w:webHidden/>
              </w:rPr>
              <w:fldChar w:fldCharType="begin"/>
            </w:r>
            <w:r w:rsidR="00DA2A6E">
              <w:rPr>
                <w:noProof/>
                <w:webHidden/>
              </w:rPr>
              <w:instrText xml:space="preserve"> PAGEREF _Toc385663852 \h </w:instrText>
            </w:r>
            <w:r w:rsidR="00DA2A6E">
              <w:rPr>
                <w:noProof/>
                <w:webHidden/>
              </w:rPr>
            </w:r>
            <w:r w:rsidR="00DA2A6E">
              <w:rPr>
                <w:noProof/>
                <w:webHidden/>
              </w:rPr>
              <w:fldChar w:fldCharType="separate"/>
            </w:r>
            <w:r w:rsidR="00AC3537">
              <w:rPr>
                <w:noProof/>
                <w:webHidden/>
              </w:rPr>
              <w:t>69</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53" w:history="1">
            <w:r w:rsidR="00DA2A6E" w:rsidRPr="00F5205B">
              <w:rPr>
                <w:rStyle w:val="Hyperlink"/>
                <w:noProof/>
              </w:rPr>
              <w:t>3.2.3.32.</w:t>
            </w:r>
            <w:r w:rsidR="00DA2A6E">
              <w:rPr>
                <w:noProof/>
                <w:lang w:eastAsia="en-US"/>
              </w:rPr>
              <w:tab/>
            </w:r>
            <w:r w:rsidR="00DA2A6E" w:rsidRPr="00F5205B">
              <w:rPr>
                <w:rStyle w:val="Hyperlink"/>
                <w:noProof/>
              </w:rPr>
              <w:t>(Charity) Manage Car</w:t>
            </w:r>
            <w:r w:rsidR="00DA2A6E">
              <w:rPr>
                <w:noProof/>
                <w:webHidden/>
              </w:rPr>
              <w:tab/>
            </w:r>
            <w:r w:rsidR="00DA2A6E">
              <w:rPr>
                <w:noProof/>
                <w:webHidden/>
              </w:rPr>
              <w:fldChar w:fldCharType="begin"/>
            </w:r>
            <w:r w:rsidR="00DA2A6E">
              <w:rPr>
                <w:noProof/>
                <w:webHidden/>
              </w:rPr>
              <w:instrText xml:space="preserve"> PAGEREF _Toc385663853 \h </w:instrText>
            </w:r>
            <w:r w:rsidR="00DA2A6E">
              <w:rPr>
                <w:noProof/>
                <w:webHidden/>
              </w:rPr>
            </w:r>
            <w:r w:rsidR="00DA2A6E">
              <w:rPr>
                <w:noProof/>
                <w:webHidden/>
              </w:rPr>
              <w:fldChar w:fldCharType="separate"/>
            </w:r>
            <w:r w:rsidR="00AC3537">
              <w:rPr>
                <w:noProof/>
                <w:webHidden/>
              </w:rPr>
              <w:t>70</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54" w:history="1">
            <w:r w:rsidR="00DA2A6E" w:rsidRPr="00F5205B">
              <w:rPr>
                <w:rStyle w:val="Hyperlink"/>
                <w:noProof/>
              </w:rPr>
              <w:t>3.2.3.33.</w:t>
            </w:r>
            <w:r w:rsidR="00DA2A6E">
              <w:rPr>
                <w:noProof/>
                <w:lang w:eastAsia="en-US"/>
              </w:rPr>
              <w:tab/>
            </w:r>
            <w:r w:rsidR="00DA2A6E" w:rsidRPr="00F5205B">
              <w:rPr>
                <w:rStyle w:val="Hyperlink"/>
                <w:noProof/>
              </w:rPr>
              <w:t>(Charity) Manage Car – Approve Car</w:t>
            </w:r>
            <w:r w:rsidR="00DA2A6E">
              <w:rPr>
                <w:noProof/>
                <w:webHidden/>
              </w:rPr>
              <w:tab/>
            </w:r>
            <w:r w:rsidR="00DA2A6E">
              <w:rPr>
                <w:noProof/>
                <w:webHidden/>
              </w:rPr>
              <w:fldChar w:fldCharType="begin"/>
            </w:r>
            <w:r w:rsidR="00DA2A6E">
              <w:rPr>
                <w:noProof/>
                <w:webHidden/>
              </w:rPr>
              <w:instrText xml:space="preserve"> PAGEREF _Toc385663854 \h </w:instrText>
            </w:r>
            <w:r w:rsidR="00DA2A6E">
              <w:rPr>
                <w:noProof/>
                <w:webHidden/>
              </w:rPr>
            </w:r>
            <w:r w:rsidR="00DA2A6E">
              <w:rPr>
                <w:noProof/>
                <w:webHidden/>
              </w:rPr>
              <w:fldChar w:fldCharType="separate"/>
            </w:r>
            <w:r w:rsidR="00AC3537">
              <w:rPr>
                <w:noProof/>
                <w:webHidden/>
              </w:rPr>
              <w:t>70</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55" w:history="1">
            <w:r w:rsidR="00DA2A6E" w:rsidRPr="00F5205B">
              <w:rPr>
                <w:rStyle w:val="Hyperlink"/>
                <w:noProof/>
              </w:rPr>
              <w:t>3.2.3.34.</w:t>
            </w:r>
            <w:r w:rsidR="00DA2A6E">
              <w:rPr>
                <w:noProof/>
                <w:lang w:eastAsia="en-US"/>
              </w:rPr>
              <w:tab/>
            </w:r>
            <w:r w:rsidR="00DA2A6E" w:rsidRPr="00F5205B">
              <w:rPr>
                <w:rStyle w:val="Hyperlink"/>
                <w:noProof/>
              </w:rPr>
              <w:t>(Charity) Manage Car – Denie Car</w:t>
            </w:r>
            <w:r w:rsidR="00DA2A6E">
              <w:rPr>
                <w:noProof/>
                <w:webHidden/>
              </w:rPr>
              <w:tab/>
            </w:r>
            <w:r w:rsidR="00DA2A6E">
              <w:rPr>
                <w:noProof/>
                <w:webHidden/>
              </w:rPr>
              <w:fldChar w:fldCharType="begin"/>
            </w:r>
            <w:r w:rsidR="00DA2A6E">
              <w:rPr>
                <w:noProof/>
                <w:webHidden/>
              </w:rPr>
              <w:instrText xml:space="preserve"> PAGEREF _Toc385663855 \h </w:instrText>
            </w:r>
            <w:r w:rsidR="00DA2A6E">
              <w:rPr>
                <w:noProof/>
                <w:webHidden/>
              </w:rPr>
            </w:r>
            <w:r w:rsidR="00DA2A6E">
              <w:rPr>
                <w:noProof/>
                <w:webHidden/>
              </w:rPr>
              <w:fldChar w:fldCharType="separate"/>
            </w:r>
            <w:r w:rsidR="00AC3537">
              <w:rPr>
                <w:noProof/>
                <w:webHidden/>
              </w:rPr>
              <w:t>72</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56" w:history="1">
            <w:r w:rsidR="00DA2A6E" w:rsidRPr="00F5205B">
              <w:rPr>
                <w:rStyle w:val="Hyperlink"/>
                <w:noProof/>
              </w:rPr>
              <w:t>3.2.3.35.</w:t>
            </w:r>
            <w:r w:rsidR="00DA2A6E">
              <w:rPr>
                <w:noProof/>
                <w:lang w:eastAsia="en-US"/>
              </w:rPr>
              <w:tab/>
            </w:r>
            <w:r w:rsidR="00DA2A6E" w:rsidRPr="00F5205B">
              <w:rPr>
                <w:rStyle w:val="Hyperlink"/>
                <w:noProof/>
              </w:rPr>
              <w:t>(Charity) Manage Car – Delete Car Out Of Charity Exam</w:t>
            </w:r>
            <w:r w:rsidR="00DA2A6E">
              <w:rPr>
                <w:noProof/>
                <w:webHidden/>
              </w:rPr>
              <w:tab/>
            </w:r>
            <w:r w:rsidR="00DA2A6E">
              <w:rPr>
                <w:noProof/>
                <w:webHidden/>
              </w:rPr>
              <w:fldChar w:fldCharType="begin"/>
            </w:r>
            <w:r w:rsidR="00DA2A6E">
              <w:rPr>
                <w:noProof/>
                <w:webHidden/>
              </w:rPr>
              <w:instrText xml:space="preserve"> PAGEREF _Toc385663856 \h </w:instrText>
            </w:r>
            <w:r w:rsidR="00DA2A6E">
              <w:rPr>
                <w:noProof/>
                <w:webHidden/>
              </w:rPr>
            </w:r>
            <w:r w:rsidR="00DA2A6E">
              <w:rPr>
                <w:noProof/>
                <w:webHidden/>
              </w:rPr>
              <w:fldChar w:fldCharType="separate"/>
            </w:r>
            <w:r w:rsidR="00AC3537">
              <w:rPr>
                <w:noProof/>
                <w:webHidden/>
              </w:rPr>
              <w:t>73</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57" w:history="1">
            <w:r w:rsidR="00DA2A6E" w:rsidRPr="00F5205B">
              <w:rPr>
                <w:rStyle w:val="Hyperlink"/>
                <w:noProof/>
              </w:rPr>
              <w:t>3.2.3.36.</w:t>
            </w:r>
            <w:r w:rsidR="00DA2A6E">
              <w:rPr>
                <w:noProof/>
                <w:lang w:eastAsia="en-US"/>
              </w:rPr>
              <w:tab/>
            </w:r>
            <w:r w:rsidR="00DA2A6E" w:rsidRPr="00F5205B">
              <w:rPr>
                <w:rStyle w:val="Hyperlink"/>
                <w:noProof/>
              </w:rPr>
              <w:t>(Charity) Manage Car – Display Route</w:t>
            </w:r>
            <w:r w:rsidR="00DA2A6E">
              <w:rPr>
                <w:noProof/>
                <w:webHidden/>
              </w:rPr>
              <w:tab/>
            </w:r>
            <w:r w:rsidR="00DA2A6E">
              <w:rPr>
                <w:noProof/>
                <w:webHidden/>
              </w:rPr>
              <w:fldChar w:fldCharType="begin"/>
            </w:r>
            <w:r w:rsidR="00DA2A6E">
              <w:rPr>
                <w:noProof/>
                <w:webHidden/>
              </w:rPr>
              <w:instrText xml:space="preserve"> PAGEREF _Toc385663857 \h </w:instrText>
            </w:r>
            <w:r w:rsidR="00DA2A6E">
              <w:rPr>
                <w:noProof/>
                <w:webHidden/>
              </w:rPr>
            </w:r>
            <w:r w:rsidR="00DA2A6E">
              <w:rPr>
                <w:noProof/>
                <w:webHidden/>
              </w:rPr>
              <w:fldChar w:fldCharType="separate"/>
            </w:r>
            <w:r w:rsidR="00AC3537">
              <w:rPr>
                <w:noProof/>
                <w:webHidden/>
              </w:rPr>
              <w:t>74</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58" w:history="1">
            <w:r w:rsidR="00DA2A6E" w:rsidRPr="00F5205B">
              <w:rPr>
                <w:rStyle w:val="Hyperlink"/>
                <w:noProof/>
              </w:rPr>
              <w:t>3.2.3.37.</w:t>
            </w:r>
            <w:r w:rsidR="00DA2A6E">
              <w:rPr>
                <w:noProof/>
                <w:lang w:eastAsia="en-US"/>
              </w:rPr>
              <w:tab/>
            </w:r>
            <w:r w:rsidR="00DA2A6E" w:rsidRPr="00F5205B">
              <w:rPr>
                <w:rStyle w:val="Hyperlink"/>
                <w:noProof/>
              </w:rPr>
              <w:t>(Charity) Manage Lodge</w:t>
            </w:r>
            <w:r w:rsidR="00DA2A6E">
              <w:rPr>
                <w:noProof/>
                <w:webHidden/>
              </w:rPr>
              <w:tab/>
            </w:r>
            <w:r w:rsidR="00DA2A6E">
              <w:rPr>
                <w:noProof/>
                <w:webHidden/>
              </w:rPr>
              <w:fldChar w:fldCharType="begin"/>
            </w:r>
            <w:r w:rsidR="00DA2A6E">
              <w:rPr>
                <w:noProof/>
                <w:webHidden/>
              </w:rPr>
              <w:instrText xml:space="preserve"> PAGEREF _Toc385663858 \h </w:instrText>
            </w:r>
            <w:r w:rsidR="00DA2A6E">
              <w:rPr>
                <w:noProof/>
                <w:webHidden/>
              </w:rPr>
            </w:r>
            <w:r w:rsidR="00DA2A6E">
              <w:rPr>
                <w:noProof/>
                <w:webHidden/>
              </w:rPr>
              <w:fldChar w:fldCharType="separate"/>
            </w:r>
            <w:r w:rsidR="00AC3537">
              <w:rPr>
                <w:noProof/>
                <w:webHidden/>
              </w:rPr>
              <w:t>75</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59" w:history="1">
            <w:r w:rsidR="00DA2A6E" w:rsidRPr="00F5205B">
              <w:rPr>
                <w:rStyle w:val="Hyperlink"/>
                <w:noProof/>
              </w:rPr>
              <w:t>3.2.3.38.</w:t>
            </w:r>
            <w:r w:rsidR="00DA2A6E">
              <w:rPr>
                <w:noProof/>
                <w:lang w:eastAsia="en-US"/>
              </w:rPr>
              <w:tab/>
            </w:r>
            <w:r w:rsidR="00DA2A6E" w:rsidRPr="00F5205B">
              <w:rPr>
                <w:rStyle w:val="Hyperlink"/>
                <w:noProof/>
              </w:rPr>
              <w:t>(Charity) Manage Lodge – Approve Lodge</w:t>
            </w:r>
            <w:r w:rsidR="00DA2A6E">
              <w:rPr>
                <w:noProof/>
                <w:webHidden/>
              </w:rPr>
              <w:tab/>
            </w:r>
            <w:r w:rsidR="00DA2A6E">
              <w:rPr>
                <w:noProof/>
                <w:webHidden/>
              </w:rPr>
              <w:fldChar w:fldCharType="begin"/>
            </w:r>
            <w:r w:rsidR="00DA2A6E">
              <w:rPr>
                <w:noProof/>
                <w:webHidden/>
              </w:rPr>
              <w:instrText xml:space="preserve"> PAGEREF _Toc385663859 \h </w:instrText>
            </w:r>
            <w:r w:rsidR="00DA2A6E">
              <w:rPr>
                <w:noProof/>
                <w:webHidden/>
              </w:rPr>
            </w:r>
            <w:r w:rsidR="00DA2A6E">
              <w:rPr>
                <w:noProof/>
                <w:webHidden/>
              </w:rPr>
              <w:fldChar w:fldCharType="separate"/>
            </w:r>
            <w:r w:rsidR="00AC3537">
              <w:rPr>
                <w:noProof/>
                <w:webHidden/>
              </w:rPr>
              <w:t>76</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60" w:history="1">
            <w:r w:rsidR="00DA2A6E" w:rsidRPr="00F5205B">
              <w:rPr>
                <w:rStyle w:val="Hyperlink"/>
                <w:noProof/>
              </w:rPr>
              <w:t>3.2.3.39.</w:t>
            </w:r>
            <w:r w:rsidR="00DA2A6E">
              <w:rPr>
                <w:noProof/>
                <w:lang w:eastAsia="en-US"/>
              </w:rPr>
              <w:tab/>
            </w:r>
            <w:r w:rsidR="00DA2A6E" w:rsidRPr="00F5205B">
              <w:rPr>
                <w:rStyle w:val="Hyperlink"/>
                <w:noProof/>
              </w:rPr>
              <w:t>(Charity) Manage Lodge – Denie Lodge</w:t>
            </w:r>
            <w:r w:rsidR="00DA2A6E">
              <w:rPr>
                <w:noProof/>
                <w:webHidden/>
              </w:rPr>
              <w:tab/>
            </w:r>
            <w:r w:rsidR="00DA2A6E">
              <w:rPr>
                <w:noProof/>
                <w:webHidden/>
              </w:rPr>
              <w:fldChar w:fldCharType="begin"/>
            </w:r>
            <w:r w:rsidR="00DA2A6E">
              <w:rPr>
                <w:noProof/>
                <w:webHidden/>
              </w:rPr>
              <w:instrText xml:space="preserve"> PAGEREF _Toc385663860 \h </w:instrText>
            </w:r>
            <w:r w:rsidR="00DA2A6E">
              <w:rPr>
                <w:noProof/>
                <w:webHidden/>
              </w:rPr>
            </w:r>
            <w:r w:rsidR="00DA2A6E">
              <w:rPr>
                <w:noProof/>
                <w:webHidden/>
              </w:rPr>
              <w:fldChar w:fldCharType="separate"/>
            </w:r>
            <w:r w:rsidR="00AC3537">
              <w:rPr>
                <w:noProof/>
                <w:webHidden/>
              </w:rPr>
              <w:t>77</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61" w:history="1">
            <w:r w:rsidR="00DA2A6E" w:rsidRPr="00F5205B">
              <w:rPr>
                <w:rStyle w:val="Hyperlink"/>
                <w:noProof/>
              </w:rPr>
              <w:t>3.2.3.40.</w:t>
            </w:r>
            <w:r w:rsidR="00DA2A6E">
              <w:rPr>
                <w:noProof/>
                <w:lang w:eastAsia="en-US"/>
              </w:rPr>
              <w:tab/>
            </w:r>
            <w:r w:rsidR="00DA2A6E" w:rsidRPr="00F5205B">
              <w:rPr>
                <w:rStyle w:val="Hyperlink"/>
                <w:noProof/>
              </w:rPr>
              <w:t>(Charity) Manage Lodge – Remove Lodge</w:t>
            </w:r>
            <w:r w:rsidR="00DA2A6E">
              <w:rPr>
                <w:noProof/>
                <w:webHidden/>
              </w:rPr>
              <w:tab/>
            </w:r>
            <w:r w:rsidR="00DA2A6E">
              <w:rPr>
                <w:noProof/>
                <w:webHidden/>
              </w:rPr>
              <w:fldChar w:fldCharType="begin"/>
            </w:r>
            <w:r w:rsidR="00DA2A6E">
              <w:rPr>
                <w:noProof/>
                <w:webHidden/>
              </w:rPr>
              <w:instrText xml:space="preserve"> PAGEREF _Toc385663861 \h </w:instrText>
            </w:r>
            <w:r w:rsidR="00DA2A6E">
              <w:rPr>
                <w:noProof/>
                <w:webHidden/>
              </w:rPr>
            </w:r>
            <w:r w:rsidR="00DA2A6E">
              <w:rPr>
                <w:noProof/>
                <w:webHidden/>
              </w:rPr>
              <w:fldChar w:fldCharType="separate"/>
            </w:r>
            <w:r w:rsidR="00AC3537">
              <w:rPr>
                <w:noProof/>
                <w:webHidden/>
              </w:rPr>
              <w:t>78</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62" w:history="1">
            <w:r w:rsidR="00DA2A6E" w:rsidRPr="00F5205B">
              <w:rPr>
                <w:rStyle w:val="Hyperlink"/>
                <w:noProof/>
              </w:rPr>
              <w:t>3.2.3.41.</w:t>
            </w:r>
            <w:r w:rsidR="00DA2A6E">
              <w:rPr>
                <w:noProof/>
                <w:lang w:eastAsia="en-US"/>
              </w:rPr>
              <w:tab/>
            </w:r>
            <w:r w:rsidR="00DA2A6E" w:rsidRPr="00F5205B">
              <w:rPr>
                <w:rStyle w:val="Hyperlink"/>
                <w:noProof/>
              </w:rPr>
              <w:t>(Charity) Manage Lodge – Delete Lodge Out Of Charity Exam</w:t>
            </w:r>
            <w:r w:rsidR="00DA2A6E">
              <w:rPr>
                <w:noProof/>
                <w:webHidden/>
              </w:rPr>
              <w:tab/>
            </w:r>
            <w:r w:rsidR="00DA2A6E">
              <w:rPr>
                <w:noProof/>
                <w:webHidden/>
              </w:rPr>
              <w:fldChar w:fldCharType="begin"/>
            </w:r>
            <w:r w:rsidR="00DA2A6E">
              <w:rPr>
                <w:noProof/>
                <w:webHidden/>
              </w:rPr>
              <w:instrText xml:space="preserve"> PAGEREF _Toc385663862 \h </w:instrText>
            </w:r>
            <w:r w:rsidR="00DA2A6E">
              <w:rPr>
                <w:noProof/>
                <w:webHidden/>
              </w:rPr>
            </w:r>
            <w:r w:rsidR="00DA2A6E">
              <w:rPr>
                <w:noProof/>
                <w:webHidden/>
              </w:rPr>
              <w:fldChar w:fldCharType="separate"/>
            </w:r>
            <w:r w:rsidR="00AC3537">
              <w:rPr>
                <w:noProof/>
                <w:webHidden/>
              </w:rPr>
              <w:t>79</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63" w:history="1">
            <w:r w:rsidR="00DA2A6E" w:rsidRPr="00F5205B">
              <w:rPr>
                <w:rStyle w:val="Hyperlink"/>
                <w:noProof/>
              </w:rPr>
              <w:t>3.2.3.42.</w:t>
            </w:r>
            <w:r w:rsidR="00DA2A6E">
              <w:rPr>
                <w:noProof/>
                <w:lang w:eastAsia="en-US"/>
              </w:rPr>
              <w:tab/>
            </w:r>
            <w:r w:rsidR="00DA2A6E" w:rsidRPr="00F5205B">
              <w:rPr>
                <w:rStyle w:val="Hyperlink"/>
                <w:noProof/>
              </w:rPr>
              <w:t>(Charity) Manage Lodge – View Lodge Detail</w:t>
            </w:r>
            <w:r w:rsidR="00DA2A6E">
              <w:rPr>
                <w:noProof/>
                <w:webHidden/>
              </w:rPr>
              <w:tab/>
            </w:r>
            <w:r w:rsidR="00DA2A6E">
              <w:rPr>
                <w:noProof/>
                <w:webHidden/>
              </w:rPr>
              <w:fldChar w:fldCharType="begin"/>
            </w:r>
            <w:r w:rsidR="00DA2A6E">
              <w:rPr>
                <w:noProof/>
                <w:webHidden/>
              </w:rPr>
              <w:instrText xml:space="preserve"> PAGEREF _Toc385663863 \h </w:instrText>
            </w:r>
            <w:r w:rsidR="00DA2A6E">
              <w:rPr>
                <w:noProof/>
                <w:webHidden/>
              </w:rPr>
            </w:r>
            <w:r w:rsidR="00DA2A6E">
              <w:rPr>
                <w:noProof/>
                <w:webHidden/>
              </w:rPr>
              <w:fldChar w:fldCharType="separate"/>
            </w:r>
            <w:r w:rsidR="00AC3537">
              <w:rPr>
                <w:noProof/>
                <w:webHidden/>
              </w:rPr>
              <w:t>80</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64" w:history="1">
            <w:r w:rsidR="00DA2A6E" w:rsidRPr="00F5205B">
              <w:rPr>
                <w:rStyle w:val="Hyperlink"/>
                <w:noProof/>
              </w:rPr>
              <w:t>3.2.3.43.</w:t>
            </w:r>
            <w:r w:rsidR="00DA2A6E">
              <w:rPr>
                <w:noProof/>
                <w:lang w:eastAsia="en-US"/>
              </w:rPr>
              <w:tab/>
            </w:r>
            <w:r w:rsidR="00DA2A6E" w:rsidRPr="00F5205B">
              <w:rPr>
                <w:rStyle w:val="Hyperlink"/>
                <w:noProof/>
              </w:rPr>
              <w:t>(Charity) Manual assign candidate to room</w:t>
            </w:r>
            <w:r w:rsidR="00DA2A6E">
              <w:rPr>
                <w:noProof/>
                <w:webHidden/>
              </w:rPr>
              <w:tab/>
            </w:r>
            <w:r w:rsidR="00DA2A6E">
              <w:rPr>
                <w:noProof/>
                <w:webHidden/>
              </w:rPr>
              <w:fldChar w:fldCharType="begin"/>
            </w:r>
            <w:r w:rsidR="00DA2A6E">
              <w:rPr>
                <w:noProof/>
                <w:webHidden/>
              </w:rPr>
              <w:instrText xml:space="preserve"> PAGEREF _Toc385663864 \h </w:instrText>
            </w:r>
            <w:r w:rsidR="00DA2A6E">
              <w:rPr>
                <w:noProof/>
                <w:webHidden/>
              </w:rPr>
            </w:r>
            <w:r w:rsidR="00DA2A6E">
              <w:rPr>
                <w:noProof/>
                <w:webHidden/>
              </w:rPr>
              <w:fldChar w:fldCharType="separate"/>
            </w:r>
            <w:r w:rsidR="00AC3537">
              <w:rPr>
                <w:noProof/>
                <w:webHidden/>
              </w:rPr>
              <w:t>81</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65" w:history="1">
            <w:r w:rsidR="00DA2A6E" w:rsidRPr="00F5205B">
              <w:rPr>
                <w:rStyle w:val="Hyperlink"/>
                <w:noProof/>
              </w:rPr>
              <w:t>3.2.3.44.</w:t>
            </w:r>
            <w:r w:rsidR="00DA2A6E">
              <w:rPr>
                <w:noProof/>
                <w:lang w:eastAsia="en-US"/>
              </w:rPr>
              <w:tab/>
            </w:r>
            <w:r w:rsidR="00DA2A6E" w:rsidRPr="00F5205B">
              <w:rPr>
                <w:rStyle w:val="Hyperlink"/>
                <w:noProof/>
              </w:rPr>
              <w:t>(Charity) Manual Assign Candidate to car or volunteer</w:t>
            </w:r>
            <w:r w:rsidR="00DA2A6E">
              <w:rPr>
                <w:noProof/>
                <w:webHidden/>
              </w:rPr>
              <w:tab/>
            </w:r>
            <w:r w:rsidR="00DA2A6E">
              <w:rPr>
                <w:noProof/>
                <w:webHidden/>
              </w:rPr>
              <w:fldChar w:fldCharType="begin"/>
            </w:r>
            <w:r w:rsidR="00DA2A6E">
              <w:rPr>
                <w:noProof/>
                <w:webHidden/>
              </w:rPr>
              <w:instrText xml:space="preserve"> PAGEREF _Toc385663865 \h </w:instrText>
            </w:r>
            <w:r w:rsidR="00DA2A6E">
              <w:rPr>
                <w:noProof/>
                <w:webHidden/>
              </w:rPr>
            </w:r>
            <w:r w:rsidR="00DA2A6E">
              <w:rPr>
                <w:noProof/>
                <w:webHidden/>
              </w:rPr>
              <w:fldChar w:fldCharType="separate"/>
            </w:r>
            <w:r w:rsidR="00AC3537">
              <w:rPr>
                <w:noProof/>
                <w:webHidden/>
              </w:rPr>
              <w:t>84</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66" w:history="1">
            <w:r w:rsidR="00DA2A6E" w:rsidRPr="00F5205B">
              <w:rPr>
                <w:rStyle w:val="Hyperlink"/>
                <w:noProof/>
              </w:rPr>
              <w:t>3.2.3.45.</w:t>
            </w:r>
            <w:r w:rsidR="00DA2A6E">
              <w:rPr>
                <w:noProof/>
                <w:lang w:eastAsia="en-US"/>
              </w:rPr>
              <w:tab/>
            </w:r>
            <w:r w:rsidR="00DA2A6E" w:rsidRPr="00F5205B">
              <w:rPr>
                <w:rStyle w:val="Hyperlink"/>
                <w:noProof/>
              </w:rPr>
              <w:t>(Charity) Manage Fund – Approve Fund</w:t>
            </w:r>
            <w:r w:rsidR="00DA2A6E">
              <w:rPr>
                <w:noProof/>
                <w:webHidden/>
              </w:rPr>
              <w:tab/>
            </w:r>
            <w:r w:rsidR="00DA2A6E">
              <w:rPr>
                <w:noProof/>
                <w:webHidden/>
              </w:rPr>
              <w:fldChar w:fldCharType="begin"/>
            </w:r>
            <w:r w:rsidR="00DA2A6E">
              <w:rPr>
                <w:noProof/>
                <w:webHidden/>
              </w:rPr>
              <w:instrText xml:space="preserve"> PAGEREF _Toc385663866 \h </w:instrText>
            </w:r>
            <w:r w:rsidR="00DA2A6E">
              <w:rPr>
                <w:noProof/>
                <w:webHidden/>
              </w:rPr>
            </w:r>
            <w:r w:rsidR="00DA2A6E">
              <w:rPr>
                <w:noProof/>
                <w:webHidden/>
              </w:rPr>
              <w:fldChar w:fldCharType="separate"/>
            </w:r>
            <w:r w:rsidR="00AC3537">
              <w:rPr>
                <w:noProof/>
                <w:webHidden/>
              </w:rPr>
              <w:t>86</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67" w:history="1">
            <w:r w:rsidR="00DA2A6E" w:rsidRPr="00F5205B">
              <w:rPr>
                <w:rStyle w:val="Hyperlink"/>
                <w:noProof/>
              </w:rPr>
              <w:t>3.2.3.46.</w:t>
            </w:r>
            <w:r w:rsidR="00DA2A6E">
              <w:rPr>
                <w:noProof/>
                <w:lang w:eastAsia="en-US"/>
              </w:rPr>
              <w:tab/>
            </w:r>
            <w:r w:rsidR="00DA2A6E" w:rsidRPr="00F5205B">
              <w:rPr>
                <w:rStyle w:val="Hyperlink"/>
                <w:noProof/>
              </w:rPr>
              <w:t>(Charity) Manage Volunteer – Approve Volunteer</w:t>
            </w:r>
            <w:r w:rsidR="00DA2A6E">
              <w:rPr>
                <w:noProof/>
                <w:webHidden/>
              </w:rPr>
              <w:tab/>
            </w:r>
            <w:r w:rsidR="00DA2A6E">
              <w:rPr>
                <w:noProof/>
                <w:webHidden/>
              </w:rPr>
              <w:fldChar w:fldCharType="begin"/>
            </w:r>
            <w:r w:rsidR="00DA2A6E">
              <w:rPr>
                <w:noProof/>
                <w:webHidden/>
              </w:rPr>
              <w:instrText xml:space="preserve"> PAGEREF _Toc385663867 \h </w:instrText>
            </w:r>
            <w:r w:rsidR="00DA2A6E">
              <w:rPr>
                <w:noProof/>
                <w:webHidden/>
              </w:rPr>
            </w:r>
            <w:r w:rsidR="00DA2A6E">
              <w:rPr>
                <w:noProof/>
                <w:webHidden/>
              </w:rPr>
              <w:fldChar w:fldCharType="separate"/>
            </w:r>
            <w:r w:rsidR="00AC3537">
              <w:rPr>
                <w:noProof/>
                <w:webHidden/>
              </w:rPr>
              <w:t>87</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68" w:history="1">
            <w:r w:rsidR="00DA2A6E" w:rsidRPr="00F5205B">
              <w:rPr>
                <w:rStyle w:val="Hyperlink"/>
                <w:noProof/>
              </w:rPr>
              <w:t>3.2.3.47.</w:t>
            </w:r>
            <w:r w:rsidR="00DA2A6E">
              <w:rPr>
                <w:noProof/>
                <w:lang w:eastAsia="en-US"/>
              </w:rPr>
              <w:tab/>
            </w:r>
            <w:r w:rsidR="00DA2A6E" w:rsidRPr="00F5205B">
              <w:rPr>
                <w:rStyle w:val="Hyperlink"/>
                <w:noProof/>
              </w:rPr>
              <w:t>(Charity) Manage Volunteer – Denie Volunteer</w:t>
            </w:r>
            <w:r w:rsidR="00DA2A6E">
              <w:rPr>
                <w:noProof/>
                <w:webHidden/>
              </w:rPr>
              <w:tab/>
            </w:r>
            <w:r w:rsidR="00DA2A6E">
              <w:rPr>
                <w:noProof/>
                <w:webHidden/>
              </w:rPr>
              <w:fldChar w:fldCharType="begin"/>
            </w:r>
            <w:r w:rsidR="00DA2A6E">
              <w:rPr>
                <w:noProof/>
                <w:webHidden/>
              </w:rPr>
              <w:instrText xml:space="preserve"> PAGEREF _Toc385663868 \h </w:instrText>
            </w:r>
            <w:r w:rsidR="00DA2A6E">
              <w:rPr>
                <w:noProof/>
                <w:webHidden/>
              </w:rPr>
            </w:r>
            <w:r w:rsidR="00DA2A6E">
              <w:rPr>
                <w:noProof/>
                <w:webHidden/>
              </w:rPr>
              <w:fldChar w:fldCharType="separate"/>
            </w:r>
            <w:r w:rsidR="00AC3537">
              <w:rPr>
                <w:noProof/>
                <w:webHidden/>
              </w:rPr>
              <w:t>88</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69" w:history="1">
            <w:r w:rsidR="00DA2A6E" w:rsidRPr="00F5205B">
              <w:rPr>
                <w:rStyle w:val="Hyperlink"/>
                <w:noProof/>
              </w:rPr>
              <w:t>3.2.3.48.</w:t>
            </w:r>
            <w:r w:rsidR="00DA2A6E">
              <w:rPr>
                <w:noProof/>
                <w:lang w:eastAsia="en-US"/>
              </w:rPr>
              <w:tab/>
            </w:r>
            <w:r w:rsidR="00DA2A6E" w:rsidRPr="00F5205B">
              <w:rPr>
                <w:rStyle w:val="Hyperlink"/>
                <w:noProof/>
              </w:rPr>
              <w:t>(Charity) Manage Volunteer – Remove Volunteer</w:t>
            </w:r>
            <w:r w:rsidR="00DA2A6E">
              <w:rPr>
                <w:noProof/>
                <w:webHidden/>
              </w:rPr>
              <w:tab/>
            </w:r>
            <w:r w:rsidR="00DA2A6E">
              <w:rPr>
                <w:noProof/>
                <w:webHidden/>
              </w:rPr>
              <w:fldChar w:fldCharType="begin"/>
            </w:r>
            <w:r w:rsidR="00DA2A6E">
              <w:rPr>
                <w:noProof/>
                <w:webHidden/>
              </w:rPr>
              <w:instrText xml:space="preserve"> PAGEREF _Toc385663869 \h </w:instrText>
            </w:r>
            <w:r w:rsidR="00DA2A6E">
              <w:rPr>
                <w:noProof/>
                <w:webHidden/>
              </w:rPr>
            </w:r>
            <w:r w:rsidR="00DA2A6E">
              <w:rPr>
                <w:noProof/>
                <w:webHidden/>
              </w:rPr>
              <w:fldChar w:fldCharType="separate"/>
            </w:r>
            <w:r w:rsidR="00AC3537">
              <w:rPr>
                <w:noProof/>
                <w:webHidden/>
              </w:rPr>
              <w:t>90</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70" w:history="1">
            <w:r w:rsidR="00DA2A6E" w:rsidRPr="00F5205B">
              <w:rPr>
                <w:rStyle w:val="Hyperlink"/>
                <w:noProof/>
              </w:rPr>
              <w:t>3.2.3.49.</w:t>
            </w:r>
            <w:r w:rsidR="00DA2A6E">
              <w:rPr>
                <w:noProof/>
                <w:lang w:eastAsia="en-US"/>
              </w:rPr>
              <w:tab/>
            </w:r>
            <w:r w:rsidR="00DA2A6E" w:rsidRPr="00F5205B">
              <w:rPr>
                <w:rStyle w:val="Hyperlink"/>
                <w:noProof/>
              </w:rPr>
              <w:t>(Charity) Manage Candidate – View Candiate</w:t>
            </w:r>
            <w:r w:rsidR="00DA2A6E">
              <w:rPr>
                <w:noProof/>
                <w:webHidden/>
              </w:rPr>
              <w:tab/>
            </w:r>
            <w:r w:rsidR="00DA2A6E">
              <w:rPr>
                <w:noProof/>
                <w:webHidden/>
              </w:rPr>
              <w:fldChar w:fldCharType="begin"/>
            </w:r>
            <w:r w:rsidR="00DA2A6E">
              <w:rPr>
                <w:noProof/>
                <w:webHidden/>
              </w:rPr>
              <w:instrText xml:space="preserve"> PAGEREF _Toc385663870 \h </w:instrText>
            </w:r>
            <w:r w:rsidR="00DA2A6E">
              <w:rPr>
                <w:noProof/>
                <w:webHidden/>
              </w:rPr>
            </w:r>
            <w:r w:rsidR="00DA2A6E">
              <w:rPr>
                <w:noProof/>
                <w:webHidden/>
              </w:rPr>
              <w:fldChar w:fldCharType="separate"/>
            </w:r>
            <w:r w:rsidR="00AC3537">
              <w:rPr>
                <w:noProof/>
                <w:webHidden/>
              </w:rPr>
              <w:t>91</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71" w:history="1">
            <w:r w:rsidR="00DA2A6E" w:rsidRPr="00F5205B">
              <w:rPr>
                <w:rStyle w:val="Hyperlink"/>
                <w:noProof/>
              </w:rPr>
              <w:t>3.2.3.50.</w:t>
            </w:r>
            <w:r w:rsidR="00DA2A6E">
              <w:rPr>
                <w:noProof/>
                <w:lang w:eastAsia="en-US"/>
              </w:rPr>
              <w:tab/>
            </w:r>
            <w:r w:rsidR="00DA2A6E" w:rsidRPr="00F5205B">
              <w:rPr>
                <w:rStyle w:val="Hyperlink"/>
                <w:noProof/>
              </w:rPr>
              <w:t>(Charity) View Statistics</w:t>
            </w:r>
            <w:r w:rsidR="00DA2A6E">
              <w:rPr>
                <w:noProof/>
                <w:webHidden/>
              </w:rPr>
              <w:tab/>
            </w:r>
            <w:r w:rsidR="00DA2A6E">
              <w:rPr>
                <w:noProof/>
                <w:webHidden/>
              </w:rPr>
              <w:fldChar w:fldCharType="begin"/>
            </w:r>
            <w:r w:rsidR="00DA2A6E">
              <w:rPr>
                <w:noProof/>
                <w:webHidden/>
              </w:rPr>
              <w:instrText xml:space="preserve"> PAGEREF _Toc385663871 \h </w:instrText>
            </w:r>
            <w:r w:rsidR="00DA2A6E">
              <w:rPr>
                <w:noProof/>
                <w:webHidden/>
              </w:rPr>
            </w:r>
            <w:r w:rsidR="00DA2A6E">
              <w:rPr>
                <w:noProof/>
                <w:webHidden/>
              </w:rPr>
              <w:fldChar w:fldCharType="separate"/>
            </w:r>
            <w:r w:rsidR="00AC3537">
              <w:rPr>
                <w:noProof/>
                <w:webHidden/>
              </w:rPr>
              <w:t>92</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72" w:history="1">
            <w:r w:rsidR="00DA2A6E" w:rsidRPr="00F5205B">
              <w:rPr>
                <w:rStyle w:val="Hyperlink"/>
                <w:noProof/>
              </w:rPr>
              <w:t>3.2.3.51.</w:t>
            </w:r>
            <w:r w:rsidR="00DA2A6E">
              <w:rPr>
                <w:noProof/>
                <w:lang w:eastAsia="en-US"/>
              </w:rPr>
              <w:tab/>
            </w:r>
            <w:r w:rsidR="00DA2A6E" w:rsidRPr="00F5205B">
              <w:rPr>
                <w:rStyle w:val="Hyperlink"/>
                <w:noProof/>
              </w:rPr>
              <w:t>(Charity) Manage Candiate – Assign to room</w:t>
            </w:r>
            <w:r w:rsidR="00DA2A6E">
              <w:rPr>
                <w:noProof/>
                <w:webHidden/>
              </w:rPr>
              <w:tab/>
            </w:r>
            <w:r w:rsidR="00DA2A6E">
              <w:rPr>
                <w:noProof/>
                <w:webHidden/>
              </w:rPr>
              <w:fldChar w:fldCharType="begin"/>
            </w:r>
            <w:r w:rsidR="00DA2A6E">
              <w:rPr>
                <w:noProof/>
                <w:webHidden/>
              </w:rPr>
              <w:instrText xml:space="preserve"> PAGEREF _Toc385663872 \h </w:instrText>
            </w:r>
            <w:r w:rsidR="00DA2A6E">
              <w:rPr>
                <w:noProof/>
                <w:webHidden/>
              </w:rPr>
            </w:r>
            <w:r w:rsidR="00DA2A6E">
              <w:rPr>
                <w:noProof/>
                <w:webHidden/>
              </w:rPr>
              <w:fldChar w:fldCharType="separate"/>
            </w:r>
            <w:r w:rsidR="00AC3537">
              <w:rPr>
                <w:noProof/>
                <w:webHidden/>
              </w:rPr>
              <w:t>93</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73" w:history="1">
            <w:r w:rsidR="00DA2A6E" w:rsidRPr="00F5205B">
              <w:rPr>
                <w:rStyle w:val="Hyperlink"/>
                <w:noProof/>
              </w:rPr>
              <w:t>3.2.3.52.</w:t>
            </w:r>
            <w:r w:rsidR="00DA2A6E">
              <w:rPr>
                <w:noProof/>
                <w:lang w:eastAsia="en-US"/>
              </w:rPr>
              <w:tab/>
            </w:r>
            <w:r w:rsidR="00DA2A6E" w:rsidRPr="00F5205B">
              <w:rPr>
                <w:rStyle w:val="Hyperlink"/>
                <w:noProof/>
              </w:rPr>
              <w:t>(Charity) Manage Candidate – Assign To Car</w:t>
            </w:r>
            <w:r w:rsidR="00DA2A6E">
              <w:rPr>
                <w:noProof/>
                <w:webHidden/>
              </w:rPr>
              <w:tab/>
            </w:r>
            <w:r w:rsidR="00DA2A6E">
              <w:rPr>
                <w:noProof/>
                <w:webHidden/>
              </w:rPr>
              <w:fldChar w:fldCharType="begin"/>
            </w:r>
            <w:r w:rsidR="00DA2A6E">
              <w:rPr>
                <w:noProof/>
                <w:webHidden/>
              </w:rPr>
              <w:instrText xml:space="preserve"> PAGEREF _Toc385663873 \h </w:instrText>
            </w:r>
            <w:r w:rsidR="00DA2A6E">
              <w:rPr>
                <w:noProof/>
                <w:webHidden/>
              </w:rPr>
            </w:r>
            <w:r w:rsidR="00DA2A6E">
              <w:rPr>
                <w:noProof/>
                <w:webHidden/>
              </w:rPr>
              <w:fldChar w:fldCharType="separate"/>
            </w:r>
            <w:r w:rsidR="00AC3537">
              <w:rPr>
                <w:noProof/>
                <w:webHidden/>
              </w:rPr>
              <w:t>94</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74" w:history="1">
            <w:r w:rsidR="00DA2A6E" w:rsidRPr="00F5205B">
              <w:rPr>
                <w:rStyle w:val="Hyperlink"/>
                <w:noProof/>
              </w:rPr>
              <w:t>3.2.3.53.</w:t>
            </w:r>
            <w:r w:rsidR="00DA2A6E">
              <w:rPr>
                <w:noProof/>
                <w:lang w:eastAsia="en-US"/>
              </w:rPr>
              <w:tab/>
            </w:r>
            <w:r w:rsidR="00DA2A6E" w:rsidRPr="00F5205B">
              <w:rPr>
                <w:rStyle w:val="Hyperlink"/>
                <w:noProof/>
              </w:rPr>
              <w:t>(Sponsor) Manage Sponsor’s Car</w:t>
            </w:r>
            <w:r w:rsidR="00DA2A6E">
              <w:rPr>
                <w:noProof/>
                <w:webHidden/>
              </w:rPr>
              <w:tab/>
            </w:r>
            <w:r w:rsidR="00DA2A6E">
              <w:rPr>
                <w:noProof/>
                <w:webHidden/>
              </w:rPr>
              <w:fldChar w:fldCharType="begin"/>
            </w:r>
            <w:r w:rsidR="00DA2A6E">
              <w:rPr>
                <w:noProof/>
                <w:webHidden/>
              </w:rPr>
              <w:instrText xml:space="preserve"> PAGEREF _Toc385663874 \h </w:instrText>
            </w:r>
            <w:r w:rsidR="00DA2A6E">
              <w:rPr>
                <w:noProof/>
                <w:webHidden/>
              </w:rPr>
            </w:r>
            <w:r w:rsidR="00DA2A6E">
              <w:rPr>
                <w:noProof/>
                <w:webHidden/>
              </w:rPr>
              <w:fldChar w:fldCharType="separate"/>
            </w:r>
            <w:r w:rsidR="00AC3537">
              <w:rPr>
                <w:noProof/>
                <w:webHidden/>
              </w:rPr>
              <w:t>95</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75" w:history="1">
            <w:r w:rsidR="00DA2A6E" w:rsidRPr="00F5205B">
              <w:rPr>
                <w:rStyle w:val="Hyperlink"/>
                <w:noProof/>
              </w:rPr>
              <w:t>3.2.3.54.</w:t>
            </w:r>
            <w:r w:rsidR="00DA2A6E">
              <w:rPr>
                <w:noProof/>
                <w:lang w:eastAsia="en-US"/>
              </w:rPr>
              <w:tab/>
            </w:r>
            <w:r w:rsidR="00DA2A6E" w:rsidRPr="00F5205B">
              <w:rPr>
                <w:rStyle w:val="Hyperlink"/>
                <w:noProof/>
              </w:rPr>
              <w:t>(Sponsor) Manage Sponsor’s Car – Add New Car</w:t>
            </w:r>
            <w:r w:rsidR="00DA2A6E">
              <w:rPr>
                <w:noProof/>
                <w:webHidden/>
              </w:rPr>
              <w:tab/>
            </w:r>
            <w:r w:rsidR="00DA2A6E">
              <w:rPr>
                <w:noProof/>
                <w:webHidden/>
              </w:rPr>
              <w:fldChar w:fldCharType="begin"/>
            </w:r>
            <w:r w:rsidR="00DA2A6E">
              <w:rPr>
                <w:noProof/>
                <w:webHidden/>
              </w:rPr>
              <w:instrText xml:space="preserve"> PAGEREF _Toc385663875 \h </w:instrText>
            </w:r>
            <w:r w:rsidR="00DA2A6E">
              <w:rPr>
                <w:noProof/>
                <w:webHidden/>
              </w:rPr>
            </w:r>
            <w:r w:rsidR="00DA2A6E">
              <w:rPr>
                <w:noProof/>
                <w:webHidden/>
              </w:rPr>
              <w:fldChar w:fldCharType="separate"/>
            </w:r>
            <w:r w:rsidR="00AC3537">
              <w:rPr>
                <w:noProof/>
                <w:webHidden/>
              </w:rPr>
              <w:t>96</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76" w:history="1">
            <w:r w:rsidR="00DA2A6E" w:rsidRPr="00F5205B">
              <w:rPr>
                <w:rStyle w:val="Hyperlink"/>
                <w:noProof/>
              </w:rPr>
              <w:t>3.2.3.55.</w:t>
            </w:r>
            <w:r w:rsidR="00DA2A6E">
              <w:rPr>
                <w:noProof/>
                <w:lang w:eastAsia="en-US"/>
              </w:rPr>
              <w:tab/>
            </w:r>
            <w:r w:rsidR="00DA2A6E" w:rsidRPr="00F5205B">
              <w:rPr>
                <w:rStyle w:val="Hyperlink"/>
                <w:noProof/>
              </w:rPr>
              <w:t>(Sponsor) Manage Sponsor’s Car – Edit Car</w:t>
            </w:r>
            <w:r w:rsidR="00DA2A6E">
              <w:rPr>
                <w:noProof/>
                <w:webHidden/>
              </w:rPr>
              <w:tab/>
            </w:r>
            <w:r w:rsidR="00DA2A6E">
              <w:rPr>
                <w:noProof/>
                <w:webHidden/>
              </w:rPr>
              <w:fldChar w:fldCharType="begin"/>
            </w:r>
            <w:r w:rsidR="00DA2A6E">
              <w:rPr>
                <w:noProof/>
                <w:webHidden/>
              </w:rPr>
              <w:instrText xml:space="preserve"> PAGEREF _Toc385663876 \h </w:instrText>
            </w:r>
            <w:r w:rsidR="00DA2A6E">
              <w:rPr>
                <w:noProof/>
                <w:webHidden/>
              </w:rPr>
            </w:r>
            <w:r w:rsidR="00DA2A6E">
              <w:rPr>
                <w:noProof/>
                <w:webHidden/>
              </w:rPr>
              <w:fldChar w:fldCharType="separate"/>
            </w:r>
            <w:r w:rsidR="00AC3537">
              <w:rPr>
                <w:noProof/>
                <w:webHidden/>
              </w:rPr>
              <w:t>97</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77" w:history="1">
            <w:r w:rsidR="00DA2A6E" w:rsidRPr="00F5205B">
              <w:rPr>
                <w:rStyle w:val="Hyperlink"/>
                <w:noProof/>
              </w:rPr>
              <w:t>3.2.3.56.</w:t>
            </w:r>
            <w:r w:rsidR="00DA2A6E">
              <w:rPr>
                <w:noProof/>
                <w:lang w:eastAsia="en-US"/>
              </w:rPr>
              <w:tab/>
            </w:r>
            <w:r w:rsidR="00DA2A6E" w:rsidRPr="00F5205B">
              <w:rPr>
                <w:rStyle w:val="Hyperlink"/>
                <w:noProof/>
              </w:rPr>
              <w:t>(Sponsor) Manage Sponsor’s Car – Delete Car</w:t>
            </w:r>
            <w:r w:rsidR="00DA2A6E">
              <w:rPr>
                <w:noProof/>
                <w:webHidden/>
              </w:rPr>
              <w:tab/>
            </w:r>
            <w:r w:rsidR="00DA2A6E">
              <w:rPr>
                <w:noProof/>
                <w:webHidden/>
              </w:rPr>
              <w:fldChar w:fldCharType="begin"/>
            </w:r>
            <w:r w:rsidR="00DA2A6E">
              <w:rPr>
                <w:noProof/>
                <w:webHidden/>
              </w:rPr>
              <w:instrText xml:space="preserve"> PAGEREF _Toc385663877 \h </w:instrText>
            </w:r>
            <w:r w:rsidR="00DA2A6E">
              <w:rPr>
                <w:noProof/>
                <w:webHidden/>
              </w:rPr>
            </w:r>
            <w:r w:rsidR="00DA2A6E">
              <w:rPr>
                <w:noProof/>
                <w:webHidden/>
              </w:rPr>
              <w:fldChar w:fldCharType="separate"/>
            </w:r>
            <w:r w:rsidR="00AC3537">
              <w:rPr>
                <w:noProof/>
                <w:webHidden/>
              </w:rPr>
              <w:t>99</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78" w:history="1">
            <w:r w:rsidR="00DA2A6E" w:rsidRPr="00F5205B">
              <w:rPr>
                <w:rStyle w:val="Hyperlink"/>
                <w:noProof/>
              </w:rPr>
              <w:t>3.2.3.57.</w:t>
            </w:r>
            <w:r w:rsidR="00DA2A6E">
              <w:rPr>
                <w:noProof/>
                <w:lang w:eastAsia="en-US"/>
              </w:rPr>
              <w:tab/>
            </w:r>
            <w:r w:rsidR="00DA2A6E" w:rsidRPr="00F5205B">
              <w:rPr>
                <w:rStyle w:val="Hyperlink"/>
                <w:noProof/>
              </w:rPr>
              <w:t>(Sponsor) Manage Sponsor’s Car – Sponsored Car</w:t>
            </w:r>
            <w:r w:rsidR="00DA2A6E">
              <w:rPr>
                <w:noProof/>
                <w:webHidden/>
              </w:rPr>
              <w:tab/>
            </w:r>
            <w:r w:rsidR="00DA2A6E">
              <w:rPr>
                <w:noProof/>
                <w:webHidden/>
              </w:rPr>
              <w:fldChar w:fldCharType="begin"/>
            </w:r>
            <w:r w:rsidR="00DA2A6E">
              <w:rPr>
                <w:noProof/>
                <w:webHidden/>
              </w:rPr>
              <w:instrText xml:space="preserve"> PAGEREF _Toc385663878 \h </w:instrText>
            </w:r>
            <w:r w:rsidR="00DA2A6E">
              <w:rPr>
                <w:noProof/>
                <w:webHidden/>
              </w:rPr>
            </w:r>
            <w:r w:rsidR="00DA2A6E">
              <w:rPr>
                <w:noProof/>
                <w:webHidden/>
              </w:rPr>
              <w:fldChar w:fldCharType="separate"/>
            </w:r>
            <w:r w:rsidR="00AC3537">
              <w:rPr>
                <w:noProof/>
                <w:webHidden/>
              </w:rPr>
              <w:t>100</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79" w:history="1">
            <w:r w:rsidR="00DA2A6E" w:rsidRPr="00F5205B">
              <w:rPr>
                <w:rStyle w:val="Hyperlink"/>
                <w:noProof/>
              </w:rPr>
              <w:t>3.2.3.58.</w:t>
            </w:r>
            <w:r w:rsidR="00DA2A6E">
              <w:rPr>
                <w:noProof/>
                <w:lang w:eastAsia="en-US"/>
              </w:rPr>
              <w:tab/>
            </w:r>
            <w:r w:rsidR="00DA2A6E" w:rsidRPr="00F5205B">
              <w:rPr>
                <w:rStyle w:val="Hyperlink"/>
                <w:noProof/>
              </w:rPr>
              <w:t>(Sponsor) Manage Sponsor’s Car – Sponsored All Car</w:t>
            </w:r>
            <w:r w:rsidR="00DA2A6E">
              <w:rPr>
                <w:noProof/>
                <w:webHidden/>
              </w:rPr>
              <w:tab/>
            </w:r>
            <w:r w:rsidR="00DA2A6E">
              <w:rPr>
                <w:noProof/>
                <w:webHidden/>
              </w:rPr>
              <w:fldChar w:fldCharType="begin"/>
            </w:r>
            <w:r w:rsidR="00DA2A6E">
              <w:rPr>
                <w:noProof/>
                <w:webHidden/>
              </w:rPr>
              <w:instrText xml:space="preserve"> PAGEREF _Toc385663879 \h </w:instrText>
            </w:r>
            <w:r w:rsidR="00DA2A6E">
              <w:rPr>
                <w:noProof/>
                <w:webHidden/>
              </w:rPr>
            </w:r>
            <w:r w:rsidR="00DA2A6E">
              <w:rPr>
                <w:noProof/>
                <w:webHidden/>
              </w:rPr>
              <w:fldChar w:fldCharType="separate"/>
            </w:r>
            <w:r w:rsidR="00AC3537">
              <w:rPr>
                <w:noProof/>
                <w:webHidden/>
              </w:rPr>
              <w:t>102</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80" w:history="1">
            <w:r w:rsidR="00DA2A6E" w:rsidRPr="00F5205B">
              <w:rPr>
                <w:rStyle w:val="Hyperlink"/>
                <w:noProof/>
              </w:rPr>
              <w:t>3.2.3.59.</w:t>
            </w:r>
            <w:r w:rsidR="00DA2A6E">
              <w:rPr>
                <w:noProof/>
                <w:lang w:eastAsia="en-US"/>
              </w:rPr>
              <w:tab/>
            </w:r>
            <w:r w:rsidR="00DA2A6E" w:rsidRPr="00F5205B">
              <w:rPr>
                <w:rStyle w:val="Hyperlink"/>
                <w:noProof/>
              </w:rPr>
              <w:t>(Sponsor) Manage Sponsor’s Car – Cancel Sponsored Car</w:t>
            </w:r>
            <w:r w:rsidR="00DA2A6E">
              <w:rPr>
                <w:noProof/>
                <w:webHidden/>
              </w:rPr>
              <w:tab/>
            </w:r>
            <w:r w:rsidR="00DA2A6E">
              <w:rPr>
                <w:noProof/>
                <w:webHidden/>
              </w:rPr>
              <w:fldChar w:fldCharType="begin"/>
            </w:r>
            <w:r w:rsidR="00DA2A6E">
              <w:rPr>
                <w:noProof/>
                <w:webHidden/>
              </w:rPr>
              <w:instrText xml:space="preserve"> PAGEREF _Toc385663880 \h </w:instrText>
            </w:r>
            <w:r w:rsidR="00DA2A6E">
              <w:rPr>
                <w:noProof/>
                <w:webHidden/>
              </w:rPr>
            </w:r>
            <w:r w:rsidR="00DA2A6E">
              <w:rPr>
                <w:noProof/>
                <w:webHidden/>
              </w:rPr>
              <w:fldChar w:fldCharType="separate"/>
            </w:r>
            <w:r w:rsidR="00AC3537">
              <w:rPr>
                <w:noProof/>
                <w:webHidden/>
              </w:rPr>
              <w:t>104</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81" w:history="1">
            <w:r w:rsidR="00DA2A6E" w:rsidRPr="00F5205B">
              <w:rPr>
                <w:rStyle w:val="Hyperlink"/>
                <w:noProof/>
              </w:rPr>
              <w:t>3.2.3.60.</w:t>
            </w:r>
            <w:r w:rsidR="00DA2A6E">
              <w:rPr>
                <w:noProof/>
                <w:lang w:eastAsia="en-US"/>
              </w:rPr>
              <w:tab/>
            </w:r>
            <w:r w:rsidR="00DA2A6E" w:rsidRPr="00F5205B">
              <w:rPr>
                <w:rStyle w:val="Hyperlink"/>
                <w:noProof/>
              </w:rPr>
              <w:t>(Sponsor) Manage Sponsor’s Funds</w:t>
            </w:r>
            <w:r w:rsidR="00DA2A6E">
              <w:rPr>
                <w:noProof/>
                <w:webHidden/>
              </w:rPr>
              <w:tab/>
            </w:r>
            <w:r w:rsidR="00DA2A6E">
              <w:rPr>
                <w:noProof/>
                <w:webHidden/>
              </w:rPr>
              <w:fldChar w:fldCharType="begin"/>
            </w:r>
            <w:r w:rsidR="00DA2A6E">
              <w:rPr>
                <w:noProof/>
                <w:webHidden/>
              </w:rPr>
              <w:instrText xml:space="preserve"> PAGEREF _Toc385663881 \h </w:instrText>
            </w:r>
            <w:r w:rsidR="00DA2A6E">
              <w:rPr>
                <w:noProof/>
                <w:webHidden/>
              </w:rPr>
            </w:r>
            <w:r w:rsidR="00DA2A6E">
              <w:rPr>
                <w:noProof/>
                <w:webHidden/>
              </w:rPr>
              <w:fldChar w:fldCharType="separate"/>
            </w:r>
            <w:r w:rsidR="00AC3537">
              <w:rPr>
                <w:noProof/>
                <w:webHidden/>
              </w:rPr>
              <w:t>105</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82" w:history="1">
            <w:r w:rsidR="00DA2A6E" w:rsidRPr="00F5205B">
              <w:rPr>
                <w:rStyle w:val="Hyperlink"/>
                <w:noProof/>
              </w:rPr>
              <w:t>3.2.3.61.</w:t>
            </w:r>
            <w:r w:rsidR="00DA2A6E">
              <w:rPr>
                <w:noProof/>
                <w:lang w:eastAsia="en-US"/>
              </w:rPr>
              <w:tab/>
            </w:r>
            <w:r w:rsidR="00DA2A6E" w:rsidRPr="00F5205B">
              <w:rPr>
                <w:rStyle w:val="Hyperlink"/>
                <w:noProof/>
              </w:rPr>
              <w:t>(Sponsor) Manage Sponsor’s Fund – Add New Funds</w:t>
            </w:r>
            <w:r w:rsidR="00DA2A6E">
              <w:rPr>
                <w:noProof/>
                <w:webHidden/>
              </w:rPr>
              <w:tab/>
            </w:r>
            <w:r w:rsidR="00DA2A6E">
              <w:rPr>
                <w:noProof/>
                <w:webHidden/>
              </w:rPr>
              <w:fldChar w:fldCharType="begin"/>
            </w:r>
            <w:r w:rsidR="00DA2A6E">
              <w:rPr>
                <w:noProof/>
                <w:webHidden/>
              </w:rPr>
              <w:instrText xml:space="preserve"> PAGEREF _Toc385663882 \h </w:instrText>
            </w:r>
            <w:r w:rsidR="00DA2A6E">
              <w:rPr>
                <w:noProof/>
                <w:webHidden/>
              </w:rPr>
            </w:r>
            <w:r w:rsidR="00DA2A6E">
              <w:rPr>
                <w:noProof/>
                <w:webHidden/>
              </w:rPr>
              <w:fldChar w:fldCharType="separate"/>
            </w:r>
            <w:r w:rsidR="00AC3537">
              <w:rPr>
                <w:noProof/>
                <w:webHidden/>
              </w:rPr>
              <w:t>105</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83" w:history="1">
            <w:r w:rsidR="00DA2A6E" w:rsidRPr="00F5205B">
              <w:rPr>
                <w:rStyle w:val="Hyperlink"/>
                <w:noProof/>
              </w:rPr>
              <w:t>3.2.3.62.</w:t>
            </w:r>
            <w:r w:rsidR="00DA2A6E">
              <w:rPr>
                <w:noProof/>
                <w:lang w:eastAsia="en-US"/>
              </w:rPr>
              <w:tab/>
            </w:r>
            <w:r w:rsidR="00DA2A6E" w:rsidRPr="00F5205B">
              <w:rPr>
                <w:rStyle w:val="Hyperlink"/>
                <w:noProof/>
              </w:rPr>
              <w:t>(Sponsor) Manage Sponsor’s Fund – Edit Fund</w:t>
            </w:r>
            <w:r w:rsidR="00DA2A6E">
              <w:rPr>
                <w:noProof/>
                <w:webHidden/>
              </w:rPr>
              <w:tab/>
            </w:r>
            <w:r w:rsidR="00DA2A6E">
              <w:rPr>
                <w:noProof/>
                <w:webHidden/>
              </w:rPr>
              <w:fldChar w:fldCharType="begin"/>
            </w:r>
            <w:r w:rsidR="00DA2A6E">
              <w:rPr>
                <w:noProof/>
                <w:webHidden/>
              </w:rPr>
              <w:instrText xml:space="preserve"> PAGEREF _Toc385663883 \h </w:instrText>
            </w:r>
            <w:r w:rsidR="00DA2A6E">
              <w:rPr>
                <w:noProof/>
                <w:webHidden/>
              </w:rPr>
            </w:r>
            <w:r w:rsidR="00DA2A6E">
              <w:rPr>
                <w:noProof/>
                <w:webHidden/>
              </w:rPr>
              <w:fldChar w:fldCharType="separate"/>
            </w:r>
            <w:r w:rsidR="00AC3537">
              <w:rPr>
                <w:noProof/>
                <w:webHidden/>
              </w:rPr>
              <w:t>107</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84" w:history="1">
            <w:r w:rsidR="00DA2A6E" w:rsidRPr="00F5205B">
              <w:rPr>
                <w:rStyle w:val="Hyperlink"/>
                <w:noProof/>
              </w:rPr>
              <w:t>3.2.3.63.</w:t>
            </w:r>
            <w:r w:rsidR="00DA2A6E">
              <w:rPr>
                <w:noProof/>
                <w:lang w:eastAsia="en-US"/>
              </w:rPr>
              <w:tab/>
            </w:r>
            <w:r w:rsidR="00DA2A6E" w:rsidRPr="00F5205B">
              <w:rPr>
                <w:rStyle w:val="Hyperlink"/>
                <w:noProof/>
              </w:rPr>
              <w:t>(Sponsor) Manage Sponsor’s Fund – Cancel Sponsored Fund</w:t>
            </w:r>
            <w:r w:rsidR="00DA2A6E">
              <w:rPr>
                <w:noProof/>
                <w:webHidden/>
              </w:rPr>
              <w:tab/>
            </w:r>
            <w:r w:rsidR="00DA2A6E">
              <w:rPr>
                <w:noProof/>
                <w:webHidden/>
              </w:rPr>
              <w:fldChar w:fldCharType="begin"/>
            </w:r>
            <w:r w:rsidR="00DA2A6E">
              <w:rPr>
                <w:noProof/>
                <w:webHidden/>
              </w:rPr>
              <w:instrText xml:space="preserve"> PAGEREF _Toc385663884 \h </w:instrText>
            </w:r>
            <w:r w:rsidR="00DA2A6E">
              <w:rPr>
                <w:noProof/>
                <w:webHidden/>
              </w:rPr>
            </w:r>
            <w:r w:rsidR="00DA2A6E">
              <w:rPr>
                <w:noProof/>
                <w:webHidden/>
              </w:rPr>
              <w:fldChar w:fldCharType="separate"/>
            </w:r>
            <w:r w:rsidR="00AC3537">
              <w:rPr>
                <w:noProof/>
                <w:webHidden/>
              </w:rPr>
              <w:t>109</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85" w:history="1">
            <w:r w:rsidR="00DA2A6E" w:rsidRPr="00F5205B">
              <w:rPr>
                <w:rStyle w:val="Hyperlink"/>
                <w:noProof/>
              </w:rPr>
              <w:t>3.2.3.64.</w:t>
            </w:r>
            <w:r w:rsidR="00DA2A6E">
              <w:rPr>
                <w:noProof/>
                <w:lang w:eastAsia="en-US"/>
              </w:rPr>
              <w:tab/>
            </w:r>
            <w:r w:rsidR="00DA2A6E" w:rsidRPr="00F5205B">
              <w:rPr>
                <w:rStyle w:val="Hyperlink"/>
                <w:noProof/>
              </w:rPr>
              <w:t>(Sponsor) Manage Lodge</w:t>
            </w:r>
            <w:r w:rsidR="00DA2A6E">
              <w:rPr>
                <w:noProof/>
                <w:webHidden/>
              </w:rPr>
              <w:tab/>
            </w:r>
            <w:r w:rsidR="00DA2A6E">
              <w:rPr>
                <w:noProof/>
                <w:webHidden/>
              </w:rPr>
              <w:fldChar w:fldCharType="begin"/>
            </w:r>
            <w:r w:rsidR="00DA2A6E">
              <w:rPr>
                <w:noProof/>
                <w:webHidden/>
              </w:rPr>
              <w:instrText xml:space="preserve"> PAGEREF _Toc385663885 \h </w:instrText>
            </w:r>
            <w:r w:rsidR="00DA2A6E">
              <w:rPr>
                <w:noProof/>
                <w:webHidden/>
              </w:rPr>
            </w:r>
            <w:r w:rsidR="00DA2A6E">
              <w:rPr>
                <w:noProof/>
                <w:webHidden/>
              </w:rPr>
              <w:fldChar w:fldCharType="separate"/>
            </w:r>
            <w:r w:rsidR="00AC3537">
              <w:rPr>
                <w:noProof/>
                <w:webHidden/>
              </w:rPr>
              <w:t>110</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86" w:history="1">
            <w:r w:rsidR="00DA2A6E" w:rsidRPr="00F5205B">
              <w:rPr>
                <w:rStyle w:val="Hyperlink"/>
                <w:noProof/>
              </w:rPr>
              <w:t>3.2.3.65.</w:t>
            </w:r>
            <w:r w:rsidR="00DA2A6E">
              <w:rPr>
                <w:noProof/>
                <w:lang w:eastAsia="en-US"/>
              </w:rPr>
              <w:tab/>
            </w:r>
            <w:r w:rsidR="00DA2A6E" w:rsidRPr="00F5205B">
              <w:rPr>
                <w:rStyle w:val="Hyperlink"/>
                <w:noProof/>
              </w:rPr>
              <w:t>(</w:t>
            </w:r>
            <w:r w:rsidR="00DA2A6E" w:rsidRPr="00F5205B">
              <w:rPr>
                <w:rStyle w:val="Hyperlink"/>
                <w:rFonts w:ascii="Times New Roman" w:hAnsi="Times New Roman" w:cs="Times New Roman"/>
                <w:noProof/>
              </w:rPr>
              <w:t>Sponsor</w:t>
            </w:r>
            <w:r w:rsidR="00DA2A6E" w:rsidRPr="00F5205B">
              <w:rPr>
                <w:rStyle w:val="Hyperlink"/>
                <w:noProof/>
              </w:rPr>
              <w:t>) Manage Sponsor’s Lodge – View Lodge</w:t>
            </w:r>
            <w:r w:rsidR="00DA2A6E">
              <w:rPr>
                <w:noProof/>
                <w:webHidden/>
              </w:rPr>
              <w:tab/>
            </w:r>
            <w:r w:rsidR="00DA2A6E">
              <w:rPr>
                <w:noProof/>
                <w:webHidden/>
              </w:rPr>
              <w:fldChar w:fldCharType="begin"/>
            </w:r>
            <w:r w:rsidR="00DA2A6E">
              <w:rPr>
                <w:noProof/>
                <w:webHidden/>
              </w:rPr>
              <w:instrText xml:space="preserve"> PAGEREF _Toc385663886 \h </w:instrText>
            </w:r>
            <w:r w:rsidR="00DA2A6E">
              <w:rPr>
                <w:noProof/>
                <w:webHidden/>
              </w:rPr>
            </w:r>
            <w:r w:rsidR="00DA2A6E">
              <w:rPr>
                <w:noProof/>
                <w:webHidden/>
              </w:rPr>
              <w:fldChar w:fldCharType="separate"/>
            </w:r>
            <w:r w:rsidR="00AC3537">
              <w:rPr>
                <w:noProof/>
                <w:webHidden/>
              </w:rPr>
              <w:t>110</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87" w:history="1">
            <w:r w:rsidR="00DA2A6E" w:rsidRPr="00F5205B">
              <w:rPr>
                <w:rStyle w:val="Hyperlink"/>
                <w:noProof/>
              </w:rPr>
              <w:t>3.2.3.66.</w:t>
            </w:r>
            <w:r w:rsidR="00DA2A6E">
              <w:rPr>
                <w:noProof/>
                <w:lang w:eastAsia="en-US"/>
              </w:rPr>
              <w:tab/>
            </w:r>
            <w:r w:rsidR="00DA2A6E" w:rsidRPr="00F5205B">
              <w:rPr>
                <w:rStyle w:val="Hyperlink"/>
                <w:noProof/>
              </w:rPr>
              <w:t>(Sponsor) Manage Sponsor’s Lodge – View Details Lodge</w:t>
            </w:r>
            <w:r w:rsidR="00DA2A6E">
              <w:rPr>
                <w:noProof/>
                <w:webHidden/>
              </w:rPr>
              <w:tab/>
            </w:r>
            <w:r w:rsidR="00DA2A6E">
              <w:rPr>
                <w:noProof/>
                <w:webHidden/>
              </w:rPr>
              <w:fldChar w:fldCharType="begin"/>
            </w:r>
            <w:r w:rsidR="00DA2A6E">
              <w:rPr>
                <w:noProof/>
                <w:webHidden/>
              </w:rPr>
              <w:instrText xml:space="preserve"> PAGEREF _Toc385663887 \h </w:instrText>
            </w:r>
            <w:r w:rsidR="00DA2A6E">
              <w:rPr>
                <w:noProof/>
                <w:webHidden/>
              </w:rPr>
            </w:r>
            <w:r w:rsidR="00DA2A6E">
              <w:rPr>
                <w:noProof/>
                <w:webHidden/>
              </w:rPr>
              <w:fldChar w:fldCharType="separate"/>
            </w:r>
            <w:r w:rsidR="00AC3537">
              <w:rPr>
                <w:noProof/>
                <w:webHidden/>
              </w:rPr>
              <w:t>111</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88" w:history="1">
            <w:r w:rsidR="00DA2A6E" w:rsidRPr="00F5205B">
              <w:rPr>
                <w:rStyle w:val="Hyperlink"/>
                <w:noProof/>
              </w:rPr>
              <w:t>3.2.3.67.</w:t>
            </w:r>
            <w:r w:rsidR="00DA2A6E">
              <w:rPr>
                <w:noProof/>
                <w:lang w:eastAsia="en-US"/>
              </w:rPr>
              <w:tab/>
            </w:r>
            <w:r w:rsidR="00DA2A6E" w:rsidRPr="00F5205B">
              <w:rPr>
                <w:rStyle w:val="Hyperlink"/>
                <w:noProof/>
              </w:rPr>
              <w:t>(Sponsor) Manage Sponsor’s Lodge – View Google Map</w:t>
            </w:r>
            <w:r w:rsidR="00DA2A6E">
              <w:rPr>
                <w:noProof/>
                <w:webHidden/>
              </w:rPr>
              <w:tab/>
            </w:r>
            <w:r w:rsidR="00DA2A6E">
              <w:rPr>
                <w:noProof/>
                <w:webHidden/>
              </w:rPr>
              <w:fldChar w:fldCharType="begin"/>
            </w:r>
            <w:r w:rsidR="00DA2A6E">
              <w:rPr>
                <w:noProof/>
                <w:webHidden/>
              </w:rPr>
              <w:instrText xml:space="preserve"> PAGEREF _Toc385663888 \h </w:instrText>
            </w:r>
            <w:r w:rsidR="00DA2A6E">
              <w:rPr>
                <w:noProof/>
                <w:webHidden/>
              </w:rPr>
            </w:r>
            <w:r w:rsidR="00DA2A6E">
              <w:rPr>
                <w:noProof/>
                <w:webHidden/>
              </w:rPr>
              <w:fldChar w:fldCharType="separate"/>
            </w:r>
            <w:r w:rsidR="00AC3537">
              <w:rPr>
                <w:noProof/>
                <w:webHidden/>
              </w:rPr>
              <w:t>112</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89" w:history="1">
            <w:r w:rsidR="00DA2A6E" w:rsidRPr="00F5205B">
              <w:rPr>
                <w:rStyle w:val="Hyperlink"/>
                <w:noProof/>
              </w:rPr>
              <w:t>3.2.3.68.</w:t>
            </w:r>
            <w:r w:rsidR="00DA2A6E">
              <w:rPr>
                <w:noProof/>
                <w:lang w:eastAsia="en-US"/>
              </w:rPr>
              <w:tab/>
            </w:r>
            <w:r w:rsidR="00DA2A6E" w:rsidRPr="00F5205B">
              <w:rPr>
                <w:rStyle w:val="Hyperlink"/>
                <w:noProof/>
              </w:rPr>
              <w:t>(Sponsor) Manage Sponsor’s Lodge – Add New Lodge</w:t>
            </w:r>
            <w:r w:rsidR="00DA2A6E">
              <w:rPr>
                <w:noProof/>
                <w:webHidden/>
              </w:rPr>
              <w:tab/>
            </w:r>
            <w:r w:rsidR="00DA2A6E">
              <w:rPr>
                <w:noProof/>
                <w:webHidden/>
              </w:rPr>
              <w:fldChar w:fldCharType="begin"/>
            </w:r>
            <w:r w:rsidR="00DA2A6E">
              <w:rPr>
                <w:noProof/>
                <w:webHidden/>
              </w:rPr>
              <w:instrText xml:space="preserve"> PAGEREF _Toc385663889 \h </w:instrText>
            </w:r>
            <w:r w:rsidR="00DA2A6E">
              <w:rPr>
                <w:noProof/>
                <w:webHidden/>
              </w:rPr>
            </w:r>
            <w:r w:rsidR="00DA2A6E">
              <w:rPr>
                <w:noProof/>
                <w:webHidden/>
              </w:rPr>
              <w:fldChar w:fldCharType="separate"/>
            </w:r>
            <w:r w:rsidR="00AC3537">
              <w:rPr>
                <w:noProof/>
                <w:webHidden/>
              </w:rPr>
              <w:t>113</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90" w:history="1">
            <w:r w:rsidR="00DA2A6E" w:rsidRPr="00F5205B">
              <w:rPr>
                <w:rStyle w:val="Hyperlink"/>
                <w:noProof/>
              </w:rPr>
              <w:t>3.2.3.69.</w:t>
            </w:r>
            <w:r w:rsidR="00DA2A6E">
              <w:rPr>
                <w:noProof/>
                <w:lang w:eastAsia="en-US"/>
              </w:rPr>
              <w:tab/>
            </w:r>
            <w:r w:rsidR="00DA2A6E" w:rsidRPr="00F5205B">
              <w:rPr>
                <w:rStyle w:val="Hyperlink"/>
                <w:noProof/>
              </w:rPr>
              <w:t>(Sponsor) Manage Sponsor’s Lodge – Edit Lodge</w:t>
            </w:r>
            <w:r w:rsidR="00DA2A6E">
              <w:rPr>
                <w:noProof/>
                <w:webHidden/>
              </w:rPr>
              <w:tab/>
            </w:r>
            <w:r w:rsidR="00DA2A6E">
              <w:rPr>
                <w:noProof/>
                <w:webHidden/>
              </w:rPr>
              <w:fldChar w:fldCharType="begin"/>
            </w:r>
            <w:r w:rsidR="00DA2A6E">
              <w:rPr>
                <w:noProof/>
                <w:webHidden/>
              </w:rPr>
              <w:instrText xml:space="preserve"> PAGEREF _Toc385663890 \h </w:instrText>
            </w:r>
            <w:r w:rsidR="00DA2A6E">
              <w:rPr>
                <w:noProof/>
                <w:webHidden/>
              </w:rPr>
            </w:r>
            <w:r w:rsidR="00DA2A6E">
              <w:rPr>
                <w:noProof/>
                <w:webHidden/>
              </w:rPr>
              <w:fldChar w:fldCharType="separate"/>
            </w:r>
            <w:r w:rsidR="00AC3537">
              <w:rPr>
                <w:noProof/>
                <w:webHidden/>
              </w:rPr>
              <w:t>115</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91" w:history="1">
            <w:r w:rsidR="00DA2A6E" w:rsidRPr="00F5205B">
              <w:rPr>
                <w:rStyle w:val="Hyperlink"/>
                <w:noProof/>
              </w:rPr>
              <w:t>3.2.3.70.</w:t>
            </w:r>
            <w:r w:rsidR="00DA2A6E">
              <w:rPr>
                <w:noProof/>
                <w:lang w:eastAsia="en-US"/>
              </w:rPr>
              <w:tab/>
            </w:r>
            <w:r w:rsidR="00DA2A6E" w:rsidRPr="00F5205B">
              <w:rPr>
                <w:rStyle w:val="Hyperlink"/>
                <w:noProof/>
              </w:rPr>
              <w:t>(Sponsor) Manage Sponsor’s Lodge – Sponsored Lodge</w:t>
            </w:r>
            <w:r w:rsidR="00DA2A6E">
              <w:rPr>
                <w:noProof/>
                <w:webHidden/>
              </w:rPr>
              <w:tab/>
            </w:r>
            <w:r w:rsidR="00DA2A6E">
              <w:rPr>
                <w:noProof/>
                <w:webHidden/>
              </w:rPr>
              <w:fldChar w:fldCharType="begin"/>
            </w:r>
            <w:r w:rsidR="00DA2A6E">
              <w:rPr>
                <w:noProof/>
                <w:webHidden/>
              </w:rPr>
              <w:instrText xml:space="preserve"> PAGEREF _Toc385663891 \h </w:instrText>
            </w:r>
            <w:r w:rsidR="00DA2A6E">
              <w:rPr>
                <w:noProof/>
                <w:webHidden/>
              </w:rPr>
            </w:r>
            <w:r w:rsidR="00DA2A6E">
              <w:rPr>
                <w:noProof/>
                <w:webHidden/>
              </w:rPr>
              <w:fldChar w:fldCharType="separate"/>
            </w:r>
            <w:r w:rsidR="00AC3537">
              <w:rPr>
                <w:noProof/>
                <w:webHidden/>
              </w:rPr>
              <w:t>117</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92" w:history="1">
            <w:r w:rsidR="00DA2A6E" w:rsidRPr="00F5205B">
              <w:rPr>
                <w:rStyle w:val="Hyperlink"/>
                <w:noProof/>
              </w:rPr>
              <w:t>3.2.3.71.</w:t>
            </w:r>
            <w:r w:rsidR="00DA2A6E">
              <w:rPr>
                <w:noProof/>
                <w:lang w:eastAsia="en-US"/>
              </w:rPr>
              <w:tab/>
            </w:r>
            <w:r w:rsidR="00DA2A6E" w:rsidRPr="00F5205B">
              <w:rPr>
                <w:rStyle w:val="Hyperlink"/>
                <w:noProof/>
              </w:rPr>
              <w:t>(Sponsor) Manage Sponsor’s Lodge – Cancel Sponsored Lodge</w:t>
            </w:r>
            <w:r w:rsidR="00DA2A6E">
              <w:rPr>
                <w:noProof/>
                <w:webHidden/>
              </w:rPr>
              <w:tab/>
            </w:r>
            <w:r w:rsidR="00DA2A6E">
              <w:rPr>
                <w:noProof/>
                <w:webHidden/>
              </w:rPr>
              <w:fldChar w:fldCharType="begin"/>
            </w:r>
            <w:r w:rsidR="00DA2A6E">
              <w:rPr>
                <w:noProof/>
                <w:webHidden/>
              </w:rPr>
              <w:instrText xml:space="preserve"> PAGEREF _Toc385663892 \h </w:instrText>
            </w:r>
            <w:r w:rsidR="00DA2A6E">
              <w:rPr>
                <w:noProof/>
                <w:webHidden/>
              </w:rPr>
            </w:r>
            <w:r w:rsidR="00DA2A6E">
              <w:rPr>
                <w:noProof/>
                <w:webHidden/>
              </w:rPr>
              <w:fldChar w:fldCharType="separate"/>
            </w:r>
            <w:r w:rsidR="00AC3537">
              <w:rPr>
                <w:noProof/>
                <w:webHidden/>
              </w:rPr>
              <w:t>119</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93" w:history="1">
            <w:r w:rsidR="00DA2A6E" w:rsidRPr="00F5205B">
              <w:rPr>
                <w:rStyle w:val="Hyperlink"/>
                <w:noProof/>
              </w:rPr>
              <w:t>3.2.3.72.</w:t>
            </w:r>
            <w:r w:rsidR="00DA2A6E">
              <w:rPr>
                <w:noProof/>
                <w:lang w:eastAsia="en-US"/>
              </w:rPr>
              <w:tab/>
            </w:r>
            <w:r w:rsidR="00DA2A6E" w:rsidRPr="00F5205B">
              <w:rPr>
                <w:rStyle w:val="Hyperlink"/>
                <w:noProof/>
              </w:rPr>
              <w:t>(Sponsor) Manage Sponsor’s Lodge – View Room</w:t>
            </w:r>
            <w:r w:rsidR="00DA2A6E">
              <w:rPr>
                <w:noProof/>
                <w:webHidden/>
              </w:rPr>
              <w:tab/>
            </w:r>
            <w:r w:rsidR="00DA2A6E">
              <w:rPr>
                <w:noProof/>
                <w:webHidden/>
              </w:rPr>
              <w:fldChar w:fldCharType="begin"/>
            </w:r>
            <w:r w:rsidR="00DA2A6E">
              <w:rPr>
                <w:noProof/>
                <w:webHidden/>
              </w:rPr>
              <w:instrText xml:space="preserve"> PAGEREF _Toc385663893 \h </w:instrText>
            </w:r>
            <w:r w:rsidR="00DA2A6E">
              <w:rPr>
                <w:noProof/>
                <w:webHidden/>
              </w:rPr>
            </w:r>
            <w:r w:rsidR="00DA2A6E">
              <w:rPr>
                <w:noProof/>
                <w:webHidden/>
              </w:rPr>
              <w:fldChar w:fldCharType="separate"/>
            </w:r>
            <w:r w:rsidR="00AC3537">
              <w:rPr>
                <w:noProof/>
                <w:webHidden/>
              </w:rPr>
              <w:t>120</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94" w:history="1">
            <w:r w:rsidR="00DA2A6E" w:rsidRPr="00F5205B">
              <w:rPr>
                <w:rStyle w:val="Hyperlink"/>
                <w:noProof/>
              </w:rPr>
              <w:t>3.2.3.73.</w:t>
            </w:r>
            <w:r w:rsidR="00DA2A6E">
              <w:rPr>
                <w:noProof/>
                <w:lang w:eastAsia="en-US"/>
              </w:rPr>
              <w:tab/>
            </w:r>
            <w:r w:rsidR="00DA2A6E" w:rsidRPr="00F5205B">
              <w:rPr>
                <w:rStyle w:val="Hyperlink"/>
                <w:noProof/>
              </w:rPr>
              <w:t>(Sponsor) Manage Sponsor’s Lodge – Add New Room</w:t>
            </w:r>
            <w:r w:rsidR="00DA2A6E">
              <w:rPr>
                <w:noProof/>
                <w:webHidden/>
              </w:rPr>
              <w:tab/>
            </w:r>
            <w:r w:rsidR="00DA2A6E">
              <w:rPr>
                <w:noProof/>
                <w:webHidden/>
              </w:rPr>
              <w:fldChar w:fldCharType="begin"/>
            </w:r>
            <w:r w:rsidR="00DA2A6E">
              <w:rPr>
                <w:noProof/>
                <w:webHidden/>
              </w:rPr>
              <w:instrText xml:space="preserve"> PAGEREF _Toc385663894 \h </w:instrText>
            </w:r>
            <w:r w:rsidR="00DA2A6E">
              <w:rPr>
                <w:noProof/>
                <w:webHidden/>
              </w:rPr>
            </w:r>
            <w:r w:rsidR="00DA2A6E">
              <w:rPr>
                <w:noProof/>
                <w:webHidden/>
              </w:rPr>
              <w:fldChar w:fldCharType="separate"/>
            </w:r>
            <w:r w:rsidR="00AC3537">
              <w:rPr>
                <w:noProof/>
                <w:webHidden/>
              </w:rPr>
              <w:t>121</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95" w:history="1">
            <w:r w:rsidR="00DA2A6E" w:rsidRPr="00F5205B">
              <w:rPr>
                <w:rStyle w:val="Hyperlink"/>
                <w:noProof/>
              </w:rPr>
              <w:t>3.2.3.74.</w:t>
            </w:r>
            <w:r w:rsidR="00DA2A6E">
              <w:rPr>
                <w:noProof/>
                <w:lang w:eastAsia="en-US"/>
              </w:rPr>
              <w:tab/>
            </w:r>
            <w:r w:rsidR="00DA2A6E" w:rsidRPr="00F5205B">
              <w:rPr>
                <w:rStyle w:val="Hyperlink"/>
                <w:noProof/>
              </w:rPr>
              <w:t>(Sponsor) Manage Sponsor’s Lodge – Delete Room</w:t>
            </w:r>
            <w:r w:rsidR="00DA2A6E">
              <w:rPr>
                <w:noProof/>
                <w:webHidden/>
              </w:rPr>
              <w:tab/>
            </w:r>
            <w:r w:rsidR="00DA2A6E">
              <w:rPr>
                <w:noProof/>
                <w:webHidden/>
              </w:rPr>
              <w:fldChar w:fldCharType="begin"/>
            </w:r>
            <w:r w:rsidR="00DA2A6E">
              <w:rPr>
                <w:noProof/>
                <w:webHidden/>
              </w:rPr>
              <w:instrText xml:space="preserve"> PAGEREF _Toc385663895 \h </w:instrText>
            </w:r>
            <w:r w:rsidR="00DA2A6E">
              <w:rPr>
                <w:noProof/>
                <w:webHidden/>
              </w:rPr>
            </w:r>
            <w:r w:rsidR="00DA2A6E">
              <w:rPr>
                <w:noProof/>
                <w:webHidden/>
              </w:rPr>
              <w:fldChar w:fldCharType="separate"/>
            </w:r>
            <w:r w:rsidR="00AC3537">
              <w:rPr>
                <w:noProof/>
                <w:webHidden/>
              </w:rPr>
              <w:t>123</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96" w:history="1">
            <w:r w:rsidR="00DA2A6E" w:rsidRPr="00F5205B">
              <w:rPr>
                <w:rStyle w:val="Hyperlink"/>
                <w:noProof/>
              </w:rPr>
              <w:t>3.2.3.75.</w:t>
            </w:r>
            <w:r w:rsidR="00DA2A6E">
              <w:rPr>
                <w:noProof/>
                <w:lang w:eastAsia="en-US"/>
              </w:rPr>
              <w:tab/>
            </w:r>
            <w:r w:rsidR="00DA2A6E" w:rsidRPr="00F5205B">
              <w:rPr>
                <w:rStyle w:val="Hyperlink"/>
                <w:noProof/>
              </w:rPr>
              <w:t>(Sponsor) View Statistics</w:t>
            </w:r>
            <w:r w:rsidR="00DA2A6E">
              <w:rPr>
                <w:noProof/>
                <w:webHidden/>
              </w:rPr>
              <w:tab/>
            </w:r>
            <w:r w:rsidR="00DA2A6E">
              <w:rPr>
                <w:noProof/>
                <w:webHidden/>
              </w:rPr>
              <w:fldChar w:fldCharType="begin"/>
            </w:r>
            <w:r w:rsidR="00DA2A6E">
              <w:rPr>
                <w:noProof/>
                <w:webHidden/>
              </w:rPr>
              <w:instrText xml:space="preserve"> PAGEREF _Toc385663896 \h </w:instrText>
            </w:r>
            <w:r w:rsidR="00DA2A6E">
              <w:rPr>
                <w:noProof/>
                <w:webHidden/>
              </w:rPr>
            </w:r>
            <w:r w:rsidR="00DA2A6E">
              <w:rPr>
                <w:noProof/>
                <w:webHidden/>
              </w:rPr>
              <w:fldChar w:fldCharType="separate"/>
            </w:r>
            <w:r w:rsidR="00AC3537">
              <w:rPr>
                <w:noProof/>
                <w:webHidden/>
              </w:rPr>
              <w:t>124</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97" w:history="1">
            <w:r w:rsidR="00DA2A6E" w:rsidRPr="00F5205B">
              <w:rPr>
                <w:rStyle w:val="Hyperlink"/>
                <w:noProof/>
              </w:rPr>
              <w:t>3.2.3.76.</w:t>
            </w:r>
            <w:r w:rsidR="00DA2A6E">
              <w:rPr>
                <w:noProof/>
                <w:lang w:eastAsia="en-US"/>
              </w:rPr>
              <w:tab/>
            </w:r>
            <w:r w:rsidR="00DA2A6E" w:rsidRPr="00F5205B">
              <w:rPr>
                <w:rStyle w:val="Hyperlink"/>
                <w:noProof/>
              </w:rPr>
              <w:t>(Sponsor) Manage Sponsor’s Resource – Sponsored Resoure</w:t>
            </w:r>
            <w:r w:rsidR="00DA2A6E">
              <w:rPr>
                <w:noProof/>
                <w:webHidden/>
              </w:rPr>
              <w:tab/>
            </w:r>
            <w:r w:rsidR="00DA2A6E">
              <w:rPr>
                <w:noProof/>
                <w:webHidden/>
              </w:rPr>
              <w:fldChar w:fldCharType="begin"/>
            </w:r>
            <w:r w:rsidR="00DA2A6E">
              <w:rPr>
                <w:noProof/>
                <w:webHidden/>
              </w:rPr>
              <w:instrText xml:space="preserve"> PAGEREF _Toc385663897 \h </w:instrText>
            </w:r>
            <w:r w:rsidR="00DA2A6E">
              <w:rPr>
                <w:noProof/>
                <w:webHidden/>
              </w:rPr>
            </w:r>
            <w:r w:rsidR="00DA2A6E">
              <w:rPr>
                <w:noProof/>
                <w:webHidden/>
              </w:rPr>
              <w:fldChar w:fldCharType="separate"/>
            </w:r>
            <w:r w:rsidR="00AC3537">
              <w:rPr>
                <w:noProof/>
                <w:webHidden/>
              </w:rPr>
              <w:t>125</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98" w:history="1">
            <w:r w:rsidR="00DA2A6E" w:rsidRPr="00F5205B">
              <w:rPr>
                <w:rStyle w:val="Hyperlink"/>
                <w:noProof/>
              </w:rPr>
              <w:t>3.2.3.77.</w:t>
            </w:r>
            <w:r w:rsidR="00DA2A6E">
              <w:rPr>
                <w:noProof/>
                <w:lang w:eastAsia="en-US"/>
              </w:rPr>
              <w:tab/>
            </w:r>
            <w:r w:rsidR="00DA2A6E" w:rsidRPr="00F5205B">
              <w:rPr>
                <w:rStyle w:val="Hyperlink"/>
                <w:noProof/>
              </w:rPr>
              <w:t>(Sponsor) Manage Sponsor’s Resource – Sponsored Resource</w:t>
            </w:r>
            <w:r w:rsidR="00DA2A6E">
              <w:rPr>
                <w:noProof/>
                <w:webHidden/>
              </w:rPr>
              <w:tab/>
            </w:r>
            <w:r w:rsidR="00DA2A6E">
              <w:rPr>
                <w:noProof/>
                <w:webHidden/>
              </w:rPr>
              <w:fldChar w:fldCharType="begin"/>
            </w:r>
            <w:r w:rsidR="00DA2A6E">
              <w:rPr>
                <w:noProof/>
                <w:webHidden/>
              </w:rPr>
              <w:instrText xml:space="preserve"> PAGEREF _Toc385663898 \h </w:instrText>
            </w:r>
            <w:r w:rsidR="00DA2A6E">
              <w:rPr>
                <w:noProof/>
                <w:webHidden/>
              </w:rPr>
            </w:r>
            <w:r w:rsidR="00DA2A6E">
              <w:rPr>
                <w:noProof/>
                <w:webHidden/>
              </w:rPr>
              <w:fldChar w:fldCharType="separate"/>
            </w:r>
            <w:r w:rsidR="00AC3537">
              <w:rPr>
                <w:noProof/>
                <w:webHidden/>
              </w:rPr>
              <w:t>127</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899" w:history="1">
            <w:r w:rsidR="00DA2A6E" w:rsidRPr="00F5205B">
              <w:rPr>
                <w:rStyle w:val="Hyperlink"/>
                <w:noProof/>
              </w:rPr>
              <w:t>3.2.3.78.</w:t>
            </w:r>
            <w:r w:rsidR="00DA2A6E">
              <w:rPr>
                <w:noProof/>
                <w:lang w:eastAsia="en-US"/>
              </w:rPr>
              <w:tab/>
            </w:r>
            <w:r w:rsidR="00DA2A6E" w:rsidRPr="00F5205B">
              <w:rPr>
                <w:rStyle w:val="Hyperlink"/>
                <w:noProof/>
              </w:rPr>
              <w:t>(Volunteer) Register Charity Examination</w:t>
            </w:r>
            <w:r w:rsidR="00DA2A6E">
              <w:rPr>
                <w:noProof/>
                <w:webHidden/>
              </w:rPr>
              <w:tab/>
            </w:r>
            <w:r w:rsidR="00DA2A6E">
              <w:rPr>
                <w:noProof/>
                <w:webHidden/>
              </w:rPr>
              <w:fldChar w:fldCharType="begin"/>
            </w:r>
            <w:r w:rsidR="00DA2A6E">
              <w:rPr>
                <w:noProof/>
                <w:webHidden/>
              </w:rPr>
              <w:instrText xml:space="preserve"> PAGEREF _Toc385663899 \h </w:instrText>
            </w:r>
            <w:r w:rsidR="00DA2A6E">
              <w:rPr>
                <w:noProof/>
                <w:webHidden/>
              </w:rPr>
            </w:r>
            <w:r w:rsidR="00DA2A6E">
              <w:rPr>
                <w:noProof/>
                <w:webHidden/>
              </w:rPr>
              <w:fldChar w:fldCharType="separate"/>
            </w:r>
            <w:r w:rsidR="00AC3537">
              <w:rPr>
                <w:noProof/>
                <w:webHidden/>
              </w:rPr>
              <w:t>129</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900" w:history="1">
            <w:r w:rsidR="00DA2A6E" w:rsidRPr="00F5205B">
              <w:rPr>
                <w:rStyle w:val="Hyperlink"/>
                <w:noProof/>
              </w:rPr>
              <w:t>3.2.3.79.</w:t>
            </w:r>
            <w:r w:rsidR="00DA2A6E">
              <w:rPr>
                <w:noProof/>
                <w:lang w:eastAsia="en-US"/>
              </w:rPr>
              <w:tab/>
            </w:r>
            <w:r w:rsidR="00DA2A6E" w:rsidRPr="00F5205B">
              <w:rPr>
                <w:rStyle w:val="Hyperlink"/>
                <w:noProof/>
              </w:rPr>
              <w:t>(Volunteer) View Schedule</w:t>
            </w:r>
            <w:r w:rsidR="00DA2A6E">
              <w:rPr>
                <w:noProof/>
                <w:webHidden/>
              </w:rPr>
              <w:tab/>
            </w:r>
            <w:r w:rsidR="00DA2A6E">
              <w:rPr>
                <w:noProof/>
                <w:webHidden/>
              </w:rPr>
              <w:fldChar w:fldCharType="begin"/>
            </w:r>
            <w:r w:rsidR="00DA2A6E">
              <w:rPr>
                <w:noProof/>
                <w:webHidden/>
              </w:rPr>
              <w:instrText xml:space="preserve"> PAGEREF _Toc385663900 \h </w:instrText>
            </w:r>
            <w:r w:rsidR="00DA2A6E">
              <w:rPr>
                <w:noProof/>
                <w:webHidden/>
              </w:rPr>
            </w:r>
            <w:r w:rsidR="00DA2A6E">
              <w:rPr>
                <w:noProof/>
                <w:webHidden/>
              </w:rPr>
              <w:fldChar w:fldCharType="separate"/>
            </w:r>
            <w:r w:rsidR="00AC3537">
              <w:rPr>
                <w:noProof/>
                <w:webHidden/>
              </w:rPr>
              <w:t>131</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901" w:history="1">
            <w:r w:rsidR="00DA2A6E" w:rsidRPr="00F5205B">
              <w:rPr>
                <w:rStyle w:val="Hyperlink"/>
                <w:noProof/>
              </w:rPr>
              <w:t>3.2.3.80.</w:t>
            </w:r>
            <w:r w:rsidR="00DA2A6E">
              <w:rPr>
                <w:noProof/>
                <w:lang w:eastAsia="en-US"/>
              </w:rPr>
              <w:tab/>
            </w:r>
            <w:r w:rsidR="00DA2A6E" w:rsidRPr="00F5205B">
              <w:rPr>
                <w:rStyle w:val="Hyperlink"/>
                <w:noProof/>
              </w:rPr>
              <w:t>(Volunteer) View Map</w:t>
            </w:r>
            <w:r w:rsidR="00DA2A6E">
              <w:rPr>
                <w:noProof/>
                <w:webHidden/>
              </w:rPr>
              <w:tab/>
            </w:r>
            <w:r w:rsidR="00DA2A6E">
              <w:rPr>
                <w:noProof/>
                <w:webHidden/>
              </w:rPr>
              <w:fldChar w:fldCharType="begin"/>
            </w:r>
            <w:r w:rsidR="00DA2A6E">
              <w:rPr>
                <w:noProof/>
                <w:webHidden/>
              </w:rPr>
              <w:instrText xml:space="preserve"> PAGEREF _Toc385663901 \h </w:instrText>
            </w:r>
            <w:r w:rsidR="00DA2A6E">
              <w:rPr>
                <w:noProof/>
                <w:webHidden/>
              </w:rPr>
            </w:r>
            <w:r w:rsidR="00DA2A6E">
              <w:rPr>
                <w:noProof/>
                <w:webHidden/>
              </w:rPr>
              <w:fldChar w:fldCharType="separate"/>
            </w:r>
            <w:r w:rsidR="00AC3537">
              <w:rPr>
                <w:noProof/>
                <w:webHidden/>
              </w:rPr>
              <w:t>132</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902" w:history="1">
            <w:r w:rsidR="00DA2A6E" w:rsidRPr="00F5205B">
              <w:rPr>
                <w:rStyle w:val="Hyperlink"/>
                <w:noProof/>
              </w:rPr>
              <w:t>3.2.3.81.</w:t>
            </w:r>
            <w:r w:rsidR="00DA2A6E">
              <w:rPr>
                <w:noProof/>
                <w:lang w:eastAsia="en-US"/>
              </w:rPr>
              <w:tab/>
            </w:r>
            <w:r w:rsidR="00DA2A6E" w:rsidRPr="00F5205B">
              <w:rPr>
                <w:rStyle w:val="Hyperlink"/>
                <w:noProof/>
              </w:rPr>
              <w:t>(Volunteer) Add new post</w:t>
            </w:r>
            <w:r w:rsidR="00DA2A6E">
              <w:rPr>
                <w:noProof/>
                <w:webHidden/>
              </w:rPr>
              <w:tab/>
            </w:r>
            <w:r w:rsidR="00DA2A6E">
              <w:rPr>
                <w:noProof/>
                <w:webHidden/>
              </w:rPr>
              <w:fldChar w:fldCharType="begin"/>
            </w:r>
            <w:r w:rsidR="00DA2A6E">
              <w:rPr>
                <w:noProof/>
                <w:webHidden/>
              </w:rPr>
              <w:instrText xml:space="preserve"> PAGEREF _Toc385663902 \h </w:instrText>
            </w:r>
            <w:r w:rsidR="00DA2A6E">
              <w:rPr>
                <w:noProof/>
                <w:webHidden/>
              </w:rPr>
            </w:r>
            <w:r w:rsidR="00DA2A6E">
              <w:rPr>
                <w:noProof/>
                <w:webHidden/>
              </w:rPr>
              <w:fldChar w:fldCharType="separate"/>
            </w:r>
            <w:r w:rsidR="00AC3537">
              <w:rPr>
                <w:noProof/>
                <w:webHidden/>
              </w:rPr>
              <w:t>133</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903" w:history="1">
            <w:r w:rsidR="00DA2A6E" w:rsidRPr="00F5205B">
              <w:rPr>
                <w:rStyle w:val="Hyperlink"/>
                <w:noProof/>
              </w:rPr>
              <w:t>3.2.3.82.</w:t>
            </w:r>
            <w:r w:rsidR="00DA2A6E">
              <w:rPr>
                <w:noProof/>
                <w:lang w:eastAsia="en-US"/>
              </w:rPr>
              <w:tab/>
            </w:r>
            <w:r w:rsidR="00DA2A6E" w:rsidRPr="00F5205B">
              <w:rPr>
                <w:rStyle w:val="Hyperlink"/>
                <w:noProof/>
              </w:rPr>
              <w:t>(Volunteer) Edit post</w:t>
            </w:r>
            <w:r w:rsidR="00DA2A6E">
              <w:rPr>
                <w:noProof/>
                <w:webHidden/>
              </w:rPr>
              <w:tab/>
            </w:r>
            <w:r w:rsidR="00DA2A6E">
              <w:rPr>
                <w:noProof/>
                <w:webHidden/>
              </w:rPr>
              <w:fldChar w:fldCharType="begin"/>
            </w:r>
            <w:r w:rsidR="00DA2A6E">
              <w:rPr>
                <w:noProof/>
                <w:webHidden/>
              </w:rPr>
              <w:instrText xml:space="preserve"> PAGEREF _Toc385663903 \h </w:instrText>
            </w:r>
            <w:r w:rsidR="00DA2A6E">
              <w:rPr>
                <w:noProof/>
                <w:webHidden/>
              </w:rPr>
            </w:r>
            <w:r w:rsidR="00DA2A6E">
              <w:rPr>
                <w:noProof/>
                <w:webHidden/>
              </w:rPr>
              <w:fldChar w:fldCharType="separate"/>
            </w:r>
            <w:r w:rsidR="00AC3537">
              <w:rPr>
                <w:noProof/>
                <w:webHidden/>
              </w:rPr>
              <w:t>134</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904" w:history="1">
            <w:r w:rsidR="00DA2A6E" w:rsidRPr="00F5205B">
              <w:rPr>
                <w:rStyle w:val="Hyperlink"/>
                <w:noProof/>
              </w:rPr>
              <w:t>3.2.3.83.</w:t>
            </w:r>
            <w:r w:rsidR="00DA2A6E">
              <w:rPr>
                <w:noProof/>
                <w:lang w:eastAsia="en-US"/>
              </w:rPr>
              <w:tab/>
            </w:r>
            <w:r w:rsidR="00DA2A6E" w:rsidRPr="00F5205B">
              <w:rPr>
                <w:rStyle w:val="Hyperlink"/>
                <w:noProof/>
              </w:rPr>
              <w:t>(Volunteer) Delete post</w:t>
            </w:r>
            <w:r w:rsidR="00DA2A6E">
              <w:rPr>
                <w:noProof/>
                <w:webHidden/>
              </w:rPr>
              <w:tab/>
            </w:r>
            <w:r w:rsidR="00DA2A6E">
              <w:rPr>
                <w:noProof/>
                <w:webHidden/>
              </w:rPr>
              <w:fldChar w:fldCharType="begin"/>
            </w:r>
            <w:r w:rsidR="00DA2A6E">
              <w:rPr>
                <w:noProof/>
                <w:webHidden/>
              </w:rPr>
              <w:instrText xml:space="preserve"> PAGEREF _Toc385663904 \h </w:instrText>
            </w:r>
            <w:r w:rsidR="00DA2A6E">
              <w:rPr>
                <w:noProof/>
                <w:webHidden/>
              </w:rPr>
            </w:r>
            <w:r w:rsidR="00DA2A6E">
              <w:rPr>
                <w:noProof/>
                <w:webHidden/>
              </w:rPr>
              <w:fldChar w:fldCharType="separate"/>
            </w:r>
            <w:r w:rsidR="00AC3537">
              <w:rPr>
                <w:noProof/>
                <w:webHidden/>
              </w:rPr>
              <w:t>135</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905" w:history="1">
            <w:r w:rsidR="00DA2A6E" w:rsidRPr="00F5205B">
              <w:rPr>
                <w:rStyle w:val="Hyperlink"/>
                <w:noProof/>
              </w:rPr>
              <w:t>3.2.3.84.</w:t>
            </w:r>
            <w:r w:rsidR="00DA2A6E">
              <w:rPr>
                <w:noProof/>
                <w:lang w:eastAsia="en-US"/>
              </w:rPr>
              <w:tab/>
            </w:r>
            <w:r w:rsidR="00DA2A6E" w:rsidRPr="00F5205B">
              <w:rPr>
                <w:rStyle w:val="Hyperlink"/>
                <w:noProof/>
              </w:rPr>
              <w:t>(Candidate) Create Exam Paper</w:t>
            </w:r>
            <w:r w:rsidR="00DA2A6E">
              <w:rPr>
                <w:noProof/>
                <w:webHidden/>
              </w:rPr>
              <w:tab/>
            </w:r>
            <w:r w:rsidR="00DA2A6E">
              <w:rPr>
                <w:noProof/>
                <w:webHidden/>
              </w:rPr>
              <w:fldChar w:fldCharType="begin"/>
            </w:r>
            <w:r w:rsidR="00DA2A6E">
              <w:rPr>
                <w:noProof/>
                <w:webHidden/>
              </w:rPr>
              <w:instrText xml:space="preserve"> PAGEREF _Toc385663905 \h </w:instrText>
            </w:r>
            <w:r w:rsidR="00DA2A6E">
              <w:rPr>
                <w:noProof/>
                <w:webHidden/>
              </w:rPr>
            </w:r>
            <w:r w:rsidR="00DA2A6E">
              <w:rPr>
                <w:noProof/>
                <w:webHidden/>
              </w:rPr>
              <w:fldChar w:fldCharType="separate"/>
            </w:r>
            <w:r w:rsidR="00AC3537">
              <w:rPr>
                <w:noProof/>
                <w:webHidden/>
              </w:rPr>
              <w:t>137</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906" w:history="1">
            <w:r w:rsidR="00DA2A6E" w:rsidRPr="00F5205B">
              <w:rPr>
                <w:rStyle w:val="Hyperlink"/>
                <w:noProof/>
              </w:rPr>
              <w:t>3.2.3.85.</w:t>
            </w:r>
            <w:r w:rsidR="00DA2A6E">
              <w:rPr>
                <w:noProof/>
                <w:lang w:eastAsia="en-US"/>
              </w:rPr>
              <w:tab/>
            </w:r>
            <w:r w:rsidR="00DA2A6E" w:rsidRPr="00F5205B">
              <w:rPr>
                <w:rStyle w:val="Hyperlink"/>
                <w:noProof/>
              </w:rPr>
              <w:t>(Candidate) Join In Charity Exam</w:t>
            </w:r>
            <w:r w:rsidR="00DA2A6E">
              <w:rPr>
                <w:noProof/>
                <w:webHidden/>
              </w:rPr>
              <w:tab/>
            </w:r>
            <w:r w:rsidR="00DA2A6E">
              <w:rPr>
                <w:noProof/>
                <w:webHidden/>
              </w:rPr>
              <w:fldChar w:fldCharType="begin"/>
            </w:r>
            <w:r w:rsidR="00DA2A6E">
              <w:rPr>
                <w:noProof/>
                <w:webHidden/>
              </w:rPr>
              <w:instrText xml:space="preserve"> PAGEREF _Toc385663906 \h </w:instrText>
            </w:r>
            <w:r w:rsidR="00DA2A6E">
              <w:rPr>
                <w:noProof/>
                <w:webHidden/>
              </w:rPr>
            </w:r>
            <w:r w:rsidR="00DA2A6E">
              <w:rPr>
                <w:noProof/>
                <w:webHidden/>
              </w:rPr>
              <w:fldChar w:fldCharType="separate"/>
            </w:r>
            <w:r w:rsidR="00AC3537">
              <w:rPr>
                <w:noProof/>
                <w:webHidden/>
              </w:rPr>
              <w:t>138</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907" w:history="1">
            <w:r w:rsidR="00DA2A6E" w:rsidRPr="00F5205B">
              <w:rPr>
                <w:rStyle w:val="Hyperlink"/>
                <w:noProof/>
              </w:rPr>
              <w:t>3.2.3.86.</w:t>
            </w:r>
            <w:r w:rsidR="00DA2A6E">
              <w:rPr>
                <w:noProof/>
                <w:lang w:eastAsia="en-US"/>
              </w:rPr>
              <w:tab/>
            </w:r>
            <w:r w:rsidR="00DA2A6E" w:rsidRPr="00F5205B">
              <w:rPr>
                <w:rStyle w:val="Hyperlink"/>
                <w:noProof/>
              </w:rPr>
              <w:t>(Candidate) Invite Friend</w:t>
            </w:r>
            <w:r w:rsidR="00DA2A6E">
              <w:rPr>
                <w:noProof/>
                <w:webHidden/>
              </w:rPr>
              <w:tab/>
            </w:r>
            <w:r w:rsidR="00DA2A6E">
              <w:rPr>
                <w:noProof/>
                <w:webHidden/>
              </w:rPr>
              <w:fldChar w:fldCharType="begin"/>
            </w:r>
            <w:r w:rsidR="00DA2A6E">
              <w:rPr>
                <w:noProof/>
                <w:webHidden/>
              </w:rPr>
              <w:instrText xml:space="preserve"> PAGEREF _Toc385663907 \h </w:instrText>
            </w:r>
            <w:r w:rsidR="00DA2A6E">
              <w:rPr>
                <w:noProof/>
                <w:webHidden/>
              </w:rPr>
            </w:r>
            <w:r w:rsidR="00DA2A6E">
              <w:rPr>
                <w:noProof/>
                <w:webHidden/>
              </w:rPr>
              <w:fldChar w:fldCharType="separate"/>
            </w:r>
            <w:r w:rsidR="00AC3537">
              <w:rPr>
                <w:noProof/>
                <w:webHidden/>
              </w:rPr>
              <w:t>139</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3908" w:history="1">
            <w:r w:rsidR="00DA2A6E" w:rsidRPr="00F5205B">
              <w:rPr>
                <w:rStyle w:val="Hyperlink"/>
                <w:noProof/>
              </w:rPr>
              <w:t>3.2.3.87.</w:t>
            </w:r>
            <w:r w:rsidR="00DA2A6E">
              <w:rPr>
                <w:noProof/>
                <w:lang w:eastAsia="en-US"/>
              </w:rPr>
              <w:tab/>
            </w:r>
            <w:r w:rsidR="00DA2A6E" w:rsidRPr="00F5205B">
              <w:rPr>
                <w:rStyle w:val="Hyperlink"/>
                <w:noProof/>
              </w:rPr>
              <w:t>(Candidate) Accept Group</w:t>
            </w:r>
            <w:r w:rsidR="00DA2A6E">
              <w:rPr>
                <w:noProof/>
                <w:webHidden/>
              </w:rPr>
              <w:tab/>
            </w:r>
            <w:r w:rsidR="00DA2A6E">
              <w:rPr>
                <w:noProof/>
                <w:webHidden/>
              </w:rPr>
              <w:fldChar w:fldCharType="begin"/>
            </w:r>
            <w:r w:rsidR="00DA2A6E">
              <w:rPr>
                <w:noProof/>
                <w:webHidden/>
              </w:rPr>
              <w:instrText xml:space="preserve"> PAGEREF _Toc385663908 \h </w:instrText>
            </w:r>
            <w:r w:rsidR="00DA2A6E">
              <w:rPr>
                <w:noProof/>
                <w:webHidden/>
              </w:rPr>
            </w:r>
            <w:r w:rsidR="00DA2A6E">
              <w:rPr>
                <w:noProof/>
                <w:webHidden/>
              </w:rPr>
              <w:fldChar w:fldCharType="separate"/>
            </w:r>
            <w:r w:rsidR="00AC3537">
              <w:rPr>
                <w:noProof/>
                <w:webHidden/>
              </w:rPr>
              <w:t>140</w:t>
            </w:r>
            <w:r w:rsidR="00DA2A6E">
              <w:rPr>
                <w:noProof/>
                <w:webHidden/>
              </w:rPr>
              <w:fldChar w:fldCharType="end"/>
            </w:r>
          </w:hyperlink>
        </w:p>
        <w:p w:rsidR="00DA2A6E" w:rsidRDefault="007E77CE">
          <w:pPr>
            <w:pStyle w:val="TOC2"/>
            <w:tabs>
              <w:tab w:val="left" w:pos="880"/>
              <w:tab w:val="right" w:leader="hyphen" w:pos="9809"/>
            </w:tabs>
            <w:rPr>
              <w:noProof/>
              <w:lang w:eastAsia="en-US"/>
            </w:rPr>
          </w:pPr>
          <w:hyperlink w:anchor="_Toc385663909" w:history="1">
            <w:r w:rsidR="00DA2A6E" w:rsidRPr="00F5205B">
              <w:rPr>
                <w:rStyle w:val="Hyperlink"/>
                <w:b/>
                <w:noProof/>
              </w:rPr>
              <w:t>3.3.</w:t>
            </w:r>
            <w:r w:rsidR="00DA2A6E">
              <w:rPr>
                <w:noProof/>
                <w:lang w:eastAsia="en-US"/>
              </w:rPr>
              <w:tab/>
            </w:r>
            <w:r w:rsidR="00DA2A6E" w:rsidRPr="00F5205B">
              <w:rPr>
                <w:rStyle w:val="Hyperlink"/>
                <w:b/>
                <w:noProof/>
              </w:rPr>
              <w:t>Software System Attributes</w:t>
            </w:r>
            <w:r w:rsidR="00DA2A6E">
              <w:rPr>
                <w:noProof/>
                <w:webHidden/>
              </w:rPr>
              <w:tab/>
            </w:r>
            <w:r w:rsidR="00DA2A6E">
              <w:rPr>
                <w:noProof/>
                <w:webHidden/>
              </w:rPr>
              <w:fldChar w:fldCharType="begin"/>
            </w:r>
            <w:r w:rsidR="00DA2A6E">
              <w:rPr>
                <w:noProof/>
                <w:webHidden/>
              </w:rPr>
              <w:instrText xml:space="preserve"> PAGEREF _Toc385663909 \h </w:instrText>
            </w:r>
            <w:r w:rsidR="00DA2A6E">
              <w:rPr>
                <w:noProof/>
                <w:webHidden/>
              </w:rPr>
            </w:r>
            <w:r w:rsidR="00DA2A6E">
              <w:rPr>
                <w:noProof/>
                <w:webHidden/>
              </w:rPr>
              <w:fldChar w:fldCharType="separate"/>
            </w:r>
            <w:r w:rsidR="00AC3537">
              <w:rPr>
                <w:noProof/>
                <w:webHidden/>
              </w:rPr>
              <w:t>141</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10" w:history="1">
            <w:r w:rsidR="00DA2A6E" w:rsidRPr="00F5205B">
              <w:rPr>
                <w:rStyle w:val="Hyperlink"/>
                <w:noProof/>
              </w:rPr>
              <w:t>3.3.1.</w:t>
            </w:r>
            <w:r w:rsidR="00DA2A6E">
              <w:rPr>
                <w:noProof/>
                <w:lang w:eastAsia="en-US"/>
              </w:rPr>
              <w:tab/>
            </w:r>
            <w:r w:rsidR="00DA2A6E" w:rsidRPr="00F5205B">
              <w:rPr>
                <w:rStyle w:val="Hyperlink"/>
                <w:noProof/>
              </w:rPr>
              <w:t>Reliability</w:t>
            </w:r>
            <w:r w:rsidR="00DA2A6E">
              <w:rPr>
                <w:noProof/>
                <w:webHidden/>
              </w:rPr>
              <w:tab/>
            </w:r>
            <w:r w:rsidR="00DA2A6E">
              <w:rPr>
                <w:noProof/>
                <w:webHidden/>
              </w:rPr>
              <w:fldChar w:fldCharType="begin"/>
            </w:r>
            <w:r w:rsidR="00DA2A6E">
              <w:rPr>
                <w:noProof/>
                <w:webHidden/>
              </w:rPr>
              <w:instrText xml:space="preserve"> PAGEREF _Toc385663910 \h </w:instrText>
            </w:r>
            <w:r w:rsidR="00DA2A6E">
              <w:rPr>
                <w:noProof/>
                <w:webHidden/>
              </w:rPr>
            </w:r>
            <w:r w:rsidR="00DA2A6E">
              <w:rPr>
                <w:noProof/>
                <w:webHidden/>
              </w:rPr>
              <w:fldChar w:fldCharType="separate"/>
            </w:r>
            <w:r w:rsidR="00AC3537">
              <w:rPr>
                <w:noProof/>
                <w:webHidden/>
              </w:rPr>
              <w:t>141</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11" w:history="1">
            <w:r w:rsidR="00DA2A6E" w:rsidRPr="00F5205B">
              <w:rPr>
                <w:rStyle w:val="Hyperlink"/>
                <w:noProof/>
              </w:rPr>
              <w:t>3.3.2.</w:t>
            </w:r>
            <w:r w:rsidR="00DA2A6E">
              <w:rPr>
                <w:noProof/>
                <w:lang w:eastAsia="en-US"/>
              </w:rPr>
              <w:tab/>
            </w:r>
            <w:r w:rsidR="00DA2A6E" w:rsidRPr="00F5205B">
              <w:rPr>
                <w:rStyle w:val="Hyperlink"/>
                <w:noProof/>
              </w:rPr>
              <w:t>Availability</w:t>
            </w:r>
            <w:r w:rsidR="00DA2A6E">
              <w:rPr>
                <w:noProof/>
                <w:webHidden/>
              </w:rPr>
              <w:tab/>
            </w:r>
            <w:r w:rsidR="00DA2A6E">
              <w:rPr>
                <w:noProof/>
                <w:webHidden/>
              </w:rPr>
              <w:fldChar w:fldCharType="begin"/>
            </w:r>
            <w:r w:rsidR="00DA2A6E">
              <w:rPr>
                <w:noProof/>
                <w:webHidden/>
              </w:rPr>
              <w:instrText xml:space="preserve"> PAGEREF _Toc385663911 \h </w:instrText>
            </w:r>
            <w:r w:rsidR="00DA2A6E">
              <w:rPr>
                <w:noProof/>
                <w:webHidden/>
              </w:rPr>
            </w:r>
            <w:r w:rsidR="00DA2A6E">
              <w:rPr>
                <w:noProof/>
                <w:webHidden/>
              </w:rPr>
              <w:fldChar w:fldCharType="separate"/>
            </w:r>
            <w:r w:rsidR="00AC3537">
              <w:rPr>
                <w:noProof/>
                <w:webHidden/>
              </w:rPr>
              <w:t>141</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12" w:history="1">
            <w:r w:rsidR="00DA2A6E" w:rsidRPr="00F5205B">
              <w:rPr>
                <w:rStyle w:val="Hyperlink"/>
                <w:noProof/>
              </w:rPr>
              <w:t>3.3.3.</w:t>
            </w:r>
            <w:r w:rsidR="00DA2A6E">
              <w:rPr>
                <w:noProof/>
                <w:lang w:eastAsia="en-US"/>
              </w:rPr>
              <w:tab/>
            </w:r>
            <w:r w:rsidR="00DA2A6E" w:rsidRPr="00F5205B">
              <w:rPr>
                <w:rStyle w:val="Hyperlink"/>
                <w:noProof/>
              </w:rPr>
              <w:t>Security</w:t>
            </w:r>
            <w:r w:rsidR="00DA2A6E">
              <w:rPr>
                <w:noProof/>
                <w:webHidden/>
              </w:rPr>
              <w:tab/>
            </w:r>
            <w:r w:rsidR="00DA2A6E">
              <w:rPr>
                <w:noProof/>
                <w:webHidden/>
              </w:rPr>
              <w:fldChar w:fldCharType="begin"/>
            </w:r>
            <w:r w:rsidR="00DA2A6E">
              <w:rPr>
                <w:noProof/>
                <w:webHidden/>
              </w:rPr>
              <w:instrText xml:space="preserve"> PAGEREF _Toc385663912 \h </w:instrText>
            </w:r>
            <w:r w:rsidR="00DA2A6E">
              <w:rPr>
                <w:noProof/>
                <w:webHidden/>
              </w:rPr>
            </w:r>
            <w:r w:rsidR="00DA2A6E">
              <w:rPr>
                <w:noProof/>
                <w:webHidden/>
              </w:rPr>
              <w:fldChar w:fldCharType="separate"/>
            </w:r>
            <w:r w:rsidR="00AC3537">
              <w:rPr>
                <w:noProof/>
                <w:webHidden/>
              </w:rPr>
              <w:t>141</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13" w:history="1">
            <w:r w:rsidR="00DA2A6E" w:rsidRPr="00F5205B">
              <w:rPr>
                <w:rStyle w:val="Hyperlink"/>
                <w:noProof/>
              </w:rPr>
              <w:t>3.3.4.</w:t>
            </w:r>
            <w:r w:rsidR="00DA2A6E">
              <w:rPr>
                <w:noProof/>
                <w:lang w:eastAsia="en-US"/>
              </w:rPr>
              <w:tab/>
            </w:r>
            <w:r w:rsidR="00DA2A6E" w:rsidRPr="00F5205B">
              <w:rPr>
                <w:rStyle w:val="Hyperlink"/>
                <w:noProof/>
              </w:rPr>
              <w:t>Maintainability</w:t>
            </w:r>
            <w:r w:rsidR="00DA2A6E">
              <w:rPr>
                <w:noProof/>
                <w:webHidden/>
              </w:rPr>
              <w:tab/>
            </w:r>
            <w:r w:rsidR="00DA2A6E">
              <w:rPr>
                <w:noProof/>
                <w:webHidden/>
              </w:rPr>
              <w:fldChar w:fldCharType="begin"/>
            </w:r>
            <w:r w:rsidR="00DA2A6E">
              <w:rPr>
                <w:noProof/>
                <w:webHidden/>
              </w:rPr>
              <w:instrText xml:space="preserve"> PAGEREF _Toc385663913 \h </w:instrText>
            </w:r>
            <w:r w:rsidR="00DA2A6E">
              <w:rPr>
                <w:noProof/>
                <w:webHidden/>
              </w:rPr>
            </w:r>
            <w:r w:rsidR="00DA2A6E">
              <w:rPr>
                <w:noProof/>
                <w:webHidden/>
              </w:rPr>
              <w:fldChar w:fldCharType="separate"/>
            </w:r>
            <w:r w:rsidR="00AC3537">
              <w:rPr>
                <w:noProof/>
                <w:webHidden/>
              </w:rPr>
              <w:t>141</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14" w:history="1">
            <w:r w:rsidR="00DA2A6E" w:rsidRPr="00F5205B">
              <w:rPr>
                <w:rStyle w:val="Hyperlink"/>
                <w:noProof/>
              </w:rPr>
              <w:t>3.3.5.</w:t>
            </w:r>
            <w:r w:rsidR="00DA2A6E">
              <w:rPr>
                <w:noProof/>
                <w:lang w:eastAsia="en-US"/>
              </w:rPr>
              <w:tab/>
            </w:r>
            <w:r w:rsidR="00DA2A6E" w:rsidRPr="00F5205B">
              <w:rPr>
                <w:rStyle w:val="Hyperlink"/>
                <w:noProof/>
              </w:rPr>
              <w:t>Portability</w:t>
            </w:r>
            <w:r w:rsidR="00DA2A6E">
              <w:rPr>
                <w:noProof/>
                <w:webHidden/>
              </w:rPr>
              <w:tab/>
            </w:r>
            <w:r w:rsidR="00DA2A6E">
              <w:rPr>
                <w:noProof/>
                <w:webHidden/>
              </w:rPr>
              <w:fldChar w:fldCharType="begin"/>
            </w:r>
            <w:r w:rsidR="00DA2A6E">
              <w:rPr>
                <w:noProof/>
                <w:webHidden/>
              </w:rPr>
              <w:instrText xml:space="preserve"> PAGEREF _Toc385663914 \h </w:instrText>
            </w:r>
            <w:r w:rsidR="00DA2A6E">
              <w:rPr>
                <w:noProof/>
                <w:webHidden/>
              </w:rPr>
            </w:r>
            <w:r w:rsidR="00DA2A6E">
              <w:rPr>
                <w:noProof/>
                <w:webHidden/>
              </w:rPr>
              <w:fldChar w:fldCharType="separate"/>
            </w:r>
            <w:r w:rsidR="00AC3537">
              <w:rPr>
                <w:noProof/>
                <w:webHidden/>
              </w:rPr>
              <w:t>141</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15" w:history="1">
            <w:r w:rsidR="00DA2A6E" w:rsidRPr="00F5205B">
              <w:rPr>
                <w:rStyle w:val="Hyperlink"/>
                <w:noProof/>
              </w:rPr>
              <w:t>3.3.6.</w:t>
            </w:r>
            <w:r w:rsidR="00DA2A6E">
              <w:rPr>
                <w:noProof/>
                <w:lang w:eastAsia="en-US"/>
              </w:rPr>
              <w:tab/>
            </w:r>
            <w:r w:rsidR="00DA2A6E" w:rsidRPr="00F5205B">
              <w:rPr>
                <w:rStyle w:val="Hyperlink"/>
                <w:noProof/>
              </w:rPr>
              <w:t>Performance</w:t>
            </w:r>
            <w:r w:rsidR="00DA2A6E">
              <w:rPr>
                <w:noProof/>
                <w:webHidden/>
              </w:rPr>
              <w:tab/>
            </w:r>
            <w:r w:rsidR="00DA2A6E">
              <w:rPr>
                <w:noProof/>
                <w:webHidden/>
              </w:rPr>
              <w:fldChar w:fldCharType="begin"/>
            </w:r>
            <w:r w:rsidR="00DA2A6E">
              <w:rPr>
                <w:noProof/>
                <w:webHidden/>
              </w:rPr>
              <w:instrText xml:space="preserve"> PAGEREF _Toc385663915 \h </w:instrText>
            </w:r>
            <w:r w:rsidR="00DA2A6E">
              <w:rPr>
                <w:noProof/>
                <w:webHidden/>
              </w:rPr>
            </w:r>
            <w:r w:rsidR="00DA2A6E">
              <w:rPr>
                <w:noProof/>
                <w:webHidden/>
              </w:rPr>
              <w:fldChar w:fldCharType="separate"/>
            </w:r>
            <w:r w:rsidR="00AC3537">
              <w:rPr>
                <w:noProof/>
                <w:webHidden/>
              </w:rPr>
              <w:t>141</w:t>
            </w:r>
            <w:r w:rsidR="00DA2A6E">
              <w:rPr>
                <w:noProof/>
                <w:webHidden/>
              </w:rPr>
              <w:fldChar w:fldCharType="end"/>
            </w:r>
          </w:hyperlink>
        </w:p>
        <w:p w:rsidR="00DA2A6E" w:rsidRDefault="007E77CE">
          <w:pPr>
            <w:pStyle w:val="TOC2"/>
            <w:tabs>
              <w:tab w:val="left" w:pos="880"/>
              <w:tab w:val="right" w:leader="hyphen" w:pos="9809"/>
            </w:tabs>
            <w:rPr>
              <w:noProof/>
              <w:lang w:eastAsia="en-US"/>
            </w:rPr>
          </w:pPr>
          <w:hyperlink w:anchor="_Toc385663916" w:history="1">
            <w:r w:rsidR="00DA2A6E" w:rsidRPr="00F5205B">
              <w:rPr>
                <w:rStyle w:val="Hyperlink"/>
                <w:b/>
                <w:noProof/>
              </w:rPr>
              <w:t>3.4.</w:t>
            </w:r>
            <w:r w:rsidR="00DA2A6E">
              <w:rPr>
                <w:noProof/>
                <w:lang w:eastAsia="en-US"/>
              </w:rPr>
              <w:tab/>
            </w:r>
            <w:r w:rsidR="00DA2A6E" w:rsidRPr="00F5205B">
              <w:rPr>
                <w:rStyle w:val="Hyperlink"/>
                <w:b/>
                <w:noProof/>
              </w:rPr>
              <w:t>Entity Relationship Diagram</w:t>
            </w:r>
            <w:r w:rsidR="00DA2A6E">
              <w:rPr>
                <w:noProof/>
                <w:webHidden/>
              </w:rPr>
              <w:tab/>
            </w:r>
            <w:r w:rsidR="00DA2A6E">
              <w:rPr>
                <w:noProof/>
                <w:webHidden/>
              </w:rPr>
              <w:fldChar w:fldCharType="begin"/>
            </w:r>
            <w:r w:rsidR="00DA2A6E">
              <w:rPr>
                <w:noProof/>
                <w:webHidden/>
              </w:rPr>
              <w:instrText xml:space="preserve"> PAGEREF _Toc385663916 \h </w:instrText>
            </w:r>
            <w:r w:rsidR="00DA2A6E">
              <w:rPr>
                <w:noProof/>
                <w:webHidden/>
              </w:rPr>
            </w:r>
            <w:r w:rsidR="00DA2A6E">
              <w:rPr>
                <w:noProof/>
                <w:webHidden/>
              </w:rPr>
              <w:fldChar w:fldCharType="separate"/>
            </w:r>
            <w:r w:rsidR="00AC3537">
              <w:rPr>
                <w:noProof/>
                <w:webHidden/>
              </w:rPr>
              <w:t>142</w:t>
            </w:r>
            <w:r w:rsidR="00DA2A6E">
              <w:rPr>
                <w:noProof/>
                <w:webHidden/>
              </w:rPr>
              <w:fldChar w:fldCharType="end"/>
            </w:r>
          </w:hyperlink>
        </w:p>
        <w:p w:rsidR="00DA2A6E" w:rsidRDefault="007E77CE">
          <w:pPr>
            <w:pStyle w:val="TOC1"/>
            <w:tabs>
              <w:tab w:val="left" w:pos="440"/>
              <w:tab w:val="right" w:leader="hyphen" w:pos="9809"/>
            </w:tabs>
            <w:rPr>
              <w:noProof/>
              <w:lang w:eastAsia="en-US"/>
            </w:rPr>
          </w:pPr>
          <w:hyperlink w:anchor="_Toc385663917" w:history="1">
            <w:r w:rsidR="00DA2A6E" w:rsidRPr="00F5205B">
              <w:rPr>
                <w:rStyle w:val="Hyperlink"/>
                <w:rFonts w:ascii="Times New Roman" w:hAnsi="Times New Roman" w:cs="Times New Roman"/>
                <w:b/>
                <w:noProof/>
              </w:rPr>
              <w:t>4.</w:t>
            </w:r>
            <w:r w:rsidR="00DA2A6E">
              <w:rPr>
                <w:noProof/>
                <w:lang w:eastAsia="en-US"/>
              </w:rPr>
              <w:tab/>
            </w:r>
            <w:r w:rsidR="00DA2A6E" w:rsidRPr="00F5205B">
              <w:rPr>
                <w:rStyle w:val="Hyperlink"/>
                <w:rFonts w:ascii="Times New Roman" w:hAnsi="Times New Roman" w:cs="Times New Roman"/>
                <w:b/>
                <w:noProof/>
              </w:rPr>
              <w:t>REPORT NO.4: SYSTEM DESIGN DESCRIPTION (SDD)</w:t>
            </w:r>
            <w:r w:rsidR="00DA2A6E">
              <w:rPr>
                <w:noProof/>
                <w:webHidden/>
              </w:rPr>
              <w:tab/>
            </w:r>
            <w:r w:rsidR="00DA2A6E">
              <w:rPr>
                <w:noProof/>
                <w:webHidden/>
              </w:rPr>
              <w:fldChar w:fldCharType="begin"/>
            </w:r>
            <w:r w:rsidR="00DA2A6E">
              <w:rPr>
                <w:noProof/>
                <w:webHidden/>
              </w:rPr>
              <w:instrText xml:space="preserve"> PAGEREF _Toc385663917 \h </w:instrText>
            </w:r>
            <w:r w:rsidR="00DA2A6E">
              <w:rPr>
                <w:noProof/>
                <w:webHidden/>
              </w:rPr>
            </w:r>
            <w:r w:rsidR="00DA2A6E">
              <w:rPr>
                <w:noProof/>
                <w:webHidden/>
              </w:rPr>
              <w:fldChar w:fldCharType="separate"/>
            </w:r>
            <w:r w:rsidR="00AC3537">
              <w:rPr>
                <w:noProof/>
                <w:webHidden/>
              </w:rPr>
              <w:t>143</w:t>
            </w:r>
            <w:r w:rsidR="00DA2A6E">
              <w:rPr>
                <w:noProof/>
                <w:webHidden/>
              </w:rPr>
              <w:fldChar w:fldCharType="end"/>
            </w:r>
          </w:hyperlink>
        </w:p>
        <w:p w:rsidR="00DA2A6E" w:rsidRDefault="007E77CE">
          <w:pPr>
            <w:pStyle w:val="TOC2"/>
            <w:tabs>
              <w:tab w:val="left" w:pos="880"/>
              <w:tab w:val="right" w:leader="hyphen" w:pos="9809"/>
            </w:tabs>
            <w:rPr>
              <w:noProof/>
              <w:lang w:eastAsia="en-US"/>
            </w:rPr>
          </w:pPr>
          <w:hyperlink w:anchor="_Toc385663918" w:history="1">
            <w:r w:rsidR="00DA2A6E" w:rsidRPr="00F5205B">
              <w:rPr>
                <w:rStyle w:val="Hyperlink"/>
                <w:b/>
                <w:noProof/>
              </w:rPr>
              <w:t>4.1.</w:t>
            </w:r>
            <w:r w:rsidR="00DA2A6E">
              <w:rPr>
                <w:noProof/>
                <w:lang w:eastAsia="en-US"/>
              </w:rPr>
              <w:tab/>
            </w:r>
            <w:r w:rsidR="00DA2A6E" w:rsidRPr="00F5205B">
              <w:rPr>
                <w:rStyle w:val="Hyperlink"/>
                <w:b/>
                <w:noProof/>
              </w:rPr>
              <w:t>Design Overview</w:t>
            </w:r>
            <w:r w:rsidR="00DA2A6E">
              <w:rPr>
                <w:noProof/>
                <w:webHidden/>
              </w:rPr>
              <w:tab/>
            </w:r>
            <w:r w:rsidR="00DA2A6E">
              <w:rPr>
                <w:noProof/>
                <w:webHidden/>
              </w:rPr>
              <w:fldChar w:fldCharType="begin"/>
            </w:r>
            <w:r w:rsidR="00DA2A6E">
              <w:rPr>
                <w:noProof/>
                <w:webHidden/>
              </w:rPr>
              <w:instrText xml:space="preserve"> PAGEREF _Toc385663918 \h </w:instrText>
            </w:r>
            <w:r w:rsidR="00DA2A6E">
              <w:rPr>
                <w:noProof/>
                <w:webHidden/>
              </w:rPr>
            </w:r>
            <w:r w:rsidR="00DA2A6E">
              <w:rPr>
                <w:noProof/>
                <w:webHidden/>
              </w:rPr>
              <w:fldChar w:fldCharType="separate"/>
            </w:r>
            <w:r w:rsidR="00AC3537">
              <w:rPr>
                <w:noProof/>
                <w:webHidden/>
              </w:rPr>
              <w:t>143</w:t>
            </w:r>
            <w:r w:rsidR="00DA2A6E">
              <w:rPr>
                <w:noProof/>
                <w:webHidden/>
              </w:rPr>
              <w:fldChar w:fldCharType="end"/>
            </w:r>
          </w:hyperlink>
        </w:p>
        <w:p w:rsidR="00DA2A6E" w:rsidRDefault="007E77CE">
          <w:pPr>
            <w:pStyle w:val="TOC2"/>
            <w:tabs>
              <w:tab w:val="left" w:pos="880"/>
              <w:tab w:val="right" w:leader="hyphen" w:pos="9809"/>
            </w:tabs>
            <w:rPr>
              <w:noProof/>
              <w:lang w:eastAsia="en-US"/>
            </w:rPr>
          </w:pPr>
          <w:hyperlink w:anchor="_Toc385663919" w:history="1">
            <w:r w:rsidR="00DA2A6E" w:rsidRPr="00F5205B">
              <w:rPr>
                <w:rStyle w:val="Hyperlink"/>
                <w:b/>
                <w:noProof/>
              </w:rPr>
              <w:t>4.2.</w:t>
            </w:r>
            <w:r w:rsidR="00DA2A6E">
              <w:rPr>
                <w:noProof/>
                <w:lang w:eastAsia="en-US"/>
              </w:rPr>
              <w:tab/>
            </w:r>
            <w:r w:rsidR="00DA2A6E" w:rsidRPr="00F5205B">
              <w:rPr>
                <w:rStyle w:val="Hyperlink"/>
                <w:b/>
                <w:noProof/>
              </w:rPr>
              <w:t>System Architectural Design</w:t>
            </w:r>
            <w:r w:rsidR="00DA2A6E">
              <w:rPr>
                <w:noProof/>
                <w:webHidden/>
              </w:rPr>
              <w:tab/>
            </w:r>
            <w:r w:rsidR="00DA2A6E">
              <w:rPr>
                <w:noProof/>
                <w:webHidden/>
              </w:rPr>
              <w:fldChar w:fldCharType="begin"/>
            </w:r>
            <w:r w:rsidR="00DA2A6E">
              <w:rPr>
                <w:noProof/>
                <w:webHidden/>
              </w:rPr>
              <w:instrText xml:space="preserve"> PAGEREF _Toc385663919 \h </w:instrText>
            </w:r>
            <w:r w:rsidR="00DA2A6E">
              <w:rPr>
                <w:noProof/>
                <w:webHidden/>
              </w:rPr>
            </w:r>
            <w:r w:rsidR="00DA2A6E">
              <w:rPr>
                <w:noProof/>
                <w:webHidden/>
              </w:rPr>
              <w:fldChar w:fldCharType="separate"/>
            </w:r>
            <w:r w:rsidR="00AC3537">
              <w:rPr>
                <w:noProof/>
                <w:webHidden/>
              </w:rPr>
              <w:t>143</w:t>
            </w:r>
            <w:r w:rsidR="00DA2A6E">
              <w:rPr>
                <w:noProof/>
                <w:webHidden/>
              </w:rPr>
              <w:fldChar w:fldCharType="end"/>
            </w:r>
          </w:hyperlink>
        </w:p>
        <w:p w:rsidR="00DA2A6E" w:rsidRDefault="007E77CE">
          <w:pPr>
            <w:pStyle w:val="TOC2"/>
            <w:tabs>
              <w:tab w:val="left" w:pos="880"/>
              <w:tab w:val="right" w:leader="hyphen" w:pos="9809"/>
            </w:tabs>
            <w:rPr>
              <w:noProof/>
              <w:lang w:eastAsia="en-US"/>
            </w:rPr>
          </w:pPr>
          <w:hyperlink w:anchor="_Toc385663920" w:history="1">
            <w:r w:rsidR="00DA2A6E" w:rsidRPr="00F5205B">
              <w:rPr>
                <w:rStyle w:val="Hyperlink"/>
                <w:b/>
                <w:noProof/>
              </w:rPr>
              <w:t>4.3.</w:t>
            </w:r>
            <w:r w:rsidR="00DA2A6E">
              <w:rPr>
                <w:noProof/>
                <w:lang w:eastAsia="en-US"/>
              </w:rPr>
              <w:tab/>
            </w:r>
            <w:r w:rsidR="00DA2A6E" w:rsidRPr="00F5205B">
              <w:rPr>
                <w:rStyle w:val="Hyperlink"/>
                <w:b/>
                <w:noProof/>
              </w:rPr>
              <w:t>Component Diagram</w:t>
            </w:r>
            <w:r w:rsidR="00DA2A6E">
              <w:rPr>
                <w:noProof/>
                <w:webHidden/>
              </w:rPr>
              <w:tab/>
            </w:r>
            <w:r w:rsidR="00DA2A6E">
              <w:rPr>
                <w:noProof/>
                <w:webHidden/>
              </w:rPr>
              <w:fldChar w:fldCharType="begin"/>
            </w:r>
            <w:r w:rsidR="00DA2A6E">
              <w:rPr>
                <w:noProof/>
                <w:webHidden/>
              </w:rPr>
              <w:instrText xml:space="preserve"> PAGEREF _Toc385663920 \h </w:instrText>
            </w:r>
            <w:r w:rsidR="00DA2A6E">
              <w:rPr>
                <w:noProof/>
                <w:webHidden/>
              </w:rPr>
            </w:r>
            <w:r w:rsidR="00DA2A6E">
              <w:rPr>
                <w:noProof/>
                <w:webHidden/>
              </w:rPr>
              <w:fldChar w:fldCharType="separate"/>
            </w:r>
            <w:r w:rsidR="00AC3537">
              <w:rPr>
                <w:noProof/>
                <w:webHidden/>
              </w:rPr>
              <w:t>144</w:t>
            </w:r>
            <w:r w:rsidR="00DA2A6E">
              <w:rPr>
                <w:noProof/>
                <w:webHidden/>
              </w:rPr>
              <w:fldChar w:fldCharType="end"/>
            </w:r>
          </w:hyperlink>
        </w:p>
        <w:p w:rsidR="00DA2A6E" w:rsidRDefault="007E77CE">
          <w:pPr>
            <w:pStyle w:val="TOC2"/>
            <w:tabs>
              <w:tab w:val="left" w:pos="880"/>
              <w:tab w:val="right" w:leader="hyphen" w:pos="9809"/>
            </w:tabs>
            <w:rPr>
              <w:noProof/>
              <w:lang w:eastAsia="en-US"/>
            </w:rPr>
          </w:pPr>
          <w:hyperlink w:anchor="_Toc385663921" w:history="1">
            <w:r w:rsidR="00DA2A6E" w:rsidRPr="00F5205B">
              <w:rPr>
                <w:rStyle w:val="Hyperlink"/>
                <w:b/>
                <w:noProof/>
              </w:rPr>
              <w:t>4.4.</w:t>
            </w:r>
            <w:r w:rsidR="00DA2A6E">
              <w:rPr>
                <w:noProof/>
                <w:lang w:eastAsia="en-US"/>
              </w:rPr>
              <w:tab/>
            </w:r>
            <w:r w:rsidR="00DA2A6E" w:rsidRPr="00F5205B">
              <w:rPr>
                <w:rStyle w:val="Hyperlink"/>
                <w:b/>
                <w:noProof/>
              </w:rPr>
              <w:t>Class diagram</w:t>
            </w:r>
            <w:r w:rsidR="00DA2A6E">
              <w:rPr>
                <w:noProof/>
                <w:webHidden/>
              </w:rPr>
              <w:tab/>
            </w:r>
            <w:r w:rsidR="00DA2A6E">
              <w:rPr>
                <w:noProof/>
                <w:webHidden/>
              </w:rPr>
              <w:fldChar w:fldCharType="begin"/>
            </w:r>
            <w:r w:rsidR="00DA2A6E">
              <w:rPr>
                <w:noProof/>
                <w:webHidden/>
              </w:rPr>
              <w:instrText xml:space="preserve"> PAGEREF _Toc385663921 \h </w:instrText>
            </w:r>
            <w:r w:rsidR="00DA2A6E">
              <w:rPr>
                <w:noProof/>
                <w:webHidden/>
              </w:rPr>
            </w:r>
            <w:r w:rsidR="00DA2A6E">
              <w:rPr>
                <w:noProof/>
                <w:webHidden/>
              </w:rPr>
              <w:fldChar w:fldCharType="separate"/>
            </w:r>
            <w:r w:rsidR="00AC3537">
              <w:rPr>
                <w:noProof/>
                <w:webHidden/>
              </w:rPr>
              <w:t>144</w:t>
            </w:r>
            <w:r w:rsidR="00DA2A6E">
              <w:rPr>
                <w:noProof/>
                <w:webHidden/>
              </w:rPr>
              <w:fldChar w:fldCharType="end"/>
            </w:r>
          </w:hyperlink>
        </w:p>
        <w:p w:rsidR="00DA2A6E" w:rsidRDefault="007E77CE">
          <w:pPr>
            <w:pStyle w:val="TOC2"/>
            <w:tabs>
              <w:tab w:val="left" w:pos="880"/>
              <w:tab w:val="right" w:leader="hyphen" w:pos="9809"/>
            </w:tabs>
            <w:rPr>
              <w:noProof/>
              <w:lang w:eastAsia="en-US"/>
            </w:rPr>
          </w:pPr>
          <w:hyperlink w:anchor="_Toc385663922" w:history="1">
            <w:r w:rsidR="00DA2A6E" w:rsidRPr="00F5205B">
              <w:rPr>
                <w:rStyle w:val="Hyperlink"/>
                <w:b/>
                <w:noProof/>
              </w:rPr>
              <w:t>4.5.</w:t>
            </w:r>
            <w:r w:rsidR="00DA2A6E">
              <w:rPr>
                <w:noProof/>
                <w:lang w:eastAsia="en-US"/>
              </w:rPr>
              <w:tab/>
            </w:r>
            <w:r w:rsidR="00DA2A6E" w:rsidRPr="00F5205B">
              <w:rPr>
                <w:rStyle w:val="Hyperlink"/>
                <w:b/>
                <w:noProof/>
              </w:rPr>
              <w:t>Behavioral Diagrams</w:t>
            </w:r>
            <w:r w:rsidR="00DA2A6E">
              <w:rPr>
                <w:noProof/>
                <w:webHidden/>
              </w:rPr>
              <w:tab/>
            </w:r>
            <w:r w:rsidR="00DA2A6E">
              <w:rPr>
                <w:noProof/>
                <w:webHidden/>
              </w:rPr>
              <w:fldChar w:fldCharType="begin"/>
            </w:r>
            <w:r w:rsidR="00DA2A6E">
              <w:rPr>
                <w:noProof/>
                <w:webHidden/>
              </w:rPr>
              <w:instrText xml:space="preserve"> PAGEREF _Toc385663922 \h </w:instrText>
            </w:r>
            <w:r w:rsidR="00DA2A6E">
              <w:rPr>
                <w:noProof/>
                <w:webHidden/>
              </w:rPr>
            </w:r>
            <w:r w:rsidR="00DA2A6E">
              <w:rPr>
                <w:noProof/>
                <w:webHidden/>
              </w:rPr>
              <w:fldChar w:fldCharType="separate"/>
            </w:r>
            <w:r w:rsidR="00AC3537">
              <w:rPr>
                <w:noProof/>
                <w:webHidden/>
              </w:rPr>
              <w:t>146</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23" w:history="1">
            <w:r w:rsidR="00DA2A6E" w:rsidRPr="00F5205B">
              <w:rPr>
                <w:rStyle w:val="Hyperlink"/>
                <w:b/>
                <w:noProof/>
              </w:rPr>
              <w:t>4.5.1.</w:t>
            </w:r>
            <w:r w:rsidR="00DA2A6E">
              <w:rPr>
                <w:noProof/>
                <w:lang w:eastAsia="en-US"/>
              </w:rPr>
              <w:tab/>
            </w:r>
            <w:r w:rsidR="00DA2A6E" w:rsidRPr="00F5205B">
              <w:rPr>
                <w:rStyle w:val="Hyperlink"/>
                <w:b/>
                <w:noProof/>
              </w:rPr>
              <w:t>State Machine Diagram: The status transition of registering into a charity of candidate</w:t>
            </w:r>
            <w:r w:rsidR="00DA2A6E">
              <w:rPr>
                <w:noProof/>
                <w:webHidden/>
              </w:rPr>
              <w:tab/>
            </w:r>
            <w:r w:rsidR="00DA2A6E">
              <w:rPr>
                <w:noProof/>
                <w:webHidden/>
              </w:rPr>
              <w:fldChar w:fldCharType="begin"/>
            </w:r>
            <w:r w:rsidR="00DA2A6E">
              <w:rPr>
                <w:noProof/>
                <w:webHidden/>
              </w:rPr>
              <w:instrText xml:space="preserve"> PAGEREF _Toc385663923 \h </w:instrText>
            </w:r>
            <w:r w:rsidR="00DA2A6E">
              <w:rPr>
                <w:noProof/>
                <w:webHidden/>
              </w:rPr>
            </w:r>
            <w:r w:rsidR="00DA2A6E">
              <w:rPr>
                <w:noProof/>
                <w:webHidden/>
              </w:rPr>
              <w:fldChar w:fldCharType="separate"/>
            </w:r>
            <w:r w:rsidR="00AC3537">
              <w:rPr>
                <w:noProof/>
                <w:webHidden/>
              </w:rPr>
              <w:t>146</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24" w:history="1">
            <w:r w:rsidR="00DA2A6E" w:rsidRPr="00F5205B">
              <w:rPr>
                <w:rStyle w:val="Hyperlink"/>
                <w:b/>
                <w:noProof/>
              </w:rPr>
              <w:t>4.5.2.</w:t>
            </w:r>
            <w:r w:rsidR="00DA2A6E">
              <w:rPr>
                <w:noProof/>
                <w:lang w:eastAsia="en-US"/>
              </w:rPr>
              <w:tab/>
            </w:r>
            <w:r w:rsidR="00DA2A6E" w:rsidRPr="00F5205B">
              <w:rPr>
                <w:rStyle w:val="Hyperlink"/>
                <w:b/>
                <w:noProof/>
              </w:rPr>
              <w:t>State Machine Diagram: The status transition of car being sponsored</w:t>
            </w:r>
            <w:r w:rsidR="00DA2A6E">
              <w:rPr>
                <w:noProof/>
                <w:webHidden/>
              </w:rPr>
              <w:tab/>
            </w:r>
            <w:r w:rsidR="00DA2A6E">
              <w:rPr>
                <w:noProof/>
                <w:webHidden/>
              </w:rPr>
              <w:fldChar w:fldCharType="begin"/>
            </w:r>
            <w:r w:rsidR="00DA2A6E">
              <w:rPr>
                <w:noProof/>
                <w:webHidden/>
              </w:rPr>
              <w:instrText xml:space="preserve"> PAGEREF _Toc385663924 \h </w:instrText>
            </w:r>
            <w:r w:rsidR="00DA2A6E">
              <w:rPr>
                <w:noProof/>
                <w:webHidden/>
              </w:rPr>
            </w:r>
            <w:r w:rsidR="00DA2A6E">
              <w:rPr>
                <w:noProof/>
                <w:webHidden/>
              </w:rPr>
              <w:fldChar w:fldCharType="separate"/>
            </w:r>
            <w:r w:rsidR="00AC3537">
              <w:rPr>
                <w:noProof/>
                <w:webHidden/>
              </w:rPr>
              <w:t>146</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25" w:history="1">
            <w:r w:rsidR="00DA2A6E" w:rsidRPr="00F5205B">
              <w:rPr>
                <w:rStyle w:val="Hyperlink"/>
                <w:b/>
                <w:noProof/>
              </w:rPr>
              <w:t>4.5.3.</w:t>
            </w:r>
            <w:r w:rsidR="00DA2A6E">
              <w:rPr>
                <w:noProof/>
                <w:lang w:eastAsia="en-US"/>
              </w:rPr>
              <w:tab/>
            </w:r>
            <w:r w:rsidR="00DA2A6E" w:rsidRPr="00F5205B">
              <w:rPr>
                <w:rStyle w:val="Hyperlink"/>
                <w:b/>
                <w:noProof/>
              </w:rPr>
              <w:t>State Machine Diagram: The status transition of registering into charity of volunteer</w:t>
            </w:r>
            <w:r w:rsidR="00DA2A6E">
              <w:rPr>
                <w:noProof/>
                <w:webHidden/>
              </w:rPr>
              <w:tab/>
            </w:r>
            <w:r w:rsidR="00DA2A6E">
              <w:rPr>
                <w:noProof/>
                <w:webHidden/>
              </w:rPr>
              <w:fldChar w:fldCharType="begin"/>
            </w:r>
            <w:r w:rsidR="00DA2A6E">
              <w:rPr>
                <w:noProof/>
                <w:webHidden/>
              </w:rPr>
              <w:instrText xml:space="preserve"> PAGEREF _Toc385663925 \h </w:instrText>
            </w:r>
            <w:r w:rsidR="00DA2A6E">
              <w:rPr>
                <w:noProof/>
                <w:webHidden/>
              </w:rPr>
            </w:r>
            <w:r w:rsidR="00DA2A6E">
              <w:rPr>
                <w:noProof/>
                <w:webHidden/>
              </w:rPr>
              <w:fldChar w:fldCharType="separate"/>
            </w:r>
            <w:r w:rsidR="00AC3537">
              <w:rPr>
                <w:noProof/>
                <w:webHidden/>
              </w:rPr>
              <w:t>146</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26" w:history="1">
            <w:r w:rsidR="00DA2A6E" w:rsidRPr="00F5205B">
              <w:rPr>
                <w:rStyle w:val="Hyperlink"/>
                <w:b/>
                <w:noProof/>
              </w:rPr>
              <w:t>4.5.4.</w:t>
            </w:r>
            <w:r w:rsidR="00DA2A6E">
              <w:rPr>
                <w:noProof/>
                <w:lang w:eastAsia="en-US"/>
              </w:rPr>
              <w:tab/>
            </w:r>
            <w:r w:rsidR="00DA2A6E" w:rsidRPr="00F5205B">
              <w:rPr>
                <w:rStyle w:val="Hyperlink"/>
                <w:b/>
                <w:noProof/>
              </w:rPr>
              <w:t>Sequence diagram: Add Post (Admin)</w:t>
            </w:r>
            <w:r w:rsidR="00DA2A6E">
              <w:rPr>
                <w:noProof/>
                <w:webHidden/>
              </w:rPr>
              <w:tab/>
            </w:r>
            <w:r w:rsidR="00DA2A6E">
              <w:rPr>
                <w:noProof/>
                <w:webHidden/>
              </w:rPr>
              <w:fldChar w:fldCharType="begin"/>
            </w:r>
            <w:r w:rsidR="00DA2A6E">
              <w:rPr>
                <w:noProof/>
                <w:webHidden/>
              </w:rPr>
              <w:instrText xml:space="preserve"> PAGEREF _Toc385663926 \h </w:instrText>
            </w:r>
            <w:r w:rsidR="00DA2A6E">
              <w:rPr>
                <w:noProof/>
                <w:webHidden/>
              </w:rPr>
            </w:r>
            <w:r w:rsidR="00DA2A6E">
              <w:rPr>
                <w:noProof/>
                <w:webHidden/>
              </w:rPr>
              <w:fldChar w:fldCharType="separate"/>
            </w:r>
            <w:r w:rsidR="00AC3537">
              <w:rPr>
                <w:noProof/>
                <w:webHidden/>
              </w:rPr>
              <w:t>147</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27" w:history="1">
            <w:r w:rsidR="00DA2A6E" w:rsidRPr="00F5205B">
              <w:rPr>
                <w:rStyle w:val="Hyperlink"/>
                <w:b/>
                <w:noProof/>
              </w:rPr>
              <w:t>4.5.5.</w:t>
            </w:r>
            <w:r w:rsidR="00DA2A6E">
              <w:rPr>
                <w:noProof/>
                <w:lang w:eastAsia="en-US"/>
              </w:rPr>
              <w:tab/>
            </w:r>
            <w:r w:rsidR="00DA2A6E" w:rsidRPr="00F5205B">
              <w:rPr>
                <w:rStyle w:val="Hyperlink"/>
                <w:b/>
                <w:noProof/>
              </w:rPr>
              <w:t>Sequence diagram: Edit Post (Admin)</w:t>
            </w:r>
            <w:r w:rsidR="00DA2A6E">
              <w:rPr>
                <w:noProof/>
                <w:webHidden/>
              </w:rPr>
              <w:tab/>
            </w:r>
            <w:r w:rsidR="00DA2A6E">
              <w:rPr>
                <w:noProof/>
                <w:webHidden/>
              </w:rPr>
              <w:fldChar w:fldCharType="begin"/>
            </w:r>
            <w:r w:rsidR="00DA2A6E">
              <w:rPr>
                <w:noProof/>
                <w:webHidden/>
              </w:rPr>
              <w:instrText xml:space="preserve"> PAGEREF _Toc385663927 \h </w:instrText>
            </w:r>
            <w:r w:rsidR="00DA2A6E">
              <w:rPr>
                <w:noProof/>
                <w:webHidden/>
              </w:rPr>
            </w:r>
            <w:r w:rsidR="00DA2A6E">
              <w:rPr>
                <w:noProof/>
                <w:webHidden/>
              </w:rPr>
              <w:fldChar w:fldCharType="separate"/>
            </w:r>
            <w:r w:rsidR="00AC3537">
              <w:rPr>
                <w:noProof/>
                <w:webHidden/>
              </w:rPr>
              <w:t>148</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28" w:history="1">
            <w:r w:rsidR="00DA2A6E" w:rsidRPr="00F5205B">
              <w:rPr>
                <w:rStyle w:val="Hyperlink"/>
                <w:b/>
                <w:noProof/>
              </w:rPr>
              <w:t>4.5.6.</w:t>
            </w:r>
            <w:r w:rsidR="00DA2A6E">
              <w:rPr>
                <w:noProof/>
                <w:lang w:eastAsia="en-US"/>
              </w:rPr>
              <w:tab/>
            </w:r>
            <w:r w:rsidR="00DA2A6E" w:rsidRPr="00F5205B">
              <w:rPr>
                <w:rStyle w:val="Hyperlink"/>
                <w:b/>
                <w:noProof/>
              </w:rPr>
              <w:t>Sequence diagram: Delete Post (Admin)</w:t>
            </w:r>
            <w:r w:rsidR="00DA2A6E">
              <w:rPr>
                <w:noProof/>
                <w:webHidden/>
              </w:rPr>
              <w:tab/>
            </w:r>
            <w:r w:rsidR="00DA2A6E">
              <w:rPr>
                <w:noProof/>
                <w:webHidden/>
              </w:rPr>
              <w:fldChar w:fldCharType="begin"/>
            </w:r>
            <w:r w:rsidR="00DA2A6E">
              <w:rPr>
                <w:noProof/>
                <w:webHidden/>
              </w:rPr>
              <w:instrText xml:space="preserve"> PAGEREF _Toc385663928 \h </w:instrText>
            </w:r>
            <w:r w:rsidR="00DA2A6E">
              <w:rPr>
                <w:noProof/>
                <w:webHidden/>
              </w:rPr>
            </w:r>
            <w:r w:rsidR="00DA2A6E">
              <w:rPr>
                <w:noProof/>
                <w:webHidden/>
              </w:rPr>
              <w:fldChar w:fldCharType="separate"/>
            </w:r>
            <w:r w:rsidR="00AC3537">
              <w:rPr>
                <w:noProof/>
                <w:webHidden/>
              </w:rPr>
              <w:t>149</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29" w:history="1">
            <w:r w:rsidR="00DA2A6E" w:rsidRPr="00F5205B">
              <w:rPr>
                <w:rStyle w:val="Hyperlink"/>
                <w:b/>
                <w:noProof/>
              </w:rPr>
              <w:t>4.5.7.</w:t>
            </w:r>
            <w:r w:rsidR="00DA2A6E">
              <w:rPr>
                <w:noProof/>
                <w:lang w:eastAsia="en-US"/>
              </w:rPr>
              <w:tab/>
            </w:r>
            <w:r w:rsidR="00DA2A6E" w:rsidRPr="00F5205B">
              <w:rPr>
                <w:rStyle w:val="Hyperlink"/>
                <w:b/>
                <w:noProof/>
              </w:rPr>
              <w:t>Sequence diagram: View News (Admin)</w:t>
            </w:r>
            <w:r w:rsidR="00DA2A6E">
              <w:rPr>
                <w:noProof/>
                <w:webHidden/>
              </w:rPr>
              <w:tab/>
            </w:r>
            <w:r w:rsidR="00DA2A6E">
              <w:rPr>
                <w:noProof/>
                <w:webHidden/>
              </w:rPr>
              <w:fldChar w:fldCharType="begin"/>
            </w:r>
            <w:r w:rsidR="00DA2A6E">
              <w:rPr>
                <w:noProof/>
                <w:webHidden/>
              </w:rPr>
              <w:instrText xml:space="preserve"> PAGEREF _Toc385663929 \h </w:instrText>
            </w:r>
            <w:r w:rsidR="00DA2A6E">
              <w:rPr>
                <w:noProof/>
                <w:webHidden/>
              </w:rPr>
            </w:r>
            <w:r w:rsidR="00DA2A6E">
              <w:rPr>
                <w:noProof/>
                <w:webHidden/>
              </w:rPr>
              <w:fldChar w:fldCharType="separate"/>
            </w:r>
            <w:r w:rsidR="00AC3537">
              <w:rPr>
                <w:noProof/>
                <w:webHidden/>
              </w:rPr>
              <w:t>149</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30" w:history="1">
            <w:r w:rsidR="00DA2A6E" w:rsidRPr="00F5205B">
              <w:rPr>
                <w:rStyle w:val="Hyperlink"/>
                <w:b/>
                <w:noProof/>
              </w:rPr>
              <w:t>4.5.8.</w:t>
            </w:r>
            <w:r w:rsidR="00DA2A6E">
              <w:rPr>
                <w:noProof/>
                <w:lang w:eastAsia="en-US"/>
              </w:rPr>
              <w:tab/>
            </w:r>
            <w:r w:rsidR="00DA2A6E" w:rsidRPr="00F5205B">
              <w:rPr>
                <w:rStyle w:val="Hyperlink"/>
                <w:b/>
                <w:noProof/>
              </w:rPr>
              <w:t>Sequence diagram: Add University (Admin)</w:t>
            </w:r>
            <w:r w:rsidR="00DA2A6E">
              <w:rPr>
                <w:noProof/>
                <w:webHidden/>
              </w:rPr>
              <w:tab/>
            </w:r>
            <w:r w:rsidR="00DA2A6E">
              <w:rPr>
                <w:noProof/>
                <w:webHidden/>
              </w:rPr>
              <w:fldChar w:fldCharType="begin"/>
            </w:r>
            <w:r w:rsidR="00DA2A6E">
              <w:rPr>
                <w:noProof/>
                <w:webHidden/>
              </w:rPr>
              <w:instrText xml:space="preserve"> PAGEREF _Toc385663930 \h </w:instrText>
            </w:r>
            <w:r w:rsidR="00DA2A6E">
              <w:rPr>
                <w:noProof/>
                <w:webHidden/>
              </w:rPr>
            </w:r>
            <w:r w:rsidR="00DA2A6E">
              <w:rPr>
                <w:noProof/>
                <w:webHidden/>
              </w:rPr>
              <w:fldChar w:fldCharType="separate"/>
            </w:r>
            <w:r w:rsidR="00AC3537">
              <w:rPr>
                <w:noProof/>
                <w:webHidden/>
              </w:rPr>
              <w:t>150</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31" w:history="1">
            <w:r w:rsidR="00DA2A6E" w:rsidRPr="00F5205B">
              <w:rPr>
                <w:rStyle w:val="Hyperlink"/>
                <w:b/>
                <w:noProof/>
              </w:rPr>
              <w:t>4.5.9.</w:t>
            </w:r>
            <w:r w:rsidR="00DA2A6E">
              <w:rPr>
                <w:noProof/>
                <w:lang w:eastAsia="en-US"/>
              </w:rPr>
              <w:tab/>
            </w:r>
            <w:r w:rsidR="00DA2A6E" w:rsidRPr="00F5205B">
              <w:rPr>
                <w:rStyle w:val="Hyperlink"/>
                <w:b/>
                <w:noProof/>
              </w:rPr>
              <w:t>Sequence diagram: Edit University (Admin)</w:t>
            </w:r>
            <w:r w:rsidR="00DA2A6E">
              <w:rPr>
                <w:noProof/>
                <w:webHidden/>
              </w:rPr>
              <w:tab/>
            </w:r>
            <w:r w:rsidR="00DA2A6E">
              <w:rPr>
                <w:noProof/>
                <w:webHidden/>
              </w:rPr>
              <w:fldChar w:fldCharType="begin"/>
            </w:r>
            <w:r w:rsidR="00DA2A6E">
              <w:rPr>
                <w:noProof/>
                <w:webHidden/>
              </w:rPr>
              <w:instrText xml:space="preserve"> PAGEREF _Toc385663931 \h </w:instrText>
            </w:r>
            <w:r w:rsidR="00DA2A6E">
              <w:rPr>
                <w:noProof/>
                <w:webHidden/>
              </w:rPr>
            </w:r>
            <w:r w:rsidR="00DA2A6E">
              <w:rPr>
                <w:noProof/>
                <w:webHidden/>
              </w:rPr>
              <w:fldChar w:fldCharType="separate"/>
            </w:r>
            <w:r w:rsidR="00AC3537">
              <w:rPr>
                <w:noProof/>
                <w:webHidden/>
              </w:rPr>
              <w:t>151</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32" w:history="1">
            <w:r w:rsidR="00DA2A6E" w:rsidRPr="00F5205B">
              <w:rPr>
                <w:rStyle w:val="Hyperlink"/>
                <w:b/>
                <w:noProof/>
              </w:rPr>
              <w:t>4.5.10.</w:t>
            </w:r>
            <w:r w:rsidR="00DA2A6E">
              <w:rPr>
                <w:noProof/>
                <w:lang w:eastAsia="en-US"/>
              </w:rPr>
              <w:tab/>
            </w:r>
            <w:r w:rsidR="00DA2A6E" w:rsidRPr="00F5205B">
              <w:rPr>
                <w:rStyle w:val="Hyperlink"/>
                <w:b/>
                <w:noProof/>
              </w:rPr>
              <w:t>Sequence diagram: Delete University (Admin)</w:t>
            </w:r>
            <w:r w:rsidR="00DA2A6E">
              <w:rPr>
                <w:noProof/>
                <w:webHidden/>
              </w:rPr>
              <w:tab/>
            </w:r>
            <w:r w:rsidR="00DA2A6E">
              <w:rPr>
                <w:noProof/>
                <w:webHidden/>
              </w:rPr>
              <w:fldChar w:fldCharType="begin"/>
            </w:r>
            <w:r w:rsidR="00DA2A6E">
              <w:rPr>
                <w:noProof/>
                <w:webHidden/>
              </w:rPr>
              <w:instrText xml:space="preserve"> PAGEREF _Toc385663932 \h </w:instrText>
            </w:r>
            <w:r w:rsidR="00DA2A6E">
              <w:rPr>
                <w:noProof/>
                <w:webHidden/>
              </w:rPr>
            </w:r>
            <w:r w:rsidR="00DA2A6E">
              <w:rPr>
                <w:noProof/>
                <w:webHidden/>
              </w:rPr>
              <w:fldChar w:fldCharType="separate"/>
            </w:r>
            <w:r w:rsidR="00AC3537">
              <w:rPr>
                <w:noProof/>
                <w:webHidden/>
              </w:rPr>
              <w:t>152</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33" w:history="1">
            <w:r w:rsidR="00DA2A6E" w:rsidRPr="00F5205B">
              <w:rPr>
                <w:rStyle w:val="Hyperlink"/>
                <w:b/>
                <w:noProof/>
              </w:rPr>
              <w:t>4.5.11.</w:t>
            </w:r>
            <w:r w:rsidR="00DA2A6E">
              <w:rPr>
                <w:noProof/>
                <w:lang w:eastAsia="en-US"/>
              </w:rPr>
              <w:tab/>
            </w:r>
            <w:r w:rsidR="00DA2A6E" w:rsidRPr="00F5205B">
              <w:rPr>
                <w:rStyle w:val="Hyperlink"/>
                <w:b/>
                <w:noProof/>
              </w:rPr>
              <w:t>Sequence diagram: View University (Admin)</w:t>
            </w:r>
            <w:r w:rsidR="00DA2A6E">
              <w:rPr>
                <w:noProof/>
                <w:webHidden/>
              </w:rPr>
              <w:tab/>
            </w:r>
            <w:r w:rsidR="00DA2A6E">
              <w:rPr>
                <w:noProof/>
                <w:webHidden/>
              </w:rPr>
              <w:fldChar w:fldCharType="begin"/>
            </w:r>
            <w:r w:rsidR="00DA2A6E">
              <w:rPr>
                <w:noProof/>
                <w:webHidden/>
              </w:rPr>
              <w:instrText xml:space="preserve"> PAGEREF _Toc385663933 \h </w:instrText>
            </w:r>
            <w:r w:rsidR="00DA2A6E">
              <w:rPr>
                <w:noProof/>
                <w:webHidden/>
              </w:rPr>
            </w:r>
            <w:r w:rsidR="00DA2A6E">
              <w:rPr>
                <w:noProof/>
                <w:webHidden/>
              </w:rPr>
              <w:fldChar w:fldCharType="separate"/>
            </w:r>
            <w:r w:rsidR="00AC3537">
              <w:rPr>
                <w:noProof/>
                <w:webHidden/>
              </w:rPr>
              <w:t>152</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34" w:history="1">
            <w:r w:rsidR="00DA2A6E" w:rsidRPr="00F5205B">
              <w:rPr>
                <w:rStyle w:val="Hyperlink"/>
                <w:b/>
                <w:noProof/>
              </w:rPr>
              <w:t>4.5.12.</w:t>
            </w:r>
            <w:r w:rsidR="00DA2A6E">
              <w:rPr>
                <w:noProof/>
                <w:lang w:eastAsia="en-US"/>
              </w:rPr>
              <w:tab/>
            </w:r>
            <w:r w:rsidR="00DA2A6E" w:rsidRPr="00F5205B">
              <w:rPr>
                <w:rStyle w:val="Hyperlink"/>
                <w:b/>
                <w:noProof/>
              </w:rPr>
              <w:t>Sequence diagram: Delete University Examination (Admin)</w:t>
            </w:r>
            <w:r w:rsidR="00DA2A6E">
              <w:rPr>
                <w:noProof/>
                <w:webHidden/>
              </w:rPr>
              <w:tab/>
            </w:r>
            <w:r w:rsidR="00DA2A6E">
              <w:rPr>
                <w:noProof/>
                <w:webHidden/>
              </w:rPr>
              <w:fldChar w:fldCharType="begin"/>
            </w:r>
            <w:r w:rsidR="00DA2A6E">
              <w:rPr>
                <w:noProof/>
                <w:webHidden/>
              </w:rPr>
              <w:instrText xml:space="preserve"> PAGEREF _Toc385663934 \h </w:instrText>
            </w:r>
            <w:r w:rsidR="00DA2A6E">
              <w:rPr>
                <w:noProof/>
                <w:webHidden/>
              </w:rPr>
            </w:r>
            <w:r w:rsidR="00DA2A6E">
              <w:rPr>
                <w:noProof/>
                <w:webHidden/>
              </w:rPr>
              <w:fldChar w:fldCharType="separate"/>
            </w:r>
            <w:r w:rsidR="00AC3537">
              <w:rPr>
                <w:noProof/>
                <w:webHidden/>
              </w:rPr>
              <w:t>153</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35" w:history="1">
            <w:r w:rsidR="00DA2A6E" w:rsidRPr="00F5205B">
              <w:rPr>
                <w:rStyle w:val="Hyperlink"/>
                <w:b/>
                <w:noProof/>
              </w:rPr>
              <w:t>4.5.13.</w:t>
            </w:r>
            <w:r w:rsidR="00DA2A6E">
              <w:rPr>
                <w:noProof/>
                <w:lang w:eastAsia="en-US"/>
              </w:rPr>
              <w:tab/>
            </w:r>
            <w:r w:rsidR="00DA2A6E" w:rsidRPr="00F5205B">
              <w:rPr>
                <w:rStyle w:val="Hyperlink"/>
                <w:b/>
                <w:noProof/>
              </w:rPr>
              <w:t>Sequence diagram: View University Examination (Admin)</w:t>
            </w:r>
            <w:r w:rsidR="00DA2A6E">
              <w:rPr>
                <w:noProof/>
                <w:webHidden/>
              </w:rPr>
              <w:tab/>
            </w:r>
            <w:r w:rsidR="00DA2A6E">
              <w:rPr>
                <w:noProof/>
                <w:webHidden/>
              </w:rPr>
              <w:fldChar w:fldCharType="begin"/>
            </w:r>
            <w:r w:rsidR="00DA2A6E">
              <w:rPr>
                <w:noProof/>
                <w:webHidden/>
              </w:rPr>
              <w:instrText xml:space="preserve"> PAGEREF _Toc385663935 \h </w:instrText>
            </w:r>
            <w:r w:rsidR="00DA2A6E">
              <w:rPr>
                <w:noProof/>
                <w:webHidden/>
              </w:rPr>
            </w:r>
            <w:r w:rsidR="00DA2A6E">
              <w:rPr>
                <w:noProof/>
                <w:webHidden/>
              </w:rPr>
              <w:fldChar w:fldCharType="separate"/>
            </w:r>
            <w:r w:rsidR="00AC3537">
              <w:rPr>
                <w:noProof/>
                <w:webHidden/>
              </w:rPr>
              <w:t>153</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36" w:history="1">
            <w:r w:rsidR="00DA2A6E" w:rsidRPr="00F5205B">
              <w:rPr>
                <w:rStyle w:val="Hyperlink"/>
                <w:b/>
                <w:noProof/>
              </w:rPr>
              <w:t>4.5.14.</w:t>
            </w:r>
            <w:r w:rsidR="00DA2A6E">
              <w:rPr>
                <w:noProof/>
                <w:lang w:eastAsia="en-US"/>
              </w:rPr>
              <w:tab/>
            </w:r>
            <w:r w:rsidR="00DA2A6E" w:rsidRPr="00F5205B">
              <w:rPr>
                <w:rStyle w:val="Hyperlink"/>
                <w:b/>
                <w:noProof/>
              </w:rPr>
              <w:t>Sequence diagram: Add Examination Venue (Admin)</w:t>
            </w:r>
            <w:r w:rsidR="00DA2A6E">
              <w:rPr>
                <w:noProof/>
                <w:webHidden/>
              </w:rPr>
              <w:tab/>
            </w:r>
            <w:r w:rsidR="00DA2A6E">
              <w:rPr>
                <w:noProof/>
                <w:webHidden/>
              </w:rPr>
              <w:fldChar w:fldCharType="begin"/>
            </w:r>
            <w:r w:rsidR="00DA2A6E">
              <w:rPr>
                <w:noProof/>
                <w:webHidden/>
              </w:rPr>
              <w:instrText xml:space="preserve"> PAGEREF _Toc385663936 \h </w:instrText>
            </w:r>
            <w:r w:rsidR="00DA2A6E">
              <w:rPr>
                <w:noProof/>
                <w:webHidden/>
              </w:rPr>
            </w:r>
            <w:r w:rsidR="00DA2A6E">
              <w:rPr>
                <w:noProof/>
                <w:webHidden/>
              </w:rPr>
              <w:fldChar w:fldCharType="separate"/>
            </w:r>
            <w:r w:rsidR="00AC3537">
              <w:rPr>
                <w:noProof/>
                <w:webHidden/>
              </w:rPr>
              <w:t>154</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37" w:history="1">
            <w:r w:rsidR="00DA2A6E" w:rsidRPr="00F5205B">
              <w:rPr>
                <w:rStyle w:val="Hyperlink"/>
                <w:b/>
                <w:noProof/>
              </w:rPr>
              <w:t>4.5.15.</w:t>
            </w:r>
            <w:r w:rsidR="00DA2A6E">
              <w:rPr>
                <w:noProof/>
                <w:lang w:eastAsia="en-US"/>
              </w:rPr>
              <w:tab/>
            </w:r>
            <w:r w:rsidR="00DA2A6E" w:rsidRPr="00F5205B">
              <w:rPr>
                <w:rStyle w:val="Hyperlink"/>
                <w:b/>
                <w:noProof/>
              </w:rPr>
              <w:t>Sequence diagram: Edit Examination Venue (Admin)</w:t>
            </w:r>
            <w:r w:rsidR="00DA2A6E">
              <w:rPr>
                <w:noProof/>
                <w:webHidden/>
              </w:rPr>
              <w:tab/>
            </w:r>
            <w:r w:rsidR="00DA2A6E">
              <w:rPr>
                <w:noProof/>
                <w:webHidden/>
              </w:rPr>
              <w:fldChar w:fldCharType="begin"/>
            </w:r>
            <w:r w:rsidR="00DA2A6E">
              <w:rPr>
                <w:noProof/>
                <w:webHidden/>
              </w:rPr>
              <w:instrText xml:space="preserve"> PAGEREF _Toc385663937 \h </w:instrText>
            </w:r>
            <w:r w:rsidR="00DA2A6E">
              <w:rPr>
                <w:noProof/>
                <w:webHidden/>
              </w:rPr>
            </w:r>
            <w:r w:rsidR="00DA2A6E">
              <w:rPr>
                <w:noProof/>
                <w:webHidden/>
              </w:rPr>
              <w:fldChar w:fldCharType="separate"/>
            </w:r>
            <w:r w:rsidR="00AC3537">
              <w:rPr>
                <w:noProof/>
                <w:webHidden/>
              </w:rPr>
              <w:t>155</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38" w:history="1">
            <w:r w:rsidR="00DA2A6E" w:rsidRPr="00F5205B">
              <w:rPr>
                <w:rStyle w:val="Hyperlink"/>
                <w:b/>
                <w:noProof/>
              </w:rPr>
              <w:t>4.5.16.</w:t>
            </w:r>
            <w:r w:rsidR="00DA2A6E">
              <w:rPr>
                <w:noProof/>
                <w:lang w:eastAsia="en-US"/>
              </w:rPr>
              <w:tab/>
            </w:r>
            <w:r w:rsidR="00DA2A6E" w:rsidRPr="00F5205B">
              <w:rPr>
                <w:rStyle w:val="Hyperlink"/>
                <w:b/>
                <w:noProof/>
              </w:rPr>
              <w:t>Sequence diagram: View List Examination Venue (Admin)</w:t>
            </w:r>
            <w:r w:rsidR="00DA2A6E">
              <w:rPr>
                <w:noProof/>
                <w:webHidden/>
              </w:rPr>
              <w:tab/>
            </w:r>
            <w:r w:rsidR="00DA2A6E">
              <w:rPr>
                <w:noProof/>
                <w:webHidden/>
              </w:rPr>
              <w:fldChar w:fldCharType="begin"/>
            </w:r>
            <w:r w:rsidR="00DA2A6E">
              <w:rPr>
                <w:noProof/>
                <w:webHidden/>
              </w:rPr>
              <w:instrText xml:space="preserve"> PAGEREF _Toc385663938 \h </w:instrText>
            </w:r>
            <w:r w:rsidR="00DA2A6E">
              <w:rPr>
                <w:noProof/>
                <w:webHidden/>
              </w:rPr>
            </w:r>
            <w:r w:rsidR="00DA2A6E">
              <w:rPr>
                <w:noProof/>
                <w:webHidden/>
              </w:rPr>
              <w:fldChar w:fldCharType="separate"/>
            </w:r>
            <w:r w:rsidR="00AC3537">
              <w:rPr>
                <w:noProof/>
                <w:webHidden/>
              </w:rPr>
              <w:t>156</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39" w:history="1">
            <w:r w:rsidR="00DA2A6E" w:rsidRPr="00F5205B">
              <w:rPr>
                <w:rStyle w:val="Hyperlink"/>
                <w:b/>
                <w:noProof/>
              </w:rPr>
              <w:t>4.5.17.</w:t>
            </w:r>
            <w:r w:rsidR="00DA2A6E">
              <w:rPr>
                <w:noProof/>
                <w:lang w:eastAsia="en-US"/>
              </w:rPr>
              <w:tab/>
            </w:r>
            <w:r w:rsidR="00DA2A6E" w:rsidRPr="00F5205B">
              <w:rPr>
                <w:rStyle w:val="Hyperlink"/>
                <w:b/>
                <w:noProof/>
              </w:rPr>
              <w:t>Sequence diagram: Approve Friend Request (Candidate)</w:t>
            </w:r>
            <w:r w:rsidR="00DA2A6E">
              <w:rPr>
                <w:noProof/>
                <w:webHidden/>
              </w:rPr>
              <w:tab/>
            </w:r>
            <w:r w:rsidR="00DA2A6E">
              <w:rPr>
                <w:noProof/>
                <w:webHidden/>
              </w:rPr>
              <w:fldChar w:fldCharType="begin"/>
            </w:r>
            <w:r w:rsidR="00DA2A6E">
              <w:rPr>
                <w:noProof/>
                <w:webHidden/>
              </w:rPr>
              <w:instrText xml:space="preserve"> PAGEREF _Toc385663939 \h </w:instrText>
            </w:r>
            <w:r w:rsidR="00DA2A6E">
              <w:rPr>
                <w:noProof/>
                <w:webHidden/>
              </w:rPr>
            </w:r>
            <w:r w:rsidR="00DA2A6E">
              <w:rPr>
                <w:noProof/>
                <w:webHidden/>
              </w:rPr>
              <w:fldChar w:fldCharType="separate"/>
            </w:r>
            <w:r w:rsidR="00AC3537">
              <w:rPr>
                <w:noProof/>
                <w:webHidden/>
              </w:rPr>
              <w:t>156</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40" w:history="1">
            <w:r w:rsidR="00DA2A6E" w:rsidRPr="00F5205B">
              <w:rPr>
                <w:rStyle w:val="Hyperlink"/>
                <w:b/>
                <w:noProof/>
              </w:rPr>
              <w:t>4.5.18.</w:t>
            </w:r>
            <w:r w:rsidR="00DA2A6E">
              <w:rPr>
                <w:noProof/>
                <w:lang w:eastAsia="en-US"/>
              </w:rPr>
              <w:tab/>
            </w:r>
            <w:r w:rsidR="00DA2A6E" w:rsidRPr="00F5205B">
              <w:rPr>
                <w:rStyle w:val="Hyperlink"/>
                <w:b/>
                <w:noProof/>
              </w:rPr>
              <w:t>Sequence diagram: Ask To Join Group (Candidate)</w:t>
            </w:r>
            <w:r w:rsidR="00DA2A6E">
              <w:rPr>
                <w:noProof/>
                <w:webHidden/>
              </w:rPr>
              <w:tab/>
            </w:r>
            <w:r w:rsidR="00DA2A6E">
              <w:rPr>
                <w:noProof/>
                <w:webHidden/>
              </w:rPr>
              <w:fldChar w:fldCharType="begin"/>
            </w:r>
            <w:r w:rsidR="00DA2A6E">
              <w:rPr>
                <w:noProof/>
                <w:webHidden/>
              </w:rPr>
              <w:instrText xml:space="preserve"> PAGEREF _Toc385663940 \h </w:instrText>
            </w:r>
            <w:r w:rsidR="00DA2A6E">
              <w:rPr>
                <w:noProof/>
                <w:webHidden/>
              </w:rPr>
            </w:r>
            <w:r w:rsidR="00DA2A6E">
              <w:rPr>
                <w:noProof/>
                <w:webHidden/>
              </w:rPr>
              <w:fldChar w:fldCharType="separate"/>
            </w:r>
            <w:r w:rsidR="00AC3537">
              <w:rPr>
                <w:noProof/>
                <w:webHidden/>
              </w:rPr>
              <w:t>157</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41" w:history="1">
            <w:r w:rsidR="00DA2A6E" w:rsidRPr="00F5205B">
              <w:rPr>
                <w:rStyle w:val="Hyperlink"/>
                <w:b/>
                <w:noProof/>
              </w:rPr>
              <w:t>4.5.19.</w:t>
            </w:r>
            <w:r w:rsidR="00DA2A6E">
              <w:rPr>
                <w:noProof/>
                <w:lang w:eastAsia="en-US"/>
              </w:rPr>
              <w:tab/>
            </w:r>
            <w:r w:rsidR="00DA2A6E" w:rsidRPr="00F5205B">
              <w:rPr>
                <w:rStyle w:val="Hyperlink"/>
                <w:b/>
                <w:noProof/>
              </w:rPr>
              <w:t>Sequence diagram: Deny Friend’s Request (Candidate)</w:t>
            </w:r>
            <w:r w:rsidR="00DA2A6E">
              <w:rPr>
                <w:noProof/>
                <w:webHidden/>
              </w:rPr>
              <w:tab/>
            </w:r>
            <w:r w:rsidR="00DA2A6E">
              <w:rPr>
                <w:noProof/>
                <w:webHidden/>
              </w:rPr>
              <w:fldChar w:fldCharType="begin"/>
            </w:r>
            <w:r w:rsidR="00DA2A6E">
              <w:rPr>
                <w:noProof/>
                <w:webHidden/>
              </w:rPr>
              <w:instrText xml:space="preserve"> PAGEREF _Toc385663941 \h </w:instrText>
            </w:r>
            <w:r w:rsidR="00DA2A6E">
              <w:rPr>
                <w:noProof/>
                <w:webHidden/>
              </w:rPr>
            </w:r>
            <w:r w:rsidR="00DA2A6E">
              <w:rPr>
                <w:noProof/>
                <w:webHidden/>
              </w:rPr>
              <w:fldChar w:fldCharType="separate"/>
            </w:r>
            <w:r w:rsidR="00AC3537">
              <w:rPr>
                <w:noProof/>
                <w:webHidden/>
              </w:rPr>
              <w:t>157</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42" w:history="1">
            <w:r w:rsidR="00DA2A6E" w:rsidRPr="00F5205B">
              <w:rPr>
                <w:rStyle w:val="Hyperlink"/>
                <w:b/>
                <w:noProof/>
              </w:rPr>
              <w:t>4.5.20.</w:t>
            </w:r>
            <w:r w:rsidR="00DA2A6E">
              <w:rPr>
                <w:noProof/>
                <w:lang w:eastAsia="en-US"/>
              </w:rPr>
              <w:tab/>
            </w:r>
            <w:r w:rsidR="00DA2A6E" w:rsidRPr="00F5205B">
              <w:rPr>
                <w:rStyle w:val="Hyperlink"/>
                <w:b/>
                <w:noProof/>
              </w:rPr>
              <w:t>Sequence diagram: Invite to Group (Candidate)</w:t>
            </w:r>
            <w:r w:rsidR="00DA2A6E">
              <w:rPr>
                <w:noProof/>
                <w:webHidden/>
              </w:rPr>
              <w:tab/>
            </w:r>
            <w:r w:rsidR="00DA2A6E">
              <w:rPr>
                <w:noProof/>
                <w:webHidden/>
              </w:rPr>
              <w:fldChar w:fldCharType="begin"/>
            </w:r>
            <w:r w:rsidR="00DA2A6E">
              <w:rPr>
                <w:noProof/>
                <w:webHidden/>
              </w:rPr>
              <w:instrText xml:space="preserve"> PAGEREF _Toc385663942 \h </w:instrText>
            </w:r>
            <w:r w:rsidR="00DA2A6E">
              <w:rPr>
                <w:noProof/>
                <w:webHidden/>
              </w:rPr>
            </w:r>
            <w:r w:rsidR="00DA2A6E">
              <w:rPr>
                <w:noProof/>
                <w:webHidden/>
              </w:rPr>
              <w:fldChar w:fldCharType="separate"/>
            </w:r>
            <w:r w:rsidR="00AC3537">
              <w:rPr>
                <w:noProof/>
                <w:webHidden/>
              </w:rPr>
              <w:t>158</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43" w:history="1">
            <w:r w:rsidR="00DA2A6E" w:rsidRPr="00F5205B">
              <w:rPr>
                <w:rStyle w:val="Hyperlink"/>
                <w:b/>
                <w:noProof/>
              </w:rPr>
              <w:t>4.5.21.</w:t>
            </w:r>
            <w:r w:rsidR="00DA2A6E">
              <w:rPr>
                <w:noProof/>
                <w:lang w:eastAsia="en-US"/>
              </w:rPr>
              <w:tab/>
            </w:r>
            <w:r w:rsidR="00DA2A6E" w:rsidRPr="00F5205B">
              <w:rPr>
                <w:rStyle w:val="Hyperlink"/>
                <w:b/>
                <w:noProof/>
              </w:rPr>
              <w:t>Sequence diagram: Join in Charity Exam (Candidate)</w:t>
            </w:r>
            <w:r w:rsidR="00DA2A6E">
              <w:rPr>
                <w:noProof/>
                <w:webHidden/>
              </w:rPr>
              <w:tab/>
            </w:r>
            <w:r w:rsidR="00DA2A6E">
              <w:rPr>
                <w:noProof/>
                <w:webHidden/>
              </w:rPr>
              <w:fldChar w:fldCharType="begin"/>
            </w:r>
            <w:r w:rsidR="00DA2A6E">
              <w:rPr>
                <w:noProof/>
                <w:webHidden/>
              </w:rPr>
              <w:instrText xml:space="preserve"> PAGEREF _Toc385663943 \h </w:instrText>
            </w:r>
            <w:r w:rsidR="00DA2A6E">
              <w:rPr>
                <w:noProof/>
                <w:webHidden/>
              </w:rPr>
            </w:r>
            <w:r w:rsidR="00DA2A6E">
              <w:rPr>
                <w:noProof/>
                <w:webHidden/>
              </w:rPr>
              <w:fldChar w:fldCharType="separate"/>
            </w:r>
            <w:r w:rsidR="00AC3537">
              <w:rPr>
                <w:noProof/>
                <w:webHidden/>
              </w:rPr>
              <w:t>159</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44" w:history="1">
            <w:r w:rsidR="00DA2A6E" w:rsidRPr="00F5205B">
              <w:rPr>
                <w:rStyle w:val="Hyperlink"/>
                <w:b/>
                <w:noProof/>
              </w:rPr>
              <w:t>4.5.22.</w:t>
            </w:r>
            <w:r w:rsidR="00DA2A6E">
              <w:rPr>
                <w:noProof/>
                <w:lang w:eastAsia="en-US"/>
              </w:rPr>
              <w:tab/>
            </w:r>
            <w:r w:rsidR="00DA2A6E" w:rsidRPr="00F5205B">
              <w:rPr>
                <w:rStyle w:val="Hyperlink"/>
                <w:b/>
                <w:noProof/>
              </w:rPr>
              <w:t>Sequence diagram: Leave Charity Exam (Candidate)</w:t>
            </w:r>
            <w:r w:rsidR="00DA2A6E">
              <w:rPr>
                <w:noProof/>
                <w:webHidden/>
              </w:rPr>
              <w:tab/>
            </w:r>
            <w:r w:rsidR="00DA2A6E">
              <w:rPr>
                <w:noProof/>
                <w:webHidden/>
              </w:rPr>
              <w:fldChar w:fldCharType="begin"/>
            </w:r>
            <w:r w:rsidR="00DA2A6E">
              <w:rPr>
                <w:noProof/>
                <w:webHidden/>
              </w:rPr>
              <w:instrText xml:space="preserve"> PAGEREF _Toc385663944 \h </w:instrText>
            </w:r>
            <w:r w:rsidR="00DA2A6E">
              <w:rPr>
                <w:noProof/>
                <w:webHidden/>
              </w:rPr>
            </w:r>
            <w:r w:rsidR="00DA2A6E">
              <w:rPr>
                <w:noProof/>
                <w:webHidden/>
              </w:rPr>
              <w:fldChar w:fldCharType="separate"/>
            </w:r>
            <w:r w:rsidR="00AC3537">
              <w:rPr>
                <w:noProof/>
                <w:webHidden/>
              </w:rPr>
              <w:t>159</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45" w:history="1">
            <w:r w:rsidR="00DA2A6E" w:rsidRPr="00F5205B">
              <w:rPr>
                <w:rStyle w:val="Hyperlink"/>
                <w:b/>
                <w:noProof/>
              </w:rPr>
              <w:t>4.5.23.</w:t>
            </w:r>
            <w:r w:rsidR="00DA2A6E">
              <w:rPr>
                <w:noProof/>
                <w:lang w:eastAsia="en-US"/>
              </w:rPr>
              <w:tab/>
            </w:r>
            <w:r w:rsidR="00DA2A6E" w:rsidRPr="00F5205B">
              <w:rPr>
                <w:rStyle w:val="Hyperlink"/>
                <w:b/>
                <w:noProof/>
              </w:rPr>
              <w:t>Sequence diagram: Add Car (Charity)</w:t>
            </w:r>
            <w:r w:rsidR="00DA2A6E">
              <w:rPr>
                <w:noProof/>
                <w:webHidden/>
              </w:rPr>
              <w:tab/>
            </w:r>
            <w:r w:rsidR="00DA2A6E">
              <w:rPr>
                <w:noProof/>
                <w:webHidden/>
              </w:rPr>
              <w:fldChar w:fldCharType="begin"/>
            </w:r>
            <w:r w:rsidR="00DA2A6E">
              <w:rPr>
                <w:noProof/>
                <w:webHidden/>
              </w:rPr>
              <w:instrText xml:space="preserve"> PAGEREF _Toc385663945 \h </w:instrText>
            </w:r>
            <w:r w:rsidR="00DA2A6E">
              <w:rPr>
                <w:noProof/>
                <w:webHidden/>
              </w:rPr>
            </w:r>
            <w:r w:rsidR="00DA2A6E">
              <w:rPr>
                <w:noProof/>
                <w:webHidden/>
              </w:rPr>
              <w:fldChar w:fldCharType="separate"/>
            </w:r>
            <w:r w:rsidR="00AC3537">
              <w:rPr>
                <w:noProof/>
                <w:webHidden/>
              </w:rPr>
              <w:t>160</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46" w:history="1">
            <w:r w:rsidR="00DA2A6E" w:rsidRPr="00F5205B">
              <w:rPr>
                <w:rStyle w:val="Hyperlink"/>
                <w:b/>
                <w:noProof/>
              </w:rPr>
              <w:t>4.5.24.</w:t>
            </w:r>
            <w:r w:rsidR="00DA2A6E">
              <w:rPr>
                <w:noProof/>
                <w:lang w:eastAsia="en-US"/>
              </w:rPr>
              <w:tab/>
            </w:r>
            <w:r w:rsidR="00DA2A6E" w:rsidRPr="00F5205B">
              <w:rPr>
                <w:rStyle w:val="Hyperlink"/>
                <w:b/>
                <w:noProof/>
              </w:rPr>
              <w:t>Sequence diagram: Approve Car (Charity)</w:t>
            </w:r>
            <w:r w:rsidR="00DA2A6E">
              <w:rPr>
                <w:noProof/>
                <w:webHidden/>
              </w:rPr>
              <w:tab/>
            </w:r>
            <w:r w:rsidR="00DA2A6E">
              <w:rPr>
                <w:noProof/>
                <w:webHidden/>
              </w:rPr>
              <w:fldChar w:fldCharType="begin"/>
            </w:r>
            <w:r w:rsidR="00DA2A6E">
              <w:rPr>
                <w:noProof/>
                <w:webHidden/>
              </w:rPr>
              <w:instrText xml:space="preserve"> PAGEREF _Toc385663946 \h </w:instrText>
            </w:r>
            <w:r w:rsidR="00DA2A6E">
              <w:rPr>
                <w:noProof/>
                <w:webHidden/>
              </w:rPr>
            </w:r>
            <w:r w:rsidR="00DA2A6E">
              <w:rPr>
                <w:noProof/>
                <w:webHidden/>
              </w:rPr>
              <w:fldChar w:fldCharType="separate"/>
            </w:r>
            <w:r w:rsidR="00AC3537">
              <w:rPr>
                <w:noProof/>
                <w:webHidden/>
              </w:rPr>
              <w:t>161</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47" w:history="1">
            <w:r w:rsidR="00DA2A6E" w:rsidRPr="00F5205B">
              <w:rPr>
                <w:rStyle w:val="Hyperlink"/>
                <w:b/>
                <w:noProof/>
              </w:rPr>
              <w:t>4.5.25.</w:t>
            </w:r>
            <w:r w:rsidR="00DA2A6E">
              <w:rPr>
                <w:noProof/>
                <w:lang w:eastAsia="en-US"/>
              </w:rPr>
              <w:tab/>
            </w:r>
            <w:r w:rsidR="00DA2A6E" w:rsidRPr="00F5205B">
              <w:rPr>
                <w:rStyle w:val="Hyperlink"/>
                <w:b/>
                <w:noProof/>
              </w:rPr>
              <w:t>Sequence diagram: Approve Lodge (Charity)</w:t>
            </w:r>
            <w:r w:rsidR="00DA2A6E">
              <w:rPr>
                <w:noProof/>
                <w:webHidden/>
              </w:rPr>
              <w:tab/>
            </w:r>
            <w:r w:rsidR="00DA2A6E">
              <w:rPr>
                <w:noProof/>
                <w:webHidden/>
              </w:rPr>
              <w:fldChar w:fldCharType="begin"/>
            </w:r>
            <w:r w:rsidR="00DA2A6E">
              <w:rPr>
                <w:noProof/>
                <w:webHidden/>
              </w:rPr>
              <w:instrText xml:space="preserve"> PAGEREF _Toc385663947 \h </w:instrText>
            </w:r>
            <w:r w:rsidR="00DA2A6E">
              <w:rPr>
                <w:noProof/>
                <w:webHidden/>
              </w:rPr>
            </w:r>
            <w:r w:rsidR="00DA2A6E">
              <w:rPr>
                <w:noProof/>
                <w:webHidden/>
              </w:rPr>
              <w:fldChar w:fldCharType="separate"/>
            </w:r>
            <w:r w:rsidR="00AC3537">
              <w:rPr>
                <w:noProof/>
                <w:webHidden/>
              </w:rPr>
              <w:t>162</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48" w:history="1">
            <w:r w:rsidR="00DA2A6E" w:rsidRPr="00F5205B">
              <w:rPr>
                <w:rStyle w:val="Hyperlink"/>
                <w:b/>
                <w:noProof/>
              </w:rPr>
              <w:t>4.5.26.</w:t>
            </w:r>
            <w:r w:rsidR="00DA2A6E">
              <w:rPr>
                <w:noProof/>
                <w:lang w:eastAsia="en-US"/>
              </w:rPr>
              <w:tab/>
            </w:r>
            <w:r w:rsidR="00DA2A6E" w:rsidRPr="00F5205B">
              <w:rPr>
                <w:rStyle w:val="Hyperlink"/>
                <w:b/>
                <w:noProof/>
              </w:rPr>
              <w:t>Sequence diagram: Assign Car to Charity Exam (Charity)</w:t>
            </w:r>
            <w:r w:rsidR="00DA2A6E">
              <w:rPr>
                <w:noProof/>
                <w:webHidden/>
              </w:rPr>
              <w:tab/>
            </w:r>
            <w:r w:rsidR="00DA2A6E">
              <w:rPr>
                <w:noProof/>
                <w:webHidden/>
              </w:rPr>
              <w:fldChar w:fldCharType="begin"/>
            </w:r>
            <w:r w:rsidR="00DA2A6E">
              <w:rPr>
                <w:noProof/>
                <w:webHidden/>
              </w:rPr>
              <w:instrText xml:space="preserve"> PAGEREF _Toc385663948 \h </w:instrText>
            </w:r>
            <w:r w:rsidR="00DA2A6E">
              <w:rPr>
                <w:noProof/>
                <w:webHidden/>
              </w:rPr>
            </w:r>
            <w:r w:rsidR="00DA2A6E">
              <w:rPr>
                <w:noProof/>
                <w:webHidden/>
              </w:rPr>
              <w:fldChar w:fldCharType="separate"/>
            </w:r>
            <w:r w:rsidR="00AC3537">
              <w:rPr>
                <w:noProof/>
                <w:webHidden/>
              </w:rPr>
              <w:t>163</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49" w:history="1">
            <w:r w:rsidR="00DA2A6E" w:rsidRPr="00F5205B">
              <w:rPr>
                <w:rStyle w:val="Hyperlink"/>
                <w:b/>
                <w:noProof/>
              </w:rPr>
              <w:t>4.5.27.</w:t>
            </w:r>
            <w:r w:rsidR="00DA2A6E">
              <w:rPr>
                <w:noProof/>
                <w:lang w:eastAsia="en-US"/>
              </w:rPr>
              <w:tab/>
            </w:r>
            <w:r w:rsidR="00DA2A6E" w:rsidRPr="00F5205B">
              <w:rPr>
                <w:rStyle w:val="Hyperlink"/>
                <w:b/>
                <w:noProof/>
              </w:rPr>
              <w:t>Sequence diagram: Assign Lodge to Charity Exam (Charity)</w:t>
            </w:r>
            <w:r w:rsidR="00DA2A6E">
              <w:rPr>
                <w:noProof/>
                <w:webHidden/>
              </w:rPr>
              <w:tab/>
            </w:r>
            <w:r w:rsidR="00DA2A6E">
              <w:rPr>
                <w:noProof/>
                <w:webHidden/>
              </w:rPr>
              <w:fldChar w:fldCharType="begin"/>
            </w:r>
            <w:r w:rsidR="00DA2A6E">
              <w:rPr>
                <w:noProof/>
                <w:webHidden/>
              </w:rPr>
              <w:instrText xml:space="preserve"> PAGEREF _Toc385663949 \h </w:instrText>
            </w:r>
            <w:r w:rsidR="00DA2A6E">
              <w:rPr>
                <w:noProof/>
                <w:webHidden/>
              </w:rPr>
            </w:r>
            <w:r w:rsidR="00DA2A6E">
              <w:rPr>
                <w:noProof/>
                <w:webHidden/>
              </w:rPr>
              <w:fldChar w:fldCharType="separate"/>
            </w:r>
            <w:r w:rsidR="00AC3537">
              <w:rPr>
                <w:noProof/>
                <w:webHidden/>
              </w:rPr>
              <w:t>164</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50" w:history="1">
            <w:r w:rsidR="00DA2A6E" w:rsidRPr="00F5205B">
              <w:rPr>
                <w:rStyle w:val="Hyperlink"/>
                <w:b/>
                <w:noProof/>
              </w:rPr>
              <w:t>4.5.28.</w:t>
            </w:r>
            <w:r w:rsidR="00DA2A6E">
              <w:rPr>
                <w:noProof/>
                <w:lang w:eastAsia="en-US"/>
              </w:rPr>
              <w:tab/>
            </w:r>
            <w:r w:rsidR="00DA2A6E" w:rsidRPr="00F5205B">
              <w:rPr>
                <w:rStyle w:val="Hyperlink"/>
                <w:b/>
                <w:noProof/>
              </w:rPr>
              <w:t>Sequence diagram: Delete Lodge (Charity)</w:t>
            </w:r>
            <w:r w:rsidR="00DA2A6E">
              <w:rPr>
                <w:noProof/>
                <w:webHidden/>
              </w:rPr>
              <w:tab/>
            </w:r>
            <w:r w:rsidR="00DA2A6E">
              <w:rPr>
                <w:noProof/>
                <w:webHidden/>
              </w:rPr>
              <w:fldChar w:fldCharType="begin"/>
            </w:r>
            <w:r w:rsidR="00DA2A6E">
              <w:rPr>
                <w:noProof/>
                <w:webHidden/>
              </w:rPr>
              <w:instrText xml:space="preserve"> PAGEREF _Toc385663950 \h </w:instrText>
            </w:r>
            <w:r w:rsidR="00DA2A6E">
              <w:rPr>
                <w:noProof/>
                <w:webHidden/>
              </w:rPr>
            </w:r>
            <w:r w:rsidR="00DA2A6E">
              <w:rPr>
                <w:noProof/>
                <w:webHidden/>
              </w:rPr>
              <w:fldChar w:fldCharType="separate"/>
            </w:r>
            <w:r w:rsidR="00AC3537">
              <w:rPr>
                <w:noProof/>
                <w:webHidden/>
              </w:rPr>
              <w:t>165</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51" w:history="1">
            <w:r w:rsidR="00DA2A6E" w:rsidRPr="00F5205B">
              <w:rPr>
                <w:rStyle w:val="Hyperlink"/>
                <w:b/>
                <w:noProof/>
              </w:rPr>
              <w:t>4.5.29.</w:t>
            </w:r>
            <w:r w:rsidR="00DA2A6E">
              <w:rPr>
                <w:noProof/>
                <w:lang w:eastAsia="en-US"/>
              </w:rPr>
              <w:tab/>
            </w:r>
            <w:r w:rsidR="00DA2A6E" w:rsidRPr="00F5205B">
              <w:rPr>
                <w:rStyle w:val="Hyperlink"/>
                <w:b/>
                <w:noProof/>
              </w:rPr>
              <w:t>Sequence diagram: Denie Car (Charity)</w:t>
            </w:r>
            <w:r w:rsidR="00DA2A6E">
              <w:rPr>
                <w:noProof/>
                <w:webHidden/>
              </w:rPr>
              <w:tab/>
            </w:r>
            <w:r w:rsidR="00DA2A6E">
              <w:rPr>
                <w:noProof/>
                <w:webHidden/>
              </w:rPr>
              <w:fldChar w:fldCharType="begin"/>
            </w:r>
            <w:r w:rsidR="00DA2A6E">
              <w:rPr>
                <w:noProof/>
                <w:webHidden/>
              </w:rPr>
              <w:instrText xml:space="preserve"> PAGEREF _Toc385663951 \h </w:instrText>
            </w:r>
            <w:r w:rsidR="00DA2A6E">
              <w:rPr>
                <w:noProof/>
                <w:webHidden/>
              </w:rPr>
            </w:r>
            <w:r w:rsidR="00DA2A6E">
              <w:rPr>
                <w:noProof/>
                <w:webHidden/>
              </w:rPr>
              <w:fldChar w:fldCharType="separate"/>
            </w:r>
            <w:r w:rsidR="00AC3537">
              <w:rPr>
                <w:noProof/>
                <w:webHidden/>
              </w:rPr>
              <w:t>166</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52" w:history="1">
            <w:r w:rsidR="00DA2A6E" w:rsidRPr="00F5205B">
              <w:rPr>
                <w:rStyle w:val="Hyperlink"/>
                <w:b/>
                <w:noProof/>
              </w:rPr>
              <w:t>4.5.30.</w:t>
            </w:r>
            <w:r w:rsidR="00DA2A6E">
              <w:rPr>
                <w:noProof/>
                <w:lang w:eastAsia="en-US"/>
              </w:rPr>
              <w:tab/>
            </w:r>
            <w:r w:rsidR="00DA2A6E" w:rsidRPr="00F5205B">
              <w:rPr>
                <w:rStyle w:val="Hyperlink"/>
                <w:b/>
                <w:noProof/>
              </w:rPr>
              <w:t>Sequence diagram: Denie Lodge (Charity)</w:t>
            </w:r>
            <w:r w:rsidR="00DA2A6E">
              <w:rPr>
                <w:noProof/>
                <w:webHidden/>
              </w:rPr>
              <w:tab/>
            </w:r>
            <w:r w:rsidR="00DA2A6E">
              <w:rPr>
                <w:noProof/>
                <w:webHidden/>
              </w:rPr>
              <w:fldChar w:fldCharType="begin"/>
            </w:r>
            <w:r w:rsidR="00DA2A6E">
              <w:rPr>
                <w:noProof/>
                <w:webHidden/>
              </w:rPr>
              <w:instrText xml:space="preserve"> PAGEREF _Toc385663952 \h </w:instrText>
            </w:r>
            <w:r w:rsidR="00DA2A6E">
              <w:rPr>
                <w:noProof/>
                <w:webHidden/>
              </w:rPr>
            </w:r>
            <w:r w:rsidR="00DA2A6E">
              <w:rPr>
                <w:noProof/>
                <w:webHidden/>
              </w:rPr>
              <w:fldChar w:fldCharType="separate"/>
            </w:r>
            <w:r w:rsidR="00AC3537">
              <w:rPr>
                <w:noProof/>
                <w:webHidden/>
              </w:rPr>
              <w:t>167</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53" w:history="1">
            <w:r w:rsidR="00DA2A6E" w:rsidRPr="00F5205B">
              <w:rPr>
                <w:rStyle w:val="Hyperlink"/>
                <w:b/>
                <w:noProof/>
              </w:rPr>
              <w:t>4.5.31.</w:t>
            </w:r>
            <w:r w:rsidR="00DA2A6E">
              <w:rPr>
                <w:noProof/>
                <w:lang w:eastAsia="en-US"/>
              </w:rPr>
              <w:tab/>
            </w:r>
            <w:r w:rsidR="00DA2A6E" w:rsidRPr="00F5205B">
              <w:rPr>
                <w:rStyle w:val="Hyperlink"/>
                <w:b/>
                <w:noProof/>
              </w:rPr>
              <w:t>Sequence diagram: Edit Lodge (Charity)</w:t>
            </w:r>
            <w:r w:rsidR="00DA2A6E">
              <w:rPr>
                <w:noProof/>
                <w:webHidden/>
              </w:rPr>
              <w:tab/>
            </w:r>
            <w:r w:rsidR="00DA2A6E">
              <w:rPr>
                <w:noProof/>
                <w:webHidden/>
              </w:rPr>
              <w:fldChar w:fldCharType="begin"/>
            </w:r>
            <w:r w:rsidR="00DA2A6E">
              <w:rPr>
                <w:noProof/>
                <w:webHidden/>
              </w:rPr>
              <w:instrText xml:space="preserve"> PAGEREF _Toc385663953 \h </w:instrText>
            </w:r>
            <w:r w:rsidR="00DA2A6E">
              <w:rPr>
                <w:noProof/>
                <w:webHidden/>
              </w:rPr>
            </w:r>
            <w:r w:rsidR="00DA2A6E">
              <w:rPr>
                <w:noProof/>
                <w:webHidden/>
              </w:rPr>
              <w:fldChar w:fldCharType="separate"/>
            </w:r>
            <w:r w:rsidR="00AC3537">
              <w:rPr>
                <w:noProof/>
                <w:webHidden/>
              </w:rPr>
              <w:t>168</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54" w:history="1">
            <w:r w:rsidR="00DA2A6E" w:rsidRPr="00F5205B">
              <w:rPr>
                <w:rStyle w:val="Hyperlink"/>
                <w:b/>
                <w:noProof/>
              </w:rPr>
              <w:t>4.5.32.</w:t>
            </w:r>
            <w:r w:rsidR="00DA2A6E">
              <w:rPr>
                <w:noProof/>
                <w:lang w:eastAsia="en-US"/>
              </w:rPr>
              <w:tab/>
            </w:r>
            <w:r w:rsidR="00DA2A6E" w:rsidRPr="00F5205B">
              <w:rPr>
                <w:rStyle w:val="Hyperlink"/>
                <w:b/>
                <w:noProof/>
              </w:rPr>
              <w:t>Sequence diagram: Remove Car (Charity)</w:t>
            </w:r>
            <w:r w:rsidR="00DA2A6E">
              <w:rPr>
                <w:noProof/>
                <w:webHidden/>
              </w:rPr>
              <w:tab/>
            </w:r>
            <w:r w:rsidR="00DA2A6E">
              <w:rPr>
                <w:noProof/>
                <w:webHidden/>
              </w:rPr>
              <w:fldChar w:fldCharType="begin"/>
            </w:r>
            <w:r w:rsidR="00DA2A6E">
              <w:rPr>
                <w:noProof/>
                <w:webHidden/>
              </w:rPr>
              <w:instrText xml:space="preserve"> PAGEREF _Toc385663954 \h </w:instrText>
            </w:r>
            <w:r w:rsidR="00DA2A6E">
              <w:rPr>
                <w:noProof/>
                <w:webHidden/>
              </w:rPr>
            </w:r>
            <w:r w:rsidR="00DA2A6E">
              <w:rPr>
                <w:noProof/>
                <w:webHidden/>
              </w:rPr>
              <w:fldChar w:fldCharType="separate"/>
            </w:r>
            <w:r w:rsidR="00AC3537">
              <w:rPr>
                <w:noProof/>
                <w:webHidden/>
              </w:rPr>
              <w:t>169</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55" w:history="1">
            <w:r w:rsidR="00DA2A6E" w:rsidRPr="00F5205B">
              <w:rPr>
                <w:rStyle w:val="Hyperlink"/>
                <w:b/>
                <w:noProof/>
              </w:rPr>
              <w:t>4.5.33.</w:t>
            </w:r>
            <w:r w:rsidR="00DA2A6E">
              <w:rPr>
                <w:noProof/>
                <w:lang w:eastAsia="en-US"/>
              </w:rPr>
              <w:tab/>
            </w:r>
            <w:r w:rsidR="00DA2A6E" w:rsidRPr="00F5205B">
              <w:rPr>
                <w:rStyle w:val="Hyperlink"/>
                <w:b/>
                <w:noProof/>
              </w:rPr>
              <w:t>Sequence diagram: Add Car (Sponsor)</w:t>
            </w:r>
            <w:r w:rsidR="00DA2A6E">
              <w:rPr>
                <w:noProof/>
                <w:webHidden/>
              </w:rPr>
              <w:tab/>
            </w:r>
            <w:r w:rsidR="00DA2A6E">
              <w:rPr>
                <w:noProof/>
                <w:webHidden/>
              </w:rPr>
              <w:fldChar w:fldCharType="begin"/>
            </w:r>
            <w:r w:rsidR="00DA2A6E">
              <w:rPr>
                <w:noProof/>
                <w:webHidden/>
              </w:rPr>
              <w:instrText xml:space="preserve"> PAGEREF _Toc385663955 \h </w:instrText>
            </w:r>
            <w:r w:rsidR="00DA2A6E">
              <w:rPr>
                <w:noProof/>
                <w:webHidden/>
              </w:rPr>
            </w:r>
            <w:r w:rsidR="00DA2A6E">
              <w:rPr>
                <w:noProof/>
                <w:webHidden/>
              </w:rPr>
              <w:fldChar w:fldCharType="separate"/>
            </w:r>
            <w:r w:rsidR="00AC3537">
              <w:rPr>
                <w:noProof/>
                <w:webHidden/>
              </w:rPr>
              <w:t>170</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56" w:history="1">
            <w:r w:rsidR="00DA2A6E" w:rsidRPr="00F5205B">
              <w:rPr>
                <w:rStyle w:val="Hyperlink"/>
                <w:b/>
                <w:noProof/>
              </w:rPr>
              <w:t>4.5.34.</w:t>
            </w:r>
            <w:r w:rsidR="00DA2A6E">
              <w:rPr>
                <w:noProof/>
                <w:lang w:eastAsia="en-US"/>
              </w:rPr>
              <w:tab/>
            </w:r>
            <w:r w:rsidR="00DA2A6E" w:rsidRPr="00F5205B">
              <w:rPr>
                <w:rStyle w:val="Hyperlink"/>
                <w:b/>
                <w:noProof/>
              </w:rPr>
              <w:t>Sequence diagram: Edit Car (Sponsor)</w:t>
            </w:r>
            <w:r w:rsidR="00DA2A6E">
              <w:rPr>
                <w:noProof/>
                <w:webHidden/>
              </w:rPr>
              <w:tab/>
            </w:r>
            <w:r w:rsidR="00DA2A6E">
              <w:rPr>
                <w:noProof/>
                <w:webHidden/>
              </w:rPr>
              <w:fldChar w:fldCharType="begin"/>
            </w:r>
            <w:r w:rsidR="00DA2A6E">
              <w:rPr>
                <w:noProof/>
                <w:webHidden/>
              </w:rPr>
              <w:instrText xml:space="preserve"> PAGEREF _Toc385663956 \h </w:instrText>
            </w:r>
            <w:r w:rsidR="00DA2A6E">
              <w:rPr>
                <w:noProof/>
                <w:webHidden/>
              </w:rPr>
            </w:r>
            <w:r w:rsidR="00DA2A6E">
              <w:rPr>
                <w:noProof/>
                <w:webHidden/>
              </w:rPr>
              <w:fldChar w:fldCharType="separate"/>
            </w:r>
            <w:r w:rsidR="00AC3537">
              <w:rPr>
                <w:noProof/>
                <w:webHidden/>
              </w:rPr>
              <w:t>171</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57" w:history="1">
            <w:r w:rsidR="00DA2A6E" w:rsidRPr="00F5205B">
              <w:rPr>
                <w:rStyle w:val="Hyperlink"/>
                <w:b/>
                <w:noProof/>
              </w:rPr>
              <w:t>4.5.35.</w:t>
            </w:r>
            <w:r w:rsidR="00DA2A6E">
              <w:rPr>
                <w:noProof/>
                <w:lang w:eastAsia="en-US"/>
              </w:rPr>
              <w:tab/>
            </w:r>
            <w:r w:rsidR="00DA2A6E" w:rsidRPr="00F5205B">
              <w:rPr>
                <w:rStyle w:val="Hyperlink"/>
                <w:b/>
                <w:noProof/>
              </w:rPr>
              <w:t>Sequence diagram: Delete Car (Sponsor)</w:t>
            </w:r>
            <w:r w:rsidR="00DA2A6E">
              <w:rPr>
                <w:noProof/>
                <w:webHidden/>
              </w:rPr>
              <w:tab/>
            </w:r>
            <w:r w:rsidR="00DA2A6E">
              <w:rPr>
                <w:noProof/>
                <w:webHidden/>
              </w:rPr>
              <w:fldChar w:fldCharType="begin"/>
            </w:r>
            <w:r w:rsidR="00DA2A6E">
              <w:rPr>
                <w:noProof/>
                <w:webHidden/>
              </w:rPr>
              <w:instrText xml:space="preserve"> PAGEREF _Toc385663957 \h </w:instrText>
            </w:r>
            <w:r w:rsidR="00DA2A6E">
              <w:rPr>
                <w:noProof/>
                <w:webHidden/>
              </w:rPr>
            </w:r>
            <w:r w:rsidR="00DA2A6E">
              <w:rPr>
                <w:noProof/>
                <w:webHidden/>
              </w:rPr>
              <w:fldChar w:fldCharType="separate"/>
            </w:r>
            <w:r w:rsidR="00AC3537">
              <w:rPr>
                <w:noProof/>
                <w:webHidden/>
              </w:rPr>
              <w:t>172</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58" w:history="1">
            <w:r w:rsidR="00DA2A6E" w:rsidRPr="00F5205B">
              <w:rPr>
                <w:rStyle w:val="Hyperlink"/>
                <w:b/>
                <w:noProof/>
              </w:rPr>
              <w:t>4.5.36.</w:t>
            </w:r>
            <w:r w:rsidR="00DA2A6E">
              <w:rPr>
                <w:noProof/>
                <w:lang w:eastAsia="en-US"/>
              </w:rPr>
              <w:tab/>
            </w:r>
            <w:r w:rsidR="00DA2A6E" w:rsidRPr="00F5205B">
              <w:rPr>
                <w:rStyle w:val="Hyperlink"/>
                <w:b/>
                <w:noProof/>
              </w:rPr>
              <w:t>Sequence diagram: View Car (Sponsor)</w:t>
            </w:r>
            <w:r w:rsidR="00DA2A6E">
              <w:rPr>
                <w:noProof/>
                <w:webHidden/>
              </w:rPr>
              <w:tab/>
            </w:r>
            <w:r w:rsidR="00DA2A6E">
              <w:rPr>
                <w:noProof/>
                <w:webHidden/>
              </w:rPr>
              <w:fldChar w:fldCharType="begin"/>
            </w:r>
            <w:r w:rsidR="00DA2A6E">
              <w:rPr>
                <w:noProof/>
                <w:webHidden/>
              </w:rPr>
              <w:instrText xml:space="preserve"> PAGEREF _Toc385663958 \h </w:instrText>
            </w:r>
            <w:r w:rsidR="00DA2A6E">
              <w:rPr>
                <w:noProof/>
                <w:webHidden/>
              </w:rPr>
            </w:r>
            <w:r w:rsidR="00DA2A6E">
              <w:rPr>
                <w:noProof/>
                <w:webHidden/>
              </w:rPr>
              <w:fldChar w:fldCharType="separate"/>
            </w:r>
            <w:r w:rsidR="00AC3537">
              <w:rPr>
                <w:noProof/>
                <w:webHidden/>
              </w:rPr>
              <w:t>172</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59" w:history="1">
            <w:r w:rsidR="00DA2A6E" w:rsidRPr="00F5205B">
              <w:rPr>
                <w:rStyle w:val="Hyperlink"/>
                <w:b/>
                <w:noProof/>
              </w:rPr>
              <w:t>4.5.37.</w:t>
            </w:r>
            <w:r w:rsidR="00DA2A6E">
              <w:rPr>
                <w:noProof/>
                <w:lang w:eastAsia="en-US"/>
              </w:rPr>
              <w:tab/>
            </w:r>
            <w:r w:rsidR="00DA2A6E" w:rsidRPr="00F5205B">
              <w:rPr>
                <w:rStyle w:val="Hyperlink"/>
                <w:b/>
                <w:noProof/>
              </w:rPr>
              <w:t>Sequence diagram: Add Lodge (Sponsor)</w:t>
            </w:r>
            <w:r w:rsidR="00DA2A6E">
              <w:rPr>
                <w:noProof/>
                <w:webHidden/>
              </w:rPr>
              <w:tab/>
            </w:r>
            <w:r w:rsidR="00DA2A6E">
              <w:rPr>
                <w:noProof/>
                <w:webHidden/>
              </w:rPr>
              <w:fldChar w:fldCharType="begin"/>
            </w:r>
            <w:r w:rsidR="00DA2A6E">
              <w:rPr>
                <w:noProof/>
                <w:webHidden/>
              </w:rPr>
              <w:instrText xml:space="preserve"> PAGEREF _Toc385663959 \h </w:instrText>
            </w:r>
            <w:r w:rsidR="00DA2A6E">
              <w:rPr>
                <w:noProof/>
                <w:webHidden/>
              </w:rPr>
            </w:r>
            <w:r w:rsidR="00DA2A6E">
              <w:rPr>
                <w:noProof/>
                <w:webHidden/>
              </w:rPr>
              <w:fldChar w:fldCharType="separate"/>
            </w:r>
            <w:r w:rsidR="00AC3537">
              <w:rPr>
                <w:noProof/>
                <w:webHidden/>
              </w:rPr>
              <w:t>173</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60" w:history="1">
            <w:r w:rsidR="00DA2A6E" w:rsidRPr="00F5205B">
              <w:rPr>
                <w:rStyle w:val="Hyperlink"/>
                <w:b/>
                <w:noProof/>
              </w:rPr>
              <w:t>4.5.38.</w:t>
            </w:r>
            <w:r w:rsidR="00DA2A6E">
              <w:rPr>
                <w:noProof/>
                <w:lang w:eastAsia="en-US"/>
              </w:rPr>
              <w:tab/>
            </w:r>
            <w:r w:rsidR="00DA2A6E" w:rsidRPr="00F5205B">
              <w:rPr>
                <w:rStyle w:val="Hyperlink"/>
                <w:b/>
                <w:noProof/>
              </w:rPr>
              <w:t>Sequence diagram: Edit Lodge (Sponsor)</w:t>
            </w:r>
            <w:r w:rsidR="00DA2A6E">
              <w:rPr>
                <w:noProof/>
                <w:webHidden/>
              </w:rPr>
              <w:tab/>
            </w:r>
            <w:r w:rsidR="00DA2A6E">
              <w:rPr>
                <w:noProof/>
                <w:webHidden/>
              </w:rPr>
              <w:fldChar w:fldCharType="begin"/>
            </w:r>
            <w:r w:rsidR="00DA2A6E">
              <w:rPr>
                <w:noProof/>
                <w:webHidden/>
              </w:rPr>
              <w:instrText xml:space="preserve"> PAGEREF _Toc385663960 \h </w:instrText>
            </w:r>
            <w:r w:rsidR="00DA2A6E">
              <w:rPr>
                <w:noProof/>
                <w:webHidden/>
              </w:rPr>
            </w:r>
            <w:r w:rsidR="00DA2A6E">
              <w:rPr>
                <w:noProof/>
                <w:webHidden/>
              </w:rPr>
              <w:fldChar w:fldCharType="separate"/>
            </w:r>
            <w:r w:rsidR="00AC3537">
              <w:rPr>
                <w:noProof/>
                <w:webHidden/>
              </w:rPr>
              <w:t>174</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61" w:history="1">
            <w:r w:rsidR="00DA2A6E" w:rsidRPr="00F5205B">
              <w:rPr>
                <w:rStyle w:val="Hyperlink"/>
                <w:b/>
                <w:noProof/>
              </w:rPr>
              <w:t>4.5.39.</w:t>
            </w:r>
            <w:r w:rsidR="00DA2A6E">
              <w:rPr>
                <w:noProof/>
                <w:lang w:eastAsia="en-US"/>
              </w:rPr>
              <w:tab/>
            </w:r>
            <w:r w:rsidR="00DA2A6E" w:rsidRPr="00F5205B">
              <w:rPr>
                <w:rStyle w:val="Hyperlink"/>
                <w:b/>
                <w:noProof/>
              </w:rPr>
              <w:t>Sequence diagram: Delete Lodge (Sponsor)</w:t>
            </w:r>
            <w:r w:rsidR="00DA2A6E">
              <w:rPr>
                <w:noProof/>
                <w:webHidden/>
              </w:rPr>
              <w:tab/>
            </w:r>
            <w:r w:rsidR="00DA2A6E">
              <w:rPr>
                <w:noProof/>
                <w:webHidden/>
              </w:rPr>
              <w:fldChar w:fldCharType="begin"/>
            </w:r>
            <w:r w:rsidR="00DA2A6E">
              <w:rPr>
                <w:noProof/>
                <w:webHidden/>
              </w:rPr>
              <w:instrText xml:space="preserve"> PAGEREF _Toc385663961 \h </w:instrText>
            </w:r>
            <w:r w:rsidR="00DA2A6E">
              <w:rPr>
                <w:noProof/>
                <w:webHidden/>
              </w:rPr>
            </w:r>
            <w:r w:rsidR="00DA2A6E">
              <w:rPr>
                <w:noProof/>
                <w:webHidden/>
              </w:rPr>
              <w:fldChar w:fldCharType="separate"/>
            </w:r>
            <w:r w:rsidR="00AC3537">
              <w:rPr>
                <w:noProof/>
                <w:webHidden/>
              </w:rPr>
              <w:t>175</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62" w:history="1">
            <w:r w:rsidR="00DA2A6E" w:rsidRPr="00F5205B">
              <w:rPr>
                <w:rStyle w:val="Hyperlink"/>
                <w:b/>
                <w:noProof/>
              </w:rPr>
              <w:t>4.5.40.</w:t>
            </w:r>
            <w:r w:rsidR="00DA2A6E">
              <w:rPr>
                <w:noProof/>
                <w:lang w:eastAsia="en-US"/>
              </w:rPr>
              <w:tab/>
            </w:r>
            <w:r w:rsidR="00DA2A6E" w:rsidRPr="00F5205B">
              <w:rPr>
                <w:rStyle w:val="Hyperlink"/>
                <w:b/>
                <w:noProof/>
              </w:rPr>
              <w:t>Sequence diagram: View Lodge (Sponsor)</w:t>
            </w:r>
            <w:r w:rsidR="00DA2A6E">
              <w:rPr>
                <w:noProof/>
                <w:webHidden/>
              </w:rPr>
              <w:tab/>
            </w:r>
            <w:r w:rsidR="00DA2A6E">
              <w:rPr>
                <w:noProof/>
                <w:webHidden/>
              </w:rPr>
              <w:fldChar w:fldCharType="begin"/>
            </w:r>
            <w:r w:rsidR="00DA2A6E">
              <w:rPr>
                <w:noProof/>
                <w:webHidden/>
              </w:rPr>
              <w:instrText xml:space="preserve"> PAGEREF _Toc385663962 \h </w:instrText>
            </w:r>
            <w:r w:rsidR="00DA2A6E">
              <w:rPr>
                <w:noProof/>
                <w:webHidden/>
              </w:rPr>
            </w:r>
            <w:r w:rsidR="00DA2A6E">
              <w:rPr>
                <w:noProof/>
                <w:webHidden/>
              </w:rPr>
              <w:fldChar w:fldCharType="separate"/>
            </w:r>
            <w:r w:rsidR="00AC3537">
              <w:rPr>
                <w:noProof/>
                <w:webHidden/>
              </w:rPr>
              <w:t>175</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63" w:history="1">
            <w:r w:rsidR="00DA2A6E" w:rsidRPr="00F5205B">
              <w:rPr>
                <w:rStyle w:val="Hyperlink"/>
                <w:b/>
                <w:noProof/>
              </w:rPr>
              <w:t>4.5.41.</w:t>
            </w:r>
            <w:r w:rsidR="00DA2A6E">
              <w:rPr>
                <w:noProof/>
                <w:lang w:eastAsia="en-US"/>
              </w:rPr>
              <w:tab/>
            </w:r>
            <w:r w:rsidR="00DA2A6E" w:rsidRPr="00F5205B">
              <w:rPr>
                <w:rStyle w:val="Hyperlink"/>
                <w:b/>
                <w:noProof/>
              </w:rPr>
              <w:t>Sequence diagram: View Detail Lodge (Sponsor)</w:t>
            </w:r>
            <w:r w:rsidR="00DA2A6E">
              <w:rPr>
                <w:noProof/>
                <w:webHidden/>
              </w:rPr>
              <w:tab/>
            </w:r>
            <w:r w:rsidR="00DA2A6E">
              <w:rPr>
                <w:noProof/>
                <w:webHidden/>
              </w:rPr>
              <w:fldChar w:fldCharType="begin"/>
            </w:r>
            <w:r w:rsidR="00DA2A6E">
              <w:rPr>
                <w:noProof/>
                <w:webHidden/>
              </w:rPr>
              <w:instrText xml:space="preserve"> PAGEREF _Toc385663963 \h </w:instrText>
            </w:r>
            <w:r w:rsidR="00DA2A6E">
              <w:rPr>
                <w:noProof/>
                <w:webHidden/>
              </w:rPr>
            </w:r>
            <w:r w:rsidR="00DA2A6E">
              <w:rPr>
                <w:noProof/>
                <w:webHidden/>
              </w:rPr>
              <w:fldChar w:fldCharType="separate"/>
            </w:r>
            <w:r w:rsidR="00AC3537">
              <w:rPr>
                <w:noProof/>
                <w:webHidden/>
              </w:rPr>
              <w:t>176</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64" w:history="1">
            <w:r w:rsidR="00DA2A6E" w:rsidRPr="00F5205B">
              <w:rPr>
                <w:rStyle w:val="Hyperlink"/>
                <w:b/>
                <w:noProof/>
              </w:rPr>
              <w:t>4.5.42.</w:t>
            </w:r>
            <w:r w:rsidR="00DA2A6E">
              <w:rPr>
                <w:noProof/>
                <w:lang w:eastAsia="en-US"/>
              </w:rPr>
              <w:tab/>
            </w:r>
            <w:r w:rsidR="00DA2A6E" w:rsidRPr="00F5205B">
              <w:rPr>
                <w:rStyle w:val="Hyperlink"/>
                <w:b/>
                <w:noProof/>
              </w:rPr>
              <w:t>Sequence diagram: Add Room (Sponsor)</w:t>
            </w:r>
            <w:r w:rsidR="00DA2A6E">
              <w:rPr>
                <w:noProof/>
                <w:webHidden/>
              </w:rPr>
              <w:tab/>
            </w:r>
            <w:r w:rsidR="00DA2A6E">
              <w:rPr>
                <w:noProof/>
                <w:webHidden/>
              </w:rPr>
              <w:fldChar w:fldCharType="begin"/>
            </w:r>
            <w:r w:rsidR="00DA2A6E">
              <w:rPr>
                <w:noProof/>
                <w:webHidden/>
              </w:rPr>
              <w:instrText xml:space="preserve"> PAGEREF _Toc385663964 \h </w:instrText>
            </w:r>
            <w:r w:rsidR="00DA2A6E">
              <w:rPr>
                <w:noProof/>
                <w:webHidden/>
              </w:rPr>
            </w:r>
            <w:r w:rsidR="00DA2A6E">
              <w:rPr>
                <w:noProof/>
                <w:webHidden/>
              </w:rPr>
              <w:fldChar w:fldCharType="separate"/>
            </w:r>
            <w:r w:rsidR="00AC3537">
              <w:rPr>
                <w:noProof/>
                <w:webHidden/>
              </w:rPr>
              <w:t>176</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65" w:history="1">
            <w:r w:rsidR="00DA2A6E" w:rsidRPr="00F5205B">
              <w:rPr>
                <w:rStyle w:val="Hyperlink"/>
                <w:b/>
                <w:noProof/>
              </w:rPr>
              <w:t>4.5.43.</w:t>
            </w:r>
            <w:r w:rsidR="00DA2A6E">
              <w:rPr>
                <w:noProof/>
                <w:lang w:eastAsia="en-US"/>
              </w:rPr>
              <w:tab/>
            </w:r>
            <w:r w:rsidR="00DA2A6E" w:rsidRPr="00F5205B">
              <w:rPr>
                <w:rStyle w:val="Hyperlink"/>
                <w:b/>
                <w:noProof/>
              </w:rPr>
              <w:t>Sequence diagram: Delete Room (Sponsor)</w:t>
            </w:r>
            <w:r w:rsidR="00DA2A6E">
              <w:rPr>
                <w:noProof/>
                <w:webHidden/>
              </w:rPr>
              <w:tab/>
            </w:r>
            <w:r w:rsidR="00DA2A6E">
              <w:rPr>
                <w:noProof/>
                <w:webHidden/>
              </w:rPr>
              <w:fldChar w:fldCharType="begin"/>
            </w:r>
            <w:r w:rsidR="00DA2A6E">
              <w:rPr>
                <w:noProof/>
                <w:webHidden/>
              </w:rPr>
              <w:instrText xml:space="preserve"> PAGEREF _Toc385663965 \h </w:instrText>
            </w:r>
            <w:r w:rsidR="00DA2A6E">
              <w:rPr>
                <w:noProof/>
                <w:webHidden/>
              </w:rPr>
            </w:r>
            <w:r w:rsidR="00DA2A6E">
              <w:rPr>
                <w:noProof/>
                <w:webHidden/>
              </w:rPr>
              <w:fldChar w:fldCharType="separate"/>
            </w:r>
            <w:r w:rsidR="00AC3537">
              <w:rPr>
                <w:noProof/>
                <w:webHidden/>
              </w:rPr>
              <w:t>177</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66" w:history="1">
            <w:r w:rsidR="00DA2A6E" w:rsidRPr="00F5205B">
              <w:rPr>
                <w:rStyle w:val="Hyperlink"/>
                <w:b/>
                <w:noProof/>
              </w:rPr>
              <w:t>4.5.44.</w:t>
            </w:r>
            <w:r w:rsidR="00DA2A6E">
              <w:rPr>
                <w:noProof/>
                <w:lang w:eastAsia="en-US"/>
              </w:rPr>
              <w:tab/>
            </w:r>
            <w:r w:rsidR="00DA2A6E" w:rsidRPr="00F5205B">
              <w:rPr>
                <w:rStyle w:val="Hyperlink"/>
                <w:b/>
                <w:noProof/>
              </w:rPr>
              <w:t>Sequence diagram: View Fund (Sponsor)</w:t>
            </w:r>
            <w:r w:rsidR="00DA2A6E">
              <w:rPr>
                <w:noProof/>
                <w:webHidden/>
              </w:rPr>
              <w:tab/>
            </w:r>
            <w:r w:rsidR="00DA2A6E">
              <w:rPr>
                <w:noProof/>
                <w:webHidden/>
              </w:rPr>
              <w:fldChar w:fldCharType="begin"/>
            </w:r>
            <w:r w:rsidR="00DA2A6E">
              <w:rPr>
                <w:noProof/>
                <w:webHidden/>
              </w:rPr>
              <w:instrText xml:space="preserve"> PAGEREF _Toc385663966 \h </w:instrText>
            </w:r>
            <w:r w:rsidR="00DA2A6E">
              <w:rPr>
                <w:noProof/>
                <w:webHidden/>
              </w:rPr>
            </w:r>
            <w:r w:rsidR="00DA2A6E">
              <w:rPr>
                <w:noProof/>
                <w:webHidden/>
              </w:rPr>
              <w:fldChar w:fldCharType="separate"/>
            </w:r>
            <w:r w:rsidR="00AC3537">
              <w:rPr>
                <w:noProof/>
                <w:webHidden/>
              </w:rPr>
              <w:t>178</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67" w:history="1">
            <w:r w:rsidR="00DA2A6E" w:rsidRPr="00F5205B">
              <w:rPr>
                <w:rStyle w:val="Hyperlink"/>
                <w:b/>
                <w:noProof/>
              </w:rPr>
              <w:t>4.5.45.</w:t>
            </w:r>
            <w:r w:rsidR="00DA2A6E">
              <w:rPr>
                <w:noProof/>
                <w:lang w:eastAsia="en-US"/>
              </w:rPr>
              <w:tab/>
            </w:r>
            <w:r w:rsidR="00DA2A6E" w:rsidRPr="00F5205B">
              <w:rPr>
                <w:rStyle w:val="Hyperlink"/>
                <w:b/>
                <w:noProof/>
              </w:rPr>
              <w:t>Sequence diagram: View Statistic (Sponsor)</w:t>
            </w:r>
            <w:r w:rsidR="00DA2A6E">
              <w:rPr>
                <w:noProof/>
                <w:webHidden/>
              </w:rPr>
              <w:tab/>
            </w:r>
            <w:r w:rsidR="00DA2A6E">
              <w:rPr>
                <w:noProof/>
                <w:webHidden/>
              </w:rPr>
              <w:fldChar w:fldCharType="begin"/>
            </w:r>
            <w:r w:rsidR="00DA2A6E">
              <w:rPr>
                <w:noProof/>
                <w:webHidden/>
              </w:rPr>
              <w:instrText xml:space="preserve"> PAGEREF _Toc385663967 \h </w:instrText>
            </w:r>
            <w:r w:rsidR="00DA2A6E">
              <w:rPr>
                <w:noProof/>
                <w:webHidden/>
              </w:rPr>
            </w:r>
            <w:r w:rsidR="00DA2A6E">
              <w:rPr>
                <w:noProof/>
                <w:webHidden/>
              </w:rPr>
              <w:fldChar w:fldCharType="separate"/>
            </w:r>
            <w:r w:rsidR="00AC3537">
              <w:rPr>
                <w:noProof/>
                <w:webHidden/>
              </w:rPr>
              <w:t>179</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68" w:history="1">
            <w:r w:rsidR="00DA2A6E" w:rsidRPr="00F5205B">
              <w:rPr>
                <w:rStyle w:val="Hyperlink"/>
                <w:b/>
                <w:noProof/>
              </w:rPr>
              <w:t>4.5.46.</w:t>
            </w:r>
            <w:r w:rsidR="00DA2A6E">
              <w:rPr>
                <w:noProof/>
                <w:lang w:eastAsia="en-US"/>
              </w:rPr>
              <w:tab/>
            </w:r>
            <w:r w:rsidR="00DA2A6E" w:rsidRPr="00F5205B">
              <w:rPr>
                <w:rStyle w:val="Hyperlink"/>
                <w:b/>
                <w:noProof/>
              </w:rPr>
              <w:t>Sequence diagram: Sponsored Resource (Sponsor)</w:t>
            </w:r>
            <w:r w:rsidR="00DA2A6E">
              <w:rPr>
                <w:noProof/>
                <w:webHidden/>
              </w:rPr>
              <w:tab/>
            </w:r>
            <w:r w:rsidR="00DA2A6E">
              <w:rPr>
                <w:noProof/>
                <w:webHidden/>
              </w:rPr>
              <w:fldChar w:fldCharType="begin"/>
            </w:r>
            <w:r w:rsidR="00DA2A6E">
              <w:rPr>
                <w:noProof/>
                <w:webHidden/>
              </w:rPr>
              <w:instrText xml:space="preserve"> PAGEREF _Toc385663968 \h </w:instrText>
            </w:r>
            <w:r w:rsidR="00DA2A6E">
              <w:rPr>
                <w:noProof/>
                <w:webHidden/>
              </w:rPr>
            </w:r>
            <w:r w:rsidR="00DA2A6E">
              <w:rPr>
                <w:noProof/>
                <w:webHidden/>
              </w:rPr>
              <w:fldChar w:fldCharType="separate"/>
            </w:r>
            <w:r w:rsidR="00AC3537">
              <w:rPr>
                <w:noProof/>
                <w:webHidden/>
              </w:rPr>
              <w:t>180</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69" w:history="1">
            <w:r w:rsidR="00DA2A6E" w:rsidRPr="00F5205B">
              <w:rPr>
                <w:rStyle w:val="Hyperlink"/>
                <w:b/>
                <w:noProof/>
              </w:rPr>
              <w:t>4.5.47.</w:t>
            </w:r>
            <w:r w:rsidR="00DA2A6E">
              <w:rPr>
                <w:noProof/>
                <w:lang w:eastAsia="en-US"/>
              </w:rPr>
              <w:tab/>
            </w:r>
            <w:r w:rsidR="00DA2A6E" w:rsidRPr="00F5205B">
              <w:rPr>
                <w:rStyle w:val="Hyperlink"/>
                <w:b/>
                <w:noProof/>
              </w:rPr>
              <w:t>Sequence diagram: Cancel Sponsored Car (Sponsor)</w:t>
            </w:r>
            <w:r w:rsidR="00DA2A6E">
              <w:rPr>
                <w:noProof/>
                <w:webHidden/>
              </w:rPr>
              <w:tab/>
            </w:r>
            <w:r w:rsidR="00DA2A6E">
              <w:rPr>
                <w:noProof/>
                <w:webHidden/>
              </w:rPr>
              <w:fldChar w:fldCharType="begin"/>
            </w:r>
            <w:r w:rsidR="00DA2A6E">
              <w:rPr>
                <w:noProof/>
                <w:webHidden/>
              </w:rPr>
              <w:instrText xml:space="preserve"> PAGEREF _Toc385663969 \h </w:instrText>
            </w:r>
            <w:r w:rsidR="00DA2A6E">
              <w:rPr>
                <w:noProof/>
                <w:webHidden/>
              </w:rPr>
            </w:r>
            <w:r w:rsidR="00DA2A6E">
              <w:rPr>
                <w:noProof/>
                <w:webHidden/>
              </w:rPr>
              <w:fldChar w:fldCharType="separate"/>
            </w:r>
            <w:r w:rsidR="00AC3537">
              <w:rPr>
                <w:noProof/>
                <w:webHidden/>
              </w:rPr>
              <w:t>181</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70" w:history="1">
            <w:r w:rsidR="00DA2A6E" w:rsidRPr="00F5205B">
              <w:rPr>
                <w:rStyle w:val="Hyperlink"/>
                <w:b/>
                <w:noProof/>
              </w:rPr>
              <w:t>4.5.48.</w:t>
            </w:r>
            <w:r w:rsidR="00DA2A6E">
              <w:rPr>
                <w:noProof/>
                <w:lang w:eastAsia="en-US"/>
              </w:rPr>
              <w:tab/>
            </w:r>
            <w:r w:rsidR="00DA2A6E" w:rsidRPr="00F5205B">
              <w:rPr>
                <w:rStyle w:val="Hyperlink"/>
                <w:b/>
                <w:noProof/>
              </w:rPr>
              <w:t>Sequence diagram: Join Charity Examination (Volunteer)</w:t>
            </w:r>
            <w:r w:rsidR="00DA2A6E">
              <w:rPr>
                <w:noProof/>
                <w:webHidden/>
              </w:rPr>
              <w:tab/>
            </w:r>
            <w:r w:rsidR="00DA2A6E">
              <w:rPr>
                <w:noProof/>
                <w:webHidden/>
              </w:rPr>
              <w:fldChar w:fldCharType="begin"/>
            </w:r>
            <w:r w:rsidR="00DA2A6E">
              <w:rPr>
                <w:noProof/>
                <w:webHidden/>
              </w:rPr>
              <w:instrText xml:space="preserve"> PAGEREF _Toc385663970 \h </w:instrText>
            </w:r>
            <w:r w:rsidR="00DA2A6E">
              <w:rPr>
                <w:noProof/>
                <w:webHidden/>
              </w:rPr>
            </w:r>
            <w:r w:rsidR="00DA2A6E">
              <w:rPr>
                <w:noProof/>
                <w:webHidden/>
              </w:rPr>
              <w:fldChar w:fldCharType="separate"/>
            </w:r>
            <w:r w:rsidR="00AC3537">
              <w:rPr>
                <w:noProof/>
                <w:webHidden/>
              </w:rPr>
              <w:t>182</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71" w:history="1">
            <w:r w:rsidR="00DA2A6E" w:rsidRPr="00F5205B">
              <w:rPr>
                <w:rStyle w:val="Hyperlink"/>
                <w:b/>
                <w:noProof/>
              </w:rPr>
              <w:t>4.5.49.</w:t>
            </w:r>
            <w:r w:rsidR="00DA2A6E">
              <w:rPr>
                <w:noProof/>
                <w:lang w:eastAsia="en-US"/>
              </w:rPr>
              <w:tab/>
            </w:r>
            <w:r w:rsidR="00DA2A6E" w:rsidRPr="00F5205B">
              <w:rPr>
                <w:rStyle w:val="Hyperlink"/>
                <w:b/>
                <w:noProof/>
              </w:rPr>
              <w:t>Sequence diagram: Leave Charity Examination (Volunteer)</w:t>
            </w:r>
            <w:r w:rsidR="00DA2A6E">
              <w:rPr>
                <w:noProof/>
                <w:webHidden/>
              </w:rPr>
              <w:tab/>
            </w:r>
            <w:r w:rsidR="00DA2A6E">
              <w:rPr>
                <w:noProof/>
                <w:webHidden/>
              </w:rPr>
              <w:fldChar w:fldCharType="begin"/>
            </w:r>
            <w:r w:rsidR="00DA2A6E">
              <w:rPr>
                <w:noProof/>
                <w:webHidden/>
              </w:rPr>
              <w:instrText xml:space="preserve"> PAGEREF _Toc385663971 \h </w:instrText>
            </w:r>
            <w:r w:rsidR="00DA2A6E">
              <w:rPr>
                <w:noProof/>
                <w:webHidden/>
              </w:rPr>
            </w:r>
            <w:r w:rsidR="00DA2A6E">
              <w:rPr>
                <w:noProof/>
                <w:webHidden/>
              </w:rPr>
              <w:fldChar w:fldCharType="separate"/>
            </w:r>
            <w:r w:rsidR="00AC3537">
              <w:rPr>
                <w:noProof/>
                <w:webHidden/>
              </w:rPr>
              <w:t>182</w:t>
            </w:r>
            <w:r w:rsidR="00DA2A6E">
              <w:rPr>
                <w:noProof/>
                <w:webHidden/>
              </w:rPr>
              <w:fldChar w:fldCharType="end"/>
            </w:r>
          </w:hyperlink>
        </w:p>
        <w:p w:rsidR="00DA2A6E" w:rsidRDefault="007E77CE">
          <w:pPr>
            <w:pStyle w:val="TOC2"/>
            <w:tabs>
              <w:tab w:val="left" w:pos="880"/>
              <w:tab w:val="right" w:leader="hyphen" w:pos="9809"/>
            </w:tabs>
            <w:rPr>
              <w:noProof/>
              <w:lang w:eastAsia="en-US"/>
            </w:rPr>
          </w:pPr>
          <w:hyperlink w:anchor="_Toc385663972" w:history="1">
            <w:r w:rsidR="00DA2A6E" w:rsidRPr="00F5205B">
              <w:rPr>
                <w:rStyle w:val="Hyperlink"/>
                <w:b/>
                <w:noProof/>
              </w:rPr>
              <w:t>4.6.</w:t>
            </w:r>
            <w:r w:rsidR="00DA2A6E">
              <w:rPr>
                <w:noProof/>
                <w:lang w:eastAsia="en-US"/>
              </w:rPr>
              <w:tab/>
            </w:r>
            <w:r w:rsidR="00DA2A6E" w:rsidRPr="00F5205B">
              <w:rPr>
                <w:rStyle w:val="Hyperlink"/>
                <w:b/>
                <w:noProof/>
              </w:rPr>
              <w:t>Database Design</w:t>
            </w:r>
            <w:r w:rsidR="00DA2A6E">
              <w:rPr>
                <w:noProof/>
                <w:webHidden/>
              </w:rPr>
              <w:tab/>
            </w:r>
            <w:r w:rsidR="00DA2A6E">
              <w:rPr>
                <w:noProof/>
                <w:webHidden/>
              </w:rPr>
              <w:fldChar w:fldCharType="begin"/>
            </w:r>
            <w:r w:rsidR="00DA2A6E">
              <w:rPr>
                <w:noProof/>
                <w:webHidden/>
              </w:rPr>
              <w:instrText xml:space="preserve"> PAGEREF _Toc385663972 \h </w:instrText>
            </w:r>
            <w:r w:rsidR="00DA2A6E">
              <w:rPr>
                <w:noProof/>
                <w:webHidden/>
              </w:rPr>
            </w:r>
            <w:r w:rsidR="00DA2A6E">
              <w:rPr>
                <w:noProof/>
                <w:webHidden/>
              </w:rPr>
              <w:fldChar w:fldCharType="separate"/>
            </w:r>
            <w:r w:rsidR="00AC3537">
              <w:rPr>
                <w:noProof/>
                <w:webHidden/>
              </w:rPr>
              <w:t>183</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73" w:history="1">
            <w:r w:rsidR="00DA2A6E" w:rsidRPr="00F5205B">
              <w:rPr>
                <w:rStyle w:val="Hyperlink"/>
                <w:b/>
                <w:noProof/>
              </w:rPr>
              <w:t>4.6.1.</w:t>
            </w:r>
            <w:r w:rsidR="00DA2A6E">
              <w:rPr>
                <w:noProof/>
                <w:lang w:eastAsia="en-US"/>
              </w:rPr>
              <w:tab/>
            </w:r>
            <w:r w:rsidR="00DA2A6E" w:rsidRPr="00F5205B">
              <w:rPr>
                <w:rStyle w:val="Hyperlink"/>
                <w:b/>
                <w:noProof/>
              </w:rPr>
              <w:t>Logical Database Design</w:t>
            </w:r>
            <w:r w:rsidR="00DA2A6E">
              <w:rPr>
                <w:noProof/>
                <w:webHidden/>
              </w:rPr>
              <w:tab/>
            </w:r>
            <w:r w:rsidR="00DA2A6E">
              <w:rPr>
                <w:noProof/>
                <w:webHidden/>
              </w:rPr>
              <w:fldChar w:fldCharType="begin"/>
            </w:r>
            <w:r w:rsidR="00DA2A6E">
              <w:rPr>
                <w:noProof/>
                <w:webHidden/>
              </w:rPr>
              <w:instrText xml:space="preserve"> PAGEREF _Toc385663973 \h </w:instrText>
            </w:r>
            <w:r w:rsidR="00DA2A6E">
              <w:rPr>
                <w:noProof/>
                <w:webHidden/>
              </w:rPr>
            </w:r>
            <w:r w:rsidR="00DA2A6E">
              <w:rPr>
                <w:noProof/>
                <w:webHidden/>
              </w:rPr>
              <w:fldChar w:fldCharType="separate"/>
            </w:r>
            <w:r w:rsidR="00AC3537">
              <w:rPr>
                <w:noProof/>
                <w:webHidden/>
              </w:rPr>
              <w:t>183</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74" w:history="1">
            <w:r w:rsidR="00DA2A6E" w:rsidRPr="00F5205B">
              <w:rPr>
                <w:rStyle w:val="Hyperlink"/>
                <w:b/>
                <w:noProof/>
              </w:rPr>
              <w:t>4.6.1.1</w:t>
            </w:r>
            <w:r w:rsidR="00DA2A6E">
              <w:rPr>
                <w:noProof/>
                <w:lang w:eastAsia="en-US"/>
              </w:rPr>
              <w:tab/>
            </w:r>
            <w:r w:rsidR="00DA2A6E" w:rsidRPr="00F5205B">
              <w:rPr>
                <w:rStyle w:val="Hyperlink"/>
                <w:b/>
                <w:noProof/>
              </w:rPr>
              <w:t>Accounts</w:t>
            </w:r>
            <w:r w:rsidR="00DA2A6E">
              <w:rPr>
                <w:noProof/>
                <w:webHidden/>
              </w:rPr>
              <w:tab/>
            </w:r>
            <w:r w:rsidR="00DA2A6E">
              <w:rPr>
                <w:noProof/>
                <w:webHidden/>
              </w:rPr>
              <w:fldChar w:fldCharType="begin"/>
            </w:r>
            <w:r w:rsidR="00DA2A6E">
              <w:rPr>
                <w:noProof/>
                <w:webHidden/>
              </w:rPr>
              <w:instrText xml:space="preserve"> PAGEREF _Toc385663974 \h </w:instrText>
            </w:r>
            <w:r w:rsidR="00DA2A6E">
              <w:rPr>
                <w:noProof/>
                <w:webHidden/>
              </w:rPr>
            </w:r>
            <w:r w:rsidR="00DA2A6E">
              <w:rPr>
                <w:noProof/>
                <w:webHidden/>
              </w:rPr>
              <w:fldChar w:fldCharType="separate"/>
            </w:r>
            <w:r w:rsidR="00AC3537">
              <w:rPr>
                <w:noProof/>
                <w:webHidden/>
              </w:rPr>
              <w:t>185</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75" w:history="1">
            <w:r w:rsidR="00DA2A6E" w:rsidRPr="00F5205B">
              <w:rPr>
                <w:rStyle w:val="Hyperlink"/>
                <w:b/>
                <w:noProof/>
              </w:rPr>
              <w:t>4.6.1.2</w:t>
            </w:r>
            <w:r w:rsidR="00DA2A6E">
              <w:rPr>
                <w:noProof/>
                <w:lang w:eastAsia="en-US"/>
              </w:rPr>
              <w:tab/>
            </w:r>
            <w:r w:rsidR="00DA2A6E" w:rsidRPr="00F5205B">
              <w:rPr>
                <w:rStyle w:val="Hyperlink"/>
                <w:b/>
                <w:noProof/>
              </w:rPr>
              <w:t>Articles</w:t>
            </w:r>
            <w:r w:rsidR="00DA2A6E">
              <w:rPr>
                <w:noProof/>
                <w:webHidden/>
              </w:rPr>
              <w:tab/>
            </w:r>
            <w:r w:rsidR="00DA2A6E">
              <w:rPr>
                <w:noProof/>
                <w:webHidden/>
              </w:rPr>
              <w:fldChar w:fldCharType="begin"/>
            </w:r>
            <w:r w:rsidR="00DA2A6E">
              <w:rPr>
                <w:noProof/>
                <w:webHidden/>
              </w:rPr>
              <w:instrText xml:space="preserve"> PAGEREF _Toc385663975 \h </w:instrText>
            </w:r>
            <w:r w:rsidR="00DA2A6E">
              <w:rPr>
                <w:noProof/>
                <w:webHidden/>
              </w:rPr>
            </w:r>
            <w:r w:rsidR="00DA2A6E">
              <w:rPr>
                <w:noProof/>
                <w:webHidden/>
              </w:rPr>
              <w:fldChar w:fldCharType="separate"/>
            </w:r>
            <w:r w:rsidR="00AC3537">
              <w:rPr>
                <w:noProof/>
                <w:webHidden/>
              </w:rPr>
              <w:t>185</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76" w:history="1">
            <w:r w:rsidR="00DA2A6E" w:rsidRPr="00F5205B">
              <w:rPr>
                <w:rStyle w:val="Hyperlink"/>
                <w:b/>
                <w:noProof/>
              </w:rPr>
              <w:t>4.6.1.3</w:t>
            </w:r>
            <w:r w:rsidR="00DA2A6E">
              <w:rPr>
                <w:noProof/>
                <w:lang w:eastAsia="en-US"/>
              </w:rPr>
              <w:tab/>
            </w:r>
            <w:r w:rsidR="00DA2A6E" w:rsidRPr="00F5205B">
              <w:rPr>
                <w:rStyle w:val="Hyperlink"/>
                <w:b/>
                <w:noProof/>
              </w:rPr>
              <w:t>Candidates</w:t>
            </w:r>
            <w:r w:rsidR="00DA2A6E">
              <w:rPr>
                <w:noProof/>
                <w:webHidden/>
              </w:rPr>
              <w:tab/>
            </w:r>
            <w:r w:rsidR="00DA2A6E">
              <w:rPr>
                <w:noProof/>
                <w:webHidden/>
              </w:rPr>
              <w:fldChar w:fldCharType="begin"/>
            </w:r>
            <w:r w:rsidR="00DA2A6E">
              <w:rPr>
                <w:noProof/>
                <w:webHidden/>
              </w:rPr>
              <w:instrText xml:space="preserve"> PAGEREF _Toc385663976 \h </w:instrText>
            </w:r>
            <w:r w:rsidR="00DA2A6E">
              <w:rPr>
                <w:noProof/>
                <w:webHidden/>
              </w:rPr>
            </w:r>
            <w:r w:rsidR="00DA2A6E">
              <w:rPr>
                <w:noProof/>
                <w:webHidden/>
              </w:rPr>
              <w:fldChar w:fldCharType="separate"/>
            </w:r>
            <w:r w:rsidR="00AC3537">
              <w:rPr>
                <w:noProof/>
                <w:webHidden/>
              </w:rPr>
              <w:t>185</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77" w:history="1">
            <w:r w:rsidR="00DA2A6E" w:rsidRPr="00F5205B">
              <w:rPr>
                <w:rStyle w:val="Hyperlink"/>
                <w:b/>
                <w:noProof/>
              </w:rPr>
              <w:t>4.6.1.4</w:t>
            </w:r>
            <w:r w:rsidR="00DA2A6E">
              <w:rPr>
                <w:noProof/>
                <w:lang w:eastAsia="en-US"/>
              </w:rPr>
              <w:tab/>
            </w:r>
            <w:r w:rsidR="00DA2A6E" w:rsidRPr="00F5205B">
              <w:rPr>
                <w:rStyle w:val="Hyperlink"/>
                <w:b/>
                <w:noProof/>
              </w:rPr>
              <w:t>Cars</w:t>
            </w:r>
            <w:r w:rsidR="00DA2A6E">
              <w:rPr>
                <w:noProof/>
                <w:webHidden/>
              </w:rPr>
              <w:tab/>
            </w:r>
            <w:r w:rsidR="00DA2A6E">
              <w:rPr>
                <w:noProof/>
                <w:webHidden/>
              </w:rPr>
              <w:fldChar w:fldCharType="begin"/>
            </w:r>
            <w:r w:rsidR="00DA2A6E">
              <w:rPr>
                <w:noProof/>
                <w:webHidden/>
              </w:rPr>
              <w:instrText xml:space="preserve"> PAGEREF _Toc385663977 \h </w:instrText>
            </w:r>
            <w:r w:rsidR="00DA2A6E">
              <w:rPr>
                <w:noProof/>
                <w:webHidden/>
              </w:rPr>
            </w:r>
            <w:r w:rsidR="00DA2A6E">
              <w:rPr>
                <w:noProof/>
                <w:webHidden/>
              </w:rPr>
              <w:fldChar w:fldCharType="separate"/>
            </w:r>
            <w:r w:rsidR="00AC3537">
              <w:rPr>
                <w:noProof/>
                <w:webHidden/>
              </w:rPr>
              <w:t>186</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78" w:history="1">
            <w:r w:rsidR="00DA2A6E" w:rsidRPr="00F5205B">
              <w:rPr>
                <w:rStyle w:val="Hyperlink"/>
                <w:b/>
                <w:noProof/>
              </w:rPr>
              <w:t>4.6.1.5</w:t>
            </w:r>
            <w:r w:rsidR="00DA2A6E">
              <w:rPr>
                <w:noProof/>
                <w:lang w:eastAsia="en-US"/>
              </w:rPr>
              <w:tab/>
            </w:r>
            <w:r w:rsidR="00DA2A6E" w:rsidRPr="00F5205B">
              <w:rPr>
                <w:rStyle w:val="Hyperlink"/>
                <w:b/>
                <w:noProof/>
              </w:rPr>
              <w:t>Categories</w:t>
            </w:r>
            <w:r w:rsidR="00DA2A6E">
              <w:rPr>
                <w:noProof/>
                <w:webHidden/>
              </w:rPr>
              <w:tab/>
            </w:r>
            <w:r w:rsidR="00DA2A6E">
              <w:rPr>
                <w:noProof/>
                <w:webHidden/>
              </w:rPr>
              <w:fldChar w:fldCharType="begin"/>
            </w:r>
            <w:r w:rsidR="00DA2A6E">
              <w:rPr>
                <w:noProof/>
                <w:webHidden/>
              </w:rPr>
              <w:instrText xml:space="preserve"> PAGEREF _Toc385663978 \h </w:instrText>
            </w:r>
            <w:r w:rsidR="00DA2A6E">
              <w:rPr>
                <w:noProof/>
                <w:webHidden/>
              </w:rPr>
            </w:r>
            <w:r w:rsidR="00DA2A6E">
              <w:rPr>
                <w:noProof/>
                <w:webHidden/>
              </w:rPr>
              <w:fldChar w:fldCharType="separate"/>
            </w:r>
            <w:r w:rsidR="00AC3537">
              <w:rPr>
                <w:noProof/>
                <w:webHidden/>
              </w:rPr>
              <w:t>186</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79" w:history="1">
            <w:r w:rsidR="00DA2A6E" w:rsidRPr="00F5205B">
              <w:rPr>
                <w:rStyle w:val="Hyperlink"/>
                <w:b/>
                <w:noProof/>
              </w:rPr>
              <w:t>4.6.1.6</w:t>
            </w:r>
            <w:r w:rsidR="00DA2A6E">
              <w:rPr>
                <w:noProof/>
                <w:lang w:eastAsia="en-US"/>
              </w:rPr>
              <w:tab/>
            </w:r>
            <w:r w:rsidR="00DA2A6E" w:rsidRPr="00F5205B">
              <w:rPr>
                <w:rStyle w:val="Hyperlink"/>
                <w:b/>
                <w:noProof/>
              </w:rPr>
              <w:t>CharitiesExams</w:t>
            </w:r>
            <w:r w:rsidR="00DA2A6E">
              <w:rPr>
                <w:noProof/>
                <w:webHidden/>
              </w:rPr>
              <w:tab/>
            </w:r>
            <w:r w:rsidR="00DA2A6E">
              <w:rPr>
                <w:noProof/>
                <w:webHidden/>
              </w:rPr>
              <w:fldChar w:fldCharType="begin"/>
            </w:r>
            <w:r w:rsidR="00DA2A6E">
              <w:rPr>
                <w:noProof/>
                <w:webHidden/>
              </w:rPr>
              <w:instrText xml:space="preserve"> PAGEREF _Toc385663979 \h </w:instrText>
            </w:r>
            <w:r w:rsidR="00DA2A6E">
              <w:rPr>
                <w:noProof/>
                <w:webHidden/>
              </w:rPr>
            </w:r>
            <w:r w:rsidR="00DA2A6E">
              <w:rPr>
                <w:noProof/>
                <w:webHidden/>
              </w:rPr>
              <w:fldChar w:fldCharType="separate"/>
            </w:r>
            <w:r w:rsidR="00AC3537">
              <w:rPr>
                <w:noProof/>
                <w:webHidden/>
              </w:rPr>
              <w:t>186</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80" w:history="1">
            <w:r w:rsidR="00DA2A6E" w:rsidRPr="00F5205B">
              <w:rPr>
                <w:rStyle w:val="Hyperlink"/>
                <w:b/>
                <w:noProof/>
              </w:rPr>
              <w:t>4.6.1.7</w:t>
            </w:r>
            <w:r w:rsidR="00DA2A6E">
              <w:rPr>
                <w:noProof/>
                <w:lang w:eastAsia="en-US"/>
              </w:rPr>
              <w:tab/>
            </w:r>
            <w:r w:rsidR="00DA2A6E" w:rsidRPr="00F5205B">
              <w:rPr>
                <w:rStyle w:val="Hyperlink"/>
                <w:b/>
                <w:noProof/>
              </w:rPr>
              <w:t>Charities</w:t>
            </w:r>
            <w:r w:rsidR="00DA2A6E">
              <w:rPr>
                <w:noProof/>
                <w:webHidden/>
              </w:rPr>
              <w:tab/>
            </w:r>
            <w:r w:rsidR="00DA2A6E">
              <w:rPr>
                <w:noProof/>
                <w:webHidden/>
              </w:rPr>
              <w:fldChar w:fldCharType="begin"/>
            </w:r>
            <w:r w:rsidR="00DA2A6E">
              <w:rPr>
                <w:noProof/>
                <w:webHidden/>
              </w:rPr>
              <w:instrText xml:space="preserve"> PAGEREF _Toc385663980 \h </w:instrText>
            </w:r>
            <w:r w:rsidR="00DA2A6E">
              <w:rPr>
                <w:noProof/>
                <w:webHidden/>
              </w:rPr>
            </w:r>
            <w:r w:rsidR="00DA2A6E">
              <w:rPr>
                <w:noProof/>
                <w:webHidden/>
              </w:rPr>
              <w:fldChar w:fldCharType="separate"/>
            </w:r>
            <w:r w:rsidR="00AC3537">
              <w:rPr>
                <w:noProof/>
                <w:webHidden/>
              </w:rPr>
              <w:t>187</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81" w:history="1">
            <w:r w:rsidR="00DA2A6E" w:rsidRPr="00F5205B">
              <w:rPr>
                <w:rStyle w:val="Hyperlink"/>
                <w:b/>
                <w:noProof/>
              </w:rPr>
              <w:t>4.6.1.8</w:t>
            </w:r>
            <w:r w:rsidR="00DA2A6E">
              <w:rPr>
                <w:noProof/>
                <w:lang w:eastAsia="en-US"/>
              </w:rPr>
              <w:tab/>
            </w:r>
            <w:r w:rsidR="00DA2A6E" w:rsidRPr="00F5205B">
              <w:rPr>
                <w:rStyle w:val="Hyperlink"/>
                <w:b/>
                <w:noProof/>
              </w:rPr>
              <w:t>Comments</w:t>
            </w:r>
            <w:r w:rsidR="00DA2A6E">
              <w:rPr>
                <w:noProof/>
                <w:webHidden/>
              </w:rPr>
              <w:tab/>
            </w:r>
            <w:r w:rsidR="00DA2A6E">
              <w:rPr>
                <w:noProof/>
                <w:webHidden/>
              </w:rPr>
              <w:fldChar w:fldCharType="begin"/>
            </w:r>
            <w:r w:rsidR="00DA2A6E">
              <w:rPr>
                <w:noProof/>
                <w:webHidden/>
              </w:rPr>
              <w:instrText xml:space="preserve"> PAGEREF _Toc385663981 \h </w:instrText>
            </w:r>
            <w:r w:rsidR="00DA2A6E">
              <w:rPr>
                <w:noProof/>
                <w:webHidden/>
              </w:rPr>
            </w:r>
            <w:r w:rsidR="00DA2A6E">
              <w:rPr>
                <w:noProof/>
                <w:webHidden/>
              </w:rPr>
              <w:fldChar w:fldCharType="separate"/>
            </w:r>
            <w:r w:rsidR="00AC3537">
              <w:rPr>
                <w:noProof/>
                <w:webHidden/>
              </w:rPr>
              <w:t>187</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82" w:history="1">
            <w:r w:rsidR="00DA2A6E" w:rsidRPr="00F5205B">
              <w:rPr>
                <w:rStyle w:val="Hyperlink"/>
                <w:b/>
                <w:noProof/>
              </w:rPr>
              <w:t>4.6.1.9</w:t>
            </w:r>
            <w:r w:rsidR="00DA2A6E">
              <w:rPr>
                <w:noProof/>
                <w:lang w:eastAsia="en-US"/>
              </w:rPr>
              <w:tab/>
            </w:r>
            <w:r w:rsidR="00DA2A6E" w:rsidRPr="00F5205B">
              <w:rPr>
                <w:rStyle w:val="Hyperlink"/>
                <w:b/>
                <w:noProof/>
              </w:rPr>
              <w:t>Districts</w:t>
            </w:r>
            <w:r w:rsidR="00DA2A6E">
              <w:rPr>
                <w:noProof/>
                <w:webHidden/>
              </w:rPr>
              <w:tab/>
            </w:r>
            <w:r w:rsidR="00DA2A6E">
              <w:rPr>
                <w:noProof/>
                <w:webHidden/>
              </w:rPr>
              <w:fldChar w:fldCharType="begin"/>
            </w:r>
            <w:r w:rsidR="00DA2A6E">
              <w:rPr>
                <w:noProof/>
                <w:webHidden/>
              </w:rPr>
              <w:instrText xml:space="preserve"> PAGEREF _Toc385663982 \h </w:instrText>
            </w:r>
            <w:r w:rsidR="00DA2A6E">
              <w:rPr>
                <w:noProof/>
                <w:webHidden/>
              </w:rPr>
            </w:r>
            <w:r w:rsidR="00DA2A6E">
              <w:rPr>
                <w:noProof/>
                <w:webHidden/>
              </w:rPr>
              <w:fldChar w:fldCharType="separate"/>
            </w:r>
            <w:r w:rsidR="00AC3537">
              <w:rPr>
                <w:noProof/>
                <w:webHidden/>
              </w:rPr>
              <w:t>188</w:t>
            </w:r>
            <w:r w:rsidR="00DA2A6E">
              <w:rPr>
                <w:noProof/>
                <w:webHidden/>
              </w:rPr>
              <w:fldChar w:fldCharType="end"/>
            </w:r>
          </w:hyperlink>
        </w:p>
        <w:p w:rsidR="00DA2A6E" w:rsidRDefault="007E77CE">
          <w:pPr>
            <w:pStyle w:val="TOC3"/>
            <w:tabs>
              <w:tab w:val="left" w:pos="1540"/>
              <w:tab w:val="right" w:leader="hyphen" w:pos="9809"/>
            </w:tabs>
            <w:rPr>
              <w:noProof/>
              <w:lang w:eastAsia="en-US"/>
            </w:rPr>
          </w:pPr>
          <w:hyperlink w:anchor="_Toc385663983" w:history="1">
            <w:r w:rsidR="00DA2A6E" w:rsidRPr="00F5205B">
              <w:rPr>
                <w:rStyle w:val="Hyperlink"/>
                <w:b/>
                <w:noProof/>
              </w:rPr>
              <w:t>4.6.1.10</w:t>
            </w:r>
            <w:r w:rsidR="00DA2A6E">
              <w:rPr>
                <w:noProof/>
                <w:lang w:eastAsia="en-US"/>
              </w:rPr>
              <w:tab/>
            </w:r>
            <w:r w:rsidR="00DA2A6E" w:rsidRPr="00F5205B">
              <w:rPr>
                <w:rStyle w:val="Hyperlink"/>
                <w:b/>
                <w:noProof/>
              </w:rPr>
              <w:t>Examinations</w:t>
            </w:r>
            <w:r w:rsidR="00DA2A6E">
              <w:rPr>
                <w:noProof/>
                <w:webHidden/>
              </w:rPr>
              <w:tab/>
            </w:r>
            <w:r w:rsidR="00DA2A6E">
              <w:rPr>
                <w:noProof/>
                <w:webHidden/>
              </w:rPr>
              <w:fldChar w:fldCharType="begin"/>
            </w:r>
            <w:r w:rsidR="00DA2A6E">
              <w:rPr>
                <w:noProof/>
                <w:webHidden/>
              </w:rPr>
              <w:instrText xml:space="preserve"> PAGEREF _Toc385663983 \h </w:instrText>
            </w:r>
            <w:r w:rsidR="00DA2A6E">
              <w:rPr>
                <w:noProof/>
                <w:webHidden/>
              </w:rPr>
            </w:r>
            <w:r w:rsidR="00DA2A6E">
              <w:rPr>
                <w:noProof/>
                <w:webHidden/>
              </w:rPr>
              <w:fldChar w:fldCharType="separate"/>
            </w:r>
            <w:r w:rsidR="00AC3537">
              <w:rPr>
                <w:noProof/>
                <w:webHidden/>
              </w:rPr>
              <w:t>188</w:t>
            </w:r>
            <w:r w:rsidR="00DA2A6E">
              <w:rPr>
                <w:noProof/>
                <w:webHidden/>
              </w:rPr>
              <w:fldChar w:fldCharType="end"/>
            </w:r>
          </w:hyperlink>
        </w:p>
        <w:p w:rsidR="00DA2A6E" w:rsidRDefault="007E77CE">
          <w:pPr>
            <w:pStyle w:val="TOC3"/>
            <w:tabs>
              <w:tab w:val="left" w:pos="1540"/>
              <w:tab w:val="right" w:leader="hyphen" w:pos="9809"/>
            </w:tabs>
            <w:rPr>
              <w:noProof/>
              <w:lang w:eastAsia="en-US"/>
            </w:rPr>
          </w:pPr>
          <w:hyperlink w:anchor="_Toc385663984" w:history="1">
            <w:r w:rsidR="00DA2A6E" w:rsidRPr="00F5205B">
              <w:rPr>
                <w:rStyle w:val="Hyperlink"/>
                <w:b/>
                <w:noProof/>
              </w:rPr>
              <w:t>4.6.1.11</w:t>
            </w:r>
            <w:r w:rsidR="00DA2A6E">
              <w:rPr>
                <w:noProof/>
                <w:lang w:eastAsia="en-US"/>
              </w:rPr>
              <w:tab/>
            </w:r>
            <w:r w:rsidR="00DA2A6E" w:rsidRPr="00F5205B">
              <w:rPr>
                <w:rStyle w:val="Hyperlink"/>
                <w:b/>
                <w:noProof/>
              </w:rPr>
              <w:t>ExaminationPapers</w:t>
            </w:r>
            <w:r w:rsidR="00DA2A6E">
              <w:rPr>
                <w:noProof/>
                <w:webHidden/>
              </w:rPr>
              <w:tab/>
            </w:r>
            <w:r w:rsidR="00DA2A6E">
              <w:rPr>
                <w:noProof/>
                <w:webHidden/>
              </w:rPr>
              <w:fldChar w:fldCharType="begin"/>
            </w:r>
            <w:r w:rsidR="00DA2A6E">
              <w:rPr>
                <w:noProof/>
                <w:webHidden/>
              </w:rPr>
              <w:instrText xml:space="preserve"> PAGEREF _Toc385663984 \h </w:instrText>
            </w:r>
            <w:r w:rsidR="00DA2A6E">
              <w:rPr>
                <w:noProof/>
                <w:webHidden/>
              </w:rPr>
            </w:r>
            <w:r w:rsidR="00DA2A6E">
              <w:rPr>
                <w:noProof/>
                <w:webHidden/>
              </w:rPr>
              <w:fldChar w:fldCharType="separate"/>
            </w:r>
            <w:r w:rsidR="00AC3537">
              <w:rPr>
                <w:noProof/>
                <w:webHidden/>
              </w:rPr>
              <w:t>188</w:t>
            </w:r>
            <w:r w:rsidR="00DA2A6E">
              <w:rPr>
                <w:noProof/>
                <w:webHidden/>
              </w:rPr>
              <w:fldChar w:fldCharType="end"/>
            </w:r>
          </w:hyperlink>
        </w:p>
        <w:p w:rsidR="00DA2A6E" w:rsidRDefault="007E77CE">
          <w:pPr>
            <w:pStyle w:val="TOC3"/>
            <w:tabs>
              <w:tab w:val="left" w:pos="1540"/>
              <w:tab w:val="right" w:leader="hyphen" w:pos="9809"/>
            </w:tabs>
            <w:rPr>
              <w:noProof/>
              <w:lang w:eastAsia="en-US"/>
            </w:rPr>
          </w:pPr>
          <w:hyperlink w:anchor="_Toc385663985" w:history="1">
            <w:r w:rsidR="00DA2A6E" w:rsidRPr="00F5205B">
              <w:rPr>
                <w:rStyle w:val="Hyperlink"/>
                <w:b/>
                <w:noProof/>
              </w:rPr>
              <w:t>4.6.1.12</w:t>
            </w:r>
            <w:r w:rsidR="00DA2A6E">
              <w:rPr>
                <w:noProof/>
                <w:lang w:eastAsia="en-US"/>
              </w:rPr>
              <w:tab/>
            </w:r>
            <w:r w:rsidR="00DA2A6E" w:rsidRPr="00F5205B">
              <w:rPr>
                <w:rStyle w:val="Hyperlink"/>
                <w:b/>
                <w:noProof/>
              </w:rPr>
              <w:t>Funds</w:t>
            </w:r>
            <w:r w:rsidR="00DA2A6E">
              <w:rPr>
                <w:noProof/>
                <w:webHidden/>
              </w:rPr>
              <w:tab/>
            </w:r>
            <w:r w:rsidR="00DA2A6E">
              <w:rPr>
                <w:noProof/>
                <w:webHidden/>
              </w:rPr>
              <w:fldChar w:fldCharType="begin"/>
            </w:r>
            <w:r w:rsidR="00DA2A6E">
              <w:rPr>
                <w:noProof/>
                <w:webHidden/>
              </w:rPr>
              <w:instrText xml:space="preserve"> PAGEREF _Toc385663985 \h </w:instrText>
            </w:r>
            <w:r w:rsidR="00DA2A6E">
              <w:rPr>
                <w:noProof/>
                <w:webHidden/>
              </w:rPr>
            </w:r>
            <w:r w:rsidR="00DA2A6E">
              <w:rPr>
                <w:noProof/>
                <w:webHidden/>
              </w:rPr>
              <w:fldChar w:fldCharType="separate"/>
            </w:r>
            <w:r w:rsidR="00AC3537">
              <w:rPr>
                <w:noProof/>
                <w:webHidden/>
              </w:rPr>
              <w:t>189</w:t>
            </w:r>
            <w:r w:rsidR="00DA2A6E">
              <w:rPr>
                <w:noProof/>
                <w:webHidden/>
              </w:rPr>
              <w:fldChar w:fldCharType="end"/>
            </w:r>
          </w:hyperlink>
        </w:p>
        <w:p w:rsidR="00DA2A6E" w:rsidRDefault="007E77CE">
          <w:pPr>
            <w:pStyle w:val="TOC3"/>
            <w:tabs>
              <w:tab w:val="left" w:pos="1540"/>
              <w:tab w:val="right" w:leader="hyphen" w:pos="9809"/>
            </w:tabs>
            <w:rPr>
              <w:noProof/>
              <w:lang w:eastAsia="en-US"/>
            </w:rPr>
          </w:pPr>
          <w:hyperlink w:anchor="_Toc385663986" w:history="1">
            <w:r w:rsidR="00DA2A6E" w:rsidRPr="00F5205B">
              <w:rPr>
                <w:rStyle w:val="Hyperlink"/>
                <w:b/>
                <w:noProof/>
              </w:rPr>
              <w:t>4.6.1.13</w:t>
            </w:r>
            <w:r w:rsidR="00DA2A6E">
              <w:rPr>
                <w:noProof/>
                <w:lang w:eastAsia="en-US"/>
              </w:rPr>
              <w:tab/>
            </w:r>
            <w:r w:rsidR="00DA2A6E" w:rsidRPr="00F5205B">
              <w:rPr>
                <w:rStyle w:val="Hyperlink"/>
                <w:b/>
                <w:noProof/>
              </w:rPr>
              <w:t>GroupRequest</w:t>
            </w:r>
            <w:r w:rsidR="00DA2A6E">
              <w:rPr>
                <w:noProof/>
                <w:webHidden/>
              </w:rPr>
              <w:tab/>
            </w:r>
            <w:r w:rsidR="00DA2A6E">
              <w:rPr>
                <w:noProof/>
                <w:webHidden/>
              </w:rPr>
              <w:fldChar w:fldCharType="begin"/>
            </w:r>
            <w:r w:rsidR="00DA2A6E">
              <w:rPr>
                <w:noProof/>
                <w:webHidden/>
              </w:rPr>
              <w:instrText xml:space="preserve"> PAGEREF _Toc385663986 \h </w:instrText>
            </w:r>
            <w:r w:rsidR="00DA2A6E">
              <w:rPr>
                <w:noProof/>
                <w:webHidden/>
              </w:rPr>
            </w:r>
            <w:r w:rsidR="00DA2A6E">
              <w:rPr>
                <w:noProof/>
                <w:webHidden/>
              </w:rPr>
              <w:fldChar w:fldCharType="separate"/>
            </w:r>
            <w:r w:rsidR="00AC3537">
              <w:rPr>
                <w:noProof/>
                <w:webHidden/>
              </w:rPr>
              <w:t>190</w:t>
            </w:r>
            <w:r w:rsidR="00DA2A6E">
              <w:rPr>
                <w:noProof/>
                <w:webHidden/>
              </w:rPr>
              <w:fldChar w:fldCharType="end"/>
            </w:r>
          </w:hyperlink>
        </w:p>
        <w:p w:rsidR="00DA2A6E" w:rsidRDefault="007E77CE">
          <w:pPr>
            <w:pStyle w:val="TOC3"/>
            <w:tabs>
              <w:tab w:val="left" w:pos="1540"/>
              <w:tab w:val="right" w:leader="hyphen" w:pos="9809"/>
            </w:tabs>
            <w:rPr>
              <w:noProof/>
              <w:lang w:eastAsia="en-US"/>
            </w:rPr>
          </w:pPr>
          <w:hyperlink w:anchor="_Toc385663987" w:history="1">
            <w:r w:rsidR="00DA2A6E" w:rsidRPr="00F5205B">
              <w:rPr>
                <w:rStyle w:val="Hyperlink"/>
                <w:b/>
                <w:noProof/>
              </w:rPr>
              <w:t>4.6.1.14</w:t>
            </w:r>
            <w:r w:rsidR="00DA2A6E">
              <w:rPr>
                <w:noProof/>
                <w:lang w:eastAsia="en-US"/>
              </w:rPr>
              <w:tab/>
            </w:r>
            <w:r w:rsidR="00DA2A6E" w:rsidRPr="00F5205B">
              <w:rPr>
                <w:rStyle w:val="Hyperlink"/>
                <w:b/>
                <w:noProof/>
              </w:rPr>
              <w:t>Groups</w:t>
            </w:r>
            <w:r w:rsidR="00DA2A6E">
              <w:rPr>
                <w:noProof/>
                <w:webHidden/>
              </w:rPr>
              <w:tab/>
            </w:r>
            <w:r w:rsidR="00DA2A6E">
              <w:rPr>
                <w:noProof/>
                <w:webHidden/>
              </w:rPr>
              <w:fldChar w:fldCharType="begin"/>
            </w:r>
            <w:r w:rsidR="00DA2A6E">
              <w:rPr>
                <w:noProof/>
                <w:webHidden/>
              </w:rPr>
              <w:instrText xml:space="preserve"> PAGEREF _Toc385663987 \h </w:instrText>
            </w:r>
            <w:r w:rsidR="00DA2A6E">
              <w:rPr>
                <w:noProof/>
                <w:webHidden/>
              </w:rPr>
            </w:r>
            <w:r w:rsidR="00DA2A6E">
              <w:rPr>
                <w:noProof/>
                <w:webHidden/>
              </w:rPr>
              <w:fldChar w:fldCharType="separate"/>
            </w:r>
            <w:r w:rsidR="00AC3537">
              <w:rPr>
                <w:noProof/>
                <w:webHidden/>
              </w:rPr>
              <w:t>190</w:t>
            </w:r>
            <w:r w:rsidR="00DA2A6E">
              <w:rPr>
                <w:noProof/>
                <w:webHidden/>
              </w:rPr>
              <w:fldChar w:fldCharType="end"/>
            </w:r>
          </w:hyperlink>
        </w:p>
        <w:p w:rsidR="00DA2A6E" w:rsidRDefault="007E77CE">
          <w:pPr>
            <w:pStyle w:val="TOC3"/>
            <w:tabs>
              <w:tab w:val="left" w:pos="1540"/>
              <w:tab w:val="right" w:leader="hyphen" w:pos="9809"/>
            </w:tabs>
            <w:rPr>
              <w:noProof/>
              <w:lang w:eastAsia="en-US"/>
            </w:rPr>
          </w:pPr>
          <w:hyperlink w:anchor="_Toc385663988" w:history="1">
            <w:r w:rsidR="00DA2A6E" w:rsidRPr="00F5205B">
              <w:rPr>
                <w:rStyle w:val="Hyperlink"/>
                <w:b/>
                <w:noProof/>
              </w:rPr>
              <w:t>4.6.1.15</w:t>
            </w:r>
            <w:r w:rsidR="00DA2A6E">
              <w:rPr>
                <w:noProof/>
                <w:lang w:eastAsia="en-US"/>
              </w:rPr>
              <w:tab/>
            </w:r>
            <w:r w:rsidR="00DA2A6E" w:rsidRPr="00F5205B">
              <w:rPr>
                <w:rStyle w:val="Hyperlink"/>
                <w:b/>
                <w:noProof/>
              </w:rPr>
              <w:t>Lodges</w:t>
            </w:r>
            <w:r w:rsidR="00DA2A6E">
              <w:rPr>
                <w:noProof/>
                <w:webHidden/>
              </w:rPr>
              <w:tab/>
            </w:r>
            <w:r w:rsidR="00DA2A6E">
              <w:rPr>
                <w:noProof/>
                <w:webHidden/>
              </w:rPr>
              <w:fldChar w:fldCharType="begin"/>
            </w:r>
            <w:r w:rsidR="00DA2A6E">
              <w:rPr>
                <w:noProof/>
                <w:webHidden/>
              </w:rPr>
              <w:instrText xml:space="preserve"> PAGEREF _Toc385663988 \h </w:instrText>
            </w:r>
            <w:r w:rsidR="00DA2A6E">
              <w:rPr>
                <w:noProof/>
                <w:webHidden/>
              </w:rPr>
            </w:r>
            <w:r w:rsidR="00DA2A6E">
              <w:rPr>
                <w:noProof/>
                <w:webHidden/>
              </w:rPr>
              <w:fldChar w:fldCharType="separate"/>
            </w:r>
            <w:r w:rsidR="00AC3537">
              <w:rPr>
                <w:noProof/>
                <w:webHidden/>
              </w:rPr>
              <w:t>190</w:t>
            </w:r>
            <w:r w:rsidR="00DA2A6E">
              <w:rPr>
                <w:noProof/>
                <w:webHidden/>
              </w:rPr>
              <w:fldChar w:fldCharType="end"/>
            </w:r>
          </w:hyperlink>
        </w:p>
        <w:p w:rsidR="00DA2A6E" w:rsidRDefault="007E77CE">
          <w:pPr>
            <w:pStyle w:val="TOC3"/>
            <w:tabs>
              <w:tab w:val="left" w:pos="1540"/>
              <w:tab w:val="right" w:leader="hyphen" w:pos="9809"/>
            </w:tabs>
            <w:rPr>
              <w:noProof/>
              <w:lang w:eastAsia="en-US"/>
            </w:rPr>
          </w:pPr>
          <w:hyperlink w:anchor="_Toc385663989" w:history="1">
            <w:r w:rsidR="00DA2A6E" w:rsidRPr="00F5205B">
              <w:rPr>
                <w:rStyle w:val="Hyperlink"/>
                <w:b/>
                <w:noProof/>
              </w:rPr>
              <w:t>4.6.1.16</w:t>
            </w:r>
            <w:r w:rsidR="00DA2A6E">
              <w:rPr>
                <w:noProof/>
                <w:lang w:eastAsia="en-US"/>
              </w:rPr>
              <w:tab/>
            </w:r>
            <w:r w:rsidR="00DA2A6E" w:rsidRPr="00F5205B">
              <w:rPr>
                <w:rStyle w:val="Hyperlink"/>
                <w:b/>
                <w:noProof/>
              </w:rPr>
              <w:t>ParticipantVolunteer</w:t>
            </w:r>
            <w:r w:rsidR="00DA2A6E">
              <w:rPr>
                <w:noProof/>
                <w:webHidden/>
              </w:rPr>
              <w:tab/>
            </w:r>
            <w:r w:rsidR="00DA2A6E">
              <w:rPr>
                <w:noProof/>
                <w:webHidden/>
              </w:rPr>
              <w:fldChar w:fldCharType="begin"/>
            </w:r>
            <w:r w:rsidR="00DA2A6E">
              <w:rPr>
                <w:noProof/>
                <w:webHidden/>
              </w:rPr>
              <w:instrText xml:space="preserve"> PAGEREF _Toc385663989 \h </w:instrText>
            </w:r>
            <w:r w:rsidR="00DA2A6E">
              <w:rPr>
                <w:noProof/>
                <w:webHidden/>
              </w:rPr>
            </w:r>
            <w:r w:rsidR="00DA2A6E">
              <w:rPr>
                <w:noProof/>
                <w:webHidden/>
              </w:rPr>
              <w:fldChar w:fldCharType="separate"/>
            </w:r>
            <w:r w:rsidR="00AC3537">
              <w:rPr>
                <w:noProof/>
                <w:webHidden/>
              </w:rPr>
              <w:t>191</w:t>
            </w:r>
            <w:r w:rsidR="00DA2A6E">
              <w:rPr>
                <w:noProof/>
                <w:webHidden/>
              </w:rPr>
              <w:fldChar w:fldCharType="end"/>
            </w:r>
          </w:hyperlink>
        </w:p>
        <w:p w:rsidR="00DA2A6E" w:rsidRDefault="007E77CE">
          <w:pPr>
            <w:pStyle w:val="TOC3"/>
            <w:tabs>
              <w:tab w:val="left" w:pos="1540"/>
              <w:tab w:val="right" w:leader="hyphen" w:pos="9809"/>
            </w:tabs>
            <w:rPr>
              <w:noProof/>
              <w:lang w:eastAsia="en-US"/>
            </w:rPr>
          </w:pPr>
          <w:hyperlink w:anchor="_Toc385663990" w:history="1">
            <w:r w:rsidR="00DA2A6E" w:rsidRPr="00F5205B">
              <w:rPr>
                <w:rStyle w:val="Hyperlink"/>
                <w:b/>
                <w:noProof/>
              </w:rPr>
              <w:t>4.6.1.17</w:t>
            </w:r>
            <w:r w:rsidR="00DA2A6E">
              <w:rPr>
                <w:noProof/>
                <w:lang w:eastAsia="en-US"/>
              </w:rPr>
              <w:tab/>
            </w:r>
            <w:r w:rsidR="00DA2A6E" w:rsidRPr="00F5205B">
              <w:rPr>
                <w:rStyle w:val="Hyperlink"/>
                <w:b/>
                <w:noProof/>
              </w:rPr>
              <w:t>Profiles</w:t>
            </w:r>
            <w:r w:rsidR="00DA2A6E">
              <w:rPr>
                <w:noProof/>
                <w:webHidden/>
              </w:rPr>
              <w:tab/>
            </w:r>
            <w:r w:rsidR="00DA2A6E">
              <w:rPr>
                <w:noProof/>
                <w:webHidden/>
              </w:rPr>
              <w:fldChar w:fldCharType="begin"/>
            </w:r>
            <w:r w:rsidR="00DA2A6E">
              <w:rPr>
                <w:noProof/>
                <w:webHidden/>
              </w:rPr>
              <w:instrText xml:space="preserve"> PAGEREF _Toc385663990 \h </w:instrText>
            </w:r>
            <w:r w:rsidR="00DA2A6E">
              <w:rPr>
                <w:noProof/>
                <w:webHidden/>
              </w:rPr>
            </w:r>
            <w:r w:rsidR="00DA2A6E">
              <w:rPr>
                <w:noProof/>
                <w:webHidden/>
              </w:rPr>
              <w:fldChar w:fldCharType="separate"/>
            </w:r>
            <w:r w:rsidR="00AC3537">
              <w:rPr>
                <w:noProof/>
                <w:webHidden/>
              </w:rPr>
              <w:t>192</w:t>
            </w:r>
            <w:r w:rsidR="00DA2A6E">
              <w:rPr>
                <w:noProof/>
                <w:webHidden/>
              </w:rPr>
              <w:fldChar w:fldCharType="end"/>
            </w:r>
          </w:hyperlink>
        </w:p>
        <w:p w:rsidR="00DA2A6E" w:rsidRDefault="007E77CE">
          <w:pPr>
            <w:pStyle w:val="TOC3"/>
            <w:tabs>
              <w:tab w:val="left" w:pos="1540"/>
              <w:tab w:val="right" w:leader="hyphen" w:pos="9809"/>
            </w:tabs>
            <w:rPr>
              <w:noProof/>
              <w:lang w:eastAsia="en-US"/>
            </w:rPr>
          </w:pPr>
          <w:hyperlink w:anchor="_Toc385663991" w:history="1">
            <w:r w:rsidR="00DA2A6E" w:rsidRPr="00F5205B">
              <w:rPr>
                <w:rStyle w:val="Hyperlink"/>
                <w:b/>
                <w:noProof/>
              </w:rPr>
              <w:t>4.6.1.18</w:t>
            </w:r>
            <w:r w:rsidR="00DA2A6E">
              <w:rPr>
                <w:noProof/>
                <w:lang w:eastAsia="en-US"/>
              </w:rPr>
              <w:tab/>
            </w:r>
            <w:r w:rsidR="00DA2A6E" w:rsidRPr="00F5205B">
              <w:rPr>
                <w:rStyle w:val="Hyperlink"/>
                <w:b/>
                <w:noProof/>
              </w:rPr>
              <w:t>Provinces</w:t>
            </w:r>
            <w:r w:rsidR="00DA2A6E">
              <w:rPr>
                <w:noProof/>
                <w:webHidden/>
              </w:rPr>
              <w:tab/>
            </w:r>
            <w:r w:rsidR="00DA2A6E">
              <w:rPr>
                <w:noProof/>
                <w:webHidden/>
              </w:rPr>
              <w:fldChar w:fldCharType="begin"/>
            </w:r>
            <w:r w:rsidR="00DA2A6E">
              <w:rPr>
                <w:noProof/>
                <w:webHidden/>
              </w:rPr>
              <w:instrText xml:space="preserve"> PAGEREF _Toc385663991 \h </w:instrText>
            </w:r>
            <w:r w:rsidR="00DA2A6E">
              <w:rPr>
                <w:noProof/>
                <w:webHidden/>
              </w:rPr>
            </w:r>
            <w:r w:rsidR="00DA2A6E">
              <w:rPr>
                <w:noProof/>
                <w:webHidden/>
              </w:rPr>
              <w:fldChar w:fldCharType="separate"/>
            </w:r>
            <w:r w:rsidR="00AC3537">
              <w:rPr>
                <w:noProof/>
                <w:webHidden/>
              </w:rPr>
              <w:t>192</w:t>
            </w:r>
            <w:r w:rsidR="00DA2A6E">
              <w:rPr>
                <w:noProof/>
                <w:webHidden/>
              </w:rPr>
              <w:fldChar w:fldCharType="end"/>
            </w:r>
          </w:hyperlink>
        </w:p>
        <w:p w:rsidR="00DA2A6E" w:rsidRDefault="007E77CE">
          <w:pPr>
            <w:pStyle w:val="TOC3"/>
            <w:tabs>
              <w:tab w:val="left" w:pos="1540"/>
              <w:tab w:val="right" w:leader="hyphen" w:pos="9809"/>
            </w:tabs>
            <w:rPr>
              <w:noProof/>
              <w:lang w:eastAsia="en-US"/>
            </w:rPr>
          </w:pPr>
          <w:hyperlink w:anchor="_Toc385663992" w:history="1">
            <w:r w:rsidR="00DA2A6E" w:rsidRPr="00F5205B">
              <w:rPr>
                <w:rStyle w:val="Hyperlink"/>
                <w:b/>
                <w:noProof/>
              </w:rPr>
              <w:t>4.6.1.19</w:t>
            </w:r>
            <w:r w:rsidR="00DA2A6E">
              <w:rPr>
                <w:noProof/>
                <w:lang w:eastAsia="en-US"/>
              </w:rPr>
              <w:tab/>
            </w:r>
            <w:r w:rsidR="00DA2A6E" w:rsidRPr="00F5205B">
              <w:rPr>
                <w:rStyle w:val="Hyperlink"/>
                <w:b/>
                <w:noProof/>
              </w:rPr>
              <w:t>Roles</w:t>
            </w:r>
            <w:r w:rsidR="00DA2A6E">
              <w:rPr>
                <w:noProof/>
                <w:webHidden/>
              </w:rPr>
              <w:tab/>
            </w:r>
            <w:r w:rsidR="00DA2A6E">
              <w:rPr>
                <w:noProof/>
                <w:webHidden/>
              </w:rPr>
              <w:fldChar w:fldCharType="begin"/>
            </w:r>
            <w:r w:rsidR="00DA2A6E">
              <w:rPr>
                <w:noProof/>
                <w:webHidden/>
              </w:rPr>
              <w:instrText xml:space="preserve"> PAGEREF _Toc385663992 \h </w:instrText>
            </w:r>
            <w:r w:rsidR="00DA2A6E">
              <w:rPr>
                <w:noProof/>
                <w:webHidden/>
              </w:rPr>
            </w:r>
            <w:r w:rsidR="00DA2A6E">
              <w:rPr>
                <w:noProof/>
                <w:webHidden/>
              </w:rPr>
              <w:fldChar w:fldCharType="separate"/>
            </w:r>
            <w:r w:rsidR="00AC3537">
              <w:rPr>
                <w:noProof/>
                <w:webHidden/>
              </w:rPr>
              <w:t>192</w:t>
            </w:r>
            <w:r w:rsidR="00DA2A6E">
              <w:rPr>
                <w:noProof/>
                <w:webHidden/>
              </w:rPr>
              <w:fldChar w:fldCharType="end"/>
            </w:r>
          </w:hyperlink>
        </w:p>
        <w:p w:rsidR="00DA2A6E" w:rsidRDefault="007E77CE">
          <w:pPr>
            <w:pStyle w:val="TOC3"/>
            <w:tabs>
              <w:tab w:val="left" w:pos="1540"/>
              <w:tab w:val="right" w:leader="hyphen" w:pos="9809"/>
            </w:tabs>
            <w:rPr>
              <w:noProof/>
              <w:lang w:eastAsia="en-US"/>
            </w:rPr>
          </w:pPr>
          <w:hyperlink w:anchor="_Toc385663993" w:history="1">
            <w:r w:rsidR="00DA2A6E" w:rsidRPr="00F5205B">
              <w:rPr>
                <w:rStyle w:val="Hyperlink"/>
                <w:b/>
                <w:noProof/>
              </w:rPr>
              <w:t>4.6.1.20</w:t>
            </w:r>
            <w:r w:rsidR="00DA2A6E">
              <w:rPr>
                <w:noProof/>
                <w:lang w:eastAsia="en-US"/>
              </w:rPr>
              <w:tab/>
            </w:r>
            <w:r w:rsidR="00DA2A6E" w:rsidRPr="00F5205B">
              <w:rPr>
                <w:rStyle w:val="Hyperlink"/>
                <w:b/>
                <w:noProof/>
              </w:rPr>
              <w:t>Rooms</w:t>
            </w:r>
            <w:r w:rsidR="00DA2A6E">
              <w:rPr>
                <w:noProof/>
                <w:webHidden/>
              </w:rPr>
              <w:tab/>
            </w:r>
            <w:r w:rsidR="00DA2A6E">
              <w:rPr>
                <w:noProof/>
                <w:webHidden/>
              </w:rPr>
              <w:fldChar w:fldCharType="begin"/>
            </w:r>
            <w:r w:rsidR="00DA2A6E">
              <w:rPr>
                <w:noProof/>
                <w:webHidden/>
              </w:rPr>
              <w:instrText xml:space="preserve"> PAGEREF _Toc385663993 \h </w:instrText>
            </w:r>
            <w:r w:rsidR="00DA2A6E">
              <w:rPr>
                <w:noProof/>
                <w:webHidden/>
              </w:rPr>
            </w:r>
            <w:r w:rsidR="00DA2A6E">
              <w:rPr>
                <w:noProof/>
                <w:webHidden/>
              </w:rPr>
              <w:fldChar w:fldCharType="separate"/>
            </w:r>
            <w:r w:rsidR="00AC3537">
              <w:rPr>
                <w:noProof/>
                <w:webHidden/>
              </w:rPr>
              <w:t>193</w:t>
            </w:r>
            <w:r w:rsidR="00DA2A6E">
              <w:rPr>
                <w:noProof/>
                <w:webHidden/>
              </w:rPr>
              <w:fldChar w:fldCharType="end"/>
            </w:r>
          </w:hyperlink>
        </w:p>
        <w:p w:rsidR="00DA2A6E" w:rsidRDefault="007E77CE">
          <w:pPr>
            <w:pStyle w:val="TOC3"/>
            <w:tabs>
              <w:tab w:val="left" w:pos="1540"/>
              <w:tab w:val="right" w:leader="hyphen" w:pos="9809"/>
            </w:tabs>
            <w:rPr>
              <w:noProof/>
              <w:lang w:eastAsia="en-US"/>
            </w:rPr>
          </w:pPr>
          <w:hyperlink w:anchor="_Toc385663994" w:history="1">
            <w:r w:rsidR="00DA2A6E" w:rsidRPr="00F5205B">
              <w:rPr>
                <w:rStyle w:val="Hyperlink"/>
                <w:b/>
                <w:noProof/>
              </w:rPr>
              <w:t>4.6.1.21</w:t>
            </w:r>
            <w:r w:rsidR="00DA2A6E">
              <w:rPr>
                <w:noProof/>
                <w:lang w:eastAsia="en-US"/>
              </w:rPr>
              <w:tab/>
            </w:r>
            <w:r w:rsidR="00DA2A6E" w:rsidRPr="00F5205B">
              <w:rPr>
                <w:rStyle w:val="Hyperlink"/>
                <w:b/>
                <w:noProof/>
              </w:rPr>
              <w:t>ScheduleExams</w:t>
            </w:r>
            <w:r w:rsidR="00DA2A6E">
              <w:rPr>
                <w:noProof/>
                <w:webHidden/>
              </w:rPr>
              <w:tab/>
            </w:r>
            <w:r w:rsidR="00DA2A6E">
              <w:rPr>
                <w:noProof/>
                <w:webHidden/>
              </w:rPr>
              <w:fldChar w:fldCharType="begin"/>
            </w:r>
            <w:r w:rsidR="00DA2A6E">
              <w:rPr>
                <w:noProof/>
                <w:webHidden/>
              </w:rPr>
              <w:instrText xml:space="preserve"> PAGEREF _Toc385663994 \h </w:instrText>
            </w:r>
            <w:r w:rsidR="00DA2A6E">
              <w:rPr>
                <w:noProof/>
                <w:webHidden/>
              </w:rPr>
            </w:r>
            <w:r w:rsidR="00DA2A6E">
              <w:rPr>
                <w:noProof/>
                <w:webHidden/>
              </w:rPr>
              <w:fldChar w:fldCharType="separate"/>
            </w:r>
            <w:r w:rsidR="00AC3537">
              <w:rPr>
                <w:noProof/>
                <w:webHidden/>
              </w:rPr>
              <w:t>193</w:t>
            </w:r>
            <w:r w:rsidR="00DA2A6E">
              <w:rPr>
                <w:noProof/>
                <w:webHidden/>
              </w:rPr>
              <w:fldChar w:fldCharType="end"/>
            </w:r>
          </w:hyperlink>
        </w:p>
        <w:p w:rsidR="00DA2A6E" w:rsidRDefault="007E77CE">
          <w:pPr>
            <w:pStyle w:val="TOC3"/>
            <w:tabs>
              <w:tab w:val="left" w:pos="1540"/>
              <w:tab w:val="right" w:leader="hyphen" w:pos="9809"/>
            </w:tabs>
            <w:rPr>
              <w:noProof/>
              <w:lang w:eastAsia="en-US"/>
            </w:rPr>
          </w:pPr>
          <w:hyperlink w:anchor="_Toc385663995" w:history="1">
            <w:r w:rsidR="00DA2A6E" w:rsidRPr="00F5205B">
              <w:rPr>
                <w:rStyle w:val="Hyperlink"/>
                <w:b/>
                <w:noProof/>
              </w:rPr>
              <w:t>4.6.1.22</w:t>
            </w:r>
            <w:r w:rsidR="00DA2A6E">
              <w:rPr>
                <w:noProof/>
                <w:lang w:eastAsia="en-US"/>
              </w:rPr>
              <w:tab/>
            </w:r>
            <w:r w:rsidR="00DA2A6E" w:rsidRPr="00F5205B">
              <w:rPr>
                <w:rStyle w:val="Hyperlink"/>
                <w:b/>
                <w:noProof/>
              </w:rPr>
              <w:t>Sponsors</w:t>
            </w:r>
            <w:r w:rsidR="00DA2A6E">
              <w:rPr>
                <w:noProof/>
                <w:webHidden/>
              </w:rPr>
              <w:tab/>
            </w:r>
            <w:r w:rsidR="00DA2A6E">
              <w:rPr>
                <w:noProof/>
                <w:webHidden/>
              </w:rPr>
              <w:fldChar w:fldCharType="begin"/>
            </w:r>
            <w:r w:rsidR="00DA2A6E">
              <w:rPr>
                <w:noProof/>
                <w:webHidden/>
              </w:rPr>
              <w:instrText xml:space="preserve"> PAGEREF _Toc385663995 \h </w:instrText>
            </w:r>
            <w:r w:rsidR="00DA2A6E">
              <w:rPr>
                <w:noProof/>
                <w:webHidden/>
              </w:rPr>
            </w:r>
            <w:r w:rsidR="00DA2A6E">
              <w:rPr>
                <w:noProof/>
                <w:webHidden/>
              </w:rPr>
              <w:fldChar w:fldCharType="separate"/>
            </w:r>
            <w:r w:rsidR="00AC3537">
              <w:rPr>
                <w:noProof/>
                <w:webHidden/>
              </w:rPr>
              <w:t>193</w:t>
            </w:r>
            <w:r w:rsidR="00DA2A6E">
              <w:rPr>
                <w:noProof/>
                <w:webHidden/>
              </w:rPr>
              <w:fldChar w:fldCharType="end"/>
            </w:r>
          </w:hyperlink>
        </w:p>
        <w:p w:rsidR="00DA2A6E" w:rsidRDefault="007E77CE">
          <w:pPr>
            <w:pStyle w:val="TOC3"/>
            <w:tabs>
              <w:tab w:val="left" w:pos="1540"/>
              <w:tab w:val="right" w:leader="hyphen" w:pos="9809"/>
            </w:tabs>
            <w:rPr>
              <w:noProof/>
              <w:lang w:eastAsia="en-US"/>
            </w:rPr>
          </w:pPr>
          <w:hyperlink w:anchor="_Toc385663996" w:history="1">
            <w:r w:rsidR="00DA2A6E" w:rsidRPr="00F5205B">
              <w:rPr>
                <w:rStyle w:val="Hyperlink"/>
                <w:b/>
                <w:noProof/>
              </w:rPr>
              <w:t>4.6.1.23</w:t>
            </w:r>
            <w:r w:rsidR="00DA2A6E">
              <w:rPr>
                <w:noProof/>
                <w:lang w:eastAsia="en-US"/>
              </w:rPr>
              <w:tab/>
            </w:r>
            <w:r w:rsidR="00DA2A6E" w:rsidRPr="00F5205B">
              <w:rPr>
                <w:rStyle w:val="Hyperlink"/>
                <w:b/>
                <w:noProof/>
              </w:rPr>
              <w:t>Universities</w:t>
            </w:r>
            <w:r w:rsidR="00DA2A6E">
              <w:rPr>
                <w:noProof/>
                <w:webHidden/>
              </w:rPr>
              <w:tab/>
            </w:r>
            <w:r w:rsidR="00DA2A6E">
              <w:rPr>
                <w:noProof/>
                <w:webHidden/>
              </w:rPr>
              <w:fldChar w:fldCharType="begin"/>
            </w:r>
            <w:r w:rsidR="00DA2A6E">
              <w:rPr>
                <w:noProof/>
                <w:webHidden/>
              </w:rPr>
              <w:instrText xml:space="preserve"> PAGEREF _Toc385663996 \h </w:instrText>
            </w:r>
            <w:r w:rsidR="00DA2A6E">
              <w:rPr>
                <w:noProof/>
                <w:webHidden/>
              </w:rPr>
            </w:r>
            <w:r w:rsidR="00DA2A6E">
              <w:rPr>
                <w:noProof/>
                <w:webHidden/>
              </w:rPr>
              <w:fldChar w:fldCharType="separate"/>
            </w:r>
            <w:r w:rsidR="00AC3537">
              <w:rPr>
                <w:noProof/>
                <w:webHidden/>
              </w:rPr>
              <w:t>194</w:t>
            </w:r>
            <w:r w:rsidR="00DA2A6E">
              <w:rPr>
                <w:noProof/>
                <w:webHidden/>
              </w:rPr>
              <w:fldChar w:fldCharType="end"/>
            </w:r>
          </w:hyperlink>
        </w:p>
        <w:p w:rsidR="00DA2A6E" w:rsidRDefault="007E77CE">
          <w:pPr>
            <w:pStyle w:val="TOC3"/>
            <w:tabs>
              <w:tab w:val="left" w:pos="1540"/>
              <w:tab w:val="right" w:leader="hyphen" w:pos="9809"/>
            </w:tabs>
            <w:rPr>
              <w:noProof/>
              <w:lang w:eastAsia="en-US"/>
            </w:rPr>
          </w:pPr>
          <w:hyperlink w:anchor="_Toc385663997" w:history="1">
            <w:r w:rsidR="00DA2A6E" w:rsidRPr="00F5205B">
              <w:rPr>
                <w:rStyle w:val="Hyperlink"/>
                <w:b/>
                <w:noProof/>
              </w:rPr>
              <w:t>4.6.1.24</w:t>
            </w:r>
            <w:r w:rsidR="00DA2A6E">
              <w:rPr>
                <w:noProof/>
                <w:lang w:eastAsia="en-US"/>
              </w:rPr>
              <w:tab/>
            </w:r>
            <w:r w:rsidR="00DA2A6E" w:rsidRPr="00F5205B">
              <w:rPr>
                <w:rStyle w:val="Hyperlink"/>
                <w:b/>
                <w:noProof/>
              </w:rPr>
              <w:t>UniversitiesExaminations</w:t>
            </w:r>
            <w:r w:rsidR="00DA2A6E">
              <w:rPr>
                <w:noProof/>
                <w:webHidden/>
              </w:rPr>
              <w:tab/>
            </w:r>
            <w:r w:rsidR="00DA2A6E">
              <w:rPr>
                <w:noProof/>
                <w:webHidden/>
              </w:rPr>
              <w:fldChar w:fldCharType="begin"/>
            </w:r>
            <w:r w:rsidR="00DA2A6E">
              <w:rPr>
                <w:noProof/>
                <w:webHidden/>
              </w:rPr>
              <w:instrText xml:space="preserve"> PAGEREF _Toc385663997 \h </w:instrText>
            </w:r>
            <w:r w:rsidR="00DA2A6E">
              <w:rPr>
                <w:noProof/>
                <w:webHidden/>
              </w:rPr>
            </w:r>
            <w:r w:rsidR="00DA2A6E">
              <w:rPr>
                <w:noProof/>
                <w:webHidden/>
              </w:rPr>
              <w:fldChar w:fldCharType="separate"/>
            </w:r>
            <w:r w:rsidR="00AC3537">
              <w:rPr>
                <w:noProof/>
                <w:webHidden/>
              </w:rPr>
              <w:t>194</w:t>
            </w:r>
            <w:r w:rsidR="00DA2A6E">
              <w:rPr>
                <w:noProof/>
                <w:webHidden/>
              </w:rPr>
              <w:fldChar w:fldCharType="end"/>
            </w:r>
          </w:hyperlink>
        </w:p>
        <w:p w:rsidR="00DA2A6E" w:rsidRDefault="007E77CE">
          <w:pPr>
            <w:pStyle w:val="TOC3"/>
            <w:tabs>
              <w:tab w:val="left" w:pos="1540"/>
              <w:tab w:val="right" w:leader="hyphen" w:pos="9809"/>
            </w:tabs>
            <w:rPr>
              <w:noProof/>
              <w:lang w:eastAsia="en-US"/>
            </w:rPr>
          </w:pPr>
          <w:hyperlink w:anchor="_Toc385663998" w:history="1">
            <w:r w:rsidR="00DA2A6E" w:rsidRPr="00F5205B">
              <w:rPr>
                <w:rStyle w:val="Hyperlink"/>
                <w:b/>
                <w:noProof/>
              </w:rPr>
              <w:t>4.6.1.25</w:t>
            </w:r>
            <w:r w:rsidR="00DA2A6E">
              <w:rPr>
                <w:noProof/>
                <w:lang w:eastAsia="en-US"/>
              </w:rPr>
              <w:tab/>
            </w:r>
            <w:r w:rsidR="00DA2A6E" w:rsidRPr="00F5205B">
              <w:rPr>
                <w:rStyle w:val="Hyperlink"/>
                <w:b/>
                <w:noProof/>
              </w:rPr>
              <w:t>Venues</w:t>
            </w:r>
            <w:r w:rsidR="00DA2A6E">
              <w:rPr>
                <w:noProof/>
                <w:webHidden/>
              </w:rPr>
              <w:tab/>
            </w:r>
            <w:r w:rsidR="00DA2A6E">
              <w:rPr>
                <w:noProof/>
                <w:webHidden/>
              </w:rPr>
              <w:fldChar w:fldCharType="begin"/>
            </w:r>
            <w:r w:rsidR="00DA2A6E">
              <w:rPr>
                <w:noProof/>
                <w:webHidden/>
              </w:rPr>
              <w:instrText xml:space="preserve"> PAGEREF _Toc385663998 \h </w:instrText>
            </w:r>
            <w:r w:rsidR="00DA2A6E">
              <w:rPr>
                <w:noProof/>
                <w:webHidden/>
              </w:rPr>
            </w:r>
            <w:r w:rsidR="00DA2A6E">
              <w:rPr>
                <w:noProof/>
                <w:webHidden/>
              </w:rPr>
              <w:fldChar w:fldCharType="separate"/>
            </w:r>
            <w:r w:rsidR="00AC3537">
              <w:rPr>
                <w:noProof/>
                <w:webHidden/>
              </w:rPr>
              <w:t>194</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3999" w:history="1">
            <w:r w:rsidR="00DA2A6E" w:rsidRPr="00F5205B">
              <w:rPr>
                <w:rStyle w:val="Hyperlink"/>
                <w:b/>
                <w:noProof/>
              </w:rPr>
              <w:t>4.6.2.</w:t>
            </w:r>
            <w:r w:rsidR="00DA2A6E">
              <w:rPr>
                <w:noProof/>
                <w:lang w:eastAsia="en-US"/>
              </w:rPr>
              <w:tab/>
            </w:r>
            <w:r w:rsidR="00DA2A6E" w:rsidRPr="00F5205B">
              <w:rPr>
                <w:rStyle w:val="Hyperlink"/>
                <w:b/>
                <w:noProof/>
              </w:rPr>
              <w:t>Physical Database Design</w:t>
            </w:r>
            <w:r w:rsidR="00DA2A6E">
              <w:rPr>
                <w:noProof/>
                <w:webHidden/>
              </w:rPr>
              <w:tab/>
            </w:r>
            <w:r w:rsidR="00DA2A6E">
              <w:rPr>
                <w:noProof/>
                <w:webHidden/>
              </w:rPr>
              <w:fldChar w:fldCharType="begin"/>
            </w:r>
            <w:r w:rsidR="00DA2A6E">
              <w:rPr>
                <w:noProof/>
                <w:webHidden/>
              </w:rPr>
              <w:instrText xml:space="preserve"> PAGEREF _Toc385663999 \h </w:instrText>
            </w:r>
            <w:r w:rsidR="00DA2A6E">
              <w:rPr>
                <w:noProof/>
                <w:webHidden/>
              </w:rPr>
            </w:r>
            <w:r w:rsidR="00DA2A6E">
              <w:rPr>
                <w:noProof/>
                <w:webHidden/>
              </w:rPr>
              <w:fldChar w:fldCharType="separate"/>
            </w:r>
            <w:r w:rsidR="00AC3537">
              <w:rPr>
                <w:noProof/>
                <w:webHidden/>
              </w:rPr>
              <w:t>196</w:t>
            </w:r>
            <w:r w:rsidR="00DA2A6E">
              <w:rPr>
                <w:noProof/>
                <w:webHidden/>
              </w:rPr>
              <w:fldChar w:fldCharType="end"/>
            </w:r>
          </w:hyperlink>
        </w:p>
        <w:p w:rsidR="00DA2A6E" w:rsidRDefault="007E77CE">
          <w:pPr>
            <w:pStyle w:val="TOC2"/>
            <w:tabs>
              <w:tab w:val="left" w:pos="880"/>
              <w:tab w:val="right" w:leader="hyphen" w:pos="9809"/>
            </w:tabs>
            <w:rPr>
              <w:noProof/>
              <w:lang w:eastAsia="en-US"/>
            </w:rPr>
          </w:pPr>
          <w:hyperlink w:anchor="_Toc385664000" w:history="1">
            <w:r w:rsidR="00DA2A6E" w:rsidRPr="00F5205B">
              <w:rPr>
                <w:rStyle w:val="Hyperlink"/>
                <w:b/>
                <w:noProof/>
              </w:rPr>
              <w:t>4.7.</w:t>
            </w:r>
            <w:r w:rsidR="00DA2A6E">
              <w:rPr>
                <w:noProof/>
                <w:lang w:eastAsia="en-US"/>
              </w:rPr>
              <w:tab/>
            </w:r>
            <w:r w:rsidR="00DA2A6E" w:rsidRPr="00F5205B">
              <w:rPr>
                <w:rStyle w:val="Hyperlink"/>
                <w:b/>
                <w:noProof/>
              </w:rPr>
              <w:t>Algorithms</w:t>
            </w:r>
            <w:r w:rsidR="00DA2A6E">
              <w:rPr>
                <w:noProof/>
                <w:webHidden/>
              </w:rPr>
              <w:tab/>
            </w:r>
            <w:r w:rsidR="00DA2A6E">
              <w:rPr>
                <w:noProof/>
                <w:webHidden/>
              </w:rPr>
              <w:fldChar w:fldCharType="begin"/>
            </w:r>
            <w:r w:rsidR="00DA2A6E">
              <w:rPr>
                <w:noProof/>
                <w:webHidden/>
              </w:rPr>
              <w:instrText xml:space="preserve"> PAGEREF _Toc385664000 \h </w:instrText>
            </w:r>
            <w:r w:rsidR="00DA2A6E">
              <w:rPr>
                <w:noProof/>
                <w:webHidden/>
              </w:rPr>
            </w:r>
            <w:r w:rsidR="00DA2A6E">
              <w:rPr>
                <w:noProof/>
                <w:webHidden/>
              </w:rPr>
              <w:fldChar w:fldCharType="separate"/>
            </w:r>
            <w:r w:rsidR="00AC3537">
              <w:rPr>
                <w:noProof/>
                <w:webHidden/>
              </w:rPr>
              <w:t>197</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4001" w:history="1">
            <w:r w:rsidR="00DA2A6E" w:rsidRPr="00F5205B">
              <w:rPr>
                <w:rStyle w:val="Hyperlink"/>
                <w:b/>
                <w:noProof/>
              </w:rPr>
              <w:t>4.7.1.</w:t>
            </w:r>
            <w:r w:rsidR="00DA2A6E">
              <w:rPr>
                <w:noProof/>
                <w:lang w:eastAsia="en-US"/>
              </w:rPr>
              <w:tab/>
            </w:r>
            <w:r w:rsidR="00DA2A6E" w:rsidRPr="00F5205B">
              <w:rPr>
                <w:rStyle w:val="Hyperlink"/>
                <w:b/>
                <w:noProof/>
              </w:rPr>
              <w:t>Arrange candidates into room</w:t>
            </w:r>
            <w:r w:rsidR="00DA2A6E">
              <w:rPr>
                <w:noProof/>
                <w:webHidden/>
              </w:rPr>
              <w:tab/>
            </w:r>
            <w:r w:rsidR="00DA2A6E">
              <w:rPr>
                <w:noProof/>
                <w:webHidden/>
              </w:rPr>
              <w:fldChar w:fldCharType="begin"/>
            </w:r>
            <w:r w:rsidR="00DA2A6E">
              <w:rPr>
                <w:noProof/>
                <w:webHidden/>
              </w:rPr>
              <w:instrText xml:space="preserve"> PAGEREF _Toc385664001 \h </w:instrText>
            </w:r>
            <w:r w:rsidR="00DA2A6E">
              <w:rPr>
                <w:noProof/>
                <w:webHidden/>
              </w:rPr>
            </w:r>
            <w:r w:rsidR="00DA2A6E">
              <w:rPr>
                <w:noProof/>
                <w:webHidden/>
              </w:rPr>
              <w:fldChar w:fldCharType="separate"/>
            </w:r>
            <w:r w:rsidR="00AC3537">
              <w:rPr>
                <w:noProof/>
                <w:webHidden/>
              </w:rPr>
              <w:t>197</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4002" w:history="1">
            <w:r w:rsidR="00DA2A6E" w:rsidRPr="00F5205B">
              <w:rPr>
                <w:rStyle w:val="Hyperlink"/>
                <w:noProof/>
              </w:rPr>
              <w:t>4.7.1.1.</w:t>
            </w:r>
            <w:r w:rsidR="00DA2A6E">
              <w:rPr>
                <w:noProof/>
                <w:lang w:eastAsia="en-US"/>
              </w:rPr>
              <w:tab/>
            </w:r>
            <w:r w:rsidR="00DA2A6E" w:rsidRPr="00F5205B">
              <w:rPr>
                <w:rStyle w:val="Hyperlink"/>
                <w:noProof/>
              </w:rPr>
              <w:t>Criteria</w:t>
            </w:r>
            <w:r w:rsidR="00DA2A6E">
              <w:rPr>
                <w:noProof/>
                <w:webHidden/>
              </w:rPr>
              <w:tab/>
            </w:r>
            <w:r w:rsidR="00DA2A6E">
              <w:rPr>
                <w:noProof/>
                <w:webHidden/>
              </w:rPr>
              <w:fldChar w:fldCharType="begin"/>
            </w:r>
            <w:r w:rsidR="00DA2A6E">
              <w:rPr>
                <w:noProof/>
                <w:webHidden/>
              </w:rPr>
              <w:instrText xml:space="preserve"> PAGEREF _Toc385664002 \h </w:instrText>
            </w:r>
            <w:r w:rsidR="00DA2A6E">
              <w:rPr>
                <w:noProof/>
                <w:webHidden/>
              </w:rPr>
            </w:r>
            <w:r w:rsidR="00DA2A6E">
              <w:rPr>
                <w:noProof/>
                <w:webHidden/>
              </w:rPr>
              <w:fldChar w:fldCharType="separate"/>
            </w:r>
            <w:r w:rsidR="00AC3537">
              <w:rPr>
                <w:noProof/>
                <w:webHidden/>
              </w:rPr>
              <w:t>197</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4003" w:history="1">
            <w:r w:rsidR="00DA2A6E" w:rsidRPr="00F5205B">
              <w:rPr>
                <w:rStyle w:val="Hyperlink"/>
                <w:noProof/>
              </w:rPr>
              <w:t>4.7.1.2.</w:t>
            </w:r>
            <w:r w:rsidR="00DA2A6E">
              <w:rPr>
                <w:noProof/>
                <w:lang w:eastAsia="en-US"/>
              </w:rPr>
              <w:tab/>
            </w:r>
            <w:r w:rsidR="00DA2A6E" w:rsidRPr="00F5205B">
              <w:rPr>
                <w:rStyle w:val="Hyperlink"/>
                <w:noProof/>
              </w:rPr>
              <w:t>Description</w:t>
            </w:r>
            <w:r w:rsidR="00DA2A6E">
              <w:rPr>
                <w:noProof/>
                <w:webHidden/>
              </w:rPr>
              <w:tab/>
            </w:r>
            <w:r w:rsidR="00DA2A6E">
              <w:rPr>
                <w:noProof/>
                <w:webHidden/>
              </w:rPr>
              <w:fldChar w:fldCharType="begin"/>
            </w:r>
            <w:r w:rsidR="00DA2A6E">
              <w:rPr>
                <w:noProof/>
                <w:webHidden/>
              </w:rPr>
              <w:instrText xml:space="preserve"> PAGEREF _Toc385664003 \h </w:instrText>
            </w:r>
            <w:r w:rsidR="00DA2A6E">
              <w:rPr>
                <w:noProof/>
                <w:webHidden/>
              </w:rPr>
            </w:r>
            <w:r w:rsidR="00DA2A6E">
              <w:rPr>
                <w:noProof/>
                <w:webHidden/>
              </w:rPr>
              <w:fldChar w:fldCharType="separate"/>
            </w:r>
            <w:r w:rsidR="00AC3537">
              <w:rPr>
                <w:noProof/>
                <w:webHidden/>
              </w:rPr>
              <w:t>197</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4004" w:history="1">
            <w:r w:rsidR="00DA2A6E" w:rsidRPr="00F5205B">
              <w:rPr>
                <w:rStyle w:val="Hyperlink"/>
                <w:noProof/>
              </w:rPr>
              <w:t>4.7.1.3.</w:t>
            </w:r>
            <w:r w:rsidR="00DA2A6E">
              <w:rPr>
                <w:noProof/>
                <w:lang w:eastAsia="en-US"/>
              </w:rPr>
              <w:tab/>
            </w:r>
            <w:r w:rsidR="00DA2A6E" w:rsidRPr="00F5205B">
              <w:rPr>
                <w:rStyle w:val="Hyperlink"/>
                <w:noProof/>
              </w:rPr>
              <w:t>Workflow</w:t>
            </w:r>
            <w:r w:rsidR="00DA2A6E">
              <w:rPr>
                <w:noProof/>
                <w:webHidden/>
              </w:rPr>
              <w:tab/>
            </w:r>
            <w:r w:rsidR="00DA2A6E">
              <w:rPr>
                <w:noProof/>
                <w:webHidden/>
              </w:rPr>
              <w:fldChar w:fldCharType="begin"/>
            </w:r>
            <w:r w:rsidR="00DA2A6E">
              <w:rPr>
                <w:noProof/>
                <w:webHidden/>
              </w:rPr>
              <w:instrText xml:space="preserve"> PAGEREF _Toc385664004 \h </w:instrText>
            </w:r>
            <w:r w:rsidR="00DA2A6E">
              <w:rPr>
                <w:noProof/>
                <w:webHidden/>
              </w:rPr>
            </w:r>
            <w:r w:rsidR="00DA2A6E">
              <w:rPr>
                <w:noProof/>
                <w:webHidden/>
              </w:rPr>
              <w:fldChar w:fldCharType="separate"/>
            </w:r>
            <w:r w:rsidR="00AC3537">
              <w:rPr>
                <w:noProof/>
                <w:webHidden/>
              </w:rPr>
              <w:t>197</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4005" w:history="1">
            <w:r w:rsidR="00DA2A6E" w:rsidRPr="00F5205B">
              <w:rPr>
                <w:rStyle w:val="Hyperlink"/>
                <w:b/>
                <w:noProof/>
              </w:rPr>
              <w:t>4.7.2.</w:t>
            </w:r>
            <w:r w:rsidR="00DA2A6E">
              <w:rPr>
                <w:noProof/>
                <w:lang w:eastAsia="en-US"/>
              </w:rPr>
              <w:tab/>
            </w:r>
            <w:r w:rsidR="00DA2A6E" w:rsidRPr="00F5205B">
              <w:rPr>
                <w:rStyle w:val="Hyperlink"/>
                <w:b/>
                <w:noProof/>
              </w:rPr>
              <w:t>Arrange candidates into vehicle</w:t>
            </w:r>
            <w:r w:rsidR="00DA2A6E">
              <w:rPr>
                <w:noProof/>
                <w:webHidden/>
              </w:rPr>
              <w:tab/>
            </w:r>
            <w:r w:rsidR="00DA2A6E">
              <w:rPr>
                <w:noProof/>
                <w:webHidden/>
              </w:rPr>
              <w:fldChar w:fldCharType="begin"/>
            </w:r>
            <w:r w:rsidR="00DA2A6E">
              <w:rPr>
                <w:noProof/>
                <w:webHidden/>
              </w:rPr>
              <w:instrText xml:space="preserve"> PAGEREF _Toc385664005 \h </w:instrText>
            </w:r>
            <w:r w:rsidR="00DA2A6E">
              <w:rPr>
                <w:noProof/>
                <w:webHidden/>
              </w:rPr>
            </w:r>
            <w:r w:rsidR="00DA2A6E">
              <w:rPr>
                <w:noProof/>
                <w:webHidden/>
              </w:rPr>
              <w:fldChar w:fldCharType="separate"/>
            </w:r>
            <w:r w:rsidR="00AC3537">
              <w:rPr>
                <w:noProof/>
                <w:webHidden/>
              </w:rPr>
              <w:t>197</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4006" w:history="1">
            <w:r w:rsidR="00DA2A6E" w:rsidRPr="00F5205B">
              <w:rPr>
                <w:rStyle w:val="Hyperlink"/>
                <w:noProof/>
              </w:rPr>
              <w:t>4.7.2.1.</w:t>
            </w:r>
            <w:r w:rsidR="00DA2A6E">
              <w:rPr>
                <w:noProof/>
                <w:lang w:eastAsia="en-US"/>
              </w:rPr>
              <w:tab/>
            </w:r>
            <w:r w:rsidR="00DA2A6E" w:rsidRPr="00F5205B">
              <w:rPr>
                <w:rStyle w:val="Hyperlink"/>
                <w:noProof/>
              </w:rPr>
              <w:t>Criteria</w:t>
            </w:r>
            <w:r w:rsidR="00DA2A6E">
              <w:rPr>
                <w:noProof/>
                <w:webHidden/>
              </w:rPr>
              <w:tab/>
            </w:r>
            <w:r w:rsidR="00DA2A6E">
              <w:rPr>
                <w:noProof/>
                <w:webHidden/>
              </w:rPr>
              <w:fldChar w:fldCharType="begin"/>
            </w:r>
            <w:r w:rsidR="00DA2A6E">
              <w:rPr>
                <w:noProof/>
                <w:webHidden/>
              </w:rPr>
              <w:instrText xml:space="preserve"> PAGEREF _Toc385664006 \h </w:instrText>
            </w:r>
            <w:r w:rsidR="00DA2A6E">
              <w:rPr>
                <w:noProof/>
                <w:webHidden/>
              </w:rPr>
            </w:r>
            <w:r w:rsidR="00DA2A6E">
              <w:rPr>
                <w:noProof/>
                <w:webHidden/>
              </w:rPr>
              <w:fldChar w:fldCharType="separate"/>
            </w:r>
            <w:r w:rsidR="00AC3537">
              <w:rPr>
                <w:noProof/>
                <w:webHidden/>
              </w:rPr>
              <w:t>197</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4007" w:history="1">
            <w:r w:rsidR="00DA2A6E" w:rsidRPr="00F5205B">
              <w:rPr>
                <w:rStyle w:val="Hyperlink"/>
                <w:noProof/>
              </w:rPr>
              <w:t>4.7.2.2.</w:t>
            </w:r>
            <w:r w:rsidR="00DA2A6E">
              <w:rPr>
                <w:noProof/>
                <w:lang w:eastAsia="en-US"/>
              </w:rPr>
              <w:tab/>
            </w:r>
            <w:r w:rsidR="00DA2A6E" w:rsidRPr="00F5205B">
              <w:rPr>
                <w:rStyle w:val="Hyperlink"/>
                <w:noProof/>
              </w:rPr>
              <w:t>Description</w:t>
            </w:r>
            <w:r w:rsidR="00DA2A6E">
              <w:rPr>
                <w:noProof/>
                <w:webHidden/>
              </w:rPr>
              <w:tab/>
            </w:r>
            <w:r w:rsidR="00DA2A6E">
              <w:rPr>
                <w:noProof/>
                <w:webHidden/>
              </w:rPr>
              <w:fldChar w:fldCharType="begin"/>
            </w:r>
            <w:r w:rsidR="00DA2A6E">
              <w:rPr>
                <w:noProof/>
                <w:webHidden/>
              </w:rPr>
              <w:instrText xml:space="preserve"> PAGEREF _Toc385664007 \h </w:instrText>
            </w:r>
            <w:r w:rsidR="00DA2A6E">
              <w:rPr>
                <w:noProof/>
                <w:webHidden/>
              </w:rPr>
            </w:r>
            <w:r w:rsidR="00DA2A6E">
              <w:rPr>
                <w:noProof/>
                <w:webHidden/>
              </w:rPr>
              <w:fldChar w:fldCharType="separate"/>
            </w:r>
            <w:r w:rsidR="00AC3537">
              <w:rPr>
                <w:noProof/>
                <w:webHidden/>
              </w:rPr>
              <w:t>197</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4008" w:history="1">
            <w:r w:rsidR="00DA2A6E" w:rsidRPr="00F5205B">
              <w:rPr>
                <w:rStyle w:val="Hyperlink"/>
                <w:noProof/>
              </w:rPr>
              <w:t>4.7.2.3.</w:t>
            </w:r>
            <w:r w:rsidR="00DA2A6E">
              <w:rPr>
                <w:noProof/>
                <w:lang w:eastAsia="en-US"/>
              </w:rPr>
              <w:tab/>
            </w:r>
            <w:r w:rsidR="00DA2A6E" w:rsidRPr="00F5205B">
              <w:rPr>
                <w:rStyle w:val="Hyperlink"/>
                <w:noProof/>
              </w:rPr>
              <w:t>Workflow</w:t>
            </w:r>
            <w:r w:rsidR="00DA2A6E">
              <w:rPr>
                <w:noProof/>
                <w:webHidden/>
              </w:rPr>
              <w:tab/>
            </w:r>
            <w:r w:rsidR="00DA2A6E">
              <w:rPr>
                <w:noProof/>
                <w:webHidden/>
              </w:rPr>
              <w:fldChar w:fldCharType="begin"/>
            </w:r>
            <w:r w:rsidR="00DA2A6E">
              <w:rPr>
                <w:noProof/>
                <w:webHidden/>
              </w:rPr>
              <w:instrText xml:space="preserve"> PAGEREF _Toc385664008 \h </w:instrText>
            </w:r>
            <w:r w:rsidR="00DA2A6E">
              <w:rPr>
                <w:noProof/>
                <w:webHidden/>
              </w:rPr>
            </w:r>
            <w:r w:rsidR="00DA2A6E">
              <w:rPr>
                <w:noProof/>
                <w:webHidden/>
              </w:rPr>
              <w:fldChar w:fldCharType="separate"/>
            </w:r>
            <w:r w:rsidR="00AC3537">
              <w:rPr>
                <w:noProof/>
                <w:webHidden/>
              </w:rPr>
              <w:t>198</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4009" w:history="1">
            <w:r w:rsidR="00DA2A6E" w:rsidRPr="00F5205B">
              <w:rPr>
                <w:rStyle w:val="Hyperlink"/>
                <w:b/>
                <w:noProof/>
              </w:rPr>
              <w:t>4.7.3.</w:t>
            </w:r>
            <w:r w:rsidR="00DA2A6E">
              <w:rPr>
                <w:noProof/>
                <w:lang w:eastAsia="en-US"/>
              </w:rPr>
              <w:tab/>
            </w:r>
            <w:r w:rsidR="00DA2A6E" w:rsidRPr="00F5205B">
              <w:rPr>
                <w:rStyle w:val="Hyperlink"/>
                <w:b/>
                <w:noProof/>
              </w:rPr>
              <w:t>Routing ways for vehicle</w:t>
            </w:r>
            <w:r w:rsidR="00DA2A6E">
              <w:rPr>
                <w:noProof/>
                <w:webHidden/>
              </w:rPr>
              <w:tab/>
            </w:r>
            <w:r w:rsidR="00DA2A6E">
              <w:rPr>
                <w:noProof/>
                <w:webHidden/>
              </w:rPr>
              <w:fldChar w:fldCharType="begin"/>
            </w:r>
            <w:r w:rsidR="00DA2A6E">
              <w:rPr>
                <w:noProof/>
                <w:webHidden/>
              </w:rPr>
              <w:instrText xml:space="preserve"> PAGEREF _Toc385664009 \h </w:instrText>
            </w:r>
            <w:r w:rsidR="00DA2A6E">
              <w:rPr>
                <w:noProof/>
                <w:webHidden/>
              </w:rPr>
            </w:r>
            <w:r w:rsidR="00DA2A6E">
              <w:rPr>
                <w:noProof/>
                <w:webHidden/>
              </w:rPr>
              <w:fldChar w:fldCharType="separate"/>
            </w:r>
            <w:r w:rsidR="00AC3537">
              <w:rPr>
                <w:noProof/>
                <w:webHidden/>
              </w:rPr>
              <w:t>198</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4010" w:history="1">
            <w:r w:rsidR="00DA2A6E" w:rsidRPr="00F5205B">
              <w:rPr>
                <w:rStyle w:val="Hyperlink"/>
                <w:noProof/>
              </w:rPr>
              <w:t>4.7.3.1.</w:t>
            </w:r>
            <w:r w:rsidR="00DA2A6E">
              <w:rPr>
                <w:noProof/>
                <w:lang w:eastAsia="en-US"/>
              </w:rPr>
              <w:tab/>
            </w:r>
            <w:r w:rsidR="00DA2A6E" w:rsidRPr="00F5205B">
              <w:rPr>
                <w:rStyle w:val="Hyperlink"/>
                <w:noProof/>
              </w:rPr>
              <w:t>Criteria</w:t>
            </w:r>
            <w:r w:rsidR="00DA2A6E">
              <w:rPr>
                <w:noProof/>
                <w:webHidden/>
              </w:rPr>
              <w:tab/>
            </w:r>
            <w:r w:rsidR="00DA2A6E">
              <w:rPr>
                <w:noProof/>
                <w:webHidden/>
              </w:rPr>
              <w:fldChar w:fldCharType="begin"/>
            </w:r>
            <w:r w:rsidR="00DA2A6E">
              <w:rPr>
                <w:noProof/>
                <w:webHidden/>
              </w:rPr>
              <w:instrText xml:space="preserve"> PAGEREF _Toc385664010 \h </w:instrText>
            </w:r>
            <w:r w:rsidR="00DA2A6E">
              <w:rPr>
                <w:noProof/>
                <w:webHidden/>
              </w:rPr>
            </w:r>
            <w:r w:rsidR="00DA2A6E">
              <w:rPr>
                <w:noProof/>
                <w:webHidden/>
              </w:rPr>
              <w:fldChar w:fldCharType="separate"/>
            </w:r>
            <w:r w:rsidR="00AC3537">
              <w:rPr>
                <w:noProof/>
                <w:webHidden/>
              </w:rPr>
              <w:t>198</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4011" w:history="1">
            <w:r w:rsidR="00DA2A6E" w:rsidRPr="00F5205B">
              <w:rPr>
                <w:rStyle w:val="Hyperlink"/>
                <w:noProof/>
              </w:rPr>
              <w:t>4.7.3.2.</w:t>
            </w:r>
            <w:r w:rsidR="00DA2A6E">
              <w:rPr>
                <w:noProof/>
                <w:lang w:eastAsia="en-US"/>
              </w:rPr>
              <w:tab/>
            </w:r>
            <w:r w:rsidR="00DA2A6E" w:rsidRPr="00F5205B">
              <w:rPr>
                <w:rStyle w:val="Hyperlink"/>
                <w:noProof/>
              </w:rPr>
              <w:t>Description</w:t>
            </w:r>
            <w:r w:rsidR="00DA2A6E">
              <w:rPr>
                <w:noProof/>
                <w:webHidden/>
              </w:rPr>
              <w:tab/>
            </w:r>
            <w:r w:rsidR="00DA2A6E">
              <w:rPr>
                <w:noProof/>
                <w:webHidden/>
              </w:rPr>
              <w:fldChar w:fldCharType="begin"/>
            </w:r>
            <w:r w:rsidR="00DA2A6E">
              <w:rPr>
                <w:noProof/>
                <w:webHidden/>
              </w:rPr>
              <w:instrText xml:space="preserve"> PAGEREF _Toc385664011 \h </w:instrText>
            </w:r>
            <w:r w:rsidR="00DA2A6E">
              <w:rPr>
                <w:noProof/>
                <w:webHidden/>
              </w:rPr>
            </w:r>
            <w:r w:rsidR="00DA2A6E">
              <w:rPr>
                <w:noProof/>
                <w:webHidden/>
              </w:rPr>
              <w:fldChar w:fldCharType="separate"/>
            </w:r>
            <w:r w:rsidR="00AC3537">
              <w:rPr>
                <w:noProof/>
                <w:webHidden/>
              </w:rPr>
              <w:t>199</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4012" w:history="1">
            <w:r w:rsidR="00DA2A6E" w:rsidRPr="00F5205B">
              <w:rPr>
                <w:rStyle w:val="Hyperlink"/>
                <w:noProof/>
              </w:rPr>
              <w:t>4.7.3.3.</w:t>
            </w:r>
            <w:r w:rsidR="00DA2A6E">
              <w:rPr>
                <w:noProof/>
                <w:lang w:eastAsia="en-US"/>
              </w:rPr>
              <w:tab/>
            </w:r>
            <w:r w:rsidR="00DA2A6E" w:rsidRPr="00F5205B">
              <w:rPr>
                <w:rStyle w:val="Hyperlink"/>
                <w:noProof/>
              </w:rPr>
              <w:t>Workflow</w:t>
            </w:r>
            <w:r w:rsidR="00DA2A6E">
              <w:rPr>
                <w:noProof/>
                <w:webHidden/>
              </w:rPr>
              <w:tab/>
            </w:r>
            <w:r w:rsidR="00DA2A6E">
              <w:rPr>
                <w:noProof/>
                <w:webHidden/>
              </w:rPr>
              <w:fldChar w:fldCharType="begin"/>
            </w:r>
            <w:r w:rsidR="00DA2A6E">
              <w:rPr>
                <w:noProof/>
                <w:webHidden/>
              </w:rPr>
              <w:instrText xml:space="preserve"> PAGEREF _Toc385664012 \h </w:instrText>
            </w:r>
            <w:r w:rsidR="00DA2A6E">
              <w:rPr>
                <w:noProof/>
                <w:webHidden/>
              </w:rPr>
            </w:r>
            <w:r w:rsidR="00DA2A6E">
              <w:rPr>
                <w:noProof/>
                <w:webHidden/>
              </w:rPr>
              <w:fldChar w:fldCharType="separate"/>
            </w:r>
            <w:r w:rsidR="00AC3537">
              <w:rPr>
                <w:noProof/>
                <w:webHidden/>
              </w:rPr>
              <w:t>199</w:t>
            </w:r>
            <w:r w:rsidR="00DA2A6E">
              <w:rPr>
                <w:noProof/>
                <w:webHidden/>
              </w:rPr>
              <w:fldChar w:fldCharType="end"/>
            </w:r>
          </w:hyperlink>
        </w:p>
        <w:p w:rsidR="00DA2A6E" w:rsidRDefault="007E77CE">
          <w:pPr>
            <w:pStyle w:val="TOC1"/>
            <w:tabs>
              <w:tab w:val="left" w:pos="440"/>
              <w:tab w:val="right" w:leader="hyphen" w:pos="9809"/>
            </w:tabs>
            <w:rPr>
              <w:noProof/>
              <w:lang w:eastAsia="en-US"/>
            </w:rPr>
          </w:pPr>
          <w:hyperlink w:anchor="_Toc385664013" w:history="1">
            <w:r w:rsidR="00DA2A6E" w:rsidRPr="00F5205B">
              <w:rPr>
                <w:rStyle w:val="Hyperlink"/>
                <w:rFonts w:ascii="Times New Roman" w:hAnsi="Times New Roman" w:cs="Times New Roman"/>
                <w:b/>
                <w:noProof/>
              </w:rPr>
              <w:t>5.</w:t>
            </w:r>
            <w:r w:rsidR="00DA2A6E">
              <w:rPr>
                <w:noProof/>
                <w:lang w:eastAsia="en-US"/>
              </w:rPr>
              <w:tab/>
            </w:r>
            <w:r w:rsidR="00DA2A6E" w:rsidRPr="00F5205B">
              <w:rPr>
                <w:rStyle w:val="Hyperlink"/>
                <w:rFonts w:ascii="Times New Roman" w:hAnsi="Times New Roman" w:cs="Times New Roman"/>
                <w:b/>
                <w:noProof/>
              </w:rPr>
              <w:t>REPORT NO.5: SYSTEM IMPLEMENTATION &amp; TEST (SIT)</w:t>
            </w:r>
            <w:r w:rsidR="00DA2A6E">
              <w:rPr>
                <w:noProof/>
                <w:webHidden/>
              </w:rPr>
              <w:tab/>
            </w:r>
            <w:r w:rsidR="00DA2A6E">
              <w:rPr>
                <w:noProof/>
                <w:webHidden/>
              </w:rPr>
              <w:fldChar w:fldCharType="begin"/>
            </w:r>
            <w:r w:rsidR="00DA2A6E">
              <w:rPr>
                <w:noProof/>
                <w:webHidden/>
              </w:rPr>
              <w:instrText xml:space="preserve"> PAGEREF _Toc385664013 \h </w:instrText>
            </w:r>
            <w:r w:rsidR="00DA2A6E">
              <w:rPr>
                <w:noProof/>
                <w:webHidden/>
              </w:rPr>
            </w:r>
            <w:r w:rsidR="00DA2A6E">
              <w:rPr>
                <w:noProof/>
                <w:webHidden/>
              </w:rPr>
              <w:fldChar w:fldCharType="separate"/>
            </w:r>
            <w:r w:rsidR="00AC3537">
              <w:rPr>
                <w:noProof/>
                <w:webHidden/>
              </w:rPr>
              <w:t>199</w:t>
            </w:r>
            <w:r w:rsidR="00DA2A6E">
              <w:rPr>
                <w:noProof/>
                <w:webHidden/>
              </w:rPr>
              <w:fldChar w:fldCharType="end"/>
            </w:r>
          </w:hyperlink>
        </w:p>
        <w:p w:rsidR="00DA2A6E" w:rsidRDefault="007E77CE">
          <w:pPr>
            <w:pStyle w:val="TOC2"/>
            <w:tabs>
              <w:tab w:val="left" w:pos="880"/>
              <w:tab w:val="right" w:leader="hyphen" w:pos="9809"/>
            </w:tabs>
            <w:rPr>
              <w:noProof/>
              <w:lang w:eastAsia="en-US"/>
            </w:rPr>
          </w:pPr>
          <w:hyperlink w:anchor="_Toc385664014" w:history="1">
            <w:r w:rsidR="00DA2A6E" w:rsidRPr="00F5205B">
              <w:rPr>
                <w:rStyle w:val="Hyperlink"/>
                <w:b/>
                <w:noProof/>
              </w:rPr>
              <w:t>5.1.</w:t>
            </w:r>
            <w:r w:rsidR="00DA2A6E">
              <w:rPr>
                <w:noProof/>
                <w:lang w:eastAsia="en-US"/>
              </w:rPr>
              <w:tab/>
            </w:r>
            <w:r w:rsidR="00DA2A6E" w:rsidRPr="00F5205B">
              <w:rPr>
                <w:rStyle w:val="Hyperlink"/>
                <w:b/>
                <w:noProof/>
              </w:rPr>
              <w:t>Introduction</w:t>
            </w:r>
            <w:r w:rsidR="00DA2A6E">
              <w:rPr>
                <w:noProof/>
                <w:webHidden/>
              </w:rPr>
              <w:tab/>
            </w:r>
            <w:r w:rsidR="00DA2A6E">
              <w:rPr>
                <w:noProof/>
                <w:webHidden/>
              </w:rPr>
              <w:fldChar w:fldCharType="begin"/>
            </w:r>
            <w:r w:rsidR="00DA2A6E">
              <w:rPr>
                <w:noProof/>
                <w:webHidden/>
              </w:rPr>
              <w:instrText xml:space="preserve"> PAGEREF _Toc385664014 \h </w:instrText>
            </w:r>
            <w:r w:rsidR="00DA2A6E">
              <w:rPr>
                <w:noProof/>
                <w:webHidden/>
              </w:rPr>
            </w:r>
            <w:r w:rsidR="00DA2A6E">
              <w:rPr>
                <w:noProof/>
                <w:webHidden/>
              </w:rPr>
              <w:fldChar w:fldCharType="separate"/>
            </w:r>
            <w:r w:rsidR="00AC3537">
              <w:rPr>
                <w:noProof/>
                <w:webHidden/>
              </w:rPr>
              <w:t>199</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4015" w:history="1">
            <w:r w:rsidR="00DA2A6E" w:rsidRPr="00F5205B">
              <w:rPr>
                <w:rStyle w:val="Hyperlink"/>
                <w:b/>
                <w:noProof/>
              </w:rPr>
              <w:t>5.1.1.</w:t>
            </w:r>
            <w:r w:rsidR="00DA2A6E">
              <w:rPr>
                <w:noProof/>
                <w:lang w:eastAsia="en-US"/>
              </w:rPr>
              <w:tab/>
            </w:r>
            <w:r w:rsidR="00DA2A6E" w:rsidRPr="00F5205B">
              <w:rPr>
                <w:rStyle w:val="Hyperlink"/>
                <w:b/>
                <w:noProof/>
              </w:rPr>
              <w:t>System Overview</w:t>
            </w:r>
            <w:r w:rsidR="00DA2A6E">
              <w:rPr>
                <w:noProof/>
                <w:webHidden/>
              </w:rPr>
              <w:tab/>
            </w:r>
            <w:r w:rsidR="00DA2A6E">
              <w:rPr>
                <w:noProof/>
                <w:webHidden/>
              </w:rPr>
              <w:fldChar w:fldCharType="begin"/>
            </w:r>
            <w:r w:rsidR="00DA2A6E">
              <w:rPr>
                <w:noProof/>
                <w:webHidden/>
              </w:rPr>
              <w:instrText xml:space="preserve"> PAGEREF _Toc385664015 \h </w:instrText>
            </w:r>
            <w:r w:rsidR="00DA2A6E">
              <w:rPr>
                <w:noProof/>
                <w:webHidden/>
              </w:rPr>
            </w:r>
            <w:r w:rsidR="00DA2A6E">
              <w:rPr>
                <w:noProof/>
                <w:webHidden/>
              </w:rPr>
              <w:fldChar w:fldCharType="separate"/>
            </w:r>
            <w:r w:rsidR="00AC3537">
              <w:rPr>
                <w:noProof/>
                <w:webHidden/>
              </w:rPr>
              <w:t>199</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4016" w:history="1">
            <w:r w:rsidR="00DA2A6E" w:rsidRPr="00F5205B">
              <w:rPr>
                <w:rStyle w:val="Hyperlink"/>
                <w:b/>
                <w:noProof/>
              </w:rPr>
              <w:t>5.1.2.</w:t>
            </w:r>
            <w:r w:rsidR="00DA2A6E">
              <w:rPr>
                <w:noProof/>
                <w:lang w:eastAsia="en-US"/>
              </w:rPr>
              <w:tab/>
            </w:r>
            <w:r w:rsidR="00DA2A6E" w:rsidRPr="00F5205B">
              <w:rPr>
                <w:rStyle w:val="Hyperlink"/>
                <w:b/>
                <w:noProof/>
              </w:rPr>
              <w:t>Test Approach</w:t>
            </w:r>
            <w:r w:rsidR="00DA2A6E">
              <w:rPr>
                <w:noProof/>
                <w:webHidden/>
              </w:rPr>
              <w:tab/>
            </w:r>
            <w:r w:rsidR="00DA2A6E">
              <w:rPr>
                <w:noProof/>
                <w:webHidden/>
              </w:rPr>
              <w:fldChar w:fldCharType="begin"/>
            </w:r>
            <w:r w:rsidR="00DA2A6E">
              <w:rPr>
                <w:noProof/>
                <w:webHidden/>
              </w:rPr>
              <w:instrText xml:space="preserve"> PAGEREF _Toc385664016 \h </w:instrText>
            </w:r>
            <w:r w:rsidR="00DA2A6E">
              <w:rPr>
                <w:noProof/>
                <w:webHidden/>
              </w:rPr>
            </w:r>
            <w:r w:rsidR="00DA2A6E">
              <w:rPr>
                <w:noProof/>
                <w:webHidden/>
              </w:rPr>
              <w:fldChar w:fldCharType="separate"/>
            </w:r>
            <w:r w:rsidR="00AC3537">
              <w:rPr>
                <w:noProof/>
                <w:webHidden/>
              </w:rPr>
              <w:t>199</w:t>
            </w:r>
            <w:r w:rsidR="00DA2A6E">
              <w:rPr>
                <w:noProof/>
                <w:webHidden/>
              </w:rPr>
              <w:fldChar w:fldCharType="end"/>
            </w:r>
          </w:hyperlink>
        </w:p>
        <w:p w:rsidR="00DA2A6E" w:rsidRDefault="007E77CE">
          <w:pPr>
            <w:pStyle w:val="TOC2"/>
            <w:tabs>
              <w:tab w:val="left" w:pos="880"/>
              <w:tab w:val="right" w:leader="hyphen" w:pos="9809"/>
            </w:tabs>
            <w:rPr>
              <w:noProof/>
              <w:lang w:eastAsia="en-US"/>
            </w:rPr>
          </w:pPr>
          <w:hyperlink w:anchor="_Toc385664017" w:history="1">
            <w:r w:rsidR="00DA2A6E" w:rsidRPr="00F5205B">
              <w:rPr>
                <w:rStyle w:val="Hyperlink"/>
                <w:b/>
                <w:noProof/>
              </w:rPr>
              <w:t>5.2.</w:t>
            </w:r>
            <w:r w:rsidR="00DA2A6E">
              <w:rPr>
                <w:noProof/>
                <w:lang w:eastAsia="en-US"/>
              </w:rPr>
              <w:tab/>
            </w:r>
            <w:r w:rsidR="00DA2A6E" w:rsidRPr="00F5205B">
              <w:rPr>
                <w:rStyle w:val="Hyperlink"/>
                <w:b/>
                <w:noProof/>
              </w:rPr>
              <w:t>Test Plan</w:t>
            </w:r>
            <w:r w:rsidR="00DA2A6E">
              <w:rPr>
                <w:noProof/>
                <w:webHidden/>
              </w:rPr>
              <w:tab/>
            </w:r>
            <w:r w:rsidR="00DA2A6E">
              <w:rPr>
                <w:noProof/>
                <w:webHidden/>
              </w:rPr>
              <w:fldChar w:fldCharType="begin"/>
            </w:r>
            <w:r w:rsidR="00DA2A6E">
              <w:rPr>
                <w:noProof/>
                <w:webHidden/>
              </w:rPr>
              <w:instrText xml:space="preserve"> PAGEREF _Toc385664017 \h </w:instrText>
            </w:r>
            <w:r w:rsidR="00DA2A6E">
              <w:rPr>
                <w:noProof/>
                <w:webHidden/>
              </w:rPr>
            </w:r>
            <w:r w:rsidR="00DA2A6E">
              <w:rPr>
                <w:noProof/>
                <w:webHidden/>
              </w:rPr>
              <w:fldChar w:fldCharType="separate"/>
            </w:r>
            <w:r w:rsidR="00AC3537">
              <w:rPr>
                <w:noProof/>
                <w:webHidden/>
              </w:rPr>
              <w:t>199</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4018" w:history="1">
            <w:r w:rsidR="00DA2A6E" w:rsidRPr="00F5205B">
              <w:rPr>
                <w:rStyle w:val="Hyperlink"/>
                <w:b/>
                <w:noProof/>
              </w:rPr>
              <w:t>5.2.1.</w:t>
            </w:r>
            <w:r w:rsidR="00DA2A6E">
              <w:rPr>
                <w:noProof/>
                <w:lang w:eastAsia="en-US"/>
              </w:rPr>
              <w:tab/>
            </w:r>
            <w:r w:rsidR="00DA2A6E" w:rsidRPr="00F5205B">
              <w:rPr>
                <w:rStyle w:val="Hyperlink"/>
                <w:b/>
                <w:noProof/>
              </w:rPr>
              <w:t>Feature to be tested</w:t>
            </w:r>
            <w:r w:rsidR="00DA2A6E">
              <w:rPr>
                <w:noProof/>
                <w:webHidden/>
              </w:rPr>
              <w:tab/>
            </w:r>
            <w:r w:rsidR="00DA2A6E">
              <w:rPr>
                <w:noProof/>
                <w:webHidden/>
              </w:rPr>
              <w:fldChar w:fldCharType="begin"/>
            </w:r>
            <w:r w:rsidR="00DA2A6E">
              <w:rPr>
                <w:noProof/>
                <w:webHidden/>
              </w:rPr>
              <w:instrText xml:space="preserve"> PAGEREF _Toc385664018 \h </w:instrText>
            </w:r>
            <w:r w:rsidR="00DA2A6E">
              <w:rPr>
                <w:noProof/>
                <w:webHidden/>
              </w:rPr>
            </w:r>
            <w:r w:rsidR="00DA2A6E">
              <w:rPr>
                <w:noProof/>
                <w:webHidden/>
              </w:rPr>
              <w:fldChar w:fldCharType="separate"/>
            </w:r>
            <w:r w:rsidR="00AC3537">
              <w:rPr>
                <w:noProof/>
                <w:webHidden/>
              </w:rPr>
              <w:t>199</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4019" w:history="1">
            <w:r w:rsidR="00DA2A6E" w:rsidRPr="00F5205B">
              <w:rPr>
                <w:rStyle w:val="Hyperlink"/>
                <w:b/>
                <w:noProof/>
              </w:rPr>
              <w:t>5.2.2.</w:t>
            </w:r>
            <w:r w:rsidR="00DA2A6E">
              <w:rPr>
                <w:noProof/>
                <w:lang w:eastAsia="en-US"/>
              </w:rPr>
              <w:tab/>
            </w:r>
            <w:r w:rsidR="00DA2A6E" w:rsidRPr="00F5205B">
              <w:rPr>
                <w:rStyle w:val="Hyperlink"/>
                <w:b/>
                <w:noProof/>
              </w:rPr>
              <w:t>Feature not to be tested</w:t>
            </w:r>
            <w:r w:rsidR="00DA2A6E">
              <w:rPr>
                <w:noProof/>
                <w:webHidden/>
              </w:rPr>
              <w:tab/>
            </w:r>
            <w:r w:rsidR="00DA2A6E">
              <w:rPr>
                <w:noProof/>
                <w:webHidden/>
              </w:rPr>
              <w:fldChar w:fldCharType="begin"/>
            </w:r>
            <w:r w:rsidR="00DA2A6E">
              <w:rPr>
                <w:noProof/>
                <w:webHidden/>
              </w:rPr>
              <w:instrText xml:space="preserve"> PAGEREF _Toc385664019 \h </w:instrText>
            </w:r>
            <w:r w:rsidR="00DA2A6E">
              <w:rPr>
                <w:noProof/>
                <w:webHidden/>
              </w:rPr>
            </w:r>
            <w:r w:rsidR="00DA2A6E">
              <w:rPr>
                <w:noProof/>
                <w:webHidden/>
              </w:rPr>
              <w:fldChar w:fldCharType="separate"/>
            </w:r>
            <w:r w:rsidR="00AC3537">
              <w:rPr>
                <w:noProof/>
                <w:webHidden/>
              </w:rPr>
              <w:t>200</w:t>
            </w:r>
            <w:r w:rsidR="00DA2A6E">
              <w:rPr>
                <w:noProof/>
                <w:webHidden/>
              </w:rPr>
              <w:fldChar w:fldCharType="end"/>
            </w:r>
          </w:hyperlink>
        </w:p>
        <w:p w:rsidR="00DA2A6E" w:rsidRDefault="007E77CE">
          <w:pPr>
            <w:pStyle w:val="TOC2"/>
            <w:tabs>
              <w:tab w:val="left" w:pos="880"/>
              <w:tab w:val="right" w:leader="hyphen" w:pos="9809"/>
            </w:tabs>
            <w:rPr>
              <w:noProof/>
              <w:lang w:eastAsia="en-US"/>
            </w:rPr>
          </w:pPr>
          <w:hyperlink w:anchor="_Toc385664020" w:history="1">
            <w:r w:rsidR="00DA2A6E" w:rsidRPr="00F5205B">
              <w:rPr>
                <w:rStyle w:val="Hyperlink"/>
                <w:b/>
                <w:noProof/>
              </w:rPr>
              <w:t>5.3.</w:t>
            </w:r>
            <w:r w:rsidR="00DA2A6E">
              <w:rPr>
                <w:noProof/>
                <w:lang w:eastAsia="en-US"/>
              </w:rPr>
              <w:tab/>
            </w:r>
            <w:r w:rsidR="00DA2A6E" w:rsidRPr="00F5205B">
              <w:rPr>
                <w:rStyle w:val="Hyperlink"/>
                <w:b/>
                <w:noProof/>
              </w:rPr>
              <w:t>Test Cases</w:t>
            </w:r>
            <w:r w:rsidR="00DA2A6E">
              <w:rPr>
                <w:noProof/>
                <w:webHidden/>
              </w:rPr>
              <w:tab/>
            </w:r>
            <w:r w:rsidR="00DA2A6E">
              <w:rPr>
                <w:noProof/>
                <w:webHidden/>
              </w:rPr>
              <w:fldChar w:fldCharType="begin"/>
            </w:r>
            <w:r w:rsidR="00DA2A6E">
              <w:rPr>
                <w:noProof/>
                <w:webHidden/>
              </w:rPr>
              <w:instrText xml:space="preserve"> PAGEREF _Toc385664020 \h </w:instrText>
            </w:r>
            <w:r w:rsidR="00DA2A6E">
              <w:rPr>
                <w:noProof/>
                <w:webHidden/>
              </w:rPr>
            </w:r>
            <w:r w:rsidR="00DA2A6E">
              <w:rPr>
                <w:noProof/>
                <w:webHidden/>
              </w:rPr>
              <w:fldChar w:fldCharType="separate"/>
            </w:r>
            <w:r w:rsidR="00AC3537">
              <w:rPr>
                <w:noProof/>
                <w:webHidden/>
              </w:rPr>
              <w:t>201</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4021" w:history="1">
            <w:r w:rsidR="00DA2A6E" w:rsidRPr="00F5205B">
              <w:rPr>
                <w:rStyle w:val="Hyperlink"/>
                <w:b/>
                <w:noProof/>
              </w:rPr>
              <w:t>5.3.1.</w:t>
            </w:r>
            <w:r w:rsidR="00DA2A6E">
              <w:rPr>
                <w:noProof/>
                <w:lang w:eastAsia="en-US"/>
              </w:rPr>
              <w:tab/>
            </w:r>
            <w:r w:rsidR="00DA2A6E" w:rsidRPr="00F5205B">
              <w:rPr>
                <w:rStyle w:val="Hyperlink"/>
                <w:b/>
                <w:noProof/>
              </w:rPr>
              <w:t>Admin Test Case</w:t>
            </w:r>
            <w:r w:rsidR="00DA2A6E">
              <w:rPr>
                <w:noProof/>
                <w:webHidden/>
              </w:rPr>
              <w:tab/>
            </w:r>
            <w:r w:rsidR="00DA2A6E">
              <w:rPr>
                <w:noProof/>
                <w:webHidden/>
              </w:rPr>
              <w:fldChar w:fldCharType="begin"/>
            </w:r>
            <w:r w:rsidR="00DA2A6E">
              <w:rPr>
                <w:noProof/>
                <w:webHidden/>
              </w:rPr>
              <w:instrText xml:space="preserve"> PAGEREF _Toc385664021 \h </w:instrText>
            </w:r>
            <w:r w:rsidR="00DA2A6E">
              <w:rPr>
                <w:noProof/>
                <w:webHidden/>
              </w:rPr>
            </w:r>
            <w:r w:rsidR="00DA2A6E">
              <w:rPr>
                <w:noProof/>
                <w:webHidden/>
              </w:rPr>
              <w:fldChar w:fldCharType="separate"/>
            </w:r>
            <w:r w:rsidR="00AC3537">
              <w:rPr>
                <w:noProof/>
                <w:webHidden/>
              </w:rPr>
              <w:t>201</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4022" w:history="1">
            <w:r w:rsidR="00DA2A6E" w:rsidRPr="00F5205B">
              <w:rPr>
                <w:rStyle w:val="Hyperlink"/>
                <w:noProof/>
              </w:rPr>
              <w:t>5.3.1.1.</w:t>
            </w:r>
            <w:r w:rsidR="00DA2A6E">
              <w:rPr>
                <w:noProof/>
                <w:lang w:eastAsia="en-US"/>
              </w:rPr>
              <w:tab/>
            </w:r>
            <w:r w:rsidR="00DA2A6E" w:rsidRPr="00F5205B">
              <w:rPr>
                <w:rStyle w:val="Hyperlink"/>
                <w:noProof/>
              </w:rPr>
              <w:t>Add an university</w:t>
            </w:r>
            <w:r w:rsidR="00DA2A6E">
              <w:rPr>
                <w:noProof/>
                <w:webHidden/>
              </w:rPr>
              <w:tab/>
            </w:r>
            <w:r w:rsidR="00DA2A6E">
              <w:rPr>
                <w:noProof/>
                <w:webHidden/>
              </w:rPr>
              <w:fldChar w:fldCharType="begin"/>
            </w:r>
            <w:r w:rsidR="00DA2A6E">
              <w:rPr>
                <w:noProof/>
                <w:webHidden/>
              </w:rPr>
              <w:instrText xml:space="preserve"> PAGEREF _Toc385664022 \h </w:instrText>
            </w:r>
            <w:r w:rsidR="00DA2A6E">
              <w:rPr>
                <w:noProof/>
                <w:webHidden/>
              </w:rPr>
            </w:r>
            <w:r w:rsidR="00DA2A6E">
              <w:rPr>
                <w:noProof/>
                <w:webHidden/>
              </w:rPr>
              <w:fldChar w:fldCharType="separate"/>
            </w:r>
            <w:r w:rsidR="00AC3537">
              <w:rPr>
                <w:noProof/>
                <w:webHidden/>
              </w:rPr>
              <w:t>201</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4023" w:history="1">
            <w:r w:rsidR="00DA2A6E" w:rsidRPr="00F5205B">
              <w:rPr>
                <w:rStyle w:val="Hyperlink"/>
                <w:noProof/>
              </w:rPr>
              <w:t>5.3.1.2.</w:t>
            </w:r>
            <w:r w:rsidR="00DA2A6E">
              <w:rPr>
                <w:noProof/>
                <w:lang w:eastAsia="en-US"/>
              </w:rPr>
              <w:tab/>
            </w:r>
            <w:r w:rsidR="00DA2A6E" w:rsidRPr="00F5205B">
              <w:rPr>
                <w:rStyle w:val="Hyperlink"/>
                <w:noProof/>
              </w:rPr>
              <w:t>Add an university exam</w:t>
            </w:r>
            <w:r w:rsidR="00DA2A6E">
              <w:rPr>
                <w:noProof/>
                <w:webHidden/>
              </w:rPr>
              <w:tab/>
            </w:r>
            <w:r w:rsidR="00DA2A6E">
              <w:rPr>
                <w:noProof/>
                <w:webHidden/>
              </w:rPr>
              <w:fldChar w:fldCharType="begin"/>
            </w:r>
            <w:r w:rsidR="00DA2A6E">
              <w:rPr>
                <w:noProof/>
                <w:webHidden/>
              </w:rPr>
              <w:instrText xml:space="preserve"> PAGEREF _Toc385664023 \h </w:instrText>
            </w:r>
            <w:r w:rsidR="00DA2A6E">
              <w:rPr>
                <w:noProof/>
                <w:webHidden/>
              </w:rPr>
            </w:r>
            <w:r w:rsidR="00DA2A6E">
              <w:rPr>
                <w:noProof/>
                <w:webHidden/>
              </w:rPr>
              <w:fldChar w:fldCharType="separate"/>
            </w:r>
            <w:r w:rsidR="00AC3537">
              <w:rPr>
                <w:noProof/>
                <w:webHidden/>
              </w:rPr>
              <w:t>201</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4024" w:history="1">
            <w:r w:rsidR="00DA2A6E" w:rsidRPr="00F5205B">
              <w:rPr>
                <w:rStyle w:val="Hyperlink"/>
                <w:b/>
                <w:noProof/>
              </w:rPr>
              <w:t>5.3.2.</w:t>
            </w:r>
            <w:r w:rsidR="00DA2A6E">
              <w:rPr>
                <w:noProof/>
                <w:lang w:eastAsia="en-US"/>
              </w:rPr>
              <w:tab/>
            </w:r>
            <w:r w:rsidR="00DA2A6E" w:rsidRPr="00F5205B">
              <w:rPr>
                <w:rStyle w:val="Hyperlink"/>
                <w:b/>
                <w:noProof/>
              </w:rPr>
              <w:t>Volunteer Test Case</w:t>
            </w:r>
            <w:r w:rsidR="00DA2A6E">
              <w:rPr>
                <w:noProof/>
                <w:webHidden/>
              </w:rPr>
              <w:tab/>
            </w:r>
            <w:r w:rsidR="00DA2A6E">
              <w:rPr>
                <w:noProof/>
                <w:webHidden/>
              </w:rPr>
              <w:fldChar w:fldCharType="begin"/>
            </w:r>
            <w:r w:rsidR="00DA2A6E">
              <w:rPr>
                <w:noProof/>
                <w:webHidden/>
              </w:rPr>
              <w:instrText xml:space="preserve"> PAGEREF _Toc385664024 \h </w:instrText>
            </w:r>
            <w:r w:rsidR="00DA2A6E">
              <w:rPr>
                <w:noProof/>
                <w:webHidden/>
              </w:rPr>
            </w:r>
            <w:r w:rsidR="00DA2A6E">
              <w:rPr>
                <w:noProof/>
                <w:webHidden/>
              </w:rPr>
              <w:fldChar w:fldCharType="separate"/>
            </w:r>
            <w:r w:rsidR="00AC3537">
              <w:rPr>
                <w:noProof/>
                <w:webHidden/>
              </w:rPr>
              <w:t>202</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4025" w:history="1">
            <w:r w:rsidR="00DA2A6E" w:rsidRPr="00F5205B">
              <w:rPr>
                <w:rStyle w:val="Hyperlink"/>
                <w:noProof/>
              </w:rPr>
              <w:t>5.3.2.1.</w:t>
            </w:r>
            <w:r w:rsidR="00DA2A6E">
              <w:rPr>
                <w:noProof/>
                <w:lang w:eastAsia="en-US"/>
              </w:rPr>
              <w:tab/>
            </w:r>
            <w:r w:rsidR="00DA2A6E" w:rsidRPr="00F5205B">
              <w:rPr>
                <w:rStyle w:val="Hyperlink"/>
                <w:noProof/>
              </w:rPr>
              <w:t>Join and leave charity exam</w:t>
            </w:r>
            <w:r w:rsidR="00DA2A6E">
              <w:rPr>
                <w:noProof/>
                <w:webHidden/>
              </w:rPr>
              <w:tab/>
            </w:r>
            <w:r w:rsidR="00DA2A6E">
              <w:rPr>
                <w:noProof/>
                <w:webHidden/>
              </w:rPr>
              <w:fldChar w:fldCharType="begin"/>
            </w:r>
            <w:r w:rsidR="00DA2A6E">
              <w:rPr>
                <w:noProof/>
                <w:webHidden/>
              </w:rPr>
              <w:instrText xml:space="preserve"> PAGEREF _Toc385664025 \h </w:instrText>
            </w:r>
            <w:r w:rsidR="00DA2A6E">
              <w:rPr>
                <w:noProof/>
                <w:webHidden/>
              </w:rPr>
            </w:r>
            <w:r w:rsidR="00DA2A6E">
              <w:rPr>
                <w:noProof/>
                <w:webHidden/>
              </w:rPr>
              <w:fldChar w:fldCharType="separate"/>
            </w:r>
            <w:r w:rsidR="00AC3537">
              <w:rPr>
                <w:noProof/>
                <w:webHidden/>
              </w:rPr>
              <w:t>202</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4026" w:history="1">
            <w:r w:rsidR="00DA2A6E" w:rsidRPr="00F5205B">
              <w:rPr>
                <w:rStyle w:val="Hyperlink"/>
                <w:b/>
                <w:noProof/>
              </w:rPr>
              <w:t>5.3.3.</w:t>
            </w:r>
            <w:r w:rsidR="00DA2A6E">
              <w:rPr>
                <w:noProof/>
                <w:lang w:eastAsia="en-US"/>
              </w:rPr>
              <w:tab/>
            </w:r>
            <w:r w:rsidR="00DA2A6E" w:rsidRPr="00F5205B">
              <w:rPr>
                <w:rStyle w:val="Hyperlink"/>
                <w:b/>
                <w:noProof/>
              </w:rPr>
              <w:t>Charity Test Case</w:t>
            </w:r>
            <w:r w:rsidR="00DA2A6E">
              <w:rPr>
                <w:noProof/>
                <w:webHidden/>
              </w:rPr>
              <w:tab/>
            </w:r>
            <w:r w:rsidR="00DA2A6E">
              <w:rPr>
                <w:noProof/>
                <w:webHidden/>
              </w:rPr>
              <w:fldChar w:fldCharType="begin"/>
            </w:r>
            <w:r w:rsidR="00DA2A6E">
              <w:rPr>
                <w:noProof/>
                <w:webHidden/>
              </w:rPr>
              <w:instrText xml:space="preserve"> PAGEREF _Toc385664026 \h </w:instrText>
            </w:r>
            <w:r w:rsidR="00DA2A6E">
              <w:rPr>
                <w:noProof/>
                <w:webHidden/>
              </w:rPr>
            </w:r>
            <w:r w:rsidR="00DA2A6E">
              <w:rPr>
                <w:noProof/>
                <w:webHidden/>
              </w:rPr>
              <w:fldChar w:fldCharType="separate"/>
            </w:r>
            <w:r w:rsidR="00AC3537">
              <w:rPr>
                <w:noProof/>
                <w:webHidden/>
              </w:rPr>
              <w:t>202</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4027" w:history="1">
            <w:r w:rsidR="00DA2A6E" w:rsidRPr="00F5205B">
              <w:rPr>
                <w:rStyle w:val="Hyperlink"/>
                <w:b/>
                <w:noProof/>
              </w:rPr>
              <w:t>5.3.4.</w:t>
            </w:r>
            <w:r w:rsidR="00DA2A6E">
              <w:rPr>
                <w:noProof/>
                <w:lang w:eastAsia="en-US"/>
              </w:rPr>
              <w:tab/>
            </w:r>
            <w:r w:rsidR="00DA2A6E" w:rsidRPr="00F5205B">
              <w:rPr>
                <w:rStyle w:val="Hyperlink"/>
                <w:b/>
                <w:noProof/>
              </w:rPr>
              <w:t>Candidate Test Case</w:t>
            </w:r>
            <w:r w:rsidR="00DA2A6E">
              <w:rPr>
                <w:noProof/>
                <w:webHidden/>
              </w:rPr>
              <w:tab/>
            </w:r>
            <w:r w:rsidR="00DA2A6E">
              <w:rPr>
                <w:noProof/>
                <w:webHidden/>
              </w:rPr>
              <w:fldChar w:fldCharType="begin"/>
            </w:r>
            <w:r w:rsidR="00DA2A6E">
              <w:rPr>
                <w:noProof/>
                <w:webHidden/>
              </w:rPr>
              <w:instrText xml:space="preserve"> PAGEREF _Toc385664027 \h </w:instrText>
            </w:r>
            <w:r w:rsidR="00DA2A6E">
              <w:rPr>
                <w:noProof/>
                <w:webHidden/>
              </w:rPr>
            </w:r>
            <w:r w:rsidR="00DA2A6E">
              <w:rPr>
                <w:noProof/>
                <w:webHidden/>
              </w:rPr>
              <w:fldChar w:fldCharType="separate"/>
            </w:r>
            <w:r w:rsidR="00AC3537">
              <w:rPr>
                <w:noProof/>
                <w:webHidden/>
              </w:rPr>
              <w:t>204</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4028" w:history="1">
            <w:r w:rsidR="00DA2A6E" w:rsidRPr="00F5205B">
              <w:rPr>
                <w:rStyle w:val="Hyperlink"/>
                <w:b/>
                <w:noProof/>
              </w:rPr>
              <w:t>5.3.5.</w:t>
            </w:r>
            <w:r w:rsidR="00DA2A6E">
              <w:rPr>
                <w:noProof/>
                <w:lang w:eastAsia="en-US"/>
              </w:rPr>
              <w:tab/>
            </w:r>
            <w:r w:rsidR="00DA2A6E" w:rsidRPr="00F5205B">
              <w:rPr>
                <w:rStyle w:val="Hyperlink"/>
                <w:b/>
                <w:noProof/>
              </w:rPr>
              <w:t>Sponsor Test Case</w:t>
            </w:r>
            <w:r w:rsidR="00DA2A6E">
              <w:rPr>
                <w:noProof/>
                <w:webHidden/>
              </w:rPr>
              <w:tab/>
            </w:r>
            <w:r w:rsidR="00DA2A6E">
              <w:rPr>
                <w:noProof/>
                <w:webHidden/>
              </w:rPr>
              <w:fldChar w:fldCharType="begin"/>
            </w:r>
            <w:r w:rsidR="00DA2A6E">
              <w:rPr>
                <w:noProof/>
                <w:webHidden/>
              </w:rPr>
              <w:instrText xml:space="preserve"> PAGEREF _Toc385664028 \h </w:instrText>
            </w:r>
            <w:r w:rsidR="00DA2A6E">
              <w:rPr>
                <w:noProof/>
                <w:webHidden/>
              </w:rPr>
            </w:r>
            <w:r w:rsidR="00DA2A6E">
              <w:rPr>
                <w:noProof/>
                <w:webHidden/>
              </w:rPr>
              <w:fldChar w:fldCharType="separate"/>
            </w:r>
            <w:r w:rsidR="00AC3537">
              <w:rPr>
                <w:noProof/>
                <w:webHidden/>
              </w:rPr>
              <w:t>206</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4029" w:history="1">
            <w:r w:rsidR="00DA2A6E" w:rsidRPr="00F5205B">
              <w:rPr>
                <w:rStyle w:val="Hyperlink"/>
                <w:noProof/>
              </w:rPr>
              <w:t>5.3.5.1.</w:t>
            </w:r>
            <w:r w:rsidR="00DA2A6E">
              <w:rPr>
                <w:noProof/>
                <w:lang w:eastAsia="en-US"/>
              </w:rPr>
              <w:tab/>
            </w:r>
            <w:r w:rsidR="00DA2A6E" w:rsidRPr="00F5205B">
              <w:rPr>
                <w:rStyle w:val="Hyperlink"/>
                <w:noProof/>
              </w:rPr>
              <w:t>Delete a car</w:t>
            </w:r>
            <w:r w:rsidR="00DA2A6E">
              <w:rPr>
                <w:noProof/>
                <w:webHidden/>
              </w:rPr>
              <w:tab/>
            </w:r>
            <w:r w:rsidR="00DA2A6E">
              <w:rPr>
                <w:noProof/>
                <w:webHidden/>
              </w:rPr>
              <w:fldChar w:fldCharType="begin"/>
            </w:r>
            <w:r w:rsidR="00DA2A6E">
              <w:rPr>
                <w:noProof/>
                <w:webHidden/>
              </w:rPr>
              <w:instrText xml:space="preserve"> PAGEREF _Toc385664029 \h </w:instrText>
            </w:r>
            <w:r w:rsidR="00DA2A6E">
              <w:rPr>
                <w:noProof/>
                <w:webHidden/>
              </w:rPr>
            </w:r>
            <w:r w:rsidR="00DA2A6E">
              <w:rPr>
                <w:noProof/>
                <w:webHidden/>
              </w:rPr>
              <w:fldChar w:fldCharType="separate"/>
            </w:r>
            <w:r w:rsidR="00AC3537">
              <w:rPr>
                <w:noProof/>
                <w:webHidden/>
              </w:rPr>
              <w:t>206</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4030" w:history="1">
            <w:r w:rsidR="00DA2A6E" w:rsidRPr="00F5205B">
              <w:rPr>
                <w:rStyle w:val="Hyperlink"/>
                <w:noProof/>
              </w:rPr>
              <w:t>5.3.5.2.</w:t>
            </w:r>
            <w:r w:rsidR="00DA2A6E">
              <w:rPr>
                <w:noProof/>
                <w:lang w:eastAsia="en-US"/>
              </w:rPr>
              <w:tab/>
            </w:r>
            <w:r w:rsidR="00DA2A6E" w:rsidRPr="00F5205B">
              <w:rPr>
                <w:rStyle w:val="Hyperlink"/>
                <w:noProof/>
              </w:rPr>
              <w:t>Sponsored Car</w:t>
            </w:r>
            <w:r w:rsidR="00DA2A6E">
              <w:rPr>
                <w:noProof/>
                <w:webHidden/>
              </w:rPr>
              <w:tab/>
            </w:r>
            <w:r w:rsidR="00DA2A6E">
              <w:rPr>
                <w:noProof/>
                <w:webHidden/>
              </w:rPr>
              <w:fldChar w:fldCharType="begin"/>
            </w:r>
            <w:r w:rsidR="00DA2A6E">
              <w:rPr>
                <w:noProof/>
                <w:webHidden/>
              </w:rPr>
              <w:instrText xml:space="preserve"> PAGEREF _Toc385664030 \h </w:instrText>
            </w:r>
            <w:r w:rsidR="00DA2A6E">
              <w:rPr>
                <w:noProof/>
                <w:webHidden/>
              </w:rPr>
            </w:r>
            <w:r w:rsidR="00DA2A6E">
              <w:rPr>
                <w:noProof/>
                <w:webHidden/>
              </w:rPr>
              <w:fldChar w:fldCharType="separate"/>
            </w:r>
            <w:r w:rsidR="00AC3537">
              <w:rPr>
                <w:noProof/>
                <w:webHidden/>
              </w:rPr>
              <w:t>206</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4031" w:history="1">
            <w:r w:rsidR="00DA2A6E" w:rsidRPr="00F5205B">
              <w:rPr>
                <w:rStyle w:val="Hyperlink"/>
                <w:noProof/>
              </w:rPr>
              <w:t>5.3.5.3.</w:t>
            </w:r>
            <w:r w:rsidR="00DA2A6E">
              <w:rPr>
                <w:noProof/>
                <w:lang w:eastAsia="en-US"/>
              </w:rPr>
              <w:tab/>
            </w:r>
            <w:r w:rsidR="00DA2A6E" w:rsidRPr="00F5205B">
              <w:rPr>
                <w:rStyle w:val="Hyperlink"/>
                <w:noProof/>
              </w:rPr>
              <w:t>Cancel sponsored Car</w:t>
            </w:r>
            <w:r w:rsidR="00DA2A6E">
              <w:rPr>
                <w:noProof/>
                <w:webHidden/>
              </w:rPr>
              <w:tab/>
            </w:r>
            <w:r w:rsidR="00DA2A6E">
              <w:rPr>
                <w:noProof/>
                <w:webHidden/>
              </w:rPr>
              <w:fldChar w:fldCharType="begin"/>
            </w:r>
            <w:r w:rsidR="00DA2A6E">
              <w:rPr>
                <w:noProof/>
                <w:webHidden/>
              </w:rPr>
              <w:instrText xml:space="preserve"> PAGEREF _Toc385664031 \h </w:instrText>
            </w:r>
            <w:r w:rsidR="00DA2A6E">
              <w:rPr>
                <w:noProof/>
                <w:webHidden/>
              </w:rPr>
            </w:r>
            <w:r w:rsidR="00DA2A6E">
              <w:rPr>
                <w:noProof/>
                <w:webHidden/>
              </w:rPr>
              <w:fldChar w:fldCharType="separate"/>
            </w:r>
            <w:r w:rsidR="00AC3537">
              <w:rPr>
                <w:noProof/>
                <w:webHidden/>
              </w:rPr>
              <w:t>207</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4032" w:history="1">
            <w:r w:rsidR="00DA2A6E" w:rsidRPr="00F5205B">
              <w:rPr>
                <w:rStyle w:val="Hyperlink"/>
                <w:noProof/>
              </w:rPr>
              <w:t>5.3.5.4.</w:t>
            </w:r>
            <w:r w:rsidR="00DA2A6E">
              <w:rPr>
                <w:noProof/>
                <w:lang w:eastAsia="en-US"/>
              </w:rPr>
              <w:tab/>
            </w:r>
            <w:r w:rsidR="00DA2A6E" w:rsidRPr="00F5205B">
              <w:rPr>
                <w:rStyle w:val="Hyperlink"/>
                <w:noProof/>
              </w:rPr>
              <w:t>Sponsored many cars</w:t>
            </w:r>
            <w:r w:rsidR="00DA2A6E">
              <w:rPr>
                <w:noProof/>
                <w:webHidden/>
              </w:rPr>
              <w:tab/>
            </w:r>
            <w:r w:rsidR="00DA2A6E">
              <w:rPr>
                <w:noProof/>
                <w:webHidden/>
              </w:rPr>
              <w:fldChar w:fldCharType="begin"/>
            </w:r>
            <w:r w:rsidR="00DA2A6E">
              <w:rPr>
                <w:noProof/>
                <w:webHidden/>
              </w:rPr>
              <w:instrText xml:space="preserve"> PAGEREF _Toc385664032 \h </w:instrText>
            </w:r>
            <w:r w:rsidR="00DA2A6E">
              <w:rPr>
                <w:noProof/>
                <w:webHidden/>
              </w:rPr>
            </w:r>
            <w:r w:rsidR="00DA2A6E">
              <w:rPr>
                <w:noProof/>
                <w:webHidden/>
              </w:rPr>
              <w:fldChar w:fldCharType="separate"/>
            </w:r>
            <w:r w:rsidR="00AC3537">
              <w:rPr>
                <w:noProof/>
                <w:webHidden/>
              </w:rPr>
              <w:t>207</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4033" w:history="1">
            <w:r w:rsidR="00DA2A6E" w:rsidRPr="00F5205B">
              <w:rPr>
                <w:rStyle w:val="Hyperlink"/>
                <w:noProof/>
              </w:rPr>
              <w:t>5.3.5.5.</w:t>
            </w:r>
            <w:r w:rsidR="00DA2A6E">
              <w:rPr>
                <w:noProof/>
                <w:lang w:eastAsia="en-US"/>
              </w:rPr>
              <w:tab/>
            </w:r>
            <w:r w:rsidR="00DA2A6E" w:rsidRPr="00F5205B">
              <w:rPr>
                <w:rStyle w:val="Hyperlink"/>
                <w:noProof/>
              </w:rPr>
              <w:t>Sponsored lodge and room of lodge</w:t>
            </w:r>
            <w:r w:rsidR="00DA2A6E">
              <w:rPr>
                <w:noProof/>
                <w:webHidden/>
              </w:rPr>
              <w:tab/>
            </w:r>
            <w:r w:rsidR="00DA2A6E">
              <w:rPr>
                <w:noProof/>
                <w:webHidden/>
              </w:rPr>
              <w:fldChar w:fldCharType="begin"/>
            </w:r>
            <w:r w:rsidR="00DA2A6E">
              <w:rPr>
                <w:noProof/>
                <w:webHidden/>
              </w:rPr>
              <w:instrText xml:space="preserve"> PAGEREF _Toc385664033 \h </w:instrText>
            </w:r>
            <w:r w:rsidR="00DA2A6E">
              <w:rPr>
                <w:noProof/>
                <w:webHidden/>
              </w:rPr>
            </w:r>
            <w:r w:rsidR="00DA2A6E">
              <w:rPr>
                <w:noProof/>
                <w:webHidden/>
              </w:rPr>
              <w:fldChar w:fldCharType="separate"/>
            </w:r>
            <w:r w:rsidR="00AC3537">
              <w:rPr>
                <w:noProof/>
                <w:webHidden/>
              </w:rPr>
              <w:t>208</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4034" w:history="1">
            <w:r w:rsidR="00DA2A6E" w:rsidRPr="00F5205B">
              <w:rPr>
                <w:rStyle w:val="Hyperlink"/>
                <w:noProof/>
              </w:rPr>
              <w:t>5.3.5.6.</w:t>
            </w:r>
            <w:r w:rsidR="00DA2A6E">
              <w:rPr>
                <w:noProof/>
                <w:lang w:eastAsia="en-US"/>
              </w:rPr>
              <w:tab/>
            </w:r>
            <w:r w:rsidR="00DA2A6E" w:rsidRPr="00F5205B">
              <w:rPr>
                <w:rStyle w:val="Hyperlink"/>
                <w:noProof/>
              </w:rPr>
              <w:t>Sponsored Resource</w:t>
            </w:r>
            <w:r w:rsidR="00DA2A6E">
              <w:rPr>
                <w:noProof/>
                <w:webHidden/>
              </w:rPr>
              <w:tab/>
            </w:r>
            <w:r w:rsidR="00DA2A6E">
              <w:rPr>
                <w:noProof/>
                <w:webHidden/>
              </w:rPr>
              <w:fldChar w:fldCharType="begin"/>
            </w:r>
            <w:r w:rsidR="00DA2A6E">
              <w:rPr>
                <w:noProof/>
                <w:webHidden/>
              </w:rPr>
              <w:instrText xml:space="preserve"> PAGEREF _Toc385664034 \h </w:instrText>
            </w:r>
            <w:r w:rsidR="00DA2A6E">
              <w:rPr>
                <w:noProof/>
                <w:webHidden/>
              </w:rPr>
            </w:r>
            <w:r w:rsidR="00DA2A6E">
              <w:rPr>
                <w:noProof/>
                <w:webHidden/>
              </w:rPr>
              <w:fldChar w:fldCharType="separate"/>
            </w:r>
            <w:r w:rsidR="00AC3537">
              <w:rPr>
                <w:noProof/>
                <w:webHidden/>
              </w:rPr>
              <w:t>208</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4035" w:history="1">
            <w:r w:rsidR="00DA2A6E" w:rsidRPr="00F5205B">
              <w:rPr>
                <w:rStyle w:val="Hyperlink"/>
                <w:noProof/>
              </w:rPr>
              <w:t>5.3.5.7.</w:t>
            </w:r>
            <w:r w:rsidR="00DA2A6E">
              <w:rPr>
                <w:noProof/>
                <w:lang w:eastAsia="en-US"/>
              </w:rPr>
              <w:tab/>
            </w:r>
            <w:r w:rsidR="00DA2A6E" w:rsidRPr="00F5205B">
              <w:rPr>
                <w:rStyle w:val="Hyperlink"/>
                <w:noProof/>
              </w:rPr>
              <w:t>View statistic</w:t>
            </w:r>
            <w:r w:rsidR="00DA2A6E">
              <w:rPr>
                <w:noProof/>
                <w:webHidden/>
              </w:rPr>
              <w:tab/>
            </w:r>
            <w:r w:rsidR="00DA2A6E">
              <w:rPr>
                <w:noProof/>
                <w:webHidden/>
              </w:rPr>
              <w:fldChar w:fldCharType="begin"/>
            </w:r>
            <w:r w:rsidR="00DA2A6E">
              <w:rPr>
                <w:noProof/>
                <w:webHidden/>
              </w:rPr>
              <w:instrText xml:space="preserve"> PAGEREF _Toc385664035 \h </w:instrText>
            </w:r>
            <w:r w:rsidR="00DA2A6E">
              <w:rPr>
                <w:noProof/>
                <w:webHidden/>
              </w:rPr>
            </w:r>
            <w:r w:rsidR="00DA2A6E">
              <w:rPr>
                <w:noProof/>
                <w:webHidden/>
              </w:rPr>
              <w:fldChar w:fldCharType="separate"/>
            </w:r>
            <w:r w:rsidR="00AC3537">
              <w:rPr>
                <w:noProof/>
                <w:webHidden/>
              </w:rPr>
              <w:t>210</w:t>
            </w:r>
            <w:r w:rsidR="00DA2A6E">
              <w:rPr>
                <w:noProof/>
                <w:webHidden/>
              </w:rPr>
              <w:fldChar w:fldCharType="end"/>
            </w:r>
          </w:hyperlink>
        </w:p>
        <w:p w:rsidR="00DA2A6E" w:rsidRDefault="007E77CE">
          <w:pPr>
            <w:pStyle w:val="TOC1"/>
            <w:tabs>
              <w:tab w:val="left" w:pos="440"/>
              <w:tab w:val="right" w:leader="hyphen" w:pos="9809"/>
            </w:tabs>
            <w:rPr>
              <w:noProof/>
              <w:lang w:eastAsia="en-US"/>
            </w:rPr>
          </w:pPr>
          <w:hyperlink w:anchor="_Toc385664036" w:history="1">
            <w:r w:rsidR="00DA2A6E" w:rsidRPr="00F5205B">
              <w:rPr>
                <w:rStyle w:val="Hyperlink"/>
                <w:rFonts w:ascii="Times New Roman" w:hAnsi="Times New Roman" w:cs="Times New Roman"/>
                <w:b/>
                <w:noProof/>
              </w:rPr>
              <w:t>6.</w:t>
            </w:r>
            <w:r w:rsidR="00DA2A6E">
              <w:rPr>
                <w:noProof/>
                <w:lang w:eastAsia="en-US"/>
              </w:rPr>
              <w:tab/>
            </w:r>
            <w:r w:rsidR="00DA2A6E" w:rsidRPr="00F5205B">
              <w:rPr>
                <w:rStyle w:val="Hyperlink"/>
                <w:rFonts w:ascii="Times New Roman" w:hAnsi="Times New Roman" w:cs="Times New Roman"/>
                <w:b/>
                <w:noProof/>
              </w:rPr>
              <w:t>REPORT NO.6: SYSTEM USER’S MANUAL (SUM)</w:t>
            </w:r>
            <w:r w:rsidR="00DA2A6E">
              <w:rPr>
                <w:noProof/>
                <w:webHidden/>
              </w:rPr>
              <w:tab/>
            </w:r>
            <w:r w:rsidR="00DA2A6E">
              <w:rPr>
                <w:noProof/>
                <w:webHidden/>
              </w:rPr>
              <w:fldChar w:fldCharType="begin"/>
            </w:r>
            <w:r w:rsidR="00DA2A6E">
              <w:rPr>
                <w:noProof/>
                <w:webHidden/>
              </w:rPr>
              <w:instrText xml:space="preserve"> PAGEREF _Toc385664036 \h </w:instrText>
            </w:r>
            <w:r w:rsidR="00DA2A6E">
              <w:rPr>
                <w:noProof/>
                <w:webHidden/>
              </w:rPr>
            </w:r>
            <w:r w:rsidR="00DA2A6E">
              <w:rPr>
                <w:noProof/>
                <w:webHidden/>
              </w:rPr>
              <w:fldChar w:fldCharType="separate"/>
            </w:r>
            <w:r w:rsidR="00AC3537">
              <w:rPr>
                <w:noProof/>
                <w:webHidden/>
              </w:rPr>
              <w:t>212</w:t>
            </w:r>
            <w:r w:rsidR="00DA2A6E">
              <w:rPr>
                <w:noProof/>
                <w:webHidden/>
              </w:rPr>
              <w:fldChar w:fldCharType="end"/>
            </w:r>
          </w:hyperlink>
        </w:p>
        <w:p w:rsidR="00DA2A6E" w:rsidRDefault="007E77CE">
          <w:pPr>
            <w:pStyle w:val="TOC2"/>
            <w:tabs>
              <w:tab w:val="left" w:pos="880"/>
              <w:tab w:val="right" w:leader="hyphen" w:pos="9809"/>
            </w:tabs>
            <w:rPr>
              <w:noProof/>
              <w:lang w:eastAsia="en-US"/>
            </w:rPr>
          </w:pPr>
          <w:hyperlink w:anchor="_Toc385664037" w:history="1">
            <w:r w:rsidR="00DA2A6E" w:rsidRPr="00F5205B">
              <w:rPr>
                <w:rStyle w:val="Hyperlink"/>
                <w:b/>
                <w:noProof/>
              </w:rPr>
              <w:t>6.1.</w:t>
            </w:r>
            <w:r w:rsidR="00DA2A6E">
              <w:rPr>
                <w:noProof/>
                <w:lang w:eastAsia="en-US"/>
              </w:rPr>
              <w:tab/>
            </w:r>
            <w:r w:rsidR="00DA2A6E" w:rsidRPr="00F5205B">
              <w:rPr>
                <w:rStyle w:val="Hyperlink"/>
                <w:b/>
                <w:noProof/>
              </w:rPr>
              <w:t>Installation Guide</w:t>
            </w:r>
            <w:r w:rsidR="00DA2A6E">
              <w:rPr>
                <w:noProof/>
                <w:webHidden/>
              </w:rPr>
              <w:tab/>
            </w:r>
            <w:r w:rsidR="00DA2A6E">
              <w:rPr>
                <w:noProof/>
                <w:webHidden/>
              </w:rPr>
              <w:fldChar w:fldCharType="begin"/>
            </w:r>
            <w:r w:rsidR="00DA2A6E">
              <w:rPr>
                <w:noProof/>
                <w:webHidden/>
              </w:rPr>
              <w:instrText xml:space="preserve"> PAGEREF _Toc385664037 \h </w:instrText>
            </w:r>
            <w:r w:rsidR="00DA2A6E">
              <w:rPr>
                <w:noProof/>
                <w:webHidden/>
              </w:rPr>
            </w:r>
            <w:r w:rsidR="00DA2A6E">
              <w:rPr>
                <w:noProof/>
                <w:webHidden/>
              </w:rPr>
              <w:fldChar w:fldCharType="separate"/>
            </w:r>
            <w:r w:rsidR="00AC3537">
              <w:rPr>
                <w:noProof/>
                <w:webHidden/>
              </w:rPr>
              <w:t>212</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4038" w:history="1">
            <w:r w:rsidR="00DA2A6E" w:rsidRPr="00F5205B">
              <w:rPr>
                <w:rStyle w:val="Hyperlink"/>
                <w:b/>
                <w:noProof/>
              </w:rPr>
              <w:t>6.1.1.</w:t>
            </w:r>
            <w:r w:rsidR="00DA2A6E">
              <w:rPr>
                <w:noProof/>
                <w:lang w:eastAsia="en-US"/>
              </w:rPr>
              <w:tab/>
            </w:r>
            <w:r w:rsidR="00DA2A6E" w:rsidRPr="00F5205B">
              <w:rPr>
                <w:rStyle w:val="Hyperlink"/>
                <w:b/>
                <w:noProof/>
              </w:rPr>
              <w:t>Server Side</w:t>
            </w:r>
            <w:r w:rsidR="00DA2A6E">
              <w:rPr>
                <w:noProof/>
                <w:webHidden/>
              </w:rPr>
              <w:tab/>
            </w:r>
            <w:r w:rsidR="00DA2A6E">
              <w:rPr>
                <w:noProof/>
                <w:webHidden/>
              </w:rPr>
              <w:fldChar w:fldCharType="begin"/>
            </w:r>
            <w:r w:rsidR="00DA2A6E">
              <w:rPr>
                <w:noProof/>
                <w:webHidden/>
              </w:rPr>
              <w:instrText xml:space="preserve"> PAGEREF _Toc385664038 \h </w:instrText>
            </w:r>
            <w:r w:rsidR="00DA2A6E">
              <w:rPr>
                <w:noProof/>
                <w:webHidden/>
              </w:rPr>
            </w:r>
            <w:r w:rsidR="00DA2A6E">
              <w:rPr>
                <w:noProof/>
                <w:webHidden/>
              </w:rPr>
              <w:fldChar w:fldCharType="separate"/>
            </w:r>
            <w:r w:rsidR="00AC3537">
              <w:rPr>
                <w:noProof/>
                <w:webHidden/>
              </w:rPr>
              <w:t>212</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4039" w:history="1">
            <w:r w:rsidR="00DA2A6E" w:rsidRPr="00F5205B">
              <w:rPr>
                <w:rStyle w:val="Hyperlink"/>
                <w:b/>
                <w:noProof/>
              </w:rPr>
              <w:t>6.1.2.</w:t>
            </w:r>
            <w:r w:rsidR="00DA2A6E">
              <w:rPr>
                <w:noProof/>
                <w:lang w:eastAsia="en-US"/>
              </w:rPr>
              <w:tab/>
            </w:r>
            <w:r w:rsidR="00DA2A6E" w:rsidRPr="00F5205B">
              <w:rPr>
                <w:rStyle w:val="Hyperlink"/>
                <w:b/>
                <w:noProof/>
              </w:rPr>
              <w:t>Client Side</w:t>
            </w:r>
            <w:r w:rsidR="00DA2A6E">
              <w:rPr>
                <w:noProof/>
                <w:webHidden/>
              </w:rPr>
              <w:tab/>
            </w:r>
            <w:r w:rsidR="00DA2A6E">
              <w:rPr>
                <w:noProof/>
                <w:webHidden/>
              </w:rPr>
              <w:fldChar w:fldCharType="begin"/>
            </w:r>
            <w:r w:rsidR="00DA2A6E">
              <w:rPr>
                <w:noProof/>
                <w:webHidden/>
              </w:rPr>
              <w:instrText xml:space="preserve"> PAGEREF _Toc385664039 \h </w:instrText>
            </w:r>
            <w:r w:rsidR="00DA2A6E">
              <w:rPr>
                <w:noProof/>
                <w:webHidden/>
              </w:rPr>
            </w:r>
            <w:r w:rsidR="00DA2A6E">
              <w:rPr>
                <w:noProof/>
                <w:webHidden/>
              </w:rPr>
              <w:fldChar w:fldCharType="separate"/>
            </w:r>
            <w:r w:rsidR="00AC3537">
              <w:rPr>
                <w:noProof/>
                <w:webHidden/>
              </w:rPr>
              <w:t>212</w:t>
            </w:r>
            <w:r w:rsidR="00DA2A6E">
              <w:rPr>
                <w:noProof/>
                <w:webHidden/>
              </w:rPr>
              <w:fldChar w:fldCharType="end"/>
            </w:r>
          </w:hyperlink>
        </w:p>
        <w:p w:rsidR="00DA2A6E" w:rsidRDefault="007E77CE">
          <w:pPr>
            <w:pStyle w:val="TOC2"/>
            <w:tabs>
              <w:tab w:val="left" w:pos="880"/>
              <w:tab w:val="right" w:leader="hyphen" w:pos="9809"/>
            </w:tabs>
            <w:rPr>
              <w:noProof/>
              <w:lang w:eastAsia="en-US"/>
            </w:rPr>
          </w:pPr>
          <w:hyperlink w:anchor="_Toc385664040" w:history="1">
            <w:r w:rsidR="00DA2A6E" w:rsidRPr="00F5205B">
              <w:rPr>
                <w:rStyle w:val="Hyperlink"/>
                <w:b/>
                <w:noProof/>
              </w:rPr>
              <w:t>6.2.</w:t>
            </w:r>
            <w:r w:rsidR="00DA2A6E">
              <w:rPr>
                <w:noProof/>
                <w:lang w:eastAsia="en-US"/>
              </w:rPr>
              <w:tab/>
            </w:r>
            <w:r w:rsidR="00DA2A6E" w:rsidRPr="00F5205B">
              <w:rPr>
                <w:rStyle w:val="Hyperlink"/>
                <w:b/>
                <w:noProof/>
              </w:rPr>
              <w:t>User’s Guide</w:t>
            </w:r>
            <w:r w:rsidR="00DA2A6E">
              <w:rPr>
                <w:noProof/>
                <w:webHidden/>
              </w:rPr>
              <w:tab/>
            </w:r>
            <w:r w:rsidR="00DA2A6E">
              <w:rPr>
                <w:noProof/>
                <w:webHidden/>
              </w:rPr>
              <w:fldChar w:fldCharType="begin"/>
            </w:r>
            <w:r w:rsidR="00DA2A6E">
              <w:rPr>
                <w:noProof/>
                <w:webHidden/>
              </w:rPr>
              <w:instrText xml:space="preserve"> PAGEREF _Toc385664040 \h </w:instrText>
            </w:r>
            <w:r w:rsidR="00DA2A6E">
              <w:rPr>
                <w:noProof/>
                <w:webHidden/>
              </w:rPr>
            </w:r>
            <w:r w:rsidR="00DA2A6E">
              <w:rPr>
                <w:noProof/>
                <w:webHidden/>
              </w:rPr>
              <w:fldChar w:fldCharType="separate"/>
            </w:r>
            <w:r w:rsidR="00AC3537">
              <w:rPr>
                <w:noProof/>
                <w:webHidden/>
              </w:rPr>
              <w:t>212</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4041" w:history="1">
            <w:r w:rsidR="00DA2A6E" w:rsidRPr="00F5205B">
              <w:rPr>
                <w:rStyle w:val="Hyperlink"/>
                <w:b/>
                <w:noProof/>
              </w:rPr>
              <w:t>6.2.1.</w:t>
            </w:r>
            <w:r w:rsidR="00DA2A6E">
              <w:rPr>
                <w:noProof/>
                <w:lang w:eastAsia="en-US"/>
              </w:rPr>
              <w:tab/>
            </w:r>
            <w:r w:rsidR="00DA2A6E" w:rsidRPr="00F5205B">
              <w:rPr>
                <w:rStyle w:val="Hyperlink"/>
                <w:b/>
                <w:noProof/>
              </w:rPr>
              <w:t>Minimum System Requirements</w:t>
            </w:r>
            <w:r w:rsidR="00DA2A6E">
              <w:rPr>
                <w:noProof/>
                <w:webHidden/>
              </w:rPr>
              <w:tab/>
            </w:r>
            <w:r w:rsidR="00DA2A6E">
              <w:rPr>
                <w:noProof/>
                <w:webHidden/>
              </w:rPr>
              <w:fldChar w:fldCharType="begin"/>
            </w:r>
            <w:r w:rsidR="00DA2A6E">
              <w:rPr>
                <w:noProof/>
                <w:webHidden/>
              </w:rPr>
              <w:instrText xml:space="preserve"> PAGEREF _Toc385664041 \h </w:instrText>
            </w:r>
            <w:r w:rsidR="00DA2A6E">
              <w:rPr>
                <w:noProof/>
                <w:webHidden/>
              </w:rPr>
            </w:r>
            <w:r w:rsidR="00DA2A6E">
              <w:rPr>
                <w:noProof/>
                <w:webHidden/>
              </w:rPr>
              <w:fldChar w:fldCharType="separate"/>
            </w:r>
            <w:r w:rsidR="00AC3537">
              <w:rPr>
                <w:noProof/>
                <w:webHidden/>
              </w:rPr>
              <w:t>212</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4042" w:history="1">
            <w:r w:rsidR="00DA2A6E" w:rsidRPr="00F5205B">
              <w:rPr>
                <w:rStyle w:val="Hyperlink"/>
                <w:b/>
                <w:noProof/>
              </w:rPr>
              <w:t>6.2.2.</w:t>
            </w:r>
            <w:r w:rsidR="00DA2A6E">
              <w:rPr>
                <w:noProof/>
                <w:lang w:eastAsia="en-US"/>
              </w:rPr>
              <w:tab/>
            </w:r>
            <w:r w:rsidR="00DA2A6E" w:rsidRPr="00F5205B">
              <w:rPr>
                <w:rStyle w:val="Hyperlink"/>
                <w:b/>
                <w:noProof/>
              </w:rPr>
              <w:t>Guide for guests and authorized users</w:t>
            </w:r>
            <w:r w:rsidR="00DA2A6E">
              <w:rPr>
                <w:noProof/>
                <w:webHidden/>
              </w:rPr>
              <w:tab/>
            </w:r>
            <w:r w:rsidR="00DA2A6E">
              <w:rPr>
                <w:noProof/>
                <w:webHidden/>
              </w:rPr>
              <w:fldChar w:fldCharType="begin"/>
            </w:r>
            <w:r w:rsidR="00DA2A6E">
              <w:rPr>
                <w:noProof/>
                <w:webHidden/>
              </w:rPr>
              <w:instrText xml:space="preserve"> PAGEREF _Toc385664042 \h </w:instrText>
            </w:r>
            <w:r w:rsidR="00DA2A6E">
              <w:rPr>
                <w:noProof/>
                <w:webHidden/>
              </w:rPr>
            </w:r>
            <w:r w:rsidR="00DA2A6E">
              <w:rPr>
                <w:noProof/>
                <w:webHidden/>
              </w:rPr>
              <w:fldChar w:fldCharType="separate"/>
            </w:r>
            <w:r w:rsidR="00AC3537">
              <w:rPr>
                <w:noProof/>
                <w:webHidden/>
              </w:rPr>
              <w:t>212</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4043" w:history="1">
            <w:r w:rsidR="00DA2A6E" w:rsidRPr="00F5205B">
              <w:rPr>
                <w:rStyle w:val="Hyperlink"/>
                <w:noProof/>
              </w:rPr>
              <w:t>6.2.2.1.</w:t>
            </w:r>
            <w:r w:rsidR="00DA2A6E">
              <w:rPr>
                <w:noProof/>
                <w:lang w:eastAsia="en-US"/>
              </w:rPr>
              <w:tab/>
            </w:r>
            <w:r w:rsidR="00DA2A6E" w:rsidRPr="00F5205B">
              <w:rPr>
                <w:rStyle w:val="Hyperlink"/>
                <w:noProof/>
              </w:rPr>
              <w:t>Search charity’s information</w:t>
            </w:r>
            <w:r w:rsidR="00DA2A6E">
              <w:rPr>
                <w:noProof/>
                <w:webHidden/>
              </w:rPr>
              <w:tab/>
            </w:r>
            <w:r w:rsidR="00DA2A6E">
              <w:rPr>
                <w:noProof/>
                <w:webHidden/>
              </w:rPr>
              <w:fldChar w:fldCharType="begin"/>
            </w:r>
            <w:r w:rsidR="00DA2A6E">
              <w:rPr>
                <w:noProof/>
                <w:webHidden/>
              </w:rPr>
              <w:instrText xml:space="preserve"> PAGEREF _Toc385664043 \h </w:instrText>
            </w:r>
            <w:r w:rsidR="00DA2A6E">
              <w:rPr>
                <w:noProof/>
                <w:webHidden/>
              </w:rPr>
            </w:r>
            <w:r w:rsidR="00DA2A6E">
              <w:rPr>
                <w:noProof/>
                <w:webHidden/>
              </w:rPr>
              <w:fldChar w:fldCharType="separate"/>
            </w:r>
            <w:r w:rsidR="00AC3537">
              <w:rPr>
                <w:noProof/>
                <w:webHidden/>
              </w:rPr>
              <w:t>212</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4044" w:history="1">
            <w:r w:rsidR="00DA2A6E" w:rsidRPr="00F5205B">
              <w:rPr>
                <w:rStyle w:val="Hyperlink"/>
                <w:noProof/>
              </w:rPr>
              <w:t>6.2.2.2.</w:t>
            </w:r>
            <w:r w:rsidR="00DA2A6E">
              <w:rPr>
                <w:noProof/>
                <w:lang w:eastAsia="en-US"/>
              </w:rPr>
              <w:tab/>
            </w:r>
            <w:r w:rsidR="00DA2A6E" w:rsidRPr="00F5205B">
              <w:rPr>
                <w:rStyle w:val="Hyperlink"/>
                <w:noProof/>
              </w:rPr>
              <w:t>View information detail of charity</w:t>
            </w:r>
            <w:r w:rsidR="00DA2A6E">
              <w:rPr>
                <w:noProof/>
                <w:webHidden/>
              </w:rPr>
              <w:tab/>
            </w:r>
            <w:r w:rsidR="00DA2A6E">
              <w:rPr>
                <w:noProof/>
                <w:webHidden/>
              </w:rPr>
              <w:fldChar w:fldCharType="begin"/>
            </w:r>
            <w:r w:rsidR="00DA2A6E">
              <w:rPr>
                <w:noProof/>
                <w:webHidden/>
              </w:rPr>
              <w:instrText xml:space="preserve"> PAGEREF _Toc385664044 \h </w:instrText>
            </w:r>
            <w:r w:rsidR="00DA2A6E">
              <w:rPr>
                <w:noProof/>
                <w:webHidden/>
              </w:rPr>
            </w:r>
            <w:r w:rsidR="00DA2A6E">
              <w:rPr>
                <w:noProof/>
                <w:webHidden/>
              </w:rPr>
              <w:fldChar w:fldCharType="separate"/>
            </w:r>
            <w:r w:rsidR="00AC3537">
              <w:rPr>
                <w:noProof/>
                <w:webHidden/>
              </w:rPr>
              <w:t>213</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4045" w:history="1">
            <w:r w:rsidR="00DA2A6E" w:rsidRPr="00F5205B">
              <w:rPr>
                <w:rStyle w:val="Hyperlink"/>
                <w:noProof/>
              </w:rPr>
              <w:t>6.2.2.3.</w:t>
            </w:r>
            <w:r w:rsidR="00DA2A6E">
              <w:rPr>
                <w:noProof/>
                <w:lang w:eastAsia="en-US"/>
              </w:rPr>
              <w:tab/>
            </w:r>
            <w:r w:rsidR="00DA2A6E" w:rsidRPr="00F5205B">
              <w:rPr>
                <w:rStyle w:val="Hyperlink"/>
                <w:noProof/>
              </w:rPr>
              <w:t>Register an account</w:t>
            </w:r>
            <w:r w:rsidR="00DA2A6E">
              <w:rPr>
                <w:noProof/>
                <w:webHidden/>
              </w:rPr>
              <w:tab/>
            </w:r>
            <w:r w:rsidR="00DA2A6E">
              <w:rPr>
                <w:noProof/>
                <w:webHidden/>
              </w:rPr>
              <w:fldChar w:fldCharType="begin"/>
            </w:r>
            <w:r w:rsidR="00DA2A6E">
              <w:rPr>
                <w:noProof/>
                <w:webHidden/>
              </w:rPr>
              <w:instrText xml:space="preserve"> PAGEREF _Toc385664045 \h </w:instrText>
            </w:r>
            <w:r w:rsidR="00DA2A6E">
              <w:rPr>
                <w:noProof/>
                <w:webHidden/>
              </w:rPr>
            </w:r>
            <w:r w:rsidR="00DA2A6E">
              <w:rPr>
                <w:noProof/>
                <w:webHidden/>
              </w:rPr>
              <w:fldChar w:fldCharType="separate"/>
            </w:r>
            <w:r w:rsidR="00AC3537">
              <w:rPr>
                <w:noProof/>
                <w:webHidden/>
              </w:rPr>
              <w:t>214</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4046" w:history="1">
            <w:r w:rsidR="00DA2A6E" w:rsidRPr="00F5205B">
              <w:rPr>
                <w:rStyle w:val="Hyperlink"/>
                <w:b/>
                <w:noProof/>
              </w:rPr>
              <w:t>6.2.3.</w:t>
            </w:r>
            <w:r w:rsidR="00DA2A6E">
              <w:rPr>
                <w:noProof/>
                <w:lang w:eastAsia="en-US"/>
              </w:rPr>
              <w:tab/>
            </w:r>
            <w:r w:rsidR="00DA2A6E" w:rsidRPr="00F5205B">
              <w:rPr>
                <w:rStyle w:val="Hyperlink"/>
                <w:b/>
                <w:noProof/>
              </w:rPr>
              <w:t>Guide for members</w:t>
            </w:r>
            <w:r w:rsidR="00DA2A6E">
              <w:rPr>
                <w:noProof/>
                <w:webHidden/>
              </w:rPr>
              <w:tab/>
            </w:r>
            <w:r w:rsidR="00DA2A6E">
              <w:rPr>
                <w:noProof/>
                <w:webHidden/>
              </w:rPr>
              <w:fldChar w:fldCharType="begin"/>
            </w:r>
            <w:r w:rsidR="00DA2A6E">
              <w:rPr>
                <w:noProof/>
                <w:webHidden/>
              </w:rPr>
              <w:instrText xml:space="preserve"> PAGEREF _Toc385664046 \h </w:instrText>
            </w:r>
            <w:r w:rsidR="00DA2A6E">
              <w:rPr>
                <w:noProof/>
                <w:webHidden/>
              </w:rPr>
            </w:r>
            <w:r w:rsidR="00DA2A6E">
              <w:rPr>
                <w:noProof/>
                <w:webHidden/>
              </w:rPr>
              <w:fldChar w:fldCharType="separate"/>
            </w:r>
            <w:r w:rsidR="00AC3537">
              <w:rPr>
                <w:noProof/>
                <w:webHidden/>
              </w:rPr>
              <w:t>215</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4047" w:history="1">
            <w:r w:rsidR="00DA2A6E" w:rsidRPr="00F5205B">
              <w:rPr>
                <w:rStyle w:val="Hyperlink"/>
                <w:noProof/>
              </w:rPr>
              <w:t>6.2.3.1.</w:t>
            </w:r>
            <w:r w:rsidR="00DA2A6E">
              <w:rPr>
                <w:noProof/>
                <w:lang w:eastAsia="en-US"/>
              </w:rPr>
              <w:tab/>
            </w:r>
            <w:r w:rsidR="00DA2A6E" w:rsidRPr="00F5205B">
              <w:rPr>
                <w:rStyle w:val="Hyperlink"/>
                <w:noProof/>
              </w:rPr>
              <w:t>Log in to the system</w:t>
            </w:r>
            <w:r w:rsidR="00DA2A6E">
              <w:rPr>
                <w:noProof/>
                <w:webHidden/>
              </w:rPr>
              <w:tab/>
            </w:r>
            <w:r w:rsidR="00DA2A6E">
              <w:rPr>
                <w:noProof/>
                <w:webHidden/>
              </w:rPr>
              <w:fldChar w:fldCharType="begin"/>
            </w:r>
            <w:r w:rsidR="00DA2A6E">
              <w:rPr>
                <w:noProof/>
                <w:webHidden/>
              </w:rPr>
              <w:instrText xml:space="preserve"> PAGEREF _Toc385664047 \h </w:instrText>
            </w:r>
            <w:r w:rsidR="00DA2A6E">
              <w:rPr>
                <w:noProof/>
                <w:webHidden/>
              </w:rPr>
            </w:r>
            <w:r w:rsidR="00DA2A6E">
              <w:rPr>
                <w:noProof/>
                <w:webHidden/>
              </w:rPr>
              <w:fldChar w:fldCharType="separate"/>
            </w:r>
            <w:r w:rsidR="00AC3537">
              <w:rPr>
                <w:noProof/>
                <w:webHidden/>
              </w:rPr>
              <w:t>215</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4048" w:history="1">
            <w:r w:rsidR="00DA2A6E" w:rsidRPr="00F5205B">
              <w:rPr>
                <w:rStyle w:val="Hyperlink"/>
                <w:noProof/>
              </w:rPr>
              <w:t>6.2.3.2.</w:t>
            </w:r>
            <w:r w:rsidR="00DA2A6E">
              <w:rPr>
                <w:noProof/>
                <w:lang w:eastAsia="en-US"/>
              </w:rPr>
              <w:tab/>
            </w:r>
            <w:r w:rsidR="00DA2A6E" w:rsidRPr="00F5205B">
              <w:rPr>
                <w:rStyle w:val="Hyperlink"/>
                <w:noProof/>
              </w:rPr>
              <w:t>Log out to the system</w:t>
            </w:r>
            <w:r w:rsidR="00DA2A6E">
              <w:rPr>
                <w:noProof/>
                <w:webHidden/>
              </w:rPr>
              <w:tab/>
            </w:r>
            <w:r w:rsidR="00DA2A6E">
              <w:rPr>
                <w:noProof/>
                <w:webHidden/>
              </w:rPr>
              <w:fldChar w:fldCharType="begin"/>
            </w:r>
            <w:r w:rsidR="00DA2A6E">
              <w:rPr>
                <w:noProof/>
                <w:webHidden/>
              </w:rPr>
              <w:instrText xml:space="preserve"> PAGEREF _Toc385664048 \h </w:instrText>
            </w:r>
            <w:r w:rsidR="00DA2A6E">
              <w:rPr>
                <w:noProof/>
                <w:webHidden/>
              </w:rPr>
            </w:r>
            <w:r w:rsidR="00DA2A6E">
              <w:rPr>
                <w:noProof/>
                <w:webHidden/>
              </w:rPr>
              <w:fldChar w:fldCharType="separate"/>
            </w:r>
            <w:r w:rsidR="00AC3537">
              <w:rPr>
                <w:noProof/>
                <w:webHidden/>
              </w:rPr>
              <w:t>216</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4049" w:history="1">
            <w:r w:rsidR="00DA2A6E" w:rsidRPr="00F5205B">
              <w:rPr>
                <w:rStyle w:val="Hyperlink"/>
                <w:b/>
                <w:noProof/>
              </w:rPr>
              <w:t>6.2.4.</w:t>
            </w:r>
            <w:r w:rsidR="00DA2A6E">
              <w:rPr>
                <w:noProof/>
                <w:lang w:eastAsia="en-US"/>
              </w:rPr>
              <w:tab/>
            </w:r>
            <w:r w:rsidR="00DA2A6E" w:rsidRPr="00F5205B">
              <w:rPr>
                <w:rStyle w:val="Hyperlink"/>
                <w:b/>
                <w:noProof/>
              </w:rPr>
              <w:t>Guide for candidates</w:t>
            </w:r>
            <w:r w:rsidR="00DA2A6E">
              <w:rPr>
                <w:noProof/>
                <w:webHidden/>
              </w:rPr>
              <w:tab/>
            </w:r>
            <w:r w:rsidR="00DA2A6E">
              <w:rPr>
                <w:noProof/>
                <w:webHidden/>
              </w:rPr>
              <w:fldChar w:fldCharType="begin"/>
            </w:r>
            <w:r w:rsidR="00DA2A6E">
              <w:rPr>
                <w:noProof/>
                <w:webHidden/>
              </w:rPr>
              <w:instrText xml:space="preserve"> PAGEREF _Toc385664049 \h </w:instrText>
            </w:r>
            <w:r w:rsidR="00DA2A6E">
              <w:rPr>
                <w:noProof/>
                <w:webHidden/>
              </w:rPr>
            </w:r>
            <w:r w:rsidR="00DA2A6E">
              <w:rPr>
                <w:noProof/>
                <w:webHidden/>
              </w:rPr>
              <w:fldChar w:fldCharType="separate"/>
            </w:r>
            <w:r w:rsidR="00AC3537">
              <w:rPr>
                <w:noProof/>
                <w:webHidden/>
              </w:rPr>
              <w:t>216</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4050" w:history="1">
            <w:r w:rsidR="00DA2A6E" w:rsidRPr="00F5205B">
              <w:rPr>
                <w:rStyle w:val="Hyperlink"/>
                <w:noProof/>
              </w:rPr>
              <w:t>6.2.4.1.</w:t>
            </w:r>
            <w:r w:rsidR="00DA2A6E">
              <w:rPr>
                <w:noProof/>
                <w:lang w:eastAsia="en-US"/>
              </w:rPr>
              <w:tab/>
            </w:r>
            <w:r w:rsidR="00DA2A6E" w:rsidRPr="00F5205B">
              <w:rPr>
                <w:rStyle w:val="Hyperlink"/>
                <w:noProof/>
              </w:rPr>
              <w:t>Register examination paper</w:t>
            </w:r>
            <w:r w:rsidR="00DA2A6E">
              <w:rPr>
                <w:noProof/>
                <w:webHidden/>
              </w:rPr>
              <w:tab/>
            </w:r>
            <w:r w:rsidR="00DA2A6E">
              <w:rPr>
                <w:noProof/>
                <w:webHidden/>
              </w:rPr>
              <w:fldChar w:fldCharType="begin"/>
            </w:r>
            <w:r w:rsidR="00DA2A6E">
              <w:rPr>
                <w:noProof/>
                <w:webHidden/>
              </w:rPr>
              <w:instrText xml:space="preserve"> PAGEREF _Toc385664050 \h </w:instrText>
            </w:r>
            <w:r w:rsidR="00DA2A6E">
              <w:rPr>
                <w:noProof/>
                <w:webHidden/>
              </w:rPr>
            </w:r>
            <w:r w:rsidR="00DA2A6E">
              <w:rPr>
                <w:noProof/>
                <w:webHidden/>
              </w:rPr>
              <w:fldChar w:fldCharType="separate"/>
            </w:r>
            <w:r w:rsidR="00AC3537">
              <w:rPr>
                <w:noProof/>
                <w:webHidden/>
              </w:rPr>
              <w:t>216</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4051" w:history="1">
            <w:r w:rsidR="00DA2A6E" w:rsidRPr="00F5205B">
              <w:rPr>
                <w:rStyle w:val="Hyperlink"/>
                <w:noProof/>
              </w:rPr>
              <w:t>6.2.4.2.</w:t>
            </w:r>
            <w:r w:rsidR="00DA2A6E">
              <w:rPr>
                <w:noProof/>
                <w:lang w:eastAsia="en-US"/>
              </w:rPr>
              <w:tab/>
            </w:r>
            <w:r w:rsidR="00DA2A6E" w:rsidRPr="00F5205B">
              <w:rPr>
                <w:rStyle w:val="Hyperlink"/>
                <w:noProof/>
              </w:rPr>
              <w:t>Search lodges</w:t>
            </w:r>
            <w:r w:rsidR="00DA2A6E">
              <w:rPr>
                <w:noProof/>
                <w:webHidden/>
              </w:rPr>
              <w:tab/>
            </w:r>
            <w:r w:rsidR="00DA2A6E">
              <w:rPr>
                <w:noProof/>
                <w:webHidden/>
              </w:rPr>
              <w:fldChar w:fldCharType="begin"/>
            </w:r>
            <w:r w:rsidR="00DA2A6E">
              <w:rPr>
                <w:noProof/>
                <w:webHidden/>
              </w:rPr>
              <w:instrText xml:space="preserve"> PAGEREF _Toc385664051 \h </w:instrText>
            </w:r>
            <w:r w:rsidR="00DA2A6E">
              <w:rPr>
                <w:noProof/>
                <w:webHidden/>
              </w:rPr>
            </w:r>
            <w:r w:rsidR="00DA2A6E">
              <w:rPr>
                <w:noProof/>
                <w:webHidden/>
              </w:rPr>
              <w:fldChar w:fldCharType="separate"/>
            </w:r>
            <w:r w:rsidR="00AC3537">
              <w:rPr>
                <w:noProof/>
                <w:webHidden/>
              </w:rPr>
              <w:t>216</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4052" w:history="1">
            <w:r w:rsidR="00DA2A6E" w:rsidRPr="00F5205B">
              <w:rPr>
                <w:rStyle w:val="Hyperlink"/>
                <w:noProof/>
              </w:rPr>
              <w:t>6.2.4.3.</w:t>
            </w:r>
            <w:r w:rsidR="00DA2A6E">
              <w:rPr>
                <w:noProof/>
                <w:lang w:eastAsia="en-US"/>
              </w:rPr>
              <w:tab/>
            </w:r>
            <w:r w:rsidR="00DA2A6E" w:rsidRPr="00F5205B">
              <w:rPr>
                <w:rStyle w:val="Hyperlink"/>
                <w:noProof/>
              </w:rPr>
              <w:t>Register into charities</w:t>
            </w:r>
            <w:r w:rsidR="00DA2A6E">
              <w:rPr>
                <w:noProof/>
                <w:webHidden/>
              </w:rPr>
              <w:tab/>
            </w:r>
            <w:r w:rsidR="00DA2A6E">
              <w:rPr>
                <w:noProof/>
                <w:webHidden/>
              </w:rPr>
              <w:fldChar w:fldCharType="begin"/>
            </w:r>
            <w:r w:rsidR="00DA2A6E">
              <w:rPr>
                <w:noProof/>
                <w:webHidden/>
              </w:rPr>
              <w:instrText xml:space="preserve"> PAGEREF _Toc385664052 \h </w:instrText>
            </w:r>
            <w:r w:rsidR="00DA2A6E">
              <w:rPr>
                <w:noProof/>
                <w:webHidden/>
              </w:rPr>
            </w:r>
            <w:r w:rsidR="00DA2A6E">
              <w:rPr>
                <w:noProof/>
                <w:webHidden/>
              </w:rPr>
              <w:fldChar w:fldCharType="separate"/>
            </w:r>
            <w:r w:rsidR="00AC3537">
              <w:rPr>
                <w:noProof/>
                <w:webHidden/>
              </w:rPr>
              <w:t>216</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4053" w:history="1">
            <w:r w:rsidR="00DA2A6E" w:rsidRPr="00F5205B">
              <w:rPr>
                <w:rStyle w:val="Hyperlink"/>
                <w:noProof/>
              </w:rPr>
              <w:t>6.2.4.4.</w:t>
            </w:r>
            <w:r w:rsidR="00DA2A6E">
              <w:rPr>
                <w:noProof/>
                <w:lang w:eastAsia="en-US"/>
              </w:rPr>
              <w:tab/>
            </w:r>
            <w:r w:rsidR="00DA2A6E" w:rsidRPr="00F5205B">
              <w:rPr>
                <w:rStyle w:val="Hyperlink"/>
                <w:noProof/>
              </w:rPr>
              <w:t>View</w:t>
            </w:r>
            <w:r w:rsidR="00DA2A6E">
              <w:rPr>
                <w:noProof/>
                <w:webHidden/>
              </w:rPr>
              <w:tab/>
            </w:r>
            <w:r w:rsidR="00DA2A6E">
              <w:rPr>
                <w:noProof/>
                <w:webHidden/>
              </w:rPr>
              <w:fldChar w:fldCharType="begin"/>
            </w:r>
            <w:r w:rsidR="00DA2A6E">
              <w:rPr>
                <w:noProof/>
                <w:webHidden/>
              </w:rPr>
              <w:instrText xml:space="preserve"> PAGEREF _Toc385664053 \h </w:instrText>
            </w:r>
            <w:r w:rsidR="00DA2A6E">
              <w:rPr>
                <w:noProof/>
                <w:webHidden/>
              </w:rPr>
            </w:r>
            <w:r w:rsidR="00DA2A6E">
              <w:rPr>
                <w:noProof/>
                <w:webHidden/>
              </w:rPr>
              <w:fldChar w:fldCharType="separate"/>
            </w:r>
            <w:r w:rsidR="00AC3537">
              <w:rPr>
                <w:noProof/>
                <w:webHidden/>
              </w:rPr>
              <w:t>216</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4054" w:history="1">
            <w:r w:rsidR="00DA2A6E" w:rsidRPr="00F5205B">
              <w:rPr>
                <w:rStyle w:val="Hyperlink"/>
                <w:b/>
                <w:noProof/>
              </w:rPr>
              <w:t>6.2.5.</w:t>
            </w:r>
            <w:r w:rsidR="00DA2A6E">
              <w:rPr>
                <w:noProof/>
                <w:lang w:eastAsia="en-US"/>
              </w:rPr>
              <w:tab/>
            </w:r>
            <w:r w:rsidR="00DA2A6E" w:rsidRPr="00F5205B">
              <w:rPr>
                <w:rStyle w:val="Hyperlink"/>
                <w:b/>
                <w:noProof/>
              </w:rPr>
              <w:t>Guide for sponsors</w:t>
            </w:r>
            <w:r w:rsidR="00DA2A6E">
              <w:rPr>
                <w:noProof/>
                <w:webHidden/>
              </w:rPr>
              <w:tab/>
            </w:r>
            <w:r w:rsidR="00DA2A6E">
              <w:rPr>
                <w:noProof/>
                <w:webHidden/>
              </w:rPr>
              <w:fldChar w:fldCharType="begin"/>
            </w:r>
            <w:r w:rsidR="00DA2A6E">
              <w:rPr>
                <w:noProof/>
                <w:webHidden/>
              </w:rPr>
              <w:instrText xml:space="preserve"> PAGEREF _Toc385664054 \h </w:instrText>
            </w:r>
            <w:r w:rsidR="00DA2A6E">
              <w:rPr>
                <w:noProof/>
                <w:webHidden/>
              </w:rPr>
            </w:r>
            <w:r w:rsidR="00DA2A6E">
              <w:rPr>
                <w:noProof/>
                <w:webHidden/>
              </w:rPr>
              <w:fldChar w:fldCharType="separate"/>
            </w:r>
            <w:r w:rsidR="00AC3537">
              <w:rPr>
                <w:noProof/>
                <w:webHidden/>
              </w:rPr>
              <w:t>216</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4055" w:history="1">
            <w:r w:rsidR="00DA2A6E" w:rsidRPr="00F5205B">
              <w:rPr>
                <w:rStyle w:val="Hyperlink"/>
                <w:noProof/>
              </w:rPr>
              <w:t>6.2.3.3.</w:t>
            </w:r>
            <w:r w:rsidR="00DA2A6E">
              <w:rPr>
                <w:noProof/>
                <w:lang w:eastAsia="en-US"/>
              </w:rPr>
              <w:tab/>
            </w:r>
            <w:r w:rsidR="00DA2A6E" w:rsidRPr="00F5205B">
              <w:rPr>
                <w:rStyle w:val="Hyperlink"/>
                <w:noProof/>
              </w:rPr>
              <w:t>Home page</w:t>
            </w:r>
            <w:r w:rsidR="00DA2A6E">
              <w:rPr>
                <w:noProof/>
                <w:webHidden/>
              </w:rPr>
              <w:tab/>
            </w:r>
            <w:r w:rsidR="00DA2A6E">
              <w:rPr>
                <w:noProof/>
                <w:webHidden/>
              </w:rPr>
              <w:fldChar w:fldCharType="begin"/>
            </w:r>
            <w:r w:rsidR="00DA2A6E">
              <w:rPr>
                <w:noProof/>
                <w:webHidden/>
              </w:rPr>
              <w:instrText xml:space="preserve"> PAGEREF _Toc385664055 \h </w:instrText>
            </w:r>
            <w:r w:rsidR="00DA2A6E">
              <w:rPr>
                <w:noProof/>
                <w:webHidden/>
              </w:rPr>
            </w:r>
            <w:r w:rsidR="00DA2A6E">
              <w:rPr>
                <w:noProof/>
                <w:webHidden/>
              </w:rPr>
              <w:fldChar w:fldCharType="separate"/>
            </w:r>
            <w:r w:rsidR="00AC3537">
              <w:rPr>
                <w:noProof/>
                <w:webHidden/>
              </w:rPr>
              <w:t>216</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4056" w:history="1">
            <w:r w:rsidR="00DA2A6E" w:rsidRPr="00F5205B">
              <w:rPr>
                <w:rStyle w:val="Hyperlink"/>
                <w:noProof/>
              </w:rPr>
              <w:t>6.2.3.4.</w:t>
            </w:r>
            <w:r w:rsidR="00DA2A6E">
              <w:rPr>
                <w:noProof/>
                <w:lang w:eastAsia="en-US"/>
              </w:rPr>
              <w:tab/>
            </w:r>
            <w:r w:rsidR="00DA2A6E" w:rsidRPr="00F5205B">
              <w:rPr>
                <w:rStyle w:val="Hyperlink"/>
                <w:noProof/>
              </w:rPr>
              <w:t>Manage Car</w:t>
            </w:r>
            <w:r w:rsidR="00DA2A6E">
              <w:rPr>
                <w:noProof/>
                <w:webHidden/>
              </w:rPr>
              <w:tab/>
            </w:r>
            <w:r w:rsidR="00DA2A6E">
              <w:rPr>
                <w:noProof/>
                <w:webHidden/>
              </w:rPr>
              <w:fldChar w:fldCharType="begin"/>
            </w:r>
            <w:r w:rsidR="00DA2A6E">
              <w:rPr>
                <w:noProof/>
                <w:webHidden/>
              </w:rPr>
              <w:instrText xml:space="preserve"> PAGEREF _Toc385664056 \h </w:instrText>
            </w:r>
            <w:r w:rsidR="00DA2A6E">
              <w:rPr>
                <w:noProof/>
                <w:webHidden/>
              </w:rPr>
            </w:r>
            <w:r w:rsidR="00DA2A6E">
              <w:rPr>
                <w:noProof/>
                <w:webHidden/>
              </w:rPr>
              <w:fldChar w:fldCharType="separate"/>
            </w:r>
            <w:r w:rsidR="00AC3537">
              <w:rPr>
                <w:noProof/>
                <w:webHidden/>
              </w:rPr>
              <w:t>217</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4057" w:history="1">
            <w:r w:rsidR="00DA2A6E" w:rsidRPr="00F5205B">
              <w:rPr>
                <w:rStyle w:val="Hyperlink"/>
                <w:noProof/>
              </w:rPr>
              <w:t>6.2.3.5.</w:t>
            </w:r>
            <w:r w:rsidR="00DA2A6E">
              <w:rPr>
                <w:noProof/>
                <w:lang w:eastAsia="en-US"/>
              </w:rPr>
              <w:tab/>
            </w:r>
            <w:r w:rsidR="00DA2A6E" w:rsidRPr="00F5205B">
              <w:rPr>
                <w:rStyle w:val="Hyperlink"/>
                <w:noProof/>
              </w:rPr>
              <w:t>Sponsored Lodge</w:t>
            </w:r>
            <w:r w:rsidR="00DA2A6E">
              <w:rPr>
                <w:noProof/>
                <w:webHidden/>
              </w:rPr>
              <w:tab/>
            </w:r>
            <w:r w:rsidR="00DA2A6E">
              <w:rPr>
                <w:noProof/>
                <w:webHidden/>
              </w:rPr>
              <w:fldChar w:fldCharType="begin"/>
            </w:r>
            <w:r w:rsidR="00DA2A6E">
              <w:rPr>
                <w:noProof/>
                <w:webHidden/>
              </w:rPr>
              <w:instrText xml:space="preserve"> PAGEREF _Toc385664057 \h </w:instrText>
            </w:r>
            <w:r w:rsidR="00DA2A6E">
              <w:rPr>
                <w:noProof/>
                <w:webHidden/>
              </w:rPr>
            </w:r>
            <w:r w:rsidR="00DA2A6E">
              <w:rPr>
                <w:noProof/>
                <w:webHidden/>
              </w:rPr>
              <w:fldChar w:fldCharType="separate"/>
            </w:r>
            <w:r w:rsidR="00AC3537">
              <w:rPr>
                <w:noProof/>
                <w:webHidden/>
              </w:rPr>
              <w:t>217</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4058" w:history="1">
            <w:r w:rsidR="00DA2A6E" w:rsidRPr="00F5205B">
              <w:rPr>
                <w:rStyle w:val="Hyperlink"/>
                <w:noProof/>
              </w:rPr>
              <w:t>6.2.3.6.</w:t>
            </w:r>
            <w:r w:rsidR="00DA2A6E">
              <w:rPr>
                <w:noProof/>
                <w:lang w:eastAsia="en-US"/>
              </w:rPr>
              <w:tab/>
            </w:r>
            <w:r w:rsidR="00DA2A6E" w:rsidRPr="00F5205B">
              <w:rPr>
                <w:rStyle w:val="Hyperlink"/>
                <w:noProof/>
              </w:rPr>
              <w:t>Sponsored Resource</w:t>
            </w:r>
            <w:r w:rsidR="00DA2A6E">
              <w:rPr>
                <w:noProof/>
                <w:webHidden/>
              </w:rPr>
              <w:tab/>
            </w:r>
            <w:r w:rsidR="00DA2A6E">
              <w:rPr>
                <w:noProof/>
                <w:webHidden/>
              </w:rPr>
              <w:fldChar w:fldCharType="begin"/>
            </w:r>
            <w:r w:rsidR="00DA2A6E">
              <w:rPr>
                <w:noProof/>
                <w:webHidden/>
              </w:rPr>
              <w:instrText xml:space="preserve"> PAGEREF _Toc385664058 \h </w:instrText>
            </w:r>
            <w:r w:rsidR="00DA2A6E">
              <w:rPr>
                <w:noProof/>
                <w:webHidden/>
              </w:rPr>
            </w:r>
            <w:r w:rsidR="00DA2A6E">
              <w:rPr>
                <w:noProof/>
                <w:webHidden/>
              </w:rPr>
              <w:fldChar w:fldCharType="separate"/>
            </w:r>
            <w:r w:rsidR="00AC3537">
              <w:rPr>
                <w:noProof/>
                <w:webHidden/>
              </w:rPr>
              <w:t>218</w:t>
            </w:r>
            <w:r w:rsidR="00DA2A6E">
              <w:rPr>
                <w:noProof/>
                <w:webHidden/>
              </w:rPr>
              <w:fldChar w:fldCharType="end"/>
            </w:r>
          </w:hyperlink>
        </w:p>
        <w:p w:rsidR="00DA2A6E" w:rsidRDefault="007E77CE">
          <w:pPr>
            <w:pStyle w:val="TOC3"/>
            <w:tabs>
              <w:tab w:val="left" w:pos="1320"/>
              <w:tab w:val="right" w:leader="hyphen" w:pos="9809"/>
            </w:tabs>
            <w:rPr>
              <w:noProof/>
              <w:lang w:eastAsia="en-US"/>
            </w:rPr>
          </w:pPr>
          <w:hyperlink w:anchor="_Toc385664059" w:history="1">
            <w:r w:rsidR="00DA2A6E" w:rsidRPr="00F5205B">
              <w:rPr>
                <w:rStyle w:val="Hyperlink"/>
                <w:b/>
                <w:noProof/>
              </w:rPr>
              <w:t>6.2.1.</w:t>
            </w:r>
            <w:r w:rsidR="00DA2A6E">
              <w:rPr>
                <w:noProof/>
                <w:lang w:eastAsia="en-US"/>
              </w:rPr>
              <w:tab/>
            </w:r>
            <w:r w:rsidR="00DA2A6E" w:rsidRPr="00F5205B">
              <w:rPr>
                <w:rStyle w:val="Hyperlink"/>
                <w:b/>
                <w:noProof/>
              </w:rPr>
              <w:t>Guide for charities</w:t>
            </w:r>
            <w:r w:rsidR="00DA2A6E">
              <w:rPr>
                <w:noProof/>
                <w:webHidden/>
              </w:rPr>
              <w:tab/>
            </w:r>
            <w:r w:rsidR="00DA2A6E">
              <w:rPr>
                <w:noProof/>
                <w:webHidden/>
              </w:rPr>
              <w:fldChar w:fldCharType="begin"/>
            </w:r>
            <w:r w:rsidR="00DA2A6E">
              <w:rPr>
                <w:noProof/>
                <w:webHidden/>
              </w:rPr>
              <w:instrText xml:space="preserve"> PAGEREF _Toc385664059 \h </w:instrText>
            </w:r>
            <w:r w:rsidR="00DA2A6E">
              <w:rPr>
                <w:noProof/>
                <w:webHidden/>
              </w:rPr>
            </w:r>
            <w:r w:rsidR="00DA2A6E">
              <w:rPr>
                <w:noProof/>
                <w:webHidden/>
              </w:rPr>
              <w:fldChar w:fldCharType="separate"/>
            </w:r>
            <w:r w:rsidR="00AC3537">
              <w:rPr>
                <w:noProof/>
                <w:webHidden/>
              </w:rPr>
              <w:t>218</w:t>
            </w:r>
            <w:r w:rsidR="00DA2A6E">
              <w:rPr>
                <w:noProof/>
                <w:webHidden/>
              </w:rPr>
              <w:fldChar w:fldCharType="end"/>
            </w:r>
          </w:hyperlink>
        </w:p>
        <w:p w:rsidR="00DA2A6E" w:rsidRDefault="007E77CE">
          <w:pPr>
            <w:pStyle w:val="TOC4"/>
            <w:tabs>
              <w:tab w:val="left" w:pos="1760"/>
              <w:tab w:val="right" w:leader="hyphen" w:pos="9809"/>
            </w:tabs>
            <w:rPr>
              <w:noProof/>
              <w:lang w:eastAsia="en-US"/>
            </w:rPr>
          </w:pPr>
          <w:hyperlink w:anchor="_Toc385664060" w:history="1">
            <w:r w:rsidR="00DA2A6E" w:rsidRPr="00F5205B">
              <w:rPr>
                <w:rStyle w:val="Hyperlink"/>
                <w:noProof/>
              </w:rPr>
              <w:t>6.2.3.7.</w:t>
            </w:r>
            <w:r w:rsidR="00DA2A6E">
              <w:rPr>
                <w:noProof/>
                <w:lang w:eastAsia="en-US"/>
              </w:rPr>
              <w:tab/>
            </w:r>
            <w:r w:rsidR="00DA2A6E" w:rsidRPr="00F5205B">
              <w:rPr>
                <w:rStyle w:val="Hyperlink"/>
                <w:noProof/>
              </w:rPr>
              <w:t>Home Page</w:t>
            </w:r>
            <w:r w:rsidR="00DA2A6E">
              <w:rPr>
                <w:noProof/>
                <w:webHidden/>
              </w:rPr>
              <w:tab/>
            </w:r>
            <w:r w:rsidR="00DA2A6E">
              <w:rPr>
                <w:noProof/>
                <w:webHidden/>
              </w:rPr>
              <w:fldChar w:fldCharType="begin"/>
            </w:r>
            <w:r w:rsidR="00DA2A6E">
              <w:rPr>
                <w:noProof/>
                <w:webHidden/>
              </w:rPr>
              <w:instrText xml:space="preserve"> PAGEREF _Toc385664060 \h </w:instrText>
            </w:r>
            <w:r w:rsidR="00DA2A6E">
              <w:rPr>
                <w:noProof/>
                <w:webHidden/>
              </w:rPr>
            </w:r>
            <w:r w:rsidR="00DA2A6E">
              <w:rPr>
                <w:noProof/>
                <w:webHidden/>
              </w:rPr>
              <w:fldChar w:fldCharType="separate"/>
            </w:r>
            <w:r w:rsidR="00AC3537">
              <w:rPr>
                <w:noProof/>
                <w:webHidden/>
              </w:rPr>
              <w:t>218</w:t>
            </w:r>
            <w:r w:rsidR="00DA2A6E">
              <w:rPr>
                <w:noProof/>
                <w:webHidden/>
              </w:rPr>
              <w:fldChar w:fldCharType="end"/>
            </w:r>
          </w:hyperlink>
        </w:p>
        <w:p w:rsidR="00DA2A6E" w:rsidRDefault="007E77CE">
          <w:pPr>
            <w:pStyle w:val="TOC4"/>
            <w:tabs>
              <w:tab w:val="left" w:pos="1540"/>
              <w:tab w:val="right" w:leader="hyphen" w:pos="9809"/>
            </w:tabs>
            <w:rPr>
              <w:noProof/>
              <w:lang w:eastAsia="en-US"/>
            </w:rPr>
          </w:pPr>
          <w:hyperlink w:anchor="_Toc385664061" w:history="1">
            <w:r w:rsidR="00DA2A6E" w:rsidRPr="00F5205B">
              <w:rPr>
                <w:rStyle w:val="Hyperlink"/>
                <w:noProof/>
              </w:rPr>
              <w:t>6.2.5.1</w:t>
            </w:r>
            <w:r w:rsidR="00DA2A6E">
              <w:rPr>
                <w:noProof/>
                <w:lang w:eastAsia="en-US"/>
              </w:rPr>
              <w:tab/>
            </w:r>
            <w:r w:rsidR="00DA2A6E" w:rsidRPr="00F5205B">
              <w:rPr>
                <w:rStyle w:val="Hyperlink"/>
                <w:noProof/>
              </w:rPr>
              <w:t>Manage charity Exam</w:t>
            </w:r>
            <w:r w:rsidR="00DA2A6E">
              <w:rPr>
                <w:noProof/>
                <w:webHidden/>
              </w:rPr>
              <w:tab/>
            </w:r>
            <w:r w:rsidR="00DA2A6E">
              <w:rPr>
                <w:noProof/>
                <w:webHidden/>
              </w:rPr>
              <w:fldChar w:fldCharType="begin"/>
            </w:r>
            <w:r w:rsidR="00DA2A6E">
              <w:rPr>
                <w:noProof/>
                <w:webHidden/>
              </w:rPr>
              <w:instrText xml:space="preserve"> PAGEREF _Toc385664061 \h </w:instrText>
            </w:r>
            <w:r w:rsidR="00DA2A6E">
              <w:rPr>
                <w:noProof/>
                <w:webHidden/>
              </w:rPr>
            </w:r>
            <w:r w:rsidR="00DA2A6E">
              <w:rPr>
                <w:noProof/>
                <w:webHidden/>
              </w:rPr>
              <w:fldChar w:fldCharType="separate"/>
            </w:r>
            <w:r w:rsidR="00AC3537">
              <w:rPr>
                <w:noProof/>
                <w:webHidden/>
              </w:rPr>
              <w:t>219</w:t>
            </w:r>
            <w:r w:rsidR="00DA2A6E">
              <w:rPr>
                <w:noProof/>
                <w:webHidden/>
              </w:rPr>
              <w:fldChar w:fldCharType="end"/>
            </w:r>
          </w:hyperlink>
        </w:p>
        <w:p w:rsidR="00DA2A6E" w:rsidRDefault="007E77CE">
          <w:pPr>
            <w:pStyle w:val="TOC4"/>
            <w:tabs>
              <w:tab w:val="left" w:pos="1540"/>
              <w:tab w:val="right" w:leader="hyphen" w:pos="9809"/>
            </w:tabs>
            <w:rPr>
              <w:noProof/>
              <w:lang w:eastAsia="en-US"/>
            </w:rPr>
          </w:pPr>
          <w:hyperlink w:anchor="_Toc385664062" w:history="1">
            <w:r w:rsidR="00DA2A6E" w:rsidRPr="00F5205B">
              <w:rPr>
                <w:rStyle w:val="Hyperlink"/>
                <w:noProof/>
              </w:rPr>
              <w:t>6.2.5.1</w:t>
            </w:r>
            <w:r w:rsidR="00DA2A6E">
              <w:rPr>
                <w:noProof/>
                <w:lang w:eastAsia="en-US"/>
              </w:rPr>
              <w:tab/>
            </w:r>
            <w:r w:rsidR="00DA2A6E" w:rsidRPr="00F5205B">
              <w:rPr>
                <w:rStyle w:val="Hyperlink"/>
                <w:noProof/>
              </w:rPr>
              <w:t>Details Charity exam</w:t>
            </w:r>
            <w:r w:rsidR="00DA2A6E">
              <w:rPr>
                <w:noProof/>
                <w:webHidden/>
              </w:rPr>
              <w:tab/>
            </w:r>
            <w:r w:rsidR="00DA2A6E">
              <w:rPr>
                <w:noProof/>
                <w:webHidden/>
              </w:rPr>
              <w:fldChar w:fldCharType="begin"/>
            </w:r>
            <w:r w:rsidR="00DA2A6E">
              <w:rPr>
                <w:noProof/>
                <w:webHidden/>
              </w:rPr>
              <w:instrText xml:space="preserve"> PAGEREF _Toc385664062 \h </w:instrText>
            </w:r>
            <w:r w:rsidR="00DA2A6E">
              <w:rPr>
                <w:noProof/>
                <w:webHidden/>
              </w:rPr>
            </w:r>
            <w:r w:rsidR="00DA2A6E">
              <w:rPr>
                <w:noProof/>
                <w:webHidden/>
              </w:rPr>
              <w:fldChar w:fldCharType="separate"/>
            </w:r>
            <w:r w:rsidR="00AC3537">
              <w:rPr>
                <w:noProof/>
                <w:webHidden/>
              </w:rPr>
              <w:t>220</w:t>
            </w:r>
            <w:r w:rsidR="00DA2A6E">
              <w:rPr>
                <w:noProof/>
                <w:webHidden/>
              </w:rPr>
              <w:fldChar w:fldCharType="end"/>
            </w:r>
          </w:hyperlink>
        </w:p>
        <w:p w:rsidR="00DA2A6E" w:rsidRDefault="007E77CE">
          <w:pPr>
            <w:pStyle w:val="TOC4"/>
            <w:tabs>
              <w:tab w:val="left" w:pos="1540"/>
              <w:tab w:val="right" w:leader="hyphen" w:pos="9809"/>
            </w:tabs>
            <w:rPr>
              <w:noProof/>
              <w:lang w:eastAsia="en-US"/>
            </w:rPr>
          </w:pPr>
          <w:hyperlink w:anchor="_Toc385664063" w:history="1">
            <w:r w:rsidR="00DA2A6E" w:rsidRPr="00F5205B">
              <w:rPr>
                <w:rStyle w:val="Hyperlink"/>
                <w:noProof/>
              </w:rPr>
              <w:t>6.2.5.1</w:t>
            </w:r>
            <w:r w:rsidR="00DA2A6E">
              <w:rPr>
                <w:noProof/>
                <w:lang w:eastAsia="en-US"/>
              </w:rPr>
              <w:tab/>
            </w:r>
            <w:r w:rsidR="00DA2A6E" w:rsidRPr="00F5205B">
              <w:rPr>
                <w:rStyle w:val="Hyperlink"/>
                <w:noProof/>
              </w:rPr>
              <w:t>Assign Room</w:t>
            </w:r>
            <w:r w:rsidR="00DA2A6E">
              <w:rPr>
                <w:noProof/>
                <w:webHidden/>
              </w:rPr>
              <w:tab/>
            </w:r>
            <w:r w:rsidR="00DA2A6E">
              <w:rPr>
                <w:noProof/>
                <w:webHidden/>
              </w:rPr>
              <w:fldChar w:fldCharType="begin"/>
            </w:r>
            <w:r w:rsidR="00DA2A6E">
              <w:rPr>
                <w:noProof/>
                <w:webHidden/>
              </w:rPr>
              <w:instrText xml:space="preserve"> PAGEREF _Toc385664063 \h </w:instrText>
            </w:r>
            <w:r w:rsidR="00DA2A6E">
              <w:rPr>
                <w:noProof/>
                <w:webHidden/>
              </w:rPr>
            </w:r>
            <w:r w:rsidR="00DA2A6E">
              <w:rPr>
                <w:noProof/>
                <w:webHidden/>
              </w:rPr>
              <w:fldChar w:fldCharType="separate"/>
            </w:r>
            <w:r w:rsidR="00AC3537">
              <w:rPr>
                <w:noProof/>
                <w:webHidden/>
              </w:rPr>
              <w:t>220</w:t>
            </w:r>
            <w:r w:rsidR="00DA2A6E">
              <w:rPr>
                <w:noProof/>
                <w:webHidden/>
              </w:rPr>
              <w:fldChar w:fldCharType="end"/>
            </w:r>
          </w:hyperlink>
        </w:p>
        <w:p w:rsidR="00DA2A6E" w:rsidRDefault="007E77CE">
          <w:pPr>
            <w:pStyle w:val="TOC1"/>
            <w:tabs>
              <w:tab w:val="left" w:pos="660"/>
              <w:tab w:val="right" w:leader="hyphen" w:pos="9809"/>
            </w:tabs>
            <w:rPr>
              <w:noProof/>
              <w:lang w:eastAsia="en-US"/>
            </w:rPr>
          </w:pPr>
          <w:hyperlink w:anchor="_Toc385664064" w:history="1">
            <w:r w:rsidR="00DA2A6E" w:rsidRPr="00F5205B">
              <w:rPr>
                <w:rStyle w:val="Hyperlink"/>
                <w:b/>
                <w:noProof/>
              </w:rPr>
              <w:t>6.3.</w:t>
            </w:r>
            <w:r w:rsidR="00DA2A6E">
              <w:rPr>
                <w:noProof/>
                <w:lang w:eastAsia="en-US"/>
              </w:rPr>
              <w:tab/>
            </w:r>
            <w:r w:rsidR="00DA2A6E" w:rsidRPr="00F5205B">
              <w:rPr>
                <w:rStyle w:val="Hyperlink"/>
                <w:rFonts w:ascii="Times New Roman" w:hAnsi="Times New Roman" w:cs="Times New Roman"/>
                <w:b/>
                <w:noProof/>
              </w:rPr>
              <w:t>APPENDIX</w:t>
            </w:r>
            <w:r w:rsidR="00DA2A6E">
              <w:rPr>
                <w:noProof/>
                <w:webHidden/>
              </w:rPr>
              <w:tab/>
            </w:r>
            <w:r w:rsidR="00DA2A6E">
              <w:rPr>
                <w:noProof/>
                <w:webHidden/>
              </w:rPr>
              <w:fldChar w:fldCharType="begin"/>
            </w:r>
            <w:r w:rsidR="00DA2A6E">
              <w:rPr>
                <w:noProof/>
                <w:webHidden/>
              </w:rPr>
              <w:instrText xml:space="preserve"> PAGEREF _Toc385664064 \h </w:instrText>
            </w:r>
            <w:r w:rsidR="00DA2A6E">
              <w:rPr>
                <w:noProof/>
                <w:webHidden/>
              </w:rPr>
            </w:r>
            <w:r w:rsidR="00DA2A6E">
              <w:rPr>
                <w:noProof/>
                <w:webHidden/>
              </w:rPr>
              <w:fldChar w:fldCharType="separate"/>
            </w:r>
            <w:r w:rsidR="00AC3537">
              <w:rPr>
                <w:noProof/>
                <w:webHidden/>
              </w:rPr>
              <w:t>220</w:t>
            </w:r>
            <w:r w:rsidR="00DA2A6E">
              <w:rPr>
                <w:noProof/>
                <w:webHidden/>
              </w:rPr>
              <w:fldChar w:fldCharType="end"/>
            </w:r>
          </w:hyperlink>
        </w:p>
        <w:p w:rsidR="00DA2A6E" w:rsidRDefault="007E77CE">
          <w:pPr>
            <w:pStyle w:val="TOC2"/>
            <w:tabs>
              <w:tab w:val="right" w:leader="hyphen" w:pos="9809"/>
            </w:tabs>
            <w:rPr>
              <w:noProof/>
              <w:lang w:eastAsia="en-US"/>
            </w:rPr>
          </w:pPr>
          <w:hyperlink w:anchor="_Toc385664065" w:history="1">
            <w:r w:rsidR="00DA2A6E" w:rsidRPr="00F5205B">
              <w:rPr>
                <w:rStyle w:val="Hyperlink"/>
                <w:noProof/>
              </w:rPr>
              <w:t>Reference</w:t>
            </w:r>
            <w:r w:rsidR="00DA2A6E">
              <w:rPr>
                <w:noProof/>
                <w:webHidden/>
              </w:rPr>
              <w:tab/>
            </w:r>
            <w:r w:rsidR="00DA2A6E">
              <w:rPr>
                <w:noProof/>
                <w:webHidden/>
              </w:rPr>
              <w:fldChar w:fldCharType="begin"/>
            </w:r>
            <w:r w:rsidR="00DA2A6E">
              <w:rPr>
                <w:noProof/>
                <w:webHidden/>
              </w:rPr>
              <w:instrText xml:space="preserve"> PAGEREF _Toc385664065 \h </w:instrText>
            </w:r>
            <w:r w:rsidR="00DA2A6E">
              <w:rPr>
                <w:noProof/>
                <w:webHidden/>
              </w:rPr>
            </w:r>
            <w:r w:rsidR="00DA2A6E">
              <w:rPr>
                <w:noProof/>
                <w:webHidden/>
              </w:rPr>
              <w:fldChar w:fldCharType="separate"/>
            </w:r>
            <w:r w:rsidR="00AC3537">
              <w:rPr>
                <w:noProof/>
                <w:webHidden/>
              </w:rPr>
              <w:t>221</w:t>
            </w:r>
            <w:r w:rsidR="00DA2A6E">
              <w:rPr>
                <w:noProof/>
                <w:webHidden/>
              </w:rPr>
              <w:fldChar w:fldCharType="end"/>
            </w:r>
          </w:hyperlink>
        </w:p>
        <w:p w:rsidR="00DB6546" w:rsidRDefault="002A3BE3" w:rsidP="007412DC">
          <w:pPr>
            <w:spacing w:after="0"/>
          </w:pPr>
          <w:r w:rsidRPr="00281897">
            <w:rPr>
              <w:color w:val="6D1D6A" w:themeColor="accent1" w:themeShade="BF"/>
              <w:sz w:val="24"/>
              <w:szCs w:val="24"/>
            </w:rPr>
            <w:fldChar w:fldCharType="end"/>
          </w:r>
        </w:p>
      </w:sdtContent>
    </w:sdt>
    <w:p w:rsidR="00215ECE" w:rsidRDefault="00215ECE">
      <w:pPr>
        <w:spacing w:after="160" w:line="259" w:lineRule="auto"/>
        <w:rPr>
          <w:rFonts w:ascii="Times New Roman" w:hAnsi="Times New Roman" w:cs="Times New Roman"/>
        </w:rPr>
        <w:sectPr w:rsidR="00215ECE" w:rsidSect="002A5730">
          <w:footerReference w:type="default" r:id="rId12"/>
          <w:footerReference w:type="first" r:id="rId13"/>
          <w:pgSz w:w="11907" w:h="16839" w:code="9"/>
          <w:pgMar w:top="720" w:right="720" w:bottom="720" w:left="720" w:header="720" w:footer="720" w:gutter="648"/>
          <w:cols w:space="720"/>
          <w:titlePg/>
          <w:docGrid w:linePitch="360"/>
        </w:sectPr>
      </w:pPr>
    </w:p>
    <w:p w:rsidR="00BB22B7" w:rsidRDefault="000D7395" w:rsidP="00BB22B7">
      <w:pPr>
        <w:pStyle w:val="Heading1"/>
        <w:jc w:val="center"/>
        <w:rPr>
          <w:b/>
          <w:sz w:val="28"/>
          <w:szCs w:val="28"/>
        </w:rPr>
      </w:pPr>
      <w:bookmarkStart w:id="5" w:name="_Toc385663761"/>
      <w:r w:rsidRPr="00281897">
        <w:rPr>
          <w:b/>
          <w:sz w:val="28"/>
          <w:szCs w:val="28"/>
        </w:rPr>
        <w:lastRenderedPageBreak/>
        <w:t>TABLE OF FIGURE</w:t>
      </w:r>
      <w:bookmarkEnd w:id="5"/>
    </w:p>
    <w:p w:rsidR="00BB22B7" w:rsidRPr="00BB22B7" w:rsidRDefault="00BB22B7" w:rsidP="00BB22B7"/>
    <w:p w:rsidR="006F06AB" w:rsidRDefault="006F06AB">
      <w:pPr>
        <w:pStyle w:val="TableofFigures"/>
        <w:tabs>
          <w:tab w:val="right" w:leader="dot" w:pos="9809"/>
        </w:tabs>
        <w:rPr>
          <w:noProof/>
          <w:lang w:eastAsia="en-US"/>
        </w:rPr>
      </w:pPr>
      <w:r>
        <w:rPr>
          <w:rFonts w:ascii="Times New Roman" w:hAnsi="Times New Roman" w:cs="Times New Roman"/>
        </w:rPr>
        <w:fldChar w:fldCharType="begin"/>
      </w:r>
      <w:r>
        <w:rPr>
          <w:rFonts w:ascii="Times New Roman" w:hAnsi="Times New Roman" w:cs="Times New Roman"/>
        </w:rPr>
        <w:instrText xml:space="preserve"> TOC \h \z \c "Figure" </w:instrText>
      </w:r>
      <w:r>
        <w:rPr>
          <w:rFonts w:ascii="Times New Roman" w:hAnsi="Times New Roman" w:cs="Times New Roman"/>
        </w:rPr>
        <w:fldChar w:fldCharType="separate"/>
      </w:r>
      <w:hyperlink w:anchor="_Toc385455787" w:history="1">
        <w:r w:rsidRPr="00C409F6">
          <w:rPr>
            <w:rStyle w:val="Hyperlink"/>
            <w:rFonts w:ascii="Arial" w:hAnsi="Arial" w:cs="Arial"/>
            <w:noProof/>
          </w:rPr>
          <w:t>Figure 1 - Software Lifecycle Model</w:t>
        </w:r>
        <w:r>
          <w:rPr>
            <w:noProof/>
            <w:webHidden/>
          </w:rPr>
          <w:tab/>
        </w:r>
        <w:r>
          <w:rPr>
            <w:noProof/>
            <w:webHidden/>
          </w:rPr>
          <w:fldChar w:fldCharType="begin"/>
        </w:r>
        <w:r>
          <w:rPr>
            <w:noProof/>
            <w:webHidden/>
          </w:rPr>
          <w:instrText xml:space="preserve"> PAGEREF _Toc385455787 \h </w:instrText>
        </w:r>
        <w:r>
          <w:rPr>
            <w:noProof/>
            <w:webHidden/>
          </w:rPr>
        </w:r>
        <w:r>
          <w:rPr>
            <w:noProof/>
            <w:webHidden/>
          </w:rPr>
          <w:fldChar w:fldCharType="separate"/>
        </w:r>
        <w:r w:rsidR="00AC3537">
          <w:rPr>
            <w:noProof/>
            <w:webHidden/>
          </w:rPr>
          <w:t>18</w:t>
        </w:r>
        <w:r>
          <w:rPr>
            <w:noProof/>
            <w:webHidden/>
          </w:rPr>
          <w:fldChar w:fldCharType="end"/>
        </w:r>
      </w:hyperlink>
    </w:p>
    <w:p w:rsidR="000D7395" w:rsidRDefault="006F06AB">
      <w:pPr>
        <w:spacing w:after="160" w:line="259" w:lineRule="auto"/>
        <w:rPr>
          <w:rFonts w:ascii="Times New Roman" w:hAnsi="Times New Roman" w:cs="Times New Roman"/>
        </w:rPr>
        <w:sectPr w:rsidR="000D7395" w:rsidSect="002A5730">
          <w:pgSz w:w="11907" w:h="16839" w:code="9"/>
          <w:pgMar w:top="720" w:right="720" w:bottom="720" w:left="720" w:header="720" w:footer="720" w:gutter="648"/>
          <w:cols w:space="720"/>
          <w:titlePg/>
          <w:docGrid w:linePitch="360"/>
        </w:sectPr>
      </w:pPr>
      <w:r>
        <w:rPr>
          <w:rFonts w:ascii="Times New Roman" w:hAnsi="Times New Roman" w:cs="Times New Roman"/>
        </w:rPr>
        <w:fldChar w:fldCharType="end"/>
      </w:r>
    </w:p>
    <w:p w:rsidR="004838A1" w:rsidRDefault="00D947D1" w:rsidP="007412DC">
      <w:pPr>
        <w:pStyle w:val="Heading1"/>
        <w:numPr>
          <w:ilvl w:val="0"/>
          <w:numId w:val="1"/>
        </w:numPr>
        <w:ind w:left="360"/>
        <w:rPr>
          <w:rFonts w:ascii="Times New Roman" w:hAnsi="Times New Roman" w:cs="Times New Roman"/>
          <w:b/>
          <w:sz w:val="28"/>
          <w:szCs w:val="28"/>
        </w:rPr>
      </w:pPr>
      <w:bookmarkStart w:id="6" w:name="_Toc385663762"/>
      <w:r w:rsidRPr="00D947D1">
        <w:rPr>
          <w:rFonts w:ascii="Times New Roman" w:hAnsi="Times New Roman" w:cs="Times New Roman"/>
          <w:b/>
          <w:sz w:val="28"/>
          <w:szCs w:val="28"/>
        </w:rPr>
        <w:lastRenderedPageBreak/>
        <w:t>REPORT NO.1</w:t>
      </w:r>
      <w:r w:rsidR="00DD626E">
        <w:rPr>
          <w:rFonts w:ascii="Times New Roman" w:hAnsi="Times New Roman" w:cs="Times New Roman"/>
          <w:b/>
          <w:sz w:val="28"/>
          <w:szCs w:val="28"/>
        </w:rPr>
        <w:t xml:space="preserve">: </w:t>
      </w:r>
      <w:r w:rsidR="004860DD">
        <w:rPr>
          <w:rFonts w:ascii="Times New Roman" w:hAnsi="Times New Roman" w:cs="Times New Roman"/>
          <w:b/>
          <w:sz w:val="28"/>
          <w:szCs w:val="28"/>
        </w:rPr>
        <w:t>INTRODUCTION</w:t>
      </w:r>
      <w:bookmarkEnd w:id="6"/>
    </w:p>
    <w:p w:rsidR="007E629A" w:rsidRDefault="007E629A" w:rsidP="00673B0E">
      <w:pPr>
        <w:pStyle w:val="Heading2"/>
        <w:numPr>
          <w:ilvl w:val="0"/>
          <w:numId w:val="6"/>
        </w:numPr>
        <w:rPr>
          <w:b/>
          <w:sz w:val="28"/>
          <w:szCs w:val="28"/>
        </w:rPr>
      </w:pPr>
      <w:bookmarkStart w:id="7" w:name="_Toc385663763"/>
      <w:r w:rsidRPr="00235559">
        <w:rPr>
          <w:b/>
          <w:sz w:val="28"/>
          <w:szCs w:val="28"/>
        </w:rPr>
        <w:t xml:space="preserve">Project </w:t>
      </w:r>
      <w:r w:rsidR="000168E2">
        <w:rPr>
          <w:b/>
          <w:sz w:val="28"/>
          <w:szCs w:val="28"/>
        </w:rPr>
        <w:t>Information</w:t>
      </w:r>
      <w:bookmarkEnd w:id="7"/>
    </w:p>
    <w:p w:rsidR="00D55C5E" w:rsidRPr="006E54D0" w:rsidRDefault="006E54D0" w:rsidP="00673B0E">
      <w:pPr>
        <w:pStyle w:val="NoSpacing"/>
        <w:numPr>
          <w:ilvl w:val="0"/>
          <w:numId w:val="7"/>
        </w:numPr>
        <w:rPr>
          <w:b/>
          <w:color w:val="000000" w:themeColor="text1"/>
          <w:sz w:val="24"/>
          <w:szCs w:val="24"/>
        </w:rPr>
      </w:pPr>
      <w:r>
        <w:rPr>
          <w:color w:val="000000" w:themeColor="text1"/>
          <w:sz w:val="24"/>
          <w:szCs w:val="24"/>
        </w:rPr>
        <w:t xml:space="preserve">Project Name: </w:t>
      </w:r>
      <w:r>
        <w:rPr>
          <w:b/>
          <w:color w:val="000000" w:themeColor="text1"/>
          <w:sz w:val="24"/>
          <w:szCs w:val="24"/>
        </w:rPr>
        <w:t xml:space="preserve">Building a website to support the </w:t>
      </w:r>
      <w:r w:rsidR="009F0A7C">
        <w:rPr>
          <w:b/>
          <w:color w:val="000000" w:themeColor="text1"/>
          <w:sz w:val="24"/>
          <w:szCs w:val="24"/>
        </w:rPr>
        <w:t>activities</w:t>
      </w:r>
      <w:r>
        <w:rPr>
          <w:b/>
          <w:color w:val="000000" w:themeColor="text1"/>
          <w:sz w:val="24"/>
          <w:szCs w:val="24"/>
        </w:rPr>
        <w:t xml:space="preserve"> “Tiếp sức mùa thi” campaign</w:t>
      </w:r>
    </w:p>
    <w:p w:rsidR="006E54D0" w:rsidRPr="006E54D0" w:rsidRDefault="006E54D0" w:rsidP="00673B0E">
      <w:pPr>
        <w:pStyle w:val="NoSpacing"/>
        <w:numPr>
          <w:ilvl w:val="0"/>
          <w:numId w:val="7"/>
        </w:numPr>
        <w:rPr>
          <w:b/>
          <w:color w:val="000000" w:themeColor="text1"/>
          <w:sz w:val="24"/>
          <w:szCs w:val="24"/>
        </w:rPr>
      </w:pPr>
      <w:r>
        <w:rPr>
          <w:color w:val="000000" w:themeColor="text1"/>
          <w:sz w:val="24"/>
          <w:szCs w:val="24"/>
        </w:rPr>
        <w:t xml:space="preserve">Project Code: </w:t>
      </w:r>
      <w:r>
        <w:rPr>
          <w:b/>
          <w:color w:val="000000" w:themeColor="text1"/>
          <w:sz w:val="24"/>
          <w:szCs w:val="24"/>
        </w:rPr>
        <w:t>TSMT</w:t>
      </w:r>
    </w:p>
    <w:p w:rsidR="006E54D0" w:rsidRPr="006E54D0" w:rsidRDefault="006E54D0" w:rsidP="00673B0E">
      <w:pPr>
        <w:pStyle w:val="NoSpacing"/>
        <w:numPr>
          <w:ilvl w:val="0"/>
          <w:numId w:val="7"/>
        </w:numPr>
        <w:rPr>
          <w:b/>
          <w:color w:val="000000" w:themeColor="text1"/>
          <w:sz w:val="24"/>
          <w:szCs w:val="24"/>
        </w:rPr>
      </w:pPr>
      <w:r>
        <w:rPr>
          <w:color w:val="000000" w:themeColor="text1"/>
          <w:sz w:val="24"/>
          <w:szCs w:val="24"/>
        </w:rPr>
        <w:t xml:space="preserve">Product Type: </w:t>
      </w:r>
      <w:r>
        <w:rPr>
          <w:b/>
          <w:color w:val="000000" w:themeColor="text1"/>
          <w:sz w:val="24"/>
          <w:szCs w:val="24"/>
        </w:rPr>
        <w:t>Website</w:t>
      </w:r>
    </w:p>
    <w:p w:rsidR="006E54D0" w:rsidRPr="006E54D0" w:rsidRDefault="006E54D0" w:rsidP="00673B0E">
      <w:pPr>
        <w:pStyle w:val="NoSpacing"/>
        <w:numPr>
          <w:ilvl w:val="0"/>
          <w:numId w:val="7"/>
        </w:numPr>
        <w:rPr>
          <w:b/>
          <w:color w:val="000000" w:themeColor="text1"/>
          <w:sz w:val="24"/>
          <w:szCs w:val="24"/>
        </w:rPr>
      </w:pPr>
      <w:r>
        <w:rPr>
          <w:color w:val="000000" w:themeColor="text1"/>
          <w:sz w:val="24"/>
          <w:szCs w:val="24"/>
        </w:rPr>
        <w:t xml:space="preserve">Start Date: </w:t>
      </w:r>
      <w:r>
        <w:rPr>
          <w:b/>
          <w:color w:val="000000" w:themeColor="text1"/>
          <w:sz w:val="24"/>
          <w:szCs w:val="24"/>
        </w:rPr>
        <w:t>Jan 7</w:t>
      </w:r>
      <w:r w:rsidRPr="006E54D0">
        <w:rPr>
          <w:b/>
          <w:color w:val="000000" w:themeColor="text1"/>
          <w:sz w:val="24"/>
          <w:szCs w:val="24"/>
          <w:vertAlign w:val="superscript"/>
        </w:rPr>
        <w:t>th</w:t>
      </w:r>
      <w:r>
        <w:rPr>
          <w:b/>
          <w:color w:val="000000" w:themeColor="text1"/>
          <w:sz w:val="24"/>
          <w:szCs w:val="24"/>
        </w:rPr>
        <w:t>, 2014</w:t>
      </w:r>
    </w:p>
    <w:p w:rsidR="006E54D0" w:rsidRPr="006E54D0" w:rsidRDefault="006E54D0" w:rsidP="00673B0E">
      <w:pPr>
        <w:pStyle w:val="NoSpacing"/>
        <w:numPr>
          <w:ilvl w:val="0"/>
          <w:numId w:val="7"/>
        </w:numPr>
        <w:rPr>
          <w:color w:val="000000" w:themeColor="text1"/>
          <w:sz w:val="24"/>
          <w:szCs w:val="24"/>
        </w:rPr>
      </w:pPr>
      <w:r>
        <w:rPr>
          <w:color w:val="000000" w:themeColor="text1"/>
          <w:sz w:val="24"/>
          <w:szCs w:val="24"/>
        </w:rPr>
        <w:t xml:space="preserve">End Date:  </w:t>
      </w:r>
      <w:r w:rsidRPr="006E54D0">
        <w:rPr>
          <w:b/>
          <w:color w:val="000000" w:themeColor="text1"/>
          <w:sz w:val="24"/>
          <w:szCs w:val="24"/>
        </w:rPr>
        <w:t>Apr 24</w:t>
      </w:r>
      <w:r w:rsidRPr="006E54D0">
        <w:rPr>
          <w:b/>
          <w:color w:val="000000" w:themeColor="text1"/>
          <w:sz w:val="24"/>
          <w:szCs w:val="24"/>
          <w:vertAlign w:val="superscript"/>
        </w:rPr>
        <w:t>th</w:t>
      </w:r>
      <w:r w:rsidRPr="006E54D0">
        <w:rPr>
          <w:b/>
          <w:color w:val="000000" w:themeColor="text1"/>
          <w:sz w:val="24"/>
          <w:szCs w:val="24"/>
        </w:rPr>
        <w:t>, 2014</w:t>
      </w:r>
    </w:p>
    <w:p w:rsidR="007E629A" w:rsidRDefault="00703301" w:rsidP="00673B0E">
      <w:pPr>
        <w:pStyle w:val="Heading2"/>
        <w:numPr>
          <w:ilvl w:val="0"/>
          <w:numId w:val="6"/>
        </w:numPr>
        <w:ind w:left="360" w:firstLine="0"/>
        <w:rPr>
          <w:b/>
          <w:sz w:val="28"/>
          <w:szCs w:val="28"/>
        </w:rPr>
      </w:pPr>
      <w:bookmarkStart w:id="8" w:name="_Toc385663764"/>
      <w:r>
        <w:rPr>
          <w:b/>
          <w:sz w:val="28"/>
          <w:szCs w:val="28"/>
        </w:rPr>
        <w:t>Acronym and Definition</w:t>
      </w:r>
      <w:bookmarkEnd w:id="8"/>
    </w:p>
    <w:tbl>
      <w:tblPr>
        <w:tblStyle w:val="GridTable4-Accent11"/>
        <w:tblW w:w="0" w:type="auto"/>
        <w:jc w:val="center"/>
        <w:tblLook w:val="04A0" w:firstRow="1" w:lastRow="0" w:firstColumn="1" w:lastColumn="0" w:noHBand="0" w:noVBand="1"/>
      </w:tblPr>
      <w:tblGrid>
        <w:gridCol w:w="1705"/>
        <w:gridCol w:w="5130"/>
      </w:tblGrid>
      <w:tr w:rsidR="00CA2BB1" w:rsidRPr="007412DC" w:rsidTr="00A95EC1">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rsidR="00CA2BB1" w:rsidRPr="007412DC" w:rsidRDefault="00CA2BB1" w:rsidP="007412DC">
            <w:pPr>
              <w:spacing w:after="0"/>
              <w:jc w:val="center"/>
              <w:rPr>
                <w:sz w:val="24"/>
                <w:szCs w:val="24"/>
              </w:rPr>
            </w:pPr>
            <w:r w:rsidRPr="007412DC">
              <w:rPr>
                <w:sz w:val="24"/>
                <w:szCs w:val="24"/>
              </w:rPr>
              <w:t>Acronym</w:t>
            </w:r>
          </w:p>
        </w:tc>
        <w:tc>
          <w:tcPr>
            <w:tcW w:w="5130" w:type="dxa"/>
            <w:vAlign w:val="center"/>
          </w:tcPr>
          <w:p w:rsidR="00CA2BB1" w:rsidRPr="007412DC" w:rsidRDefault="00CA2BB1" w:rsidP="007412DC">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7412DC">
              <w:rPr>
                <w:sz w:val="24"/>
                <w:szCs w:val="24"/>
              </w:rPr>
              <w:t>Definition</w:t>
            </w:r>
          </w:p>
        </w:tc>
      </w:tr>
      <w:tr w:rsidR="00CA2BB1" w:rsidRPr="007412DC" w:rsidTr="00A95EC1">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rsidR="00CA2BB1" w:rsidRPr="007412DC" w:rsidRDefault="004D2DC1" w:rsidP="007412DC">
            <w:pPr>
              <w:spacing w:after="0"/>
              <w:jc w:val="center"/>
              <w:rPr>
                <w:sz w:val="24"/>
                <w:szCs w:val="24"/>
              </w:rPr>
            </w:pPr>
            <w:r w:rsidRPr="007412DC">
              <w:rPr>
                <w:sz w:val="24"/>
                <w:szCs w:val="24"/>
              </w:rPr>
              <w:t>TSMT</w:t>
            </w:r>
          </w:p>
        </w:tc>
        <w:tc>
          <w:tcPr>
            <w:tcW w:w="5130" w:type="dxa"/>
            <w:vAlign w:val="center"/>
          </w:tcPr>
          <w:p w:rsidR="00CA2BB1" w:rsidRPr="007412DC" w:rsidRDefault="00005608" w:rsidP="007412DC">
            <w:pPr>
              <w:spacing w:after="0" w:line="24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7412DC">
              <w:rPr>
                <w:sz w:val="24"/>
                <w:szCs w:val="24"/>
              </w:rPr>
              <w:t>TSMT system</w:t>
            </w:r>
          </w:p>
        </w:tc>
      </w:tr>
      <w:tr w:rsidR="000C6996" w:rsidRPr="007412DC" w:rsidTr="00A95EC1">
        <w:trPr>
          <w:trHeight w:val="2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rsidR="000C6996" w:rsidRPr="007412DC" w:rsidRDefault="000C6996" w:rsidP="007412DC">
            <w:pPr>
              <w:spacing w:after="0"/>
              <w:jc w:val="center"/>
              <w:rPr>
                <w:sz w:val="24"/>
                <w:szCs w:val="24"/>
              </w:rPr>
            </w:pPr>
            <w:r w:rsidRPr="007412DC">
              <w:rPr>
                <w:sz w:val="24"/>
                <w:szCs w:val="24"/>
              </w:rPr>
              <w:t>SAC</w:t>
            </w:r>
          </w:p>
        </w:tc>
        <w:tc>
          <w:tcPr>
            <w:tcW w:w="5130" w:type="dxa"/>
            <w:vAlign w:val="center"/>
          </w:tcPr>
          <w:p w:rsidR="000C6996" w:rsidRPr="007412DC" w:rsidRDefault="000C6996" w:rsidP="007412DC">
            <w:pPr>
              <w:spacing w:after="0"/>
              <w:jc w:val="both"/>
              <w:cnfStyle w:val="000000000000" w:firstRow="0" w:lastRow="0" w:firstColumn="0" w:lastColumn="0" w:oddVBand="0" w:evenVBand="0" w:oddHBand="0" w:evenHBand="0" w:firstRowFirstColumn="0" w:firstRowLastColumn="0" w:lastRowFirstColumn="0" w:lastRowLastColumn="0"/>
              <w:rPr>
                <w:sz w:val="24"/>
                <w:szCs w:val="24"/>
              </w:rPr>
            </w:pPr>
            <w:r w:rsidRPr="007412DC">
              <w:rPr>
                <w:sz w:val="24"/>
                <w:szCs w:val="24"/>
              </w:rPr>
              <w:t>Student Assistance Center of Ho Chi Minh City</w:t>
            </w:r>
          </w:p>
        </w:tc>
      </w:tr>
    </w:tbl>
    <w:p w:rsidR="000C3E76" w:rsidRDefault="000C3E76" w:rsidP="00673B0E">
      <w:pPr>
        <w:pStyle w:val="Heading2"/>
        <w:numPr>
          <w:ilvl w:val="0"/>
          <w:numId w:val="6"/>
        </w:numPr>
        <w:ind w:left="360" w:firstLine="0"/>
        <w:rPr>
          <w:b/>
          <w:sz w:val="28"/>
          <w:szCs w:val="28"/>
        </w:rPr>
      </w:pPr>
      <w:bookmarkStart w:id="9" w:name="_Toc385663765"/>
      <w:r>
        <w:rPr>
          <w:b/>
          <w:sz w:val="28"/>
          <w:szCs w:val="28"/>
        </w:rPr>
        <w:t>Introduction</w:t>
      </w:r>
      <w:bookmarkEnd w:id="9"/>
    </w:p>
    <w:p w:rsidR="00165E13" w:rsidRDefault="007604AB" w:rsidP="002D75E6">
      <w:pPr>
        <w:pStyle w:val="NoSpacing"/>
        <w:spacing w:after="120"/>
        <w:ind w:firstLine="720"/>
        <w:jc w:val="both"/>
        <w:rPr>
          <w:color w:val="000000" w:themeColor="text1"/>
          <w:sz w:val="24"/>
          <w:szCs w:val="24"/>
        </w:rPr>
      </w:pPr>
      <w:r>
        <w:rPr>
          <w:color w:val="000000" w:themeColor="text1"/>
          <w:sz w:val="24"/>
          <w:szCs w:val="24"/>
        </w:rPr>
        <w:t>“Tiếp sức mùa thi” campaign is a social program</w:t>
      </w:r>
      <w:r w:rsidR="00B45B41">
        <w:rPr>
          <w:color w:val="000000" w:themeColor="text1"/>
          <w:sz w:val="24"/>
          <w:szCs w:val="24"/>
        </w:rPr>
        <w:t>, which</w:t>
      </w:r>
      <w:r w:rsidR="000F0620">
        <w:rPr>
          <w:color w:val="000000" w:themeColor="text1"/>
          <w:sz w:val="24"/>
          <w:szCs w:val="24"/>
        </w:rPr>
        <w:t xml:space="preserve"> </w:t>
      </w:r>
      <w:r w:rsidR="00784CEF">
        <w:rPr>
          <w:color w:val="000000" w:themeColor="text1"/>
          <w:sz w:val="24"/>
          <w:szCs w:val="24"/>
        </w:rPr>
        <w:t>support candidate</w:t>
      </w:r>
      <w:r w:rsidR="00F95300">
        <w:rPr>
          <w:color w:val="000000" w:themeColor="text1"/>
          <w:sz w:val="24"/>
          <w:szCs w:val="24"/>
        </w:rPr>
        <w:t>s</w:t>
      </w:r>
      <w:r w:rsidR="00784CEF">
        <w:rPr>
          <w:color w:val="000000" w:themeColor="text1"/>
          <w:sz w:val="24"/>
          <w:szCs w:val="24"/>
        </w:rPr>
        <w:t xml:space="preserve"> in taking the entrance examination into colleges</w:t>
      </w:r>
      <w:r w:rsidR="004C0201">
        <w:rPr>
          <w:color w:val="000000" w:themeColor="text1"/>
          <w:sz w:val="24"/>
          <w:szCs w:val="24"/>
        </w:rPr>
        <w:t xml:space="preserve">. It was organized for the first time since 1996 </w:t>
      </w:r>
      <w:r w:rsidR="003772A2">
        <w:rPr>
          <w:color w:val="000000" w:themeColor="text1"/>
          <w:sz w:val="24"/>
          <w:szCs w:val="24"/>
        </w:rPr>
        <w:t xml:space="preserve">in Ho Chi Minh City and then spread through the country. </w:t>
      </w:r>
      <w:r w:rsidR="000E6C63">
        <w:rPr>
          <w:color w:val="000000" w:themeColor="text1"/>
          <w:sz w:val="24"/>
          <w:szCs w:val="24"/>
        </w:rPr>
        <w:t xml:space="preserve">The meaningful of campaign to help </w:t>
      </w:r>
      <w:r w:rsidR="0082543B">
        <w:rPr>
          <w:color w:val="000000" w:themeColor="text1"/>
          <w:sz w:val="24"/>
          <w:szCs w:val="24"/>
        </w:rPr>
        <w:t>candidate solve the difficult problem</w:t>
      </w:r>
      <w:r w:rsidR="009156AD">
        <w:rPr>
          <w:color w:val="000000" w:themeColor="text1"/>
          <w:sz w:val="24"/>
          <w:szCs w:val="24"/>
        </w:rPr>
        <w:t>s</w:t>
      </w:r>
      <w:r w:rsidR="0082543B">
        <w:rPr>
          <w:color w:val="000000" w:themeColor="text1"/>
          <w:sz w:val="24"/>
          <w:szCs w:val="24"/>
        </w:rPr>
        <w:t xml:space="preserve"> such as: travel,</w:t>
      </w:r>
      <w:r w:rsidR="00087779">
        <w:rPr>
          <w:color w:val="000000" w:themeColor="text1"/>
          <w:sz w:val="24"/>
          <w:szCs w:val="24"/>
        </w:rPr>
        <w:t xml:space="preserve"> eating, </w:t>
      </w:r>
      <w:r w:rsidR="0082543B">
        <w:rPr>
          <w:color w:val="000000" w:themeColor="text1"/>
          <w:sz w:val="24"/>
          <w:szCs w:val="24"/>
        </w:rPr>
        <w:t xml:space="preserve">accommodation, etc… </w:t>
      </w:r>
      <w:r w:rsidR="00655714">
        <w:rPr>
          <w:color w:val="000000" w:themeColor="text1"/>
          <w:sz w:val="24"/>
          <w:szCs w:val="24"/>
        </w:rPr>
        <w:t>in new environment</w:t>
      </w:r>
      <w:r w:rsidR="00F04C56">
        <w:rPr>
          <w:color w:val="000000" w:themeColor="text1"/>
          <w:sz w:val="24"/>
          <w:szCs w:val="24"/>
        </w:rPr>
        <w:t xml:space="preserve">. </w:t>
      </w:r>
    </w:p>
    <w:p w:rsidR="009B7246" w:rsidRDefault="00F04C56" w:rsidP="002D75E6">
      <w:pPr>
        <w:pStyle w:val="NoSpacing"/>
        <w:spacing w:after="120"/>
        <w:ind w:firstLine="720"/>
        <w:jc w:val="both"/>
        <w:rPr>
          <w:color w:val="000000" w:themeColor="text1"/>
          <w:sz w:val="24"/>
          <w:szCs w:val="24"/>
        </w:rPr>
      </w:pPr>
      <w:r>
        <w:rPr>
          <w:color w:val="000000" w:themeColor="text1"/>
          <w:sz w:val="24"/>
          <w:szCs w:val="24"/>
        </w:rPr>
        <w:t xml:space="preserve">Moreover, </w:t>
      </w:r>
      <w:r w:rsidR="009E5ADD">
        <w:rPr>
          <w:color w:val="000000" w:themeColor="text1"/>
          <w:sz w:val="24"/>
          <w:szCs w:val="24"/>
        </w:rPr>
        <w:t xml:space="preserve">“Tiếp sức mùa thi” </w:t>
      </w:r>
      <w:proofErr w:type="gramStart"/>
      <w:r w:rsidR="009E5ADD">
        <w:rPr>
          <w:color w:val="000000" w:themeColor="text1"/>
          <w:sz w:val="24"/>
          <w:szCs w:val="24"/>
        </w:rPr>
        <w:t>cam</w:t>
      </w:r>
      <w:r w:rsidR="0075538C">
        <w:rPr>
          <w:color w:val="000000" w:themeColor="text1"/>
          <w:sz w:val="24"/>
          <w:szCs w:val="24"/>
        </w:rPr>
        <w:t xml:space="preserve">paign </w:t>
      </w:r>
      <w:r w:rsidR="009E5ADD">
        <w:rPr>
          <w:color w:val="000000" w:themeColor="text1"/>
          <w:sz w:val="24"/>
          <w:szCs w:val="24"/>
        </w:rPr>
        <w:t xml:space="preserve">also </w:t>
      </w:r>
      <w:r w:rsidR="0075538C">
        <w:rPr>
          <w:color w:val="000000" w:themeColor="text1"/>
          <w:sz w:val="24"/>
          <w:szCs w:val="24"/>
        </w:rPr>
        <w:t>get</w:t>
      </w:r>
      <w:proofErr w:type="gramEnd"/>
      <w:r w:rsidR="00856FD7">
        <w:rPr>
          <w:color w:val="000000" w:themeColor="text1"/>
          <w:sz w:val="24"/>
          <w:szCs w:val="24"/>
        </w:rPr>
        <w:t xml:space="preserve"> </w:t>
      </w:r>
      <w:r w:rsidR="0075538C">
        <w:rPr>
          <w:color w:val="000000" w:themeColor="text1"/>
          <w:sz w:val="24"/>
          <w:szCs w:val="24"/>
        </w:rPr>
        <w:t xml:space="preserve">huge attention of </w:t>
      </w:r>
      <w:r w:rsidR="00A719A6">
        <w:rPr>
          <w:color w:val="000000" w:themeColor="text1"/>
          <w:sz w:val="24"/>
          <w:szCs w:val="24"/>
        </w:rPr>
        <w:t>volunteer</w:t>
      </w:r>
      <w:r w:rsidR="00A909C0">
        <w:rPr>
          <w:color w:val="000000" w:themeColor="text1"/>
          <w:sz w:val="24"/>
          <w:szCs w:val="24"/>
        </w:rPr>
        <w:t>s</w:t>
      </w:r>
      <w:r w:rsidR="00134B4C">
        <w:rPr>
          <w:color w:val="000000" w:themeColor="text1"/>
          <w:sz w:val="24"/>
          <w:szCs w:val="24"/>
        </w:rPr>
        <w:t xml:space="preserve"> and</w:t>
      </w:r>
      <w:r w:rsidR="00A719A6">
        <w:rPr>
          <w:color w:val="000000" w:themeColor="text1"/>
          <w:sz w:val="24"/>
          <w:szCs w:val="24"/>
        </w:rPr>
        <w:t xml:space="preserve"> </w:t>
      </w:r>
      <w:r w:rsidR="002E7794">
        <w:rPr>
          <w:color w:val="000000" w:themeColor="text1"/>
          <w:sz w:val="24"/>
          <w:szCs w:val="24"/>
        </w:rPr>
        <w:t>charities</w:t>
      </w:r>
      <w:r w:rsidR="00856FD7">
        <w:rPr>
          <w:color w:val="000000" w:themeColor="text1"/>
          <w:sz w:val="24"/>
          <w:szCs w:val="24"/>
        </w:rPr>
        <w:t xml:space="preserve">. </w:t>
      </w:r>
      <w:r w:rsidR="00B24DC1">
        <w:rPr>
          <w:color w:val="000000" w:themeColor="text1"/>
          <w:sz w:val="24"/>
          <w:szCs w:val="24"/>
        </w:rPr>
        <w:t>Charities</w:t>
      </w:r>
      <w:r w:rsidR="002C181D">
        <w:rPr>
          <w:color w:val="000000" w:themeColor="text1"/>
          <w:sz w:val="24"/>
          <w:szCs w:val="24"/>
        </w:rPr>
        <w:t xml:space="preserve"> want to </w:t>
      </w:r>
      <w:r w:rsidR="00D53295">
        <w:rPr>
          <w:color w:val="000000" w:themeColor="text1"/>
          <w:sz w:val="24"/>
          <w:szCs w:val="24"/>
        </w:rPr>
        <w:t>donate</w:t>
      </w:r>
      <w:r w:rsidR="002C181D">
        <w:rPr>
          <w:color w:val="000000" w:themeColor="text1"/>
          <w:sz w:val="24"/>
          <w:szCs w:val="24"/>
        </w:rPr>
        <w:t xml:space="preserve"> lodge</w:t>
      </w:r>
      <w:r w:rsidR="00514F78">
        <w:rPr>
          <w:color w:val="000000" w:themeColor="text1"/>
          <w:sz w:val="24"/>
          <w:szCs w:val="24"/>
        </w:rPr>
        <w:t>s</w:t>
      </w:r>
      <w:r w:rsidR="002C181D">
        <w:rPr>
          <w:color w:val="000000" w:themeColor="text1"/>
          <w:sz w:val="24"/>
          <w:szCs w:val="24"/>
        </w:rPr>
        <w:t xml:space="preserve">, </w:t>
      </w:r>
      <w:r w:rsidR="0013443D">
        <w:rPr>
          <w:color w:val="000000" w:themeColor="text1"/>
          <w:sz w:val="24"/>
          <w:szCs w:val="24"/>
        </w:rPr>
        <w:t>vehicle</w:t>
      </w:r>
      <w:r w:rsidR="00514F78">
        <w:rPr>
          <w:color w:val="000000" w:themeColor="text1"/>
          <w:sz w:val="24"/>
          <w:szCs w:val="24"/>
        </w:rPr>
        <w:t>s</w:t>
      </w:r>
      <w:r w:rsidR="00A129C2">
        <w:rPr>
          <w:color w:val="000000" w:themeColor="text1"/>
          <w:sz w:val="24"/>
          <w:szCs w:val="24"/>
        </w:rPr>
        <w:t xml:space="preserve"> and</w:t>
      </w:r>
      <w:r w:rsidR="0013443D">
        <w:rPr>
          <w:color w:val="000000" w:themeColor="text1"/>
          <w:sz w:val="24"/>
          <w:szCs w:val="24"/>
        </w:rPr>
        <w:t xml:space="preserve"> fund</w:t>
      </w:r>
      <w:r w:rsidR="00514F78">
        <w:rPr>
          <w:color w:val="000000" w:themeColor="text1"/>
          <w:sz w:val="24"/>
          <w:szCs w:val="24"/>
        </w:rPr>
        <w:t>s</w:t>
      </w:r>
      <w:r w:rsidR="00DF3D74">
        <w:rPr>
          <w:color w:val="000000" w:themeColor="text1"/>
          <w:sz w:val="24"/>
          <w:szCs w:val="24"/>
        </w:rPr>
        <w:t xml:space="preserve"> and </w:t>
      </w:r>
      <w:r w:rsidR="00AE3747">
        <w:rPr>
          <w:color w:val="000000" w:themeColor="text1"/>
          <w:sz w:val="24"/>
          <w:szCs w:val="24"/>
        </w:rPr>
        <w:t xml:space="preserve">volunteers </w:t>
      </w:r>
      <w:r w:rsidR="00D53295">
        <w:rPr>
          <w:color w:val="000000" w:themeColor="text1"/>
          <w:sz w:val="24"/>
          <w:szCs w:val="24"/>
        </w:rPr>
        <w:t xml:space="preserve">want to </w:t>
      </w:r>
      <w:r w:rsidR="00D75CD4">
        <w:rPr>
          <w:color w:val="000000" w:themeColor="text1"/>
          <w:sz w:val="24"/>
          <w:szCs w:val="24"/>
        </w:rPr>
        <w:t>contribute their effort</w:t>
      </w:r>
      <w:r w:rsidR="00D91A05">
        <w:rPr>
          <w:color w:val="000000" w:themeColor="text1"/>
          <w:sz w:val="24"/>
          <w:szCs w:val="24"/>
        </w:rPr>
        <w:t xml:space="preserve"> </w:t>
      </w:r>
      <w:r w:rsidR="0013443D">
        <w:rPr>
          <w:color w:val="000000" w:themeColor="text1"/>
          <w:sz w:val="24"/>
          <w:szCs w:val="24"/>
        </w:rPr>
        <w:t xml:space="preserve">to </w:t>
      </w:r>
      <w:r w:rsidR="00AF0E38">
        <w:rPr>
          <w:color w:val="000000" w:themeColor="text1"/>
          <w:sz w:val="24"/>
          <w:szCs w:val="24"/>
        </w:rPr>
        <w:t>help candidate</w:t>
      </w:r>
      <w:r w:rsidR="00477706">
        <w:rPr>
          <w:color w:val="000000" w:themeColor="text1"/>
          <w:sz w:val="24"/>
          <w:szCs w:val="24"/>
        </w:rPr>
        <w:t>s</w:t>
      </w:r>
      <w:r w:rsidR="00AF0E38">
        <w:rPr>
          <w:color w:val="000000" w:themeColor="text1"/>
          <w:sz w:val="24"/>
          <w:szCs w:val="24"/>
        </w:rPr>
        <w:t xml:space="preserve"> make the dream come true.</w:t>
      </w:r>
      <w:r w:rsidR="002775E7">
        <w:rPr>
          <w:color w:val="000000" w:themeColor="text1"/>
          <w:sz w:val="24"/>
          <w:szCs w:val="24"/>
        </w:rPr>
        <w:t xml:space="preserve"> </w:t>
      </w:r>
      <w:r w:rsidR="00873A4C">
        <w:rPr>
          <w:color w:val="000000" w:themeColor="text1"/>
          <w:sz w:val="24"/>
          <w:szCs w:val="24"/>
        </w:rPr>
        <w:t xml:space="preserve">But there is not </w:t>
      </w:r>
      <w:r w:rsidR="005A3BA7">
        <w:rPr>
          <w:color w:val="000000" w:themeColor="text1"/>
          <w:sz w:val="24"/>
          <w:szCs w:val="24"/>
        </w:rPr>
        <w:t xml:space="preserve">any website or tool to </w:t>
      </w:r>
      <w:r w:rsidR="005D6F7E">
        <w:rPr>
          <w:color w:val="000000" w:themeColor="text1"/>
          <w:sz w:val="24"/>
          <w:szCs w:val="24"/>
        </w:rPr>
        <w:t>let</w:t>
      </w:r>
      <w:r w:rsidR="009F713F">
        <w:rPr>
          <w:color w:val="000000" w:themeColor="text1"/>
          <w:sz w:val="24"/>
          <w:szCs w:val="24"/>
        </w:rPr>
        <w:t xml:space="preserve"> </w:t>
      </w:r>
      <w:r w:rsidR="002A5F4C">
        <w:rPr>
          <w:color w:val="000000" w:themeColor="text1"/>
          <w:sz w:val="24"/>
          <w:szCs w:val="24"/>
        </w:rPr>
        <w:t xml:space="preserve">them </w:t>
      </w:r>
      <w:proofErr w:type="gramStart"/>
      <w:r w:rsidR="002A5F4C">
        <w:rPr>
          <w:color w:val="000000" w:themeColor="text1"/>
          <w:sz w:val="24"/>
          <w:szCs w:val="24"/>
        </w:rPr>
        <w:t>do that</w:t>
      </w:r>
      <w:proofErr w:type="gramEnd"/>
      <w:r w:rsidR="002F5724">
        <w:rPr>
          <w:color w:val="000000" w:themeColor="text1"/>
          <w:sz w:val="24"/>
          <w:szCs w:val="24"/>
        </w:rPr>
        <w:t xml:space="preserve">. </w:t>
      </w:r>
      <w:r w:rsidR="000571B0">
        <w:rPr>
          <w:color w:val="000000" w:themeColor="text1"/>
          <w:sz w:val="24"/>
          <w:szCs w:val="24"/>
        </w:rPr>
        <w:t>Or if having</w:t>
      </w:r>
      <w:r w:rsidR="00AE6BED">
        <w:rPr>
          <w:color w:val="000000" w:themeColor="text1"/>
          <w:sz w:val="24"/>
          <w:szCs w:val="24"/>
        </w:rPr>
        <w:t xml:space="preserve">, </w:t>
      </w:r>
      <w:r w:rsidR="005B6E67">
        <w:rPr>
          <w:color w:val="000000" w:themeColor="text1"/>
          <w:sz w:val="24"/>
          <w:szCs w:val="24"/>
        </w:rPr>
        <w:t>those</w:t>
      </w:r>
      <w:r w:rsidR="00DD4128">
        <w:rPr>
          <w:color w:val="000000" w:themeColor="text1"/>
          <w:sz w:val="24"/>
          <w:szCs w:val="24"/>
        </w:rPr>
        <w:t xml:space="preserve"> activit</w:t>
      </w:r>
      <w:r w:rsidR="0076750F">
        <w:rPr>
          <w:color w:val="000000" w:themeColor="text1"/>
          <w:sz w:val="24"/>
          <w:szCs w:val="24"/>
        </w:rPr>
        <w:t>i</w:t>
      </w:r>
      <w:r w:rsidR="00DD4128">
        <w:rPr>
          <w:color w:val="000000" w:themeColor="text1"/>
          <w:sz w:val="24"/>
          <w:szCs w:val="24"/>
        </w:rPr>
        <w:t xml:space="preserve">es </w:t>
      </w:r>
      <w:r w:rsidR="001D3022">
        <w:rPr>
          <w:color w:val="000000" w:themeColor="text1"/>
          <w:sz w:val="24"/>
          <w:szCs w:val="24"/>
        </w:rPr>
        <w:t>took place entirely in manually</w:t>
      </w:r>
      <w:r w:rsidR="00106235">
        <w:rPr>
          <w:color w:val="000000" w:themeColor="text1"/>
          <w:sz w:val="24"/>
          <w:szCs w:val="24"/>
        </w:rPr>
        <w:t xml:space="preserve"> and generate redundant time</w:t>
      </w:r>
      <w:r w:rsidR="001D3022">
        <w:rPr>
          <w:color w:val="000000" w:themeColor="text1"/>
          <w:sz w:val="24"/>
          <w:szCs w:val="24"/>
        </w:rPr>
        <w:t>.</w:t>
      </w:r>
      <w:r w:rsidR="007B4450">
        <w:rPr>
          <w:color w:val="000000" w:themeColor="text1"/>
          <w:sz w:val="24"/>
          <w:szCs w:val="24"/>
        </w:rPr>
        <w:t xml:space="preserve"> </w:t>
      </w:r>
    </w:p>
    <w:p w:rsidR="00402533" w:rsidRDefault="00F364DC" w:rsidP="002D75E6">
      <w:pPr>
        <w:pStyle w:val="NoSpacing"/>
        <w:spacing w:after="120"/>
        <w:ind w:firstLine="720"/>
        <w:jc w:val="both"/>
        <w:rPr>
          <w:color w:val="000000" w:themeColor="text1"/>
          <w:sz w:val="24"/>
          <w:szCs w:val="24"/>
        </w:rPr>
      </w:pPr>
      <w:r>
        <w:rPr>
          <w:color w:val="000000" w:themeColor="text1"/>
          <w:sz w:val="24"/>
          <w:szCs w:val="24"/>
        </w:rPr>
        <w:t xml:space="preserve">For example, </w:t>
      </w:r>
      <w:r w:rsidR="00FB4542">
        <w:rPr>
          <w:color w:val="000000" w:themeColor="text1"/>
          <w:sz w:val="24"/>
          <w:szCs w:val="24"/>
        </w:rPr>
        <w:t xml:space="preserve">when </w:t>
      </w:r>
      <w:r w:rsidR="00882DCA">
        <w:rPr>
          <w:color w:val="000000" w:themeColor="text1"/>
          <w:sz w:val="24"/>
          <w:szCs w:val="24"/>
        </w:rPr>
        <w:t>charities</w:t>
      </w:r>
      <w:r w:rsidR="004F5186">
        <w:rPr>
          <w:color w:val="000000" w:themeColor="text1"/>
          <w:sz w:val="24"/>
          <w:szCs w:val="24"/>
        </w:rPr>
        <w:t xml:space="preserve"> and volunteers</w:t>
      </w:r>
      <w:r w:rsidR="00FB4542">
        <w:rPr>
          <w:color w:val="000000" w:themeColor="text1"/>
          <w:sz w:val="24"/>
          <w:szCs w:val="24"/>
        </w:rPr>
        <w:t xml:space="preserve"> want to contribute, then they will contact with </w:t>
      </w:r>
      <w:r w:rsidR="0087315A">
        <w:rPr>
          <w:color w:val="000000" w:themeColor="text1"/>
          <w:sz w:val="24"/>
          <w:szCs w:val="24"/>
        </w:rPr>
        <w:t>The Student Support Center to register their information and wait</w:t>
      </w:r>
      <w:r w:rsidR="00313F66">
        <w:rPr>
          <w:color w:val="000000" w:themeColor="text1"/>
          <w:sz w:val="24"/>
          <w:szCs w:val="24"/>
        </w:rPr>
        <w:t xml:space="preserve"> for responding</w:t>
      </w:r>
      <w:r w:rsidR="0087315A">
        <w:rPr>
          <w:color w:val="000000" w:themeColor="text1"/>
          <w:sz w:val="24"/>
          <w:szCs w:val="24"/>
        </w:rPr>
        <w:t>.</w:t>
      </w:r>
      <w:r w:rsidR="00D91A05">
        <w:rPr>
          <w:color w:val="000000" w:themeColor="text1"/>
          <w:sz w:val="24"/>
          <w:szCs w:val="24"/>
        </w:rPr>
        <w:t xml:space="preserve"> If problem </w:t>
      </w:r>
      <w:r w:rsidR="00A66F16">
        <w:rPr>
          <w:color w:val="000000" w:themeColor="text1"/>
          <w:sz w:val="24"/>
          <w:szCs w:val="24"/>
        </w:rPr>
        <w:t xml:space="preserve">occurs, the Student Support Center need time to </w:t>
      </w:r>
      <w:r w:rsidR="002E4AA0">
        <w:rPr>
          <w:color w:val="000000" w:themeColor="text1"/>
          <w:sz w:val="24"/>
          <w:szCs w:val="24"/>
        </w:rPr>
        <w:t xml:space="preserve">handles, such as charity don’t support any more, </w:t>
      </w:r>
      <w:r w:rsidR="001C7E92">
        <w:rPr>
          <w:color w:val="000000" w:themeColor="text1"/>
          <w:sz w:val="24"/>
          <w:szCs w:val="24"/>
        </w:rPr>
        <w:t>lodge is full, volunteer is busy in the examination date</w:t>
      </w:r>
      <w:r w:rsidR="00CF5947">
        <w:rPr>
          <w:color w:val="000000" w:themeColor="text1"/>
          <w:sz w:val="24"/>
          <w:szCs w:val="24"/>
        </w:rPr>
        <w:t>, etc…</w:t>
      </w:r>
    </w:p>
    <w:p w:rsidR="00392918" w:rsidRDefault="00CD438B" w:rsidP="002D75E6">
      <w:pPr>
        <w:pStyle w:val="NoSpacing"/>
        <w:spacing w:after="120"/>
        <w:ind w:firstLine="720"/>
        <w:jc w:val="both"/>
        <w:rPr>
          <w:color w:val="000000" w:themeColor="text1"/>
          <w:sz w:val="24"/>
          <w:szCs w:val="24"/>
        </w:rPr>
      </w:pPr>
      <w:r>
        <w:rPr>
          <w:color w:val="000000" w:themeColor="text1"/>
          <w:sz w:val="24"/>
          <w:szCs w:val="24"/>
        </w:rPr>
        <w:t>To c</w:t>
      </w:r>
      <w:r w:rsidR="00140179">
        <w:rPr>
          <w:color w:val="000000" w:themeColor="text1"/>
          <w:sz w:val="24"/>
          <w:szCs w:val="24"/>
        </w:rPr>
        <w:t>andidates, who need to support, also register to The Student Support Center</w:t>
      </w:r>
      <w:r w:rsidR="00467D4E">
        <w:rPr>
          <w:color w:val="000000" w:themeColor="text1"/>
          <w:sz w:val="24"/>
          <w:szCs w:val="24"/>
        </w:rPr>
        <w:t xml:space="preserve"> and</w:t>
      </w:r>
      <w:r w:rsidR="00140179">
        <w:rPr>
          <w:color w:val="000000" w:themeColor="text1"/>
          <w:sz w:val="24"/>
          <w:szCs w:val="24"/>
        </w:rPr>
        <w:t xml:space="preserve"> wait</w:t>
      </w:r>
      <w:r w:rsidR="00A93A1E">
        <w:rPr>
          <w:color w:val="000000" w:themeColor="text1"/>
          <w:sz w:val="24"/>
          <w:szCs w:val="24"/>
        </w:rPr>
        <w:t xml:space="preserve"> to get acceptance</w:t>
      </w:r>
      <w:r w:rsidR="00D20292">
        <w:rPr>
          <w:color w:val="000000" w:themeColor="text1"/>
          <w:sz w:val="24"/>
          <w:szCs w:val="24"/>
        </w:rPr>
        <w:t>.</w:t>
      </w:r>
      <w:r w:rsidR="00140179">
        <w:rPr>
          <w:color w:val="000000" w:themeColor="text1"/>
          <w:sz w:val="24"/>
          <w:szCs w:val="24"/>
        </w:rPr>
        <w:t xml:space="preserve"> </w:t>
      </w:r>
      <w:r w:rsidR="00773B40">
        <w:rPr>
          <w:color w:val="000000" w:themeColor="text1"/>
          <w:sz w:val="24"/>
          <w:szCs w:val="24"/>
        </w:rPr>
        <w:t xml:space="preserve">If successful, </w:t>
      </w:r>
      <w:r w:rsidR="00EF4E74">
        <w:rPr>
          <w:color w:val="000000" w:themeColor="text1"/>
          <w:sz w:val="24"/>
          <w:szCs w:val="24"/>
        </w:rPr>
        <w:t>candidate</w:t>
      </w:r>
      <w:r w:rsidR="00FF3276">
        <w:rPr>
          <w:color w:val="000000" w:themeColor="text1"/>
          <w:sz w:val="24"/>
          <w:szCs w:val="24"/>
        </w:rPr>
        <w:t>s</w:t>
      </w:r>
      <w:r w:rsidR="00EF4E74">
        <w:rPr>
          <w:color w:val="000000" w:themeColor="text1"/>
          <w:sz w:val="24"/>
          <w:szCs w:val="24"/>
        </w:rPr>
        <w:t xml:space="preserve"> will receive </w:t>
      </w:r>
      <w:r w:rsidR="0087009E">
        <w:rPr>
          <w:color w:val="000000" w:themeColor="text1"/>
          <w:sz w:val="24"/>
          <w:szCs w:val="24"/>
        </w:rPr>
        <w:t>support</w:t>
      </w:r>
      <w:r w:rsidR="00EA413D">
        <w:rPr>
          <w:color w:val="000000" w:themeColor="text1"/>
          <w:sz w:val="24"/>
          <w:szCs w:val="24"/>
        </w:rPr>
        <w:t xml:space="preserve"> or </w:t>
      </w:r>
      <w:r w:rsidR="00314FA9">
        <w:rPr>
          <w:color w:val="000000" w:themeColor="text1"/>
          <w:sz w:val="24"/>
          <w:szCs w:val="24"/>
        </w:rPr>
        <w:t xml:space="preserve">candidates still wait. </w:t>
      </w:r>
      <w:r w:rsidR="003F0693">
        <w:rPr>
          <w:color w:val="000000" w:themeColor="text1"/>
          <w:sz w:val="24"/>
          <w:szCs w:val="24"/>
        </w:rPr>
        <w:t xml:space="preserve">Expectations and pressures from exams </w:t>
      </w:r>
      <w:r w:rsidR="002E0E46">
        <w:rPr>
          <w:color w:val="000000" w:themeColor="text1"/>
          <w:sz w:val="24"/>
          <w:szCs w:val="24"/>
        </w:rPr>
        <w:t xml:space="preserve">make candidates become </w:t>
      </w:r>
      <w:r w:rsidR="002E0E46" w:rsidRPr="002E0E46">
        <w:rPr>
          <w:color w:val="000000" w:themeColor="text1"/>
          <w:sz w:val="24"/>
          <w:szCs w:val="24"/>
        </w:rPr>
        <w:t>fatigue</w:t>
      </w:r>
      <w:r w:rsidR="002E0E46">
        <w:rPr>
          <w:color w:val="000000" w:themeColor="text1"/>
          <w:sz w:val="24"/>
          <w:szCs w:val="24"/>
        </w:rPr>
        <w:t xml:space="preserve"> and </w:t>
      </w:r>
      <w:r w:rsidR="002E0E46" w:rsidRPr="002E0E46">
        <w:rPr>
          <w:color w:val="000000" w:themeColor="text1"/>
          <w:sz w:val="24"/>
          <w:szCs w:val="24"/>
        </w:rPr>
        <w:t>depression</w:t>
      </w:r>
      <w:r w:rsidR="002E0E46">
        <w:rPr>
          <w:color w:val="000000" w:themeColor="text1"/>
          <w:sz w:val="24"/>
          <w:szCs w:val="24"/>
        </w:rPr>
        <w:t xml:space="preserve">. </w:t>
      </w:r>
      <w:r w:rsidR="00656F5C">
        <w:rPr>
          <w:color w:val="000000" w:themeColor="text1"/>
          <w:sz w:val="24"/>
          <w:szCs w:val="24"/>
        </w:rPr>
        <w:t xml:space="preserve">And </w:t>
      </w:r>
      <w:r w:rsidR="00A519BE">
        <w:rPr>
          <w:color w:val="000000" w:themeColor="text1"/>
          <w:sz w:val="24"/>
          <w:szCs w:val="24"/>
        </w:rPr>
        <w:t xml:space="preserve">the worst thing is candidate will </w:t>
      </w:r>
      <w:r w:rsidR="00E5128E">
        <w:rPr>
          <w:color w:val="000000" w:themeColor="text1"/>
          <w:sz w:val="24"/>
          <w:szCs w:val="24"/>
        </w:rPr>
        <w:t>receive</w:t>
      </w:r>
      <w:r w:rsidR="00A519BE">
        <w:rPr>
          <w:color w:val="000000" w:themeColor="text1"/>
          <w:sz w:val="24"/>
          <w:szCs w:val="24"/>
        </w:rPr>
        <w:t xml:space="preserve"> </w:t>
      </w:r>
      <w:r w:rsidR="00A15846">
        <w:rPr>
          <w:color w:val="000000" w:themeColor="text1"/>
          <w:sz w:val="24"/>
          <w:szCs w:val="24"/>
        </w:rPr>
        <w:t>the results that don’t as they desire</w:t>
      </w:r>
      <w:r w:rsidR="00A519BE">
        <w:rPr>
          <w:color w:val="000000" w:themeColor="text1"/>
          <w:sz w:val="24"/>
          <w:szCs w:val="24"/>
        </w:rPr>
        <w:t>.</w:t>
      </w:r>
    </w:p>
    <w:p w:rsidR="005B535C" w:rsidRDefault="00C330A3" w:rsidP="002D75E6">
      <w:pPr>
        <w:pStyle w:val="NoSpacing"/>
        <w:spacing w:after="120"/>
        <w:ind w:firstLine="720"/>
        <w:jc w:val="both"/>
        <w:rPr>
          <w:color w:val="000000" w:themeColor="text1"/>
          <w:sz w:val="24"/>
          <w:szCs w:val="24"/>
        </w:rPr>
      </w:pPr>
      <w:proofErr w:type="gramStart"/>
      <w:r>
        <w:rPr>
          <w:color w:val="000000" w:themeColor="text1"/>
          <w:sz w:val="24"/>
          <w:szCs w:val="24"/>
        </w:rPr>
        <w:t xml:space="preserve">So that, </w:t>
      </w:r>
      <w:r w:rsidR="001915DE">
        <w:rPr>
          <w:color w:val="000000" w:themeColor="text1"/>
          <w:sz w:val="24"/>
          <w:szCs w:val="24"/>
        </w:rPr>
        <w:t xml:space="preserve">to solve all problem, </w:t>
      </w:r>
      <w:r>
        <w:rPr>
          <w:color w:val="000000" w:themeColor="text1"/>
          <w:sz w:val="24"/>
          <w:szCs w:val="24"/>
        </w:rPr>
        <w:t>we create TMST system.</w:t>
      </w:r>
      <w:proofErr w:type="gramEnd"/>
      <w:r>
        <w:rPr>
          <w:color w:val="000000" w:themeColor="text1"/>
          <w:sz w:val="24"/>
          <w:szCs w:val="24"/>
        </w:rPr>
        <w:t xml:space="preserve"> </w:t>
      </w:r>
      <w:r w:rsidR="004063EB">
        <w:rPr>
          <w:color w:val="000000" w:themeColor="text1"/>
          <w:sz w:val="24"/>
          <w:szCs w:val="24"/>
        </w:rPr>
        <w:t xml:space="preserve">With TSMT, </w:t>
      </w:r>
      <w:r w:rsidR="00882DCA">
        <w:rPr>
          <w:color w:val="000000" w:themeColor="text1"/>
          <w:sz w:val="24"/>
          <w:szCs w:val="24"/>
        </w:rPr>
        <w:t>volunteers and charities</w:t>
      </w:r>
      <w:r w:rsidR="001915DE">
        <w:rPr>
          <w:color w:val="000000" w:themeColor="text1"/>
          <w:sz w:val="24"/>
          <w:szCs w:val="24"/>
        </w:rPr>
        <w:t xml:space="preserve"> can register and submit their sponsor information. Candidates </w:t>
      </w:r>
      <w:r w:rsidR="00CE262E">
        <w:rPr>
          <w:color w:val="000000" w:themeColor="text1"/>
          <w:sz w:val="24"/>
          <w:szCs w:val="24"/>
        </w:rPr>
        <w:t>can register</w:t>
      </w:r>
      <w:r w:rsidR="005718BC">
        <w:rPr>
          <w:color w:val="000000" w:themeColor="text1"/>
          <w:sz w:val="24"/>
          <w:szCs w:val="24"/>
        </w:rPr>
        <w:t xml:space="preserve"> into charities</w:t>
      </w:r>
      <w:r w:rsidR="00B55B51">
        <w:rPr>
          <w:color w:val="000000" w:themeColor="text1"/>
          <w:sz w:val="24"/>
          <w:szCs w:val="24"/>
        </w:rPr>
        <w:t xml:space="preserve"> and lodge, belong to the management of that charity</w:t>
      </w:r>
      <w:r w:rsidR="00B75EAA">
        <w:rPr>
          <w:color w:val="000000" w:themeColor="text1"/>
          <w:sz w:val="24"/>
          <w:szCs w:val="24"/>
        </w:rPr>
        <w:t>. T</w:t>
      </w:r>
      <w:r w:rsidR="00BA1EF5">
        <w:rPr>
          <w:color w:val="000000" w:themeColor="text1"/>
          <w:sz w:val="24"/>
          <w:szCs w:val="24"/>
        </w:rPr>
        <w:t xml:space="preserve">hen </w:t>
      </w:r>
      <w:r w:rsidR="00B75EAA">
        <w:rPr>
          <w:color w:val="000000" w:themeColor="text1"/>
          <w:sz w:val="24"/>
          <w:szCs w:val="24"/>
        </w:rPr>
        <w:t>system suggest the planning of pickup candidates</w:t>
      </w:r>
      <w:r w:rsidR="00CF216C">
        <w:rPr>
          <w:color w:val="000000" w:themeColor="text1"/>
          <w:sz w:val="24"/>
          <w:szCs w:val="24"/>
        </w:rPr>
        <w:t>, assign candidates into rooms into lodges</w:t>
      </w:r>
      <w:r w:rsidR="00EE5288">
        <w:rPr>
          <w:color w:val="000000" w:themeColor="text1"/>
          <w:sz w:val="24"/>
          <w:szCs w:val="24"/>
        </w:rPr>
        <w:t xml:space="preserve">, </w:t>
      </w:r>
      <w:r w:rsidR="004D34B8">
        <w:rPr>
          <w:color w:val="000000" w:themeColor="text1"/>
          <w:sz w:val="24"/>
          <w:szCs w:val="24"/>
        </w:rPr>
        <w:t>assign vehicles to shuttle candidate</w:t>
      </w:r>
      <w:r w:rsidR="00413135">
        <w:rPr>
          <w:color w:val="000000" w:themeColor="text1"/>
          <w:sz w:val="24"/>
          <w:szCs w:val="24"/>
        </w:rPr>
        <w:t>s</w:t>
      </w:r>
      <w:r w:rsidR="004D34B8">
        <w:rPr>
          <w:color w:val="000000" w:themeColor="text1"/>
          <w:sz w:val="24"/>
          <w:szCs w:val="24"/>
        </w:rPr>
        <w:t xml:space="preserve"> </w:t>
      </w:r>
      <w:r w:rsidR="00413135">
        <w:rPr>
          <w:color w:val="000000" w:themeColor="text1"/>
          <w:sz w:val="24"/>
          <w:szCs w:val="24"/>
        </w:rPr>
        <w:t>between lodges and examination sites</w:t>
      </w:r>
      <w:r w:rsidR="00242A18">
        <w:rPr>
          <w:color w:val="000000" w:themeColor="text1"/>
          <w:sz w:val="24"/>
          <w:szCs w:val="24"/>
        </w:rPr>
        <w:t>, display routes</w:t>
      </w:r>
      <w:r w:rsidR="004E2829">
        <w:rPr>
          <w:color w:val="000000" w:themeColor="text1"/>
          <w:sz w:val="24"/>
          <w:szCs w:val="24"/>
        </w:rPr>
        <w:t xml:space="preserve"> on map</w:t>
      </w:r>
      <w:r w:rsidR="00413135">
        <w:rPr>
          <w:color w:val="000000" w:themeColor="text1"/>
          <w:sz w:val="24"/>
          <w:szCs w:val="24"/>
        </w:rPr>
        <w:t xml:space="preserve">, </w:t>
      </w:r>
      <w:r w:rsidR="002D46B3">
        <w:rPr>
          <w:color w:val="000000" w:themeColor="text1"/>
          <w:sz w:val="24"/>
          <w:szCs w:val="24"/>
        </w:rPr>
        <w:t>search</w:t>
      </w:r>
      <w:r w:rsidR="002062A8">
        <w:rPr>
          <w:color w:val="000000" w:themeColor="text1"/>
          <w:sz w:val="24"/>
          <w:szCs w:val="24"/>
        </w:rPr>
        <w:t xml:space="preserve"> friends to make groups</w:t>
      </w:r>
      <w:r w:rsidR="008C5FD3">
        <w:rPr>
          <w:color w:val="000000" w:themeColor="text1"/>
          <w:sz w:val="24"/>
          <w:szCs w:val="24"/>
        </w:rPr>
        <w:t xml:space="preserve">, </w:t>
      </w:r>
      <w:r w:rsidR="0002127D">
        <w:rPr>
          <w:color w:val="000000" w:themeColor="text1"/>
          <w:sz w:val="24"/>
          <w:szCs w:val="24"/>
        </w:rPr>
        <w:t>view</w:t>
      </w:r>
      <w:r w:rsidR="008D02CB">
        <w:rPr>
          <w:color w:val="000000" w:themeColor="text1"/>
          <w:sz w:val="24"/>
          <w:szCs w:val="24"/>
        </w:rPr>
        <w:t xml:space="preserve"> enrollment</w:t>
      </w:r>
      <w:r w:rsidR="0002127D">
        <w:rPr>
          <w:color w:val="000000" w:themeColor="text1"/>
          <w:sz w:val="24"/>
          <w:szCs w:val="24"/>
        </w:rPr>
        <w:t xml:space="preserve"> news</w:t>
      </w:r>
      <w:r w:rsidR="005B50AB">
        <w:rPr>
          <w:color w:val="000000" w:themeColor="text1"/>
          <w:sz w:val="24"/>
          <w:szCs w:val="24"/>
        </w:rPr>
        <w:t xml:space="preserve">, </w:t>
      </w:r>
      <w:r w:rsidR="002649F3">
        <w:rPr>
          <w:color w:val="000000" w:themeColor="text1"/>
          <w:sz w:val="24"/>
          <w:szCs w:val="24"/>
        </w:rPr>
        <w:t>etc…</w:t>
      </w:r>
    </w:p>
    <w:p w:rsidR="008A2CEE" w:rsidRDefault="008A2CEE" w:rsidP="00673B0E">
      <w:pPr>
        <w:pStyle w:val="Heading2"/>
        <w:numPr>
          <w:ilvl w:val="0"/>
          <w:numId w:val="6"/>
        </w:numPr>
        <w:rPr>
          <w:b/>
          <w:sz w:val="28"/>
          <w:szCs w:val="28"/>
        </w:rPr>
      </w:pPr>
      <w:bookmarkStart w:id="10" w:name="_Toc385663766"/>
      <w:r w:rsidRPr="00235559">
        <w:rPr>
          <w:b/>
          <w:sz w:val="28"/>
          <w:szCs w:val="28"/>
        </w:rPr>
        <w:t>Overview of Existing Methods</w:t>
      </w:r>
      <w:bookmarkEnd w:id="10"/>
    </w:p>
    <w:p w:rsidR="00221AC4" w:rsidRDefault="00CC77AE" w:rsidP="007412DC">
      <w:pPr>
        <w:pStyle w:val="NoSpacing"/>
        <w:ind w:firstLine="720"/>
        <w:rPr>
          <w:color w:val="000000" w:themeColor="text1"/>
          <w:sz w:val="24"/>
          <w:szCs w:val="24"/>
        </w:rPr>
      </w:pPr>
      <w:r>
        <w:rPr>
          <w:color w:val="000000" w:themeColor="text1"/>
          <w:sz w:val="24"/>
          <w:szCs w:val="24"/>
        </w:rPr>
        <w:t xml:space="preserve">Currently, there </w:t>
      </w:r>
      <w:proofErr w:type="gramStart"/>
      <w:r w:rsidR="00D2650D">
        <w:rPr>
          <w:color w:val="000000" w:themeColor="text1"/>
          <w:sz w:val="24"/>
          <w:szCs w:val="24"/>
        </w:rPr>
        <w:t>are</w:t>
      </w:r>
      <w:proofErr w:type="gramEnd"/>
      <w:r>
        <w:rPr>
          <w:color w:val="000000" w:themeColor="text1"/>
          <w:sz w:val="24"/>
          <w:szCs w:val="24"/>
        </w:rPr>
        <w:t xml:space="preserve"> </w:t>
      </w:r>
      <w:r w:rsidR="00B70F80">
        <w:rPr>
          <w:color w:val="000000" w:themeColor="text1"/>
          <w:sz w:val="24"/>
          <w:szCs w:val="24"/>
        </w:rPr>
        <w:t>some</w:t>
      </w:r>
      <w:r w:rsidR="00836845">
        <w:rPr>
          <w:color w:val="000000" w:themeColor="text1"/>
          <w:sz w:val="24"/>
          <w:szCs w:val="24"/>
        </w:rPr>
        <w:t xml:space="preserve"> website </w:t>
      </w:r>
      <w:r w:rsidR="00F61E59">
        <w:rPr>
          <w:color w:val="000000" w:themeColor="text1"/>
          <w:sz w:val="24"/>
          <w:szCs w:val="24"/>
        </w:rPr>
        <w:t>also support candidates</w:t>
      </w:r>
      <w:r w:rsidR="008C6FD2">
        <w:rPr>
          <w:color w:val="000000" w:themeColor="text1"/>
          <w:sz w:val="24"/>
          <w:szCs w:val="24"/>
        </w:rPr>
        <w:t xml:space="preserve"> such as: </w:t>
      </w:r>
      <w:r w:rsidR="000C0951">
        <w:rPr>
          <w:color w:val="000000" w:themeColor="text1"/>
          <w:sz w:val="24"/>
          <w:szCs w:val="24"/>
        </w:rPr>
        <w:t>“tiepsucmuathi.com.vn”, “</w:t>
      </w:r>
      <w:r w:rsidR="00910E78">
        <w:rPr>
          <w:color w:val="000000" w:themeColor="text1"/>
          <w:sz w:val="24"/>
          <w:szCs w:val="24"/>
        </w:rPr>
        <w:t>hotrosinhvien.vn</w:t>
      </w:r>
      <w:r w:rsidR="000C0951">
        <w:rPr>
          <w:color w:val="000000" w:themeColor="text1"/>
          <w:sz w:val="24"/>
          <w:szCs w:val="24"/>
        </w:rPr>
        <w:t>”</w:t>
      </w:r>
      <w:r w:rsidR="00F61E59">
        <w:rPr>
          <w:color w:val="000000" w:themeColor="text1"/>
          <w:sz w:val="24"/>
          <w:szCs w:val="24"/>
        </w:rPr>
        <w:t>, but they are not same ideas with TSMT</w:t>
      </w:r>
    </w:p>
    <w:p w:rsidR="00F35208" w:rsidRDefault="007D1995" w:rsidP="00673B0E">
      <w:pPr>
        <w:pStyle w:val="NoSpacing"/>
        <w:numPr>
          <w:ilvl w:val="0"/>
          <w:numId w:val="8"/>
        </w:numPr>
        <w:rPr>
          <w:b/>
          <w:color w:val="000000" w:themeColor="text1"/>
          <w:sz w:val="24"/>
          <w:szCs w:val="24"/>
        </w:rPr>
      </w:pPr>
      <w:r w:rsidRPr="000C2DB4">
        <w:rPr>
          <w:b/>
          <w:color w:val="000000" w:themeColor="text1"/>
          <w:sz w:val="24"/>
          <w:szCs w:val="24"/>
        </w:rPr>
        <w:t xml:space="preserve">Website </w:t>
      </w:r>
      <w:r w:rsidR="004B5AB1" w:rsidRPr="000C2DB4">
        <w:rPr>
          <w:b/>
          <w:color w:val="000000" w:themeColor="text1"/>
          <w:sz w:val="24"/>
          <w:szCs w:val="24"/>
        </w:rPr>
        <w:t>“tiepsucmuathi.com.vn”</w:t>
      </w:r>
    </w:p>
    <w:p w:rsidR="007B6DBE" w:rsidRPr="00D96946" w:rsidRDefault="00D96946" w:rsidP="006A23A1">
      <w:pPr>
        <w:pStyle w:val="NoSpacing"/>
        <w:ind w:firstLine="720"/>
        <w:rPr>
          <w:color w:val="000000" w:themeColor="text1"/>
          <w:sz w:val="24"/>
          <w:szCs w:val="24"/>
        </w:rPr>
      </w:pPr>
      <w:r>
        <w:rPr>
          <w:color w:val="000000" w:themeColor="text1"/>
          <w:sz w:val="24"/>
          <w:szCs w:val="24"/>
        </w:rPr>
        <w:lastRenderedPageBreak/>
        <w:t xml:space="preserve">In overview, </w:t>
      </w:r>
      <w:r w:rsidR="00F23380">
        <w:rPr>
          <w:color w:val="000000" w:themeColor="text1"/>
          <w:sz w:val="24"/>
          <w:szCs w:val="24"/>
        </w:rPr>
        <w:t>this website is easy to use</w:t>
      </w:r>
      <w:r w:rsidR="005F0A5E">
        <w:rPr>
          <w:color w:val="000000" w:themeColor="text1"/>
          <w:sz w:val="24"/>
          <w:szCs w:val="24"/>
        </w:rPr>
        <w:t xml:space="preserve"> with interactive interfac</w:t>
      </w:r>
      <w:r w:rsidR="00F276B8">
        <w:rPr>
          <w:color w:val="000000" w:themeColor="text1"/>
          <w:sz w:val="24"/>
          <w:szCs w:val="24"/>
        </w:rPr>
        <w:t>e</w:t>
      </w:r>
      <w:r w:rsidR="00F23380">
        <w:rPr>
          <w:color w:val="000000" w:themeColor="text1"/>
          <w:sz w:val="24"/>
          <w:szCs w:val="24"/>
        </w:rPr>
        <w:t xml:space="preserve">, </w:t>
      </w:r>
      <w:r w:rsidR="00E4118B">
        <w:rPr>
          <w:color w:val="000000" w:themeColor="text1"/>
          <w:sz w:val="24"/>
          <w:szCs w:val="24"/>
        </w:rPr>
        <w:t xml:space="preserve">same ideas with us. </w:t>
      </w:r>
      <w:r w:rsidR="00C37AEA">
        <w:rPr>
          <w:color w:val="000000" w:themeColor="text1"/>
          <w:sz w:val="24"/>
          <w:szCs w:val="24"/>
        </w:rPr>
        <w:t>It allows</w:t>
      </w:r>
      <w:r w:rsidR="00273200">
        <w:rPr>
          <w:color w:val="000000" w:themeColor="text1"/>
          <w:sz w:val="24"/>
          <w:szCs w:val="24"/>
        </w:rPr>
        <w:t xml:space="preserve"> </w:t>
      </w:r>
      <w:r w:rsidR="00F23380">
        <w:rPr>
          <w:color w:val="000000" w:themeColor="text1"/>
          <w:sz w:val="24"/>
          <w:szCs w:val="24"/>
        </w:rPr>
        <w:t>candidate</w:t>
      </w:r>
      <w:r w:rsidR="002348F1">
        <w:rPr>
          <w:color w:val="000000" w:themeColor="text1"/>
          <w:sz w:val="24"/>
          <w:szCs w:val="24"/>
        </w:rPr>
        <w:t xml:space="preserve"> find </w:t>
      </w:r>
      <w:proofErr w:type="gramStart"/>
      <w:r w:rsidR="002348F1">
        <w:rPr>
          <w:color w:val="000000" w:themeColor="text1"/>
          <w:sz w:val="24"/>
          <w:szCs w:val="24"/>
        </w:rPr>
        <w:t>lodge, view news</w:t>
      </w:r>
      <w:r w:rsidR="00286587">
        <w:rPr>
          <w:color w:val="000000" w:themeColor="text1"/>
          <w:sz w:val="24"/>
          <w:szCs w:val="24"/>
        </w:rPr>
        <w:t>, view</w:t>
      </w:r>
      <w:proofErr w:type="gramEnd"/>
      <w:r w:rsidR="00286587">
        <w:rPr>
          <w:color w:val="000000" w:themeColor="text1"/>
          <w:sz w:val="24"/>
          <w:szCs w:val="24"/>
        </w:rPr>
        <w:t xml:space="preserve"> benchmark of university</w:t>
      </w:r>
      <w:r w:rsidR="001B7EE9">
        <w:rPr>
          <w:color w:val="000000" w:themeColor="text1"/>
          <w:sz w:val="24"/>
          <w:szCs w:val="24"/>
        </w:rPr>
        <w:t>, etc....</w:t>
      </w:r>
      <w:r w:rsidR="006A0CD3">
        <w:rPr>
          <w:color w:val="000000" w:themeColor="text1"/>
          <w:sz w:val="24"/>
          <w:szCs w:val="24"/>
        </w:rPr>
        <w:t xml:space="preserve"> But unfortunately, </w:t>
      </w:r>
      <w:r w:rsidR="00187D81">
        <w:rPr>
          <w:color w:val="000000" w:themeColor="text1"/>
          <w:sz w:val="24"/>
          <w:szCs w:val="24"/>
        </w:rPr>
        <w:t>most function are not implemented</w:t>
      </w:r>
      <w:r w:rsidR="003016DD">
        <w:rPr>
          <w:color w:val="000000" w:themeColor="text1"/>
          <w:sz w:val="24"/>
          <w:szCs w:val="24"/>
        </w:rPr>
        <w:t>, user only view news and the latest post from October 18</w:t>
      </w:r>
      <w:r w:rsidR="003016DD" w:rsidRPr="003016DD">
        <w:rPr>
          <w:color w:val="000000" w:themeColor="text1"/>
          <w:sz w:val="24"/>
          <w:szCs w:val="24"/>
          <w:vertAlign w:val="superscript"/>
        </w:rPr>
        <w:t>th</w:t>
      </w:r>
      <w:r w:rsidR="003016DD">
        <w:rPr>
          <w:color w:val="000000" w:themeColor="text1"/>
          <w:sz w:val="24"/>
          <w:szCs w:val="24"/>
        </w:rPr>
        <w:t>, 2013</w:t>
      </w:r>
      <w:r w:rsidR="00AA0D83">
        <w:rPr>
          <w:color w:val="000000" w:themeColor="text1"/>
          <w:sz w:val="24"/>
          <w:szCs w:val="24"/>
        </w:rPr>
        <w:t xml:space="preserve">. </w:t>
      </w:r>
    </w:p>
    <w:p w:rsidR="00221AC4" w:rsidRDefault="00221AC4" w:rsidP="007412DC">
      <w:pPr>
        <w:pStyle w:val="NoSpacing"/>
        <w:ind w:firstLine="720"/>
        <w:rPr>
          <w:color w:val="000000" w:themeColor="text1"/>
          <w:sz w:val="24"/>
          <w:szCs w:val="24"/>
        </w:rPr>
      </w:pPr>
    </w:p>
    <w:p w:rsidR="008A2CEE" w:rsidRDefault="00D2650D" w:rsidP="007412DC">
      <w:pPr>
        <w:pStyle w:val="NoSpacing"/>
        <w:jc w:val="center"/>
        <w:rPr>
          <w:color w:val="000000" w:themeColor="text1"/>
          <w:sz w:val="24"/>
          <w:szCs w:val="24"/>
        </w:rPr>
      </w:pPr>
      <w:r>
        <w:rPr>
          <w:noProof/>
        </w:rPr>
        <w:drawing>
          <wp:inline distT="0" distB="0" distL="0" distR="0" wp14:anchorId="02F9DBDD" wp14:editId="46745214">
            <wp:extent cx="4973690" cy="324794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381" r="7531"/>
                    <a:stretch/>
                  </pic:blipFill>
                  <pic:spPr bwMode="auto">
                    <a:xfrm>
                      <a:off x="0" y="0"/>
                      <a:ext cx="4980259" cy="3252239"/>
                    </a:xfrm>
                    <a:prstGeom prst="rect">
                      <a:avLst/>
                    </a:prstGeom>
                    <a:ln>
                      <a:noFill/>
                    </a:ln>
                    <a:extLst>
                      <a:ext uri="{53640926-AAD7-44D8-BBD7-CCE9431645EC}">
                        <a14:shadowObscured xmlns:a14="http://schemas.microsoft.com/office/drawing/2010/main"/>
                      </a:ext>
                    </a:extLst>
                  </pic:spPr>
                </pic:pic>
              </a:graphicData>
            </a:graphic>
          </wp:inline>
        </w:drawing>
      </w:r>
    </w:p>
    <w:p w:rsidR="00662525" w:rsidRDefault="00662525" w:rsidP="00673B0E">
      <w:pPr>
        <w:pStyle w:val="NoSpacing"/>
        <w:numPr>
          <w:ilvl w:val="0"/>
          <w:numId w:val="10"/>
        </w:numPr>
        <w:ind w:left="1980"/>
        <w:rPr>
          <w:b/>
          <w:color w:val="000000" w:themeColor="text1"/>
          <w:sz w:val="24"/>
          <w:szCs w:val="24"/>
        </w:rPr>
      </w:pPr>
      <w:r w:rsidRPr="00BA4607">
        <w:rPr>
          <w:b/>
          <w:color w:val="000000" w:themeColor="text1"/>
          <w:sz w:val="24"/>
          <w:szCs w:val="24"/>
        </w:rPr>
        <w:t>Advantages:</w:t>
      </w:r>
    </w:p>
    <w:p w:rsidR="008B3017" w:rsidRPr="00C02B46" w:rsidRDefault="00A43E54" w:rsidP="00673B0E">
      <w:pPr>
        <w:pStyle w:val="NoSpacing"/>
        <w:numPr>
          <w:ilvl w:val="1"/>
          <w:numId w:val="10"/>
        </w:numPr>
        <w:ind w:left="2520"/>
        <w:rPr>
          <w:b/>
          <w:color w:val="000000" w:themeColor="text1"/>
          <w:sz w:val="24"/>
          <w:szCs w:val="24"/>
        </w:rPr>
      </w:pPr>
      <w:r>
        <w:rPr>
          <w:color w:val="000000" w:themeColor="text1"/>
          <w:sz w:val="24"/>
          <w:szCs w:val="24"/>
        </w:rPr>
        <w:t>Only support to candidates</w:t>
      </w:r>
    </w:p>
    <w:p w:rsidR="00C02B46" w:rsidRPr="00BA4607" w:rsidRDefault="00C02B46" w:rsidP="00673B0E">
      <w:pPr>
        <w:pStyle w:val="NoSpacing"/>
        <w:numPr>
          <w:ilvl w:val="1"/>
          <w:numId w:val="10"/>
        </w:numPr>
        <w:ind w:left="2520"/>
        <w:rPr>
          <w:b/>
          <w:color w:val="000000" w:themeColor="text1"/>
          <w:sz w:val="24"/>
          <w:szCs w:val="24"/>
        </w:rPr>
      </w:pPr>
      <w:r>
        <w:rPr>
          <w:color w:val="000000" w:themeColor="text1"/>
          <w:sz w:val="24"/>
          <w:szCs w:val="24"/>
        </w:rPr>
        <w:t>Easy to view</w:t>
      </w:r>
    </w:p>
    <w:p w:rsidR="00662525" w:rsidRDefault="00662525" w:rsidP="00673B0E">
      <w:pPr>
        <w:pStyle w:val="NoSpacing"/>
        <w:numPr>
          <w:ilvl w:val="0"/>
          <w:numId w:val="10"/>
        </w:numPr>
        <w:ind w:left="1980"/>
        <w:rPr>
          <w:b/>
          <w:color w:val="000000" w:themeColor="text1"/>
          <w:sz w:val="24"/>
          <w:szCs w:val="24"/>
        </w:rPr>
      </w:pPr>
      <w:r w:rsidRPr="00BA4607">
        <w:rPr>
          <w:b/>
          <w:color w:val="000000" w:themeColor="text1"/>
          <w:sz w:val="24"/>
          <w:szCs w:val="24"/>
        </w:rPr>
        <w:t>Disadvantages:</w:t>
      </w:r>
    </w:p>
    <w:p w:rsidR="008B3017" w:rsidRPr="00C90F2C" w:rsidRDefault="0031046A" w:rsidP="00673B0E">
      <w:pPr>
        <w:pStyle w:val="NoSpacing"/>
        <w:numPr>
          <w:ilvl w:val="1"/>
          <w:numId w:val="10"/>
        </w:numPr>
        <w:ind w:left="2520"/>
        <w:rPr>
          <w:b/>
          <w:color w:val="000000" w:themeColor="text1"/>
          <w:sz w:val="24"/>
          <w:szCs w:val="24"/>
        </w:rPr>
      </w:pPr>
      <w:r>
        <w:rPr>
          <w:color w:val="000000" w:themeColor="text1"/>
          <w:sz w:val="24"/>
          <w:szCs w:val="24"/>
        </w:rPr>
        <w:t>Most functions are not implemented</w:t>
      </w:r>
      <w:r w:rsidR="00BC740B">
        <w:rPr>
          <w:color w:val="000000" w:themeColor="text1"/>
          <w:sz w:val="24"/>
          <w:szCs w:val="24"/>
        </w:rPr>
        <w:t xml:space="preserve">. </w:t>
      </w:r>
    </w:p>
    <w:p w:rsidR="00C90F2C" w:rsidRPr="00BA4607" w:rsidRDefault="00C90F2C" w:rsidP="00673B0E">
      <w:pPr>
        <w:pStyle w:val="NoSpacing"/>
        <w:numPr>
          <w:ilvl w:val="1"/>
          <w:numId w:val="10"/>
        </w:numPr>
        <w:ind w:left="2520"/>
        <w:rPr>
          <w:b/>
          <w:color w:val="000000" w:themeColor="text1"/>
          <w:sz w:val="24"/>
          <w:szCs w:val="24"/>
        </w:rPr>
      </w:pPr>
      <w:r>
        <w:rPr>
          <w:color w:val="000000" w:themeColor="text1"/>
          <w:sz w:val="24"/>
          <w:szCs w:val="24"/>
        </w:rPr>
        <w:t>Website is dead.</w:t>
      </w:r>
    </w:p>
    <w:p w:rsidR="003D75CF" w:rsidRPr="00CC77AE" w:rsidRDefault="003D75CF" w:rsidP="003D75CF">
      <w:pPr>
        <w:pStyle w:val="NoSpacing"/>
        <w:ind w:left="720"/>
        <w:rPr>
          <w:color w:val="000000" w:themeColor="text1"/>
          <w:sz w:val="24"/>
          <w:szCs w:val="24"/>
        </w:rPr>
      </w:pPr>
    </w:p>
    <w:p w:rsidR="00F75BB1" w:rsidRDefault="009D0FF4" w:rsidP="00673B0E">
      <w:pPr>
        <w:pStyle w:val="NoSpacing"/>
        <w:numPr>
          <w:ilvl w:val="0"/>
          <w:numId w:val="8"/>
        </w:numPr>
        <w:rPr>
          <w:b/>
          <w:color w:val="000000" w:themeColor="text1"/>
          <w:sz w:val="24"/>
          <w:szCs w:val="24"/>
        </w:rPr>
      </w:pPr>
      <w:r w:rsidRPr="00D07771">
        <w:rPr>
          <w:b/>
          <w:color w:val="000000" w:themeColor="text1"/>
          <w:sz w:val="24"/>
          <w:szCs w:val="24"/>
        </w:rPr>
        <w:t xml:space="preserve">Website </w:t>
      </w:r>
      <w:r w:rsidR="00AC4363" w:rsidRPr="00D07771">
        <w:rPr>
          <w:b/>
          <w:color w:val="000000" w:themeColor="text1"/>
          <w:sz w:val="24"/>
          <w:szCs w:val="24"/>
        </w:rPr>
        <w:t>“hotrosinhvien.vn”</w:t>
      </w:r>
      <w:r w:rsidR="00352981" w:rsidRPr="00D07771">
        <w:rPr>
          <w:b/>
          <w:color w:val="000000" w:themeColor="text1"/>
          <w:sz w:val="24"/>
          <w:szCs w:val="24"/>
        </w:rPr>
        <w:t xml:space="preserve"> of </w:t>
      </w:r>
      <w:r w:rsidR="00DA0306" w:rsidRPr="00D07771">
        <w:rPr>
          <w:b/>
          <w:color w:val="000000" w:themeColor="text1"/>
          <w:sz w:val="24"/>
          <w:szCs w:val="24"/>
        </w:rPr>
        <w:t>Student Assistance Center of Ho Chi Minh City</w:t>
      </w:r>
    </w:p>
    <w:p w:rsidR="00D07771" w:rsidRDefault="00EB26C1" w:rsidP="008504A2">
      <w:pPr>
        <w:pStyle w:val="NoSpacing"/>
        <w:ind w:firstLine="720"/>
        <w:rPr>
          <w:color w:val="000000" w:themeColor="text1"/>
          <w:sz w:val="24"/>
          <w:szCs w:val="24"/>
        </w:rPr>
      </w:pPr>
      <w:r>
        <w:rPr>
          <w:color w:val="000000" w:themeColor="text1"/>
          <w:sz w:val="24"/>
          <w:szCs w:val="24"/>
        </w:rPr>
        <w:t>That website support students, which are studying</w:t>
      </w:r>
      <w:r w:rsidR="00BC037E">
        <w:rPr>
          <w:color w:val="000000" w:themeColor="text1"/>
          <w:sz w:val="24"/>
          <w:szCs w:val="24"/>
        </w:rPr>
        <w:t xml:space="preserve"> in </w:t>
      </w:r>
      <w:r w:rsidR="008504A2">
        <w:rPr>
          <w:color w:val="000000" w:themeColor="text1"/>
          <w:sz w:val="24"/>
          <w:szCs w:val="24"/>
        </w:rPr>
        <w:t>universities</w:t>
      </w:r>
      <w:r w:rsidR="006E7197">
        <w:rPr>
          <w:color w:val="000000" w:themeColor="text1"/>
          <w:sz w:val="24"/>
          <w:szCs w:val="24"/>
        </w:rPr>
        <w:t>,</w:t>
      </w:r>
      <w:r>
        <w:rPr>
          <w:color w:val="000000" w:themeColor="text1"/>
          <w:sz w:val="24"/>
          <w:szCs w:val="24"/>
        </w:rPr>
        <w:t xml:space="preserve"> </w:t>
      </w:r>
      <w:r w:rsidR="00642007">
        <w:rPr>
          <w:color w:val="000000" w:themeColor="text1"/>
          <w:sz w:val="24"/>
          <w:szCs w:val="24"/>
        </w:rPr>
        <w:t>colleges</w:t>
      </w:r>
      <w:r w:rsidR="00E0552B">
        <w:rPr>
          <w:color w:val="000000" w:themeColor="text1"/>
          <w:sz w:val="24"/>
          <w:szCs w:val="24"/>
        </w:rPr>
        <w:t xml:space="preserve">. </w:t>
      </w:r>
      <w:r w:rsidR="004F233D">
        <w:rPr>
          <w:color w:val="000000" w:themeColor="text1"/>
          <w:sz w:val="24"/>
          <w:szCs w:val="24"/>
        </w:rPr>
        <w:t>That provide</w:t>
      </w:r>
      <w:r w:rsidR="00D23CB5">
        <w:rPr>
          <w:color w:val="000000" w:themeColor="text1"/>
          <w:sz w:val="24"/>
          <w:szCs w:val="24"/>
        </w:rPr>
        <w:t>s</w:t>
      </w:r>
      <w:r w:rsidR="004F233D">
        <w:rPr>
          <w:color w:val="000000" w:themeColor="text1"/>
          <w:sz w:val="24"/>
          <w:szCs w:val="24"/>
        </w:rPr>
        <w:t xml:space="preserve"> student </w:t>
      </w:r>
      <w:proofErr w:type="gramStart"/>
      <w:r w:rsidR="004F233D">
        <w:rPr>
          <w:color w:val="000000" w:themeColor="text1"/>
          <w:sz w:val="24"/>
          <w:szCs w:val="24"/>
        </w:rPr>
        <w:t>many</w:t>
      </w:r>
      <w:proofErr w:type="gramEnd"/>
      <w:r w:rsidR="004F233D">
        <w:rPr>
          <w:color w:val="000000" w:themeColor="text1"/>
          <w:sz w:val="24"/>
          <w:szCs w:val="24"/>
        </w:rPr>
        <w:t xml:space="preserve"> inform</w:t>
      </w:r>
      <w:r w:rsidR="00030531">
        <w:rPr>
          <w:color w:val="000000" w:themeColor="text1"/>
          <w:sz w:val="24"/>
          <w:szCs w:val="24"/>
        </w:rPr>
        <w:t>ation about lodge, scholarship, and jobs, etc…</w:t>
      </w:r>
    </w:p>
    <w:p w:rsidR="001F32A1" w:rsidRDefault="00BF636C" w:rsidP="007412DC">
      <w:pPr>
        <w:pStyle w:val="NoSpacing"/>
        <w:jc w:val="center"/>
        <w:rPr>
          <w:color w:val="000000" w:themeColor="text1"/>
          <w:sz w:val="24"/>
          <w:szCs w:val="24"/>
        </w:rPr>
      </w:pPr>
      <w:r>
        <w:rPr>
          <w:noProof/>
        </w:rPr>
        <w:lastRenderedPageBreak/>
        <w:drawing>
          <wp:inline distT="0" distB="0" distL="0" distR="0" wp14:anchorId="777D9ADB" wp14:editId="28AAB4B4">
            <wp:extent cx="4930343" cy="3505136"/>
            <wp:effectExtent l="0" t="0" r="381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9855" r="11068"/>
                    <a:stretch/>
                  </pic:blipFill>
                  <pic:spPr bwMode="auto">
                    <a:xfrm>
                      <a:off x="0" y="0"/>
                      <a:ext cx="4930343" cy="3505136"/>
                    </a:xfrm>
                    <a:prstGeom prst="rect">
                      <a:avLst/>
                    </a:prstGeom>
                    <a:ln>
                      <a:noFill/>
                    </a:ln>
                    <a:extLst>
                      <a:ext uri="{53640926-AAD7-44D8-BBD7-CCE9431645EC}">
                        <a14:shadowObscured xmlns:a14="http://schemas.microsoft.com/office/drawing/2010/main"/>
                      </a:ext>
                    </a:extLst>
                  </pic:spPr>
                </pic:pic>
              </a:graphicData>
            </a:graphic>
          </wp:inline>
        </w:drawing>
      </w:r>
    </w:p>
    <w:p w:rsidR="005409AB" w:rsidRDefault="005409AB" w:rsidP="00673B0E">
      <w:pPr>
        <w:pStyle w:val="NoSpacing"/>
        <w:numPr>
          <w:ilvl w:val="0"/>
          <w:numId w:val="9"/>
        </w:numPr>
        <w:ind w:left="1980"/>
        <w:rPr>
          <w:b/>
          <w:color w:val="000000" w:themeColor="text1"/>
          <w:sz w:val="24"/>
          <w:szCs w:val="24"/>
        </w:rPr>
      </w:pPr>
      <w:r w:rsidRPr="005409AB">
        <w:rPr>
          <w:b/>
          <w:color w:val="000000" w:themeColor="text1"/>
          <w:sz w:val="24"/>
          <w:szCs w:val="24"/>
        </w:rPr>
        <w:t>Advantages:</w:t>
      </w:r>
    </w:p>
    <w:p w:rsidR="005409AB" w:rsidRPr="001D0517" w:rsidRDefault="00844385" w:rsidP="00673B0E">
      <w:pPr>
        <w:pStyle w:val="NoSpacing"/>
        <w:numPr>
          <w:ilvl w:val="0"/>
          <w:numId w:val="11"/>
        </w:numPr>
        <w:ind w:left="2520"/>
        <w:rPr>
          <w:b/>
          <w:color w:val="000000" w:themeColor="text1"/>
          <w:sz w:val="24"/>
          <w:szCs w:val="24"/>
        </w:rPr>
      </w:pPr>
      <w:r>
        <w:rPr>
          <w:color w:val="000000" w:themeColor="text1"/>
          <w:sz w:val="24"/>
          <w:szCs w:val="24"/>
        </w:rPr>
        <w:t xml:space="preserve">User can search </w:t>
      </w:r>
      <w:r w:rsidR="0036430A">
        <w:rPr>
          <w:color w:val="000000" w:themeColor="text1"/>
          <w:sz w:val="24"/>
          <w:szCs w:val="24"/>
        </w:rPr>
        <w:t>lodges</w:t>
      </w:r>
      <w:r>
        <w:rPr>
          <w:color w:val="000000" w:themeColor="text1"/>
          <w:sz w:val="24"/>
          <w:szCs w:val="24"/>
        </w:rPr>
        <w:t xml:space="preserve"> with detail information</w:t>
      </w:r>
    </w:p>
    <w:p w:rsidR="001D0517" w:rsidRPr="005409AB" w:rsidRDefault="001D0517" w:rsidP="00673B0E">
      <w:pPr>
        <w:pStyle w:val="NoSpacing"/>
        <w:numPr>
          <w:ilvl w:val="0"/>
          <w:numId w:val="11"/>
        </w:numPr>
        <w:ind w:left="2520"/>
        <w:rPr>
          <w:b/>
          <w:color w:val="000000" w:themeColor="text1"/>
          <w:sz w:val="24"/>
          <w:szCs w:val="24"/>
        </w:rPr>
      </w:pPr>
      <w:r>
        <w:rPr>
          <w:color w:val="000000" w:themeColor="text1"/>
          <w:sz w:val="24"/>
          <w:szCs w:val="24"/>
        </w:rPr>
        <w:t xml:space="preserve">Providing </w:t>
      </w:r>
      <w:r w:rsidR="00AA7F56">
        <w:rPr>
          <w:color w:val="000000" w:themeColor="text1"/>
          <w:sz w:val="24"/>
          <w:szCs w:val="24"/>
        </w:rPr>
        <w:t>many useful</w:t>
      </w:r>
      <w:r w:rsidR="001D0F72">
        <w:rPr>
          <w:color w:val="000000" w:themeColor="text1"/>
          <w:sz w:val="24"/>
          <w:szCs w:val="24"/>
        </w:rPr>
        <w:t xml:space="preserve"> information for students in </w:t>
      </w:r>
      <w:r w:rsidR="00AC152F">
        <w:rPr>
          <w:color w:val="000000" w:themeColor="text1"/>
          <w:sz w:val="24"/>
          <w:szCs w:val="24"/>
        </w:rPr>
        <w:t>universities</w:t>
      </w:r>
      <w:r w:rsidR="001D0F72">
        <w:rPr>
          <w:color w:val="000000" w:themeColor="text1"/>
          <w:sz w:val="24"/>
          <w:szCs w:val="24"/>
        </w:rPr>
        <w:t xml:space="preserve"> and </w:t>
      </w:r>
      <w:r w:rsidR="00113FE0">
        <w:rPr>
          <w:color w:val="000000" w:themeColor="text1"/>
          <w:sz w:val="24"/>
          <w:szCs w:val="24"/>
        </w:rPr>
        <w:t>colleges</w:t>
      </w:r>
    </w:p>
    <w:p w:rsidR="005409AB" w:rsidRDefault="005409AB" w:rsidP="00673B0E">
      <w:pPr>
        <w:pStyle w:val="NoSpacing"/>
        <w:numPr>
          <w:ilvl w:val="0"/>
          <w:numId w:val="9"/>
        </w:numPr>
        <w:ind w:left="1980"/>
        <w:rPr>
          <w:b/>
          <w:color w:val="000000" w:themeColor="text1"/>
          <w:sz w:val="24"/>
          <w:szCs w:val="24"/>
        </w:rPr>
      </w:pPr>
      <w:r w:rsidRPr="005409AB">
        <w:rPr>
          <w:b/>
          <w:color w:val="000000" w:themeColor="text1"/>
          <w:sz w:val="24"/>
          <w:szCs w:val="24"/>
        </w:rPr>
        <w:t>Disadvantages:</w:t>
      </w:r>
    </w:p>
    <w:p w:rsidR="00AA7F56" w:rsidRPr="00BD0BC4" w:rsidRDefault="00616191" w:rsidP="00673B0E">
      <w:pPr>
        <w:pStyle w:val="NoSpacing"/>
        <w:numPr>
          <w:ilvl w:val="0"/>
          <w:numId w:val="12"/>
        </w:numPr>
        <w:ind w:left="2520"/>
        <w:rPr>
          <w:b/>
          <w:color w:val="000000" w:themeColor="text1"/>
          <w:sz w:val="24"/>
          <w:szCs w:val="24"/>
        </w:rPr>
      </w:pPr>
      <w:r>
        <w:rPr>
          <w:color w:val="000000" w:themeColor="text1"/>
          <w:sz w:val="24"/>
          <w:szCs w:val="24"/>
        </w:rPr>
        <w:t>Interface make user confuse because</w:t>
      </w:r>
      <w:r w:rsidR="001C2C22">
        <w:rPr>
          <w:color w:val="000000" w:themeColor="text1"/>
          <w:sz w:val="24"/>
          <w:szCs w:val="24"/>
        </w:rPr>
        <w:t xml:space="preserve"> it is</w:t>
      </w:r>
      <w:r>
        <w:rPr>
          <w:color w:val="000000" w:themeColor="text1"/>
          <w:sz w:val="24"/>
          <w:szCs w:val="24"/>
        </w:rPr>
        <w:t xml:space="preserve"> too many tab</w:t>
      </w:r>
      <w:r w:rsidR="00482A07">
        <w:rPr>
          <w:color w:val="000000" w:themeColor="text1"/>
          <w:sz w:val="24"/>
          <w:szCs w:val="24"/>
        </w:rPr>
        <w:t>s</w:t>
      </w:r>
      <w:r>
        <w:rPr>
          <w:color w:val="000000" w:themeColor="text1"/>
          <w:sz w:val="24"/>
          <w:szCs w:val="24"/>
        </w:rPr>
        <w:t>.</w:t>
      </w:r>
    </w:p>
    <w:p w:rsidR="00BD0BC4" w:rsidRPr="00BD0BC4" w:rsidRDefault="00BD0BC4" w:rsidP="00673B0E">
      <w:pPr>
        <w:pStyle w:val="NoSpacing"/>
        <w:numPr>
          <w:ilvl w:val="0"/>
          <w:numId w:val="12"/>
        </w:numPr>
        <w:ind w:left="2520"/>
        <w:rPr>
          <w:b/>
          <w:color w:val="000000" w:themeColor="text1"/>
          <w:sz w:val="24"/>
          <w:szCs w:val="24"/>
        </w:rPr>
      </w:pPr>
      <w:r>
        <w:rPr>
          <w:color w:val="000000" w:themeColor="text1"/>
          <w:sz w:val="24"/>
          <w:szCs w:val="24"/>
        </w:rPr>
        <w:t>Not support for candidate</w:t>
      </w:r>
      <w:r w:rsidR="002A5483">
        <w:rPr>
          <w:color w:val="000000" w:themeColor="text1"/>
          <w:sz w:val="24"/>
          <w:szCs w:val="24"/>
        </w:rPr>
        <w:t>s</w:t>
      </w:r>
    </w:p>
    <w:p w:rsidR="00F75BB1" w:rsidRPr="00927260" w:rsidRDefault="00B719E9" w:rsidP="00673B0E">
      <w:pPr>
        <w:pStyle w:val="NoSpacing"/>
        <w:numPr>
          <w:ilvl w:val="0"/>
          <w:numId w:val="12"/>
        </w:numPr>
        <w:ind w:left="2520"/>
        <w:rPr>
          <w:b/>
          <w:color w:val="000000" w:themeColor="text1"/>
          <w:sz w:val="24"/>
          <w:szCs w:val="24"/>
        </w:rPr>
      </w:pPr>
      <w:r w:rsidRPr="00122EFB">
        <w:rPr>
          <w:color w:val="000000" w:themeColor="text1"/>
          <w:sz w:val="24"/>
          <w:szCs w:val="24"/>
        </w:rPr>
        <w:t>Not automatically, for example, when user search lodge</w:t>
      </w:r>
      <w:r w:rsidR="0044595E" w:rsidRPr="00122EFB">
        <w:rPr>
          <w:color w:val="000000" w:themeColor="text1"/>
          <w:sz w:val="24"/>
          <w:szCs w:val="24"/>
        </w:rPr>
        <w:t>s</w:t>
      </w:r>
      <w:r w:rsidRPr="00122EFB">
        <w:rPr>
          <w:color w:val="000000" w:themeColor="text1"/>
          <w:sz w:val="24"/>
          <w:szCs w:val="24"/>
        </w:rPr>
        <w:t xml:space="preserve">, then they </w:t>
      </w:r>
      <w:r w:rsidR="00C252B5" w:rsidRPr="00122EFB">
        <w:rPr>
          <w:color w:val="000000" w:themeColor="text1"/>
          <w:sz w:val="24"/>
          <w:szCs w:val="24"/>
        </w:rPr>
        <w:t>want to choose that lodge</w:t>
      </w:r>
      <w:r w:rsidR="006A3784" w:rsidRPr="00122EFB">
        <w:rPr>
          <w:color w:val="000000" w:themeColor="text1"/>
          <w:sz w:val="24"/>
          <w:szCs w:val="24"/>
        </w:rPr>
        <w:t xml:space="preserve"> and must contact with SAC to </w:t>
      </w:r>
      <w:r w:rsidR="00927260">
        <w:rPr>
          <w:color w:val="000000" w:themeColor="text1"/>
          <w:sz w:val="24"/>
          <w:szCs w:val="24"/>
        </w:rPr>
        <w:t>support</w:t>
      </w:r>
      <w:r w:rsidR="006A3784" w:rsidRPr="00122EFB">
        <w:rPr>
          <w:color w:val="000000" w:themeColor="text1"/>
          <w:sz w:val="24"/>
          <w:szCs w:val="24"/>
        </w:rPr>
        <w:t>.</w:t>
      </w:r>
    </w:p>
    <w:p w:rsidR="00EE23FA" w:rsidRDefault="00EE23FA" w:rsidP="00673B0E">
      <w:pPr>
        <w:pStyle w:val="Heading2"/>
        <w:numPr>
          <w:ilvl w:val="0"/>
          <w:numId w:val="6"/>
        </w:numPr>
        <w:rPr>
          <w:b/>
          <w:sz w:val="28"/>
          <w:szCs w:val="28"/>
        </w:rPr>
      </w:pPr>
      <w:bookmarkStart w:id="11" w:name="_Toc385663767"/>
      <w:r w:rsidRPr="00235559">
        <w:rPr>
          <w:b/>
          <w:sz w:val="28"/>
          <w:szCs w:val="28"/>
        </w:rPr>
        <w:t>Project Objective</w:t>
      </w:r>
      <w:bookmarkEnd w:id="11"/>
    </w:p>
    <w:p w:rsidR="00F75BB1" w:rsidRDefault="004C7FD5" w:rsidP="004C7FD5">
      <w:pPr>
        <w:pStyle w:val="NoSpacing"/>
        <w:ind w:firstLine="720"/>
        <w:rPr>
          <w:color w:val="000000" w:themeColor="text1"/>
          <w:sz w:val="24"/>
          <w:szCs w:val="24"/>
        </w:rPr>
      </w:pPr>
      <w:r>
        <w:rPr>
          <w:color w:val="000000" w:themeColor="text1"/>
          <w:sz w:val="24"/>
          <w:szCs w:val="24"/>
        </w:rPr>
        <w:t>The project aims to develop a web-based application that</w:t>
      </w:r>
    </w:p>
    <w:p w:rsidR="00407DF8" w:rsidRDefault="002E6917" w:rsidP="00673B0E">
      <w:pPr>
        <w:pStyle w:val="NoSpacing"/>
        <w:numPr>
          <w:ilvl w:val="0"/>
          <w:numId w:val="8"/>
        </w:numPr>
        <w:rPr>
          <w:color w:val="000000" w:themeColor="text1"/>
          <w:sz w:val="24"/>
          <w:szCs w:val="24"/>
        </w:rPr>
      </w:pPr>
      <w:r>
        <w:rPr>
          <w:color w:val="000000" w:themeColor="text1"/>
          <w:sz w:val="24"/>
          <w:szCs w:val="24"/>
        </w:rPr>
        <w:t xml:space="preserve">Help </w:t>
      </w:r>
      <w:r w:rsidR="006B057F">
        <w:rPr>
          <w:color w:val="000000" w:themeColor="text1"/>
          <w:sz w:val="24"/>
          <w:szCs w:val="24"/>
        </w:rPr>
        <w:t xml:space="preserve">volunteers and </w:t>
      </w:r>
      <w:r w:rsidR="00407DF8">
        <w:rPr>
          <w:color w:val="000000" w:themeColor="text1"/>
          <w:sz w:val="24"/>
          <w:szCs w:val="24"/>
        </w:rPr>
        <w:t>charities can register and submit their sponsor information</w:t>
      </w:r>
      <w:r w:rsidR="005F35B6">
        <w:rPr>
          <w:color w:val="000000" w:themeColor="text1"/>
          <w:sz w:val="24"/>
          <w:szCs w:val="24"/>
        </w:rPr>
        <w:t>.</w:t>
      </w:r>
      <w:r w:rsidR="008302C1">
        <w:rPr>
          <w:color w:val="000000" w:themeColor="text1"/>
          <w:sz w:val="24"/>
          <w:szCs w:val="24"/>
        </w:rPr>
        <w:t xml:space="preserve"> </w:t>
      </w:r>
    </w:p>
    <w:p w:rsidR="00407DF8" w:rsidRDefault="00407DF8" w:rsidP="00673B0E">
      <w:pPr>
        <w:pStyle w:val="NoSpacing"/>
        <w:numPr>
          <w:ilvl w:val="0"/>
          <w:numId w:val="8"/>
        </w:numPr>
        <w:rPr>
          <w:color w:val="000000" w:themeColor="text1"/>
          <w:sz w:val="24"/>
          <w:szCs w:val="24"/>
        </w:rPr>
      </w:pPr>
      <w:r w:rsidRPr="00407DF8">
        <w:rPr>
          <w:color w:val="000000" w:themeColor="text1"/>
          <w:sz w:val="24"/>
          <w:szCs w:val="24"/>
        </w:rPr>
        <w:t>Help candidate</w:t>
      </w:r>
      <w:r>
        <w:rPr>
          <w:color w:val="000000" w:themeColor="text1"/>
          <w:sz w:val="24"/>
          <w:szCs w:val="24"/>
        </w:rPr>
        <w:t xml:space="preserve">s </w:t>
      </w:r>
      <w:r w:rsidR="009C1262">
        <w:rPr>
          <w:color w:val="000000" w:themeColor="text1"/>
          <w:sz w:val="24"/>
          <w:szCs w:val="24"/>
        </w:rPr>
        <w:t>can register and post their information and lodging request.</w:t>
      </w:r>
    </w:p>
    <w:p w:rsidR="00407DF8" w:rsidRPr="00407DF8" w:rsidRDefault="00407DF8" w:rsidP="007777F6">
      <w:pPr>
        <w:pStyle w:val="NoSpacing"/>
        <w:numPr>
          <w:ilvl w:val="0"/>
          <w:numId w:val="8"/>
        </w:numPr>
        <w:spacing w:after="120"/>
        <w:rPr>
          <w:color w:val="000000" w:themeColor="text1"/>
          <w:sz w:val="24"/>
          <w:szCs w:val="24"/>
        </w:rPr>
      </w:pPr>
      <w:r w:rsidRPr="00407DF8">
        <w:rPr>
          <w:color w:val="000000" w:themeColor="text1"/>
          <w:sz w:val="24"/>
          <w:szCs w:val="24"/>
        </w:rPr>
        <w:t>The system can suggest the planning and scheduling for pickup candidates,</w:t>
      </w:r>
      <w:r w:rsidR="00153F20">
        <w:rPr>
          <w:color w:val="000000" w:themeColor="text1"/>
          <w:sz w:val="24"/>
          <w:szCs w:val="24"/>
        </w:rPr>
        <w:t xml:space="preserve"> sponsor management…</w:t>
      </w:r>
    </w:p>
    <w:p w:rsidR="00B977E0" w:rsidRDefault="00B977E0" w:rsidP="00673B0E">
      <w:pPr>
        <w:pStyle w:val="Heading2"/>
        <w:numPr>
          <w:ilvl w:val="0"/>
          <w:numId w:val="6"/>
        </w:numPr>
        <w:rPr>
          <w:b/>
          <w:sz w:val="28"/>
          <w:szCs w:val="28"/>
        </w:rPr>
      </w:pPr>
      <w:bookmarkStart w:id="12" w:name="_Toc385663768"/>
      <w:r w:rsidRPr="00235559">
        <w:rPr>
          <w:b/>
          <w:sz w:val="28"/>
          <w:szCs w:val="28"/>
        </w:rPr>
        <w:t>Scope Definition</w:t>
      </w:r>
      <w:bookmarkEnd w:id="12"/>
    </w:p>
    <w:p w:rsidR="00F75BB1" w:rsidRDefault="00CE5A9E" w:rsidP="009A334A">
      <w:pPr>
        <w:pStyle w:val="NoSpacing"/>
        <w:ind w:firstLine="720"/>
        <w:rPr>
          <w:color w:val="000000" w:themeColor="text1"/>
          <w:sz w:val="24"/>
          <w:szCs w:val="24"/>
        </w:rPr>
      </w:pPr>
      <w:r w:rsidRPr="00CE5A9E">
        <w:rPr>
          <w:color w:val="000000" w:themeColor="text1"/>
          <w:sz w:val="24"/>
          <w:szCs w:val="24"/>
        </w:rPr>
        <w:t xml:space="preserve">Following </w:t>
      </w:r>
      <w:r>
        <w:rPr>
          <w:color w:val="000000" w:themeColor="text1"/>
          <w:sz w:val="24"/>
          <w:szCs w:val="24"/>
        </w:rPr>
        <w:t xml:space="preserve">the description of project </w:t>
      </w:r>
      <w:r w:rsidR="00A84480">
        <w:rPr>
          <w:color w:val="000000" w:themeColor="text1"/>
          <w:sz w:val="24"/>
          <w:szCs w:val="24"/>
        </w:rPr>
        <w:t>objectives,</w:t>
      </w:r>
      <w:r>
        <w:rPr>
          <w:color w:val="000000" w:themeColor="text1"/>
          <w:sz w:val="24"/>
          <w:szCs w:val="24"/>
        </w:rPr>
        <w:t xml:space="preserve"> the scope of the project is </w:t>
      </w:r>
      <w:r w:rsidR="00AE758E">
        <w:rPr>
          <w:color w:val="000000" w:themeColor="text1"/>
          <w:sz w:val="24"/>
          <w:szCs w:val="24"/>
        </w:rPr>
        <w:t>constrained</w:t>
      </w:r>
      <w:r>
        <w:rPr>
          <w:color w:val="000000" w:themeColor="text1"/>
          <w:sz w:val="24"/>
          <w:szCs w:val="24"/>
        </w:rPr>
        <w:t xml:space="preserve"> to the following statements:</w:t>
      </w:r>
    </w:p>
    <w:p w:rsidR="00A84480" w:rsidRDefault="004674F4" w:rsidP="00673B0E">
      <w:pPr>
        <w:pStyle w:val="NoSpacing"/>
        <w:numPr>
          <w:ilvl w:val="0"/>
          <w:numId w:val="13"/>
        </w:numPr>
        <w:rPr>
          <w:color w:val="000000" w:themeColor="text1"/>
          <w:sz w:val="24"/>
          <w:szCs w:val="24"/>
        </w:rPr>
      </w:pPr>
      <w:r>
        <w:rPr>
          <w:color w:val="000000" w:themeColor="text1"/>
          <w:sz w:val="24"/>
          <w:szCs w:val="24"/>
        </w:rPr>
        <w:t xml:space="preserve">The users of the </w:t>
      </w:r>
      <w:r w:rsidR="00533DD7">
        <w:rPr>
          <w:color w:val="000000" w:themeColor="text1"/>
          <w:sz w:val="24"/>
          <w:szCs w:val="24"/>
        </w:rPr>
        <w:t>website</w:t>
      </w:r>
      <w:r>
        <w:rPr>
          <w:color w:val="000000" w:themeColor="text1"/>
          <w:sz w:val="24"/>
          <w:szCs w:val="24"/>
        </w:rPr>
        <w:t xml:space="preserve"> should interact with the </w:t>
      </w:r>
      <w:r w:rsidR="002C5038">
        <w:rPr>
          <w:color w:val="000000" w:themeColor="text1"/>
          <w:sz w:val="24"/>
          <w:szCs w:val="24"/>
        </w:rPr>
        <w:t>website</w:t>
      </w:r>
      <w:r>
        <w:rPr>
          <w:color w:val="000000" w:themeColor="text1"/>
          <w:sz w:val="24"/>
          <w:szCs w:val="24"/>
        </w:rPr>
        <w:t xml:space="preserve"> itself through a friendly and attractive user interface.</w:t>
      </w:r>
    </w:p>
    <w:p w:rsidR="0027707C" w:rsidRDefault="0027707C" w:rsidP="00673B0E">
      <w:pPr>
        <w:pStyle w:val="NoSpacing"/>
        <w:numPr>
          <w:ilvl w:val="0"/>
          <w:numId w:val="13"/>
        </w:numPr>
        <w:rPr>
          <w:color w:val="000000" w:themeColor="text1"/>
          <w:sz w:val="24"/>
          <w:szCs w:val="24"/>
        </w:rPr>
      </w:pPr>
      <w:r>
        <w:rPr>
          <w:i/>
          <w:color w:val="000000" w:themeColor="text1"/>
          <w:sz w:val="24"/>
          <w:szCs w:val="24"/>
        </w:rPr>
        <w:t>For Candidates:</w:t>
      </w:r>
      <w:r>
        <w:rPr>
          <w:color w:val="000000" w:themeColor="text1"/>
          <w:sz w:val="24"/>
          <w:szCs w:val="24"/>
        </w:rPr>
        <w:t xml:space="preserve"> </w:t>
      </w:r>
      <w:r w:rsidR="004D4B29">
        <w:rPr>
          <w:color w:val="000000" w:themeColor="text1"/>
          <w:sz w:val="24"/>
          <w:szCs w:val="24"/>
        </w:rPr>
        <w:t xml:space="preserve">the </w:t>
      </w:r>
      <w:r w:rsidR="00AA3F05">
        <w:rPr>
          <w:color w:val="000000" w:themeColor="text1"/>
          <w:sz w:val="24"/>
          <w:szCs w:val="24"/>
        </w:rPr>
        <w:t>website</w:t>
      </w:r>
      <w:r w:rsidR="00934BFA">
        <w:rPr>
          <w:color w:val="000000" w:themeColor="text1"/>
          <w:sz w:val="24"/>
          <w:szCs w:val="24"/>
        </w:rPr>
        <w:t xml:space="preserve"> should provide </w:t>
      </w:r>
      <w:r w:rsidR="004D4B29">
        <w:rPr>
          <w:color w:val="000000" w:themeColor="text1"/>
          <w:sz w:val="24"/>
          <w:szCs w:val="24"/>
        </w:rPr>
        <w:t xml:space="preserve">functions such as: </w:t>
      </w:r>
      <w:r w:rsidR="00F313AC">
        <w:rPr>
          <w:color w:val="000000" w:themeColor="text1"/>
          <w:sz w:val="24"/>
          <w:szCs w:val="24"/>
        </w:rPr>
        <w:t>register t</w:t>
      </w:r>
      <w:r w:rsidR="00A64E8B">
        <w:rPr>
          <w:color w:val="000000" w:themeColor="text1"/>
          <w:sz w:val="24"/>
          <w:szCs w:val="24"/>
        </w:rPr>
        <w:t>heir examination papers, find charities</w:t>
      </w:r>
      <w:r w:rsidR="00BD18A9">
        <w:rPr>
          <w:color w:val="000000" w:themeColor="text1"/>
          <w:sz w:val="24"/>
          <w:szCs w:val="24"/>
        </w:rPr>
        <w:t xml:space="preserve"> support, register into lodges, search friend</w:t>
      </w:r>
      <w:r w:rsidR="00707C41">
        <w:rPr>
          <w:color w:val="000000" w:themeColor="text1"/>
          <w:sz w:val="24"/>
          <w:szCs w:val="24"/>
        </w:rPr>
        <w:t>s</w:t>
      </w:r>
      <w:r w:rsidR="00BD18A9">
        <w:rPr>
          <w:color w:val="000000" w:themeColor="text1"/>
          <w:sz w:val="24"/>
          <w:szCs w:val="24"/>
        </w:rPr>
        <w:t xml:space="preserve">, </w:t>
      </w:r>
      <w:r w:rsidR="00110EFA">
        <w:rPr>
          <w:color w:val="000000" w:themeColor="text1"/>
          <w:sz w:val="24"/>
          <w:szCs w:val="24"/>
        </w:rPr>
        <w:t>create</w:t>
      </w:r>
      <w:r w:rsidR="00FB531F">
        <w:rPr>
          <w:color w:val="000000" w:themeColor="text1"/>
          <w:sz w:val="24"/>
          <w:szCs w:val="24"/>
        </w:rPr>
        <w:t xml:space="preserve"> groups, ask or invite friend</w:t>
      </w:r>
      <w:r w:rsidR="006F11C0">
        <w:rPr>
          <w:color w:val="000000" w:themeColor="text1"/>
          <w:sz w:val="24"/>
          <w:szCs w:val="24"/>
        </w:rPr>
        <w:t>s</w:t>
      </w:r>
      <w:r w:rsidR="00FB531F">
        <w:rPr>
          <w:color w:val="000000" w:themeColor="text1"/>
          <w:sz w:val="24"/>
          <w:szCs w:val="24"/>
        </w:rPr>
        <w:t xml:space="preserve"> into group</w:t>
      </w:r>
      <w:r w:rsidR="006F11C0">
        <w:rPr>
          <w:color w:val="000000" w:themeColor="text1"/>
          <w:sz w:val="24"/>
          <w:szCs w:val="24"/>
        </w:rPr>
        <w:t>s</w:t>
      </w:r>
      <w:r w:rsidR="009C0426">
        <w:rPr>
          <w:color w:val="000000" w:themeColor="text1"/>
          <w:sz w:val="24"/>
          <w:szCs w:val="24"/>
        </w:rPr>
        <w:t xml:space="preserve"> and </w:t>
      </w:r>
      <w:r w:rsidR="007F6BF4">
        <w:rPr>
          <w:color w:val="000000" w:themeColor="text1"/>
          <w:sz w:val="24"/>
          <w:szCs w:val="24"/>
        </w:rPr>
        <w:t xml:space="preserve">view </w:t>
      </w:r>
      <w:r w:rsidR="00FF04C3">
        <w:rPr>
          <w:color w:val="000000" w:themeColor="text1"/>
          <w:sz w:val="24"/>
          <w:szCs w:val="24"/>
        </w:rPr>
        <w:t>information</w:t>
      </w:r>
      <w:r w:rsidR="007F6BF4">
        <w:rPr>
          <w:color w:val="000000" w:themeColor="text1"/>
          <w:sz w:val="24"/>
          <w:szCs w:val="24"/>
        </w:rPr>
        <w:t xml:space="preserve"> about room</w:t>
      </w:r>
      <w:r w:rsidR="00FF04C3">
        <w:rPr>
          <w:color w:val="000000" w:themeColor="text1"/>
          <w:sz w:val="24"/>
          <w:szCs w:val="24"/>
        </w:rPr>
        <w:t>s</w:t>
      </w:r>
      <w:r w:rsidR="007F6BF4">
        <w:rPr>
          <w:color w:val="000000" w:themeColor="text1"/>
          <w:sz w:val="24"/>
          <w:szCs w:val="24"/>
        </w:rPr>
        <w:t>, vehicle</w:t>
      </w:r>
      <w:r w:rsidR="00FF04C3">
        <w:rPr>
          <w:color w:val="000000" w:themeColor="text1"/>
          <w:sz w:val="24"/>
          <w:szCs w:val="24"/>
        </w:rPr>
        <w:t>s</w:t>
      </w:r>
      <w:r w:rsidR="007B1304">
        <w:rPr>
          <w:color w:val="000000" w:themeColor="text1"/>
          <w:sz w:val="24"/>
          <w:szCs w:val="24"/>
        </w:rPr>
        <w:t>.</w:t>
      </w:r>
    </w:p>
    <w:p w:rsidR="009D672A" w:rsidRDefault="009D672A" w:rsidP="00673B0E">
      <w:pPr>
        <w:pStyle w:val="NoSpacing"/>
        <w:numPr>
          <w:ilvl w:val="0"/>
          <w:numId w:val="13"/>
        </w:numPr>
        <w:rPr>
          <w:color w:val="000000" w:themeColor="text1"/>
          <w:sz w:val="24"/>
          <w:szCs w:val="24"/>
        </w:rPr>
      </w:pPr>
      <w:r>
        <w:rPr>
          <w:i/>
          <w:color w:val="000000" w:themeColor="text1"/>
          <w:sz w:val="24"/>
          <w:szCs w:val="24"/>
        </w:rPr>
        <w:lastRenderedPageBreak/>
        <w:t>For Sponsor:</w:t>
      </w:r>
      <w:r>
        <w:rPr>
          <w:color w:val="000000" w:themeColor="text1"/>
          <w:sz w:val="24"/>
          <w:szCs w:val="24"/>
        </w:rPr>
        <w:t xml:space="preserve"> </w:t>
      </w:r>
      <w:r w:rsidR="00E63ABE">
        <w:rPr>
          <w:color w:val="000000" w:themeColor="text1"/>
          <w:sz w:val="24"/>
          <w:szCs w:val="24"/>
        </w:rPr>
        <w:t>the website</w:t>
      </w:r>
      <w:r w:rsidR="007070E9">
        <w:rPr>
          <w:color w:val="000000" w:themeColor="text1"/>
          <w:sz w:val="24"/>
          <w:szCs w:val="24"/>
        </w:rPr>
        <w:t xml:space="preserve"> should</w:t>
      </w:r>
      <w:r w:rsidR="00E63ABE">
        <w:rPr>
          <w:color w:val="000000" w:themeColor="text1"/>
          <w:sz w:val="24"/>
          <w:szCs w:val="24"/>
        </w:rPr>
        <w:t xml:space="preserve"> allow to them create their sponsored information</w:t>
      </w:r>
      <w:r w:rsidR="006A0B12">
        <w:rPr>
          <w:color w:val="000000" w:themeColor="text1"/>
          <w:sz w:val="24"/>
          <w:szCs w:val="24"/>
        </w:rPr>
        <w:t xml:space="preserve"> such as: information about lodge, vehicle, fund</w:t>
      </w:r>
      <w:r w:rsidR="00273812">
        <w:rPr>
          <w:color w:val="000000" w:themeColor="text1"/>
          <w:sz w:val="24"/>
          <w:szCs w:val="24"/>
        </w:rPr>
        <w:t>;</w:t>
      </w:r>
      <w:r w:rsidR="00E63ABE">
        <w:rPr>
          <w:color w:val="000000" w:themeColor="text1"/>
          <w:sz w:val="24"/>
          <w:szCs w:val="24"/>
        </w:rPr>
        <w:t xml:space="preserve"> </w:t>
      </w:r>
      <w:r w:rsidR="001615D7">
        <w:rPr>
          <w:color w:val="000000" w:themeColor="text1"/>
          <w:sz w:val="24"/>
          <w:szCs w:val="24"/>
        </w:rPr>
        <w:t xml:space="preserve">give </w:t>
      </w:r>
      <w:r w:rsidR="00EA101C">
        <w:rPr>
          <w:color w:val="000000" w:themeColor="text1"/>
          <w:sz w:val="24"/>
          <w:szCs w:val="24"/>
        </w:rPr>
        <w:t xml:space="preserve">those resources </w:t>
      </w:r>
      <w:r w:rsidR="001615D7">
        <w:rPr>
          <w:color w:val="000000" w:themeColor="text1"/>
          <w:sz w:val="24"/>
          <w:szCs w:val="24"/>
        </w:rPr>
        <w:t xml:space="preserve">to </w:t>
      </w:r>
      <w:r w:rsidR="00EA101C">
        <w:rPr>
          <w:color w:val="000000" w:themeColor="text1"/>
          <w:sz w:val="24"/>
          <w:szCs w:val="24"/>
        </w:rPr>
        <w:t>charities,</w:t>
      </w:r>
      <w:r w:rsidR="00510814">
        <w:rPr>
          <w:color w:val="000000" w:themeColor="text1"/>
          <w:sz w:val="24"/>
          <w:szCs w:val="24"/>
        </w:rPr>
        <w:t xml:space="preserve"> </w:t>
      </w:r>
      <w:r w:rsidR="00B23542">
        <w:rPr>
          <w:color w:val="000000" w:themeColor="text1"/>
          <w:sz w:val="24"/>
          <w:szCs w:val="24"/>
        </w:rPr>
        <w:t>and view statistic</w:t>
      </w:r>
      <w:r w:rsidR="00B1648B">
        <w:rPr>
          <w:color w:val="000000" w:themeColor="text1"/>
          <w:sz w:val="24"/>
          <w:szCs w:val="24"/>
        </w:rPr>
        <w:t>.</w:t>
      </w:r>
    </w:p>
    <w:p w:rsidR="00E4462E" w:rsidRPr="00411003" w:rsidRDefault="00E4462E" w:rsidP="00673B0E">
      <w:pPr>
        <w:pStyle w:val="NoSpacing"/>
        <w:numPr>
          <w:ilvl w:val="0"/>
          <w:numId w:val="13"/>
        </w:numPr>
        <w:rPr>
          <w:color w:val="000000" w:themeColor="text1"/>
          <w:sz w:val="24"/>
          <w:szCs w:val="24"/>
        </w:rPr>
      </w:pPr>
      <w:r>
        <w:rPr>
          <w:i/>
          <w:color w:val="000000" w:themeColor="text1"/>
          <w:sz w:val="24"/>
          <w:szCs w:val="24"/>
        </w:rPr>
        <w:t>For Volunteer:</w:t>
      </w:r>
      <w:r w:rsidR="00411003">
        <w:rPr>
          <w:color w:val="000000" w:themeColor="text1"/>
          <w:sz w:val="24"/>
          <w:szCs w:val="24"/>
        </w:rPr>
        <w:t xml:space="preserve"> TSMT </w:t>
      </w:r>
      <w:r w:rsidR="001723B5">
        <w:rPr>
          <w:color w:val="000000" w:themeColor="text1"/>
          <w:sz w:val="24"/>
          <w:szCs w:val="24"/>
        </w:rPr>
        <w:t xml:space="preserve">should </w:t>
      </w:r>
      <w:r w:rsidR="00B07B61">
        <w:rPr>
          <w:color w:val="000000" w:themeColor="text1"/>
          <w:sz w:val="24"/>
          <w:szCs w:val="24"/>
        </w:rPr>
        <w:t xml:space="preserve">allow them to register into charities; after charities assign candidate </w:t>
      </w:r>
      <w:r w:rsidR="008E3B8D">
        <w:rPr>
          <w:color w:val="000000" w:themeColor="text1"/>
          <w:sz w:val="24"/>
          <w:szCs w:val="24"/>
        </w:rPr>
        <w:t>to pick up, they can view routes, candidate’s information</w:t>
      </w:r>
    </w:p>
    <w:p w:rsidR="0027707C" w:rsidRDefault="0027707C" w:rsidP="00673B0E">
      <w:pPr>
        <w:pStyle w:val="NoSpacing"/>
        <w:numPr>
          <w:ilvl w:val="0"/>
          <w:numId w:val="13"/>
        </w:numPr>
        <w:rPr>
          <w:color w:val="000000" w:themeColor="text1"/>
          <w:sz w:val="24"/>
          <w:szCs w:val="24"/>
        </w:rPr>
      </w:pPr>
      <w:r>
        <w:rPr>
          <w:i/>
          <w:color w:val="000000" w:themeColor="text1"/>
          <w:sz w:val="24"/>
          <w:szCs w:val="24"/>
        </w:rPr>
        <w:t>For Charity:</w:t>
      </w:r>
      <w:r>
        <w:rPr>
          <w:color w:val="000000" w:themeColor="text1"/>
          <w:sz w:val="24"/>
          <w:szCs w:val="24"/>
        </w:rPr>
        <w:t xml:space="preserve"> </w:t>
      </w:r>
      <w:r w:rsidR="007578E5">
        <w:rPr>
          <w:color w:val="000000" w:themeColor="text1"/>
          <w:sz w:val="24"/>
          <w:szCs w:val="24"/>
        </w:rPr>
        <w:t xml:space="preserve">TMST should allow them to create their resources such as: lodge, vehicle; accept supported resources; </w:t>
      </w:r>
      <w:r w:rsidR="00A66824">
        <w:rPr>
          <w:color w:val="000000" w:themeColor="text1"/>
          <w:sz w:val="24"/>
          <w:szCs w:val="24"/>
        </w:rPr>
        <w:t xml:space="preserve">assign candidates into rooms in lodges, vehicles; </w:t>
      </w:r>
      <w:r w:rsidR="004B3C3F">
        <w:rPr>
          <w:color w:val="000000" w:themeColor="text1"/>
          <w:sz w:val="24"/>
          <w:szCs w:val="24"/>
        </w:rPr>
        <w:t>accept requests of volunteers</w:t>
      </w:r>
      <w:r w:rsidR="00162240">
        <w:rPr>
          <w:color w:val="000000" w:themeColor="text1"/>
          <w:sz w:val="24"/>
          <w:szCs w:val="24"/>
        </w:rPr>
        <w:t>.</w:t>
      </w:r>
    </w:p>
    <w:p w:rsidR="00BF0E58" w:rsidRPr="00CE5A9E" w:rsidRDefault="00BF0E58" w:rsidP="007777F6">
      <w:pPr>
        <w:pStyle w:val="NoSpacing"/>
        <w:numPr>
          <w:ilvl w:val="0"/>
          <w:numId w:val="13"/>
        </w:numPr>
        <w:spacing w:after="120"/>
        <w:rPr>
          <w:color w:val="000000" w:themeColor="text1"/>
          <w:sz w:val="24"/>
          <w:szCs w:val="24"/>
        </w:rPr>
      </w:pPr>
      <w:r>
        <w:rPr>
          <w:i/>
          <w:color w:val="000000" w:themeColor="text1"/>
          <w:sz w:val="24"/>
          <w:szCs w:val="24"/>
        </w:rPr>
        <w:t>For System Administrator:</w:t>
      </w:r>
      <w:r>
        <w:rPr>
          <w:color w:val="000000" w:themeColor="text1"/>
          <w:sz w:val="24"/>
          <w:szCs w:val="24"/>
        </w:rPr>
        <w:t xml:space="preserve"> </w:t>
      </w:r>
      <w:r w:rsidR="00162240">
        <w:rPr>
          <w:color w:val="000000" w:themeColor="text1"/>
          <w:sz w:val="24"/>
          <w:szCs w:val="24"/>
        </w:rPr>
        <w:t xml:space="preserve">TSMT </w:t>
      </w:r>
      <w:r w:rsidR="00F03E44">
        <w:rPr>
          <w:color w:val="000000" w:themeColor="text1"/>
          <w:sz w:val="24"/>
          <w:szCs w:val="24"/>
        </w:rPr>
        <w:t xml:space="preserve">should support them </w:t>
      </w:r>
      <w:r w:rsidR="008B652F">
        <w:rPr>
          <w:color w:val="000000" w:themeColor="text1"/>
          <w:sz w:val="24"/>
          <w:szCs w:val="24"/>
        </w:rPr>
        <w:t>to monitor fundamental information about members, university</w:t>
      </w:r>
      <w:r w:rsidR="00A6125C">
        <w:rPr>
          <w:color w:val="000000" w:themeColor="text1"/>
          <w:sz w:val="24"/>
          <w:szCs w:val="24"/>
        </w:rPr>
        <w:t xml:space="preserve">, examination venue, </w:t>
      </w:r>
      <w:r w:rsidR="00186EB4">
        <w:rPr>
          <w:color w:val="000000" w:themeColor="text1"/>
          <w:sz w:val="24"/>
          <w:szCs w:val="24"/>
        </w:rPr>
        <w:t xml:space="preserve">examination schedule, </w:t>
      </w:r>
      <w:r w:rsidR="00C67A81">
        <w:rPr>
          <w:color w:val="000000" w:themeColor="text1"/>
          <w:sz w:val="24"/>
          <w:szCs w:val="24"/>
        </w:rPr>
        <w:t>and news.</w:t>
      </w:r>
    </w:p>
    <w:p w:rsidR="00B977E0" w:rsidRDefault="00176525" w:rsidP="00673B0E">
      <w:pPr>
        <w:pStyle w:val="Heading2"/>
        <w:numPr>
          <w:ilvl w:val="0"/>
          <w:numId w:val="6"/>
        </w:numPr>
        <w:rPr>
          <w:b/>
          <w:sz w:val="28"/>
          <w:szCs w:val="28"/>
        </w:rPr>
      </w:pPr>
      <w:bookmarkStart w:id="13" w:name="_Toc385663769"/>
      <w:r>
        <w:rPr>
          <w:b/>
          <w:sz w:val="28"/>
          <w:szCs w:val="28"/>
        </w:rPr>
        <w:t>Main Project Success Criteria</w:t>
      </w:r>
      <w:bookmarkEnd w:id="13"/>
    </w:p>
    <w:p w:rsidR="004E0A3D" w:rsidRPr="007777F6" w:rsidRDefault="00125742" w:rsidP="007777F6">
      <w:pPr>
        <w:spacing w:after="120"/>
        <w:ind w:firstLine="720"/>
        <w:rPr>
          <w:sz w:val="24"/>
          <w:szCs w:val="24"/>
        </w:rPr>
      </w:pPr>
      <w:r w:rsidRPr="007777F6">
        <w:rPr>
          <w:sz w:val="24"/>
          <w:szCs w:val="24"/>
        </w:rPr>
        <w:t xml:space="preserve">The </w:t>
      </w:r>
      <w:proofErr w:type="gramStart"/>
      <w:r w:rsidRPr="007777F6">
        <w:rPr>
          <w:sz w:val="24"/>
          <w:szCs w:val="24"/>
        </w:rPr>
        <w:t>system meet</w:t>
      </w:r>
      <w:proofErr w:type="gramEnd"/>
      <w:r w:rsidRPr="007777F6">
        <w:rPr>
          <w:sz w:val="24"/>
          <w:szCs w:val="24"/>
        </w:rPr>
        <w:t xml:space="preserve"> all written specifications, be thoroughly tested and completed on time. Also, this project must be compatible with the current working process and model of FPT University.</w:t>
      </w:r>
    </w:p>
    <w:p w:rsidR="00176525" w:rsidRDefault="00176525" w:rsidP="00673B0E">
      <w:pPr>
        <w:pStyle w:val="Heading2"/>
        <w:numPr>
          <w:ilvl w:val="0"/>
          <w:numId w:val="6"/>
        </w:numPr>
        <w:rPr>
          <w:b/>
          <w:sz w:val="28"/>
          <w:szCs w:val="28"/>
        </w:rPr>
      </w:pPr>
      <w:bookmarkStart w:id="14" w:name="_Toc385663770"/>
      <w:r w:rsidRPr="00235559">
        <w:rPr>
          <w:b/>
          <w:sz w:val="28"/>
          <w:szCs w:val="28"/>
        </w:rPr>
        <w:t>Approach</w:t>
      </w:r>
      <w:bookmarkEnd w:id="14"/>
    </w:p>
    <w:p w:rsidR="00F75BB1" w:rsidRDefault="000179F1" w:rsidP="00673B0E">
      <w:pPr>
        <w:pStyle w:val="NoSpacing"/>
        <w:numPr>
          <w:ilvl w:val="0"/>
          <w:numId w:val="14"/>
        </w:numPr>
        <w:ind w:left="1440"/>
        <w:rPr>
          <w:color w:val="000000" w:themeColor="text1"/>
          <w:sz w:val="24"/>
          <w:szCs w:val="24"/>
        </w:rPr>
      </w:pPr>
      <w:r>
        <w:rPr>
          <w:color w:val="000000" w:themeColor="text1"/>
          <w:sz w:val="24"/>
          <w:szCs w:val="24"/>
        </w:rPr>
        <w:t>Make survey to collect ideas from candidate</w:t>
      </w:r>
      <w:r w:rsidR="000260BA">
        <w:rPr>
          <w:color w:val="000000" w:themeColor="text1"/>
          <w:sz w:val="24"/>
          <w:szCs w:val="24"/>
        </w:rPr>
        <w:t>, volunteer, charities which joined the campaign in the previous years</w:t>
      </w:r>
      <w:r w:rsidR="009D47D5">
        <w:rPr>
          <w:color w:val="000000" w:themeColor="text1"/>
          <w:sz w:val="24"/>
          <w:szCs w:val="24"/>
        </w:rPr>
        <w:t>.</w:t>
      </w:r>
    </w:p>
    <w:p w:rsidR="000260BA" w:rsidRDefault="000260BA" w:rsidP="00673B0E">
      <w:pPr>
        <w:pStyle w:val="NoSpacing"/>
        <w:numPr>
          <w:ilvl w:val="0"/>
          <w:numId w:val="14"/>
        </w:numPr>
        <w:ind w:left="1440"/>
        <w:rPr>
          <w:color w:val="000000" w:themeColor="text1"/>
          <w:sz w:val="24"/>
          <w:szCs w:val="24"/>
        </w:rPr>
      </w:pPr>
      <w:r>
        <w:rPr>
          <w:color w:val="000000" w:themeColor="text1"/>
          <w:sz w:val="24"/>
          <w:szCs w:val="24"/>
        </w:rPr>
        <w:t xml:space="preserve">Use some current website to find out how it </w:t>
      </w:r>
      <w:proofErr w:type="gramStart"/>
      <w:r>
        <w:rPr>
          <w:color w:val="000000" w:themeColor="text1"/>
          <w:sz w:val="24"/>
          <w:szCs w:val="24"/>
        </w:rPr>
        <w:t>work</w:t>
      </w:r>
      <w:proofErr w:type="gramEnd"/>
      <w:r>
        <w:rPr>
          <w:color w:val="000000" w:themeColor="text1"/>
          <w:sz w:val="24"/>
          <w:szCs w:val="24"/>
        </w:rPr>
        <w:t>.</w:t>
      </w:r>
    </w:p>
    <w:p w:rsidR="00FE2D69" w:rsidRDefault="00FE2D69" w:rsidP="007777F6">
      <w:pPr>
        <w:pStyle w:val="NoSpacing"/>
        <w:numPr>
          <w:ilvl w:val="0"/>
          <w:numId w:val="14"/>
        </w:numPr>
        <w:spacing w:after="120"/>
        <w:ind w:left="1440"/>
        <w:rPr>
          <w:color w:val="000000" w:themeColor="text1"/>
          <w:sz w:val="24"/>
          <w:szCs w:val="24"/>
        </w:rPr>
      </w:pPr>
      <w:r>
        <w:rPr>
          <w:color w:val="000000" w:themeColor="text1"/>
          <w:sz w:val="24"/>
          <w:szCs w:val="24"/>
        </w:rPr>
        <w:t>Brainstorm in our group</w:t>
      </w:r>
      <w:r w:rsidR="009D47D5">
        <w:rPr>
          <w:color w:val="000000" w:themeColor="text1"/>
          <w:sz w:val="24"/>
          <w:szCs w:val="24"/>
        </w:rPr>
        <w:t>.</w:t>
      </w:r>
    </w:p>
    <w:p w:rsidR="00B977E0" w:rsidRPr="00235559" w:rsidRDefault="00F90267" w:rsidP="00673B0E">
      <w:pPr>
        <w:pStyle w:val="Heading2"/>
        <w:numPr>
          <w:ilvl w:val="0"/>
          <w:numId w:val="6"/>
        </w:numPr>
        <w:rPr>
          <w:b/>
          <w:sz w:val="28"/>
          <w:szCs w:val="28"/>
        </w:rPr>
      </w:pPr>
      <w:bookmarkStart w:id="15" w:name="_Toc385663771"/>
      <w:r w:rsidRPr="00235559">
        <w:rPr>
          <w:b/>
          <w:sz w:val="28"/>
          <w:szCs w:val="28"/>
        </w:rPr>
        <w:t>Functions</w:t>
      </w:r>
      <w:bookmarkEnd w:id="15"/>
    </w:p>
    <w:p w:rsidR="007E629A" w:rsidRPr="00B81299" w:rsidRDefault="00B94840" w:rsidP="00673B0E">
      <w:pPr>
        <w:pStyle w:val="Heading3"/>
        <w:numPr>
          <w:ilvl w:val="0"/>
          <w:numId w:val="15"/>
        </w:numPr>
        <w:ind w:left="1170"/>
        <w:rPr>
          <w:b/>
        </w:rPr>
      </w:pPr>
      <w:bookmarkStart w:id="16" w:name="_Toc385663772"/>
      <w:r w:rsidRPr="00B81299">
        <w:rPr>
          <w:b/>
        </w:rPr>
        <w:t xml:space="preserve">Functions for </w:t>
      </w:r>
      <w:r w:rsidR="00CD26AD" w:rsidRPr="00B81299">
        <w:rPr>
          <w:b/>
        </w:rPr>
        <w:t>g</w:t>
      </w:r>
      <w:r w:rsidR="00D44929" w:rsidRPr="00B81299">
        <w:rPr>
          <w:b/>
        </w:rPr>
        <w:t>uest</w:t>
      </w:r>
      <w:r w:rsidR="00057AD5" w:rsidRPr="00B81299">
        <w:rPr>
          <w:b/>
        </w:rPr>
        <w:t>s</w:t>
      </w:r>
      <w:bookmarkEnd w:id="16"/>
    </w:p>
    <w:p w:rsidR="008E6931" w:rsidRDefault="00CD6AC2" w:rsidP="00673B0E">
      <w:pPr>
        <w:pStyle w:val="NoSpacing"/>
        <w:numPr>
          <w:ilvl w:val="0"/>
          <w:numId w:val="16"/>
        </w:numPr>
        <w:ind w:left="1440"/>
        <w:rPr>
          <w:color w:val="auto"/>
          <w:sz w:val="24"/>
          <w:szCs w:val="24"/>
        </w:rPr>
      </w:pPr>
      <w:r>
        <w:rPr>
          <w:color w:val="auto"/>
          <w:sz w:val="24"/>
          <w:szCs w:val="24"/>
        </w:rPr>
        <w:t>Allow to register new account at TSMT system</w:t>
      </w:r>
      <w:r w:rsidR="002E1E63">
        <w:rPr>
          <w:color w:val="auto"/>
          <w:sz w:val="24"/>
          <w:szCs w:val="24"/>
        </w:rPr>
        <w:t>.</w:t>
      </w:r>
    </w:p>
    <w:p w:rsidR="00CD6AC2" w:rsidRDefault="00D456FD" w:rsidP="00673B0E">
      <w:pPr>
        <w:pStyle w:val="NoSpacing"/>
        <w:numPr>
          <w:ilvl w:val="0"/>
          <w:numId w:val="16"/>
        </w:numPr>
        <w:ind w:left="1440"/>
        <w:rPr>
          <w:color w:val="auto"/>
          <w:sz w:val="24"/>
          <w:szCs w:val="24"/>
        </w:rPr>
      </w:pPr>
      <w:r>
        <w:rPr>
          <w:color w:val="auto"/>
          <w:sz w:val="24"/>
          <w:szCs w:val="24"/>
        </w:rPr>
        <w:t xml:space="preserve">Allow to view </w:t>
      </w:r>
      <w:r w:rsidR="00B42D7D">
        <w:rPr>
          <w:color w:val="auto"/>
          <w:sz w:val="24"/>
          <w:szCs w:val="24"/>
        </w:rPr>
        <w:t>charities’</w:t>
      </w:r>
      <w:r>
        <w:rPr>
          <w:color w:val="auto"/>
          <w:sz w:val="24"/>
          <w:szCs w:val="24"/>
        </w:rPr>
        <w:t xml:space="preserve"> information, lodges</w:t>
      </w:r>
    </w:p>
    <w:p w:rsidR="00550624" w:rsidRPr="00D30AFF" w:rsidRDefault="00550624" w:rsidP="007777F6">
      <w:pPr>
        <w:pStyle w:val="NoSpacing"/>
        <w:numPr>
          <w:ilvl w:val="0"/>
          <w:numId w:val="16"/>
        </w:numPr>
        <w:spacing w:after="120"/>
        <w:ind w:left="1440"/>
        <w:rPr>
          <w:color w:val="auto"/>
          <w:sz w:val="24"/>
          <w:szCs w:val="24"/>
        </w:rPr>
      </w:pPr>
      <w:r>
        <w:rPr>
          <w:color w:val="auto"/>
          <w:sz w:val="24"/>
          <w:szCs w:val="24"/>
        </w:rPr>
        <w:t xml:space="preserve">Allow to view news about </w:t>
      </w:r>
      <w:r w:rsidR="00B7740F">
        <w:rPr>
          <w:color w:val="auto"/>
          <w:sz w:val="24"/>
          <w:szCs w:val="24"/>
        </w:rPr>
        <w:t xml:space="preserve">tips, lodges and </w:t>
      </w:r>
      <w:r w:rsidR="00B75797">
        <w:rPr>
          <w:color w:val="auto"/>
          <w:sz w:val="24"/>
          <w:szCs w:val="24"/>
        </w:rPr>
        <w:t>new feeds.</w:t>
      </w:r>
    </w:p>
    <w:p w:rsidR="00D44929" w:rsidRPr="00B81299" w:rsidRDefault="00057AD5" w:rsidP="00673B0E">
      <w:pPr>
        <w:pStyle w:val="Heading3"/>
        <w:numPr>
          <w:ilvl w:val="0"/>
          <w:numId w:val="15"/>
        </w:numPr>
        <w:ind w:left="1170"/>
        <w:rPr>
          <w:b/>
        </w:rPr>
      </w:pPr>
      <w:bookmarkStart w:id="17" w:name="_Toc385663773"/>
      <w:r w:rsidRPr="00B81299">
        <w:rPr>
          <w:b/>
        </w:rPr>
        <w:t>Functions for c</w:t>
      </w:r>
      <w:r w:rsidR="00B94840" w:rsidRPr="00B81299">
        <w:rPr>
          <w:b/>
        </w:rPr>
        <w:t>andidate</w:t>
      </w:r>
      <w:r w:rsidRPr="00B81299">
        <w:rPr>
          <w:b/>
        </w:rPr>
        <w:t>s</w:t>
      </w:r>
      <w:bookmarkEnd w:id="17"/>
    </w:p>
    <w:p w:rsidR="008E6931" w:rsidRDefault="0027625E" w:rsidP="00673B0E">
      <w:pPr>
        <w:pStyle w:val="NoSpacing"/>
        <w:numPr>
          <w:ilvl w:val="0"/>
          <w:numId w:val="17"/>
        </w:numPr>
        <w:ind w:left="1440"/>
        <w:rPr>
          <w:color w:val="auto"/>
          <w:sz w:val="24"/>
          <w:szCs w:val="24"/>
        </w:rPr>
      </w:pPr>
      <w:r>
        <w:rPr>
          <w:color w:val="auto"/>
          <w:sz w:val="24"/>
          <w:szCs w:val="24"/>
        </w:rPr>
        <w:t xml:space="preserve">Allow </w:t>
      </w:r>
      <w:r w:rsidR="009A73DB">
        <w:rPr>
          <w:color w:val="auto"/>
          <w:sz w:val="24"/>
          <w:szCs w:val="24"/>
        </w:rPr>
        <w:t xml:space="preserve">to </w:t>
      </w:r>
      <w:r w:rsidR="00B22FE3">
        <w:rPr>
          <w:color w:val="auto"/>
          <w:sz w:val="24"/>
          <w:szCs w:val="24"/>
        </w:rPr>
        <w:t xml:space="preserve">manage </w:t>
      </w:r>
      <w:r w:rsidR="00585430">
        <w:rPr>
          <w:color w:val="auto"/>
          <w:sz w:val="24"/>
          <w:szCs w:val="24"/>
        </w:rPr>
        <w:t xml:space="preserve">their </w:t>
      </w:r>
      <w:r w:rsidR="00F52AB5">
        <w:rPr>
          <w:color w:val="auto"/>
          <w:sz w:val="24"/>
          <w:szCs w:val="24"/>
        </w:rPr>
        <w:t>contest report cards</w:t>
      </w:r>
      <w:r w:rsidR="00114BF7">
        <w:rPr>
          <w:color w:val="auto"/>
          <w:sz w:val="24"/>
          <w:szCs w:val="24"/>
        </w:rPr>
        <w:t xml:space="preserve"> in each </w:t>
      </w:r>
      <w:proofErr w:type="gramStart"/>
      <w:r w:rsidR="00F52AB5">
        <w:rPr>
          <w:color w:val="auto"/>
          <w:sz w:val="24"/>
          <w:szCs w:val="24"/>
        </w:rPr>
        <w:t>exams</w:t>
      </w:r>
      <w:proofErr w:type="gramEnd"/>
      <w:r w:rsidR="00B22FE3">
        <w:rPr>
          <w:color w:val="auto"/>
          <w:sz w:val="24"/>
          <w:szCs w:val="24"/>
        </w:rPr>
        <w:t>.</w:t>
      </w:r>
    </w:p>
    <w:p w:rsidR="007B2CDC" w:rsidRDefault="007B2CDC" w:rsidP="00673B0E">
      <w:pPr>
        <w:pStyle w:val="NoSpacing"/>
        <w:numPr>
          <w:ilvl w:val="0"/>
          <w:numId w:val="17"/>
        </w:numPr>
        <w:ind w:left="1440"/>
        <w:rPr>
          <w:color w:val="auto"/>
          <w:sz w:val="24"/>
          <w:szCs w:val="24"/>
        </w:rPr>
      </w:pPr>
      <w:r>
        <w:rPr>
          <w:color w:val="auto"/>
          <w:sz w:val="24"/>
          <w:szCs w:val="24"/>
        </w:rPr>
        <w:t xml:space="preserve">Allow </w:t>
      </w:r>
      <w:proofErr w:type="gramStart"/>
      <w:r>
        <w:rPr>
          <w:color w:val="auto"/>
          <w:sz w:val="24"/>
          <w:szCs w:val="24"/>
        </w:rPr>
        <w:t>to find and register</w:t>
      </w:r>
      <w:proofErr w:type="gramEnd"/>
      <w:r>
        <w:rPr>
          <w:color w:val="auto"/>
          <w:sz w:val="24"/>
          <w:szCs w:val="24"/>
        </w:rPr>
        <w:t xml:space="preserve"> into lodges, manage by </w:t>
      </w:r>
      <w:r w:rsidR="00B22FE3">
        <w:rPr>
          <w:color w:val="auto"/>
          <w:sz w:val="24"/>
          <w:szCs w:val="24"/>
        </w:rPr>
        <w:t>charities</w:t>
      </w:r>
      <w:r w:rsidR="004B2029">
        <w:rPr>
          <w:color w:val="auto"/>
          <w:sz w:val="24"/>
          <w:szCs w:val="24"/>
        </w:rPr>
        <w:t>, after registered contest report card</w:t>
      </w:r>
      <w:r w:rsidR="00CF33FC">
        <w:rPr>
          <w:color w:val="auto"/>
          <w:sz w:val="24"/>
          <w:szCs w:val="24"/>
        </w:rPr>
        <w:t xml:space="preserve"> in each exams</w:t>
      </w:r>
      <w:r w:rsidR="00B22FE3">
        <w:rPr>
          <w:color w:val="auto"/>
          <w:sz w:val="24"/>
          <w:szCs w:val="24"/>
        </w:rPr>
        <w:t>.</w:t>
      </w:r>
    </w:p>
    <w:p w:rsidR="00C5212B" w:rsidRDefault="000065C7" w:rsidP="00673B0E">
      <w:pPr>
        <w:pStyle w:val="NoSpacing"/>
        <w:numPr>
          <w:ilvl w:val="0"/>
          <w:numId w:val="17"/>
        </w:numPr>
        <w:ind w:left="1440"/>
        <w:rPr>
          <w:color w:val="auto"/>
          <w:sz w:val="24"/>
          <w:szCs w:val="24"/>
        </w:rPr>
      </w:pPr>
      <w:r>
        <w:rPr>
          <w:color w:val="auto"/>
          <w:sz w:val="24"/>
          <w:szCs w:val="24"/>
        </w:rPr>
        <w:t xml:space="preserve">Allow to search friends, </w:t>
      </w:r>
      <w:r w:rsidR="00C31A85">
        <w:rPr>
          <w:color w:val="auto"/>
          <w:sz w:val="24"/>
          <w:szCs w:val="24"/>
        </w:rPr>
        <w:t>create group</w:t>
      </w:r>
      <w:r w:rsidR="006F4DD4">
        <w:rPr>
          <w:color w:val="auto"/>
          <w:sz w:val="24"/>
          <w:szCs w:val="24"/>
        </w:rPr>
        <w:t>s</w:t>
      </w:r>
      <w:r w:rsidR="00444E9E">
        <w:rPr>
          <w:color w:val="auto"/>
          <w:sz w:val="24"/>
          <w:szCs w:val="24"/>
        </w:rPr>
        <w:t>, ask or invite friends to join group</w:t>
      </w:r>
      <w:r w:rsidR="00964848">
        <w:rPr>
          <w:color w:val="auto"/>
          <w:sz w:val="24"/>
          <w:szCs w:val="24"/>
        </w:rPr>
        <w:t xml:space="preserve"> in each </w:t>
      </w:r>
      <w:proofErr w:type="gramStart"/>
      <w:r w:rsidR="00964848">
        <w:rPr>
          <w:color w:val="auto"/>
          <w:sz w:val="24"/>
          <w:szCs w:val="24"/>
        </w:rPr>
        <w:t>exams</w:t>
      </w:r>
      <w:proofErr w:type="gramEnd"/>
      <w:r w:rsidR="00111F03">
        <w:rPr>
          <w:color w:val="auto"/>
          <w:sz w:val="24"/>
          <w:szCs w:val="24"/>
        </w:rPr>
        <w:t>.</w:t>
      </w:r>
    </w:p>
    <w:p w:rsidR="000065C7" w:rsidRDefault="00C5212B" w:rsidP="007777F6">
      <w:pPr>
        <w:pStyle w:val="NoSpacing"/>
        <w:numPr>
          <w:ilvl w:val="0"/>
          <w:numId w:val="17"/>
        </w:numPr>
        <w:spacing w:after="120"/>
        <w:ind w:left="1440"/>
        <w:rPr>
          <w:color w:val="auto"/>
          <w:sz w:val="24"/>
          <w:szCs w:val="24"/>
        </w:rPr>
      </w:pPr>
      <w:r>
        <w:rPr>
          <w:color w:val="auto"/>
          <w:sz w:val="24"/>
          <w:szCs w:val="24"/>
        </w:rPr>
        <w:t xml:space="preserve">Allow to view information about </w:t>
      </w:r>
      <w:r w:rsidR="00025F02">
        <w:rPr>
          <w:color w:val="auto"/>
          <w:sz w:val="24"/>
          <w:szCs w:val="24"/>
        </w:rPr>
        <w:t>room</w:t>
      </w:r>
      <w:r>
        <w:rPr>
          <w:color w:val="auto"/>
          <w:sz w:val="24"/>
          <w:szCs w:val="24"/>
        </w:rPr>
        <w:t xml:space="preserve"> in </w:t>
      </w:r>
      <w:r w:rsidR="00025F02">
        <w:rPr>
          <w:color w:val="auto"/>
          <w:sz w:val="24"/>
          <w:szCs w:val="24"/>
        </w:rPr>
        <w:t>lodge, vehicle</w:t>
      </w:r>
      <w:r>
        <w:rPr>
          <w:color w:val="auto"/>
          <w:sz w:val="24"/>
          <w:szCs w:val="24"/>
        </w:rPr>
        <w:t xml:space="preserve"> after</w:t>
      </w:r>
      <w:r w:rsidR="006F4DD4">
        <w:rPr>
          <w:color w:val="auto"/>
          <w:sz w:val="24"/>
          <w:szCs w:val="24"/>
        </w:rPr>
        <w:t xml:space="preserve"> </w:t>
      </w:r>
      <w:r w:rsidR="00025F02">
        <w:rPr>
          <w:color w:val="auto"/>
          <w:sz w:val="24"/>
          <w:szCs w:val="24"/>
        </w:rPr>
        <w:t>charity assig</w:t>
      </w:r>
      <w:r w:rsidR="00C11600">
        <w:rPr>
          <w:color w:val="auto"/>
          <w:sz w:val="24"/>
          <w:szCs w:val="24"/>
        </w:rPr>
        <w:t>n</w:t>
      </w:r>
      <w:r w:rsidR="00025F02">
        <w:rPr>
          <w:color w:val="auto"/>
          <w:sz w:val="24"/>
          <w:szCs w:val="24"/>
        </w:rPr>
        <w:t>ed</w:t>
      </w:r>
      <w:r w:rsidR="00A67873">
        <w:rPr>
          <w:color w:val="auto"/>
          <w:sz w:val="24"/>
          <w:szCs w:val="24"/>
        </w:rPr>
        <w:t xml:space="preserve"> in each </w:t>
      </w:r>
      <w:proofErr w:type="gramStart"/>
      <w:r w:rsidR="00A67873">
        <w:rPr>
          <w:color w:val="auto"/>
          <w:sz w:val="24"/>
          <w:szCs w:val="24"/>
        </w:rPr>
        <w:t>exams</w:t>
      </w:r>
      <w:proofErr w:type="gramEnd"/>
      <w:r w:rsidR="00C11600">
        <w:rPr>
          <w:color w:val="auto"/>
          <w:sz w:val="24"/>
          <w:szCs w:val="24"/>
        </w:rPr>
        <w:t>.</w:t>
      </w:r>
    </w:p>
    <w:p w:rsidR="00B94840" w:rsidRPr="00B81299" w:rsidRDefault="00FD0DB9" w:rsidP="00673B0E">
      <w:pPr>
        <w:pStyle w:val="Heading3"/>
        <w:numPr>
          <w:ilvl w:val="0"/>
          <w:numId w:val="15"/>
        </w:numPr>
        <w:ind w:left="1170"/>
        <w:rPr>
          <w:b/>
        </w:rPr>
      </w:pPr>
      <w:bookmarkStart w:id="18" w:name="_Toc385663774"/>
      <w:r w:rsidRPr="00B81299">
        <w:rPr>
          <w:b/>
        </w:rPr>
        <w:t>Functions for s</w:t>
      </w:r>
      <w:r w:rsidR="00B94840" w:rsidRPr="00B81299">
        <w:rPr>
          <w:b/>
        </w:rPr>
        <w:t>ponsor</w:t>
      </w:r>
      <w:r w:rsidR="00057AD5" w:rsidRPr="00B81299">
        <w:rPr>
          <w:b/>
        </w:rPr>
        <w:t>s</w:t>
      </w:r>
      <w:bookmarkEnd w:id="18"/>
    </w:p>
    <w:p w:rsidR="008E6931" w:rsidRDefault="00111F03" w:rsidP="00673B0E">
      <w:pPr>
        <w:pStyle w:val="NoSpacing"/>
        <w:numPr>
          <w:ilvl w:val="0"/>
          <w:numId w:val="18"/>
        </w:numPr>
        <w:ind w:left="1440"/>
        <w:rPr>
          <w:color w:val="auto"/>
          <w:sz w:val="24"/>
          <w:szCs w:val="24"/>
        </w:rPr>
      </w:pPr>
      <w:r>
        <w:rPr>
          <w:color w:val="auto"/>
          <w:sz w:val="24"/>
          <w:szCs w:val="24"/>
        </w:rPr>
        <w:t xml:space="preserve">Allow to </w:t>
      </w:r>
      <w:r w:rsidR="00B4188D">
        <w:rPr>
          <w:color w:val="auto"/>
          <w:sz w:val="24"/>
          <w:szCs w:val="24"/>
        </w:rPr>
        <w:t>manage information of their resources such as lodges, vehicles</w:t>
      </w:r>
      <w:r w:rsidR="00EC4DF0">
        <w:rPr>
          <w:color w:val="auto"/>
          <w:sz w:val="24"/>
          <w:szCs w:val="24"/>
        </w:rPr>
        <w:t xml:space="preserve"> and</w:t>
      </w:r>
      <w:r w:rsidR="00B4188D">
        <w:rPr>
          <w:color w:val="auto"/>
          <w:sz w:val="24"/>
          <w:szCs w:val="24"/>
        </w:rPr>
        <w:t xml:space="preserve"> funds</w:t>
      </w:r>
      <w:r w:rsidR="00263B14">
        <w:rPr>
          <w:color w:val="auto"/>
          <w:sz w:val="24"/>
          <w:szCs w:val="24"/>
        </w:rPr>
        <w:t>.</w:t>
      </w:r>
    </w:p>
    <w:p w:rsidR="00B4188D" w:rsidRDefault="00B4188D" w:rsidP="00673B0E">
      <w:pPr>
        <w:pStyle w:val="NoSpacing"/>
        <w:numPr>
          <w:ilvl w:val="0"/>
          <w:numId w:val="18"/>
        </w:numPr>
        <w:ind w:left="1440"/>
        <w:rPr>
          <w:color w:val="auto"/>
          <w:sz w:val="24"/>
          <w:szCs w:val="24"/>
        </w:rPr>
      </w:pPr>
      <w:r>
        <w:rPr>
          <w:color w:val="auto"/>
          <w:sz w:val="24"/>
          <w:szCs w:val="24"/>
        </w:rPr>
        <w:t xml:space="preserve">Allow to </w:t>
      </w:r>
      <w:r w:rsidR="00D75405">
        <w:rPr>
          <w:color w:val="auto"/>
          <w:sz w:val="24"/>
          <w:szCs w:val="24"/>
        </w:rPr>
        <w:t>sponsor their resources to charit</w:t>
      </w:r>
      <w:r w:rsidR="00ED0D79">
        <w:rPr>
          <w:color w:val="auto"/>
          <w:sz w:val="24"/>
          <w:szCs w:val="24"/>
        </w:rPr>
        <w:t>i</w:t>
      </w:r>
      <w:r w:rsidR="00D75405">
        <w:rPr>
          <w:color w:val="auto"/>
          <w:sz w:val="24"/>
          <w:szCs w:val="24"/>
        </w:rPr>
        <w:t xml:space="preserve">es in each </w:t>
      </w:r>
      <w:proofErr w:type="gramStart"/>
      <w:r w:rsidR="00D75405">
        <w:rPr>
          <w:color w:val="auto"/>
          <w:sz w:val="24"/>
          <w:szCs w:val="24"/>
        </w:rPr>
        <w:t>exams</w:t>
      </w:r>
      <w:proofErr w:type="gramEnd"/>
      <w:r w:rsidR="00263B14">
        <w:rPr>
          <w:color w:val="auto"/>
          <w:sz w:val="24"/>
          <w:szCs w:val="24"/>
        </w:rPr>
        <w:t>.</w:t>
      </w:r>
    </w:p>
    <w:p w:rsidR="00167294" w:rsidRPr="002F6885" w:rsidRDefault="0055719C" w:rsidP="007777F6">
      <w:pPr>
        <w:pStyle w:val="NoSpacing"/>
        <w:numPr>
          <w:ilvl w:val="0"/>
          <w:numId w:val="18"/>
        </w:numPr>
        <w:spacing w:after="120"/>
        <w:ind w:left="1440"/>
        <w:rPr>
          <w:color w:val="auto"/>
          <w:sz w:val="24"/>
          <w:szCs w:val="24"/>
        </w:rPr>
      </w:pPr>
      <w:r w:rsidRPr="002F6885">
        <w:rPr>
          <w:color w:val="auto"/>
          <w:sz w:val="24"/>
          <w:szCs w:val="24"/>
        </w:rPr>
        <w:t xml:space="preserve">Allow to view statistics </w:t>
      </w:r>
      <w:r w:rsidR="00C112C5" w:rsidRPr="002F6885">
        <w:rPr>
          <w:color w:val="auto"/>
          <w:sz w:val="24"/>
          <w:szCs w:val="24"/>
        </w:rPr>
        <w:t xml:space="preserve">about the status of using lodges, vehicles and </w:t>
      </w:r>
      <w:r w:rsidR="00EC4DF0" w:rsidRPr="002F6885">
        <w:rPr>
          <w:color w:val="auto"/>
          <w:sz w:val="24"/>
          <w:szCs w:val="24"/>
        </w:rPr>
        <w:t>funds.</w:t>
      </w:r>
    </w:p>
    <w:p w:rsidR="00FD0DB9" w:rsidRPr="00F04CA7" w:rsidRDefault="00E76291" w:rsidP="00673B0E">
      <w:pPr>
        <w:pStyle w:val="Heading3"/>
        <w:numPr>
          <w:ilvl w:val="0"/>
          <w:numId w:val="15"/>
        </w:numPr>
        <w:ind w:left="1170"/>
        <w:rPr>
          <w:b/>
        </w:rPr>
      </w:pPr>
      <w:bookmarkStart w:id="19" w:name="_Toc385663775"/>
      <w:r w:rsidRPr="00F04CA7">
        <w:rPr>
          <w:b/>
        </w:rPr>
        <w:t xml:space="preserve">Functions for </w:t>
      </w:r>
      <w:r w:rsidRPr="00B4188D">
        <w:rPr>
          <w:b/>
        </w:rPr>
        <w:t>charities</w:t>
      </w:r>
      <w:bookmarkEnd w:id="19"/>
    </w:p>
    <w:p w:rsidR="008E6931" w:rsidRDefault="00263B14" w:rsidP="00673B0E">
      <w:pPr>
        <w:pStyle w:val="NoSpacing"/>
        <w:numPr>
          <w:ilvl w:val="0"/>
          <w:numId w:val="19"/>
        </w:numPr>
        <w:ind w:left="1440"/>
        <w:rPr>
          <w:color w:val="auto"/>
          <w:sz w:val="24"/>
          <w:szCs w:val="24"/>
        </w:rPr>
      </w:pPr>
      <w:r>
        <w:rPr>
          <w:color w:val="auto"/>
          <w:sz w:val="24"/>
          <w:szCs w:val="24"/>
        </w:rPr>
        <w:t xml:space="preserve">Allow </w:t>
      </w:r>
      <w:r w:rsidR="00EA2C39">
        <w:rPr>
          <w:color w:val="auto"/>
          <w:sz w:val="24"/>
          <w:szCs w:val="24"/>
        </w:rPr>
        <w:t>to manage informa</w:t>
      </w:r>
      <w:r w:rsidR="00B8059D">
        <w:rPr>
          <w:color w:val="auto"/>
          <w:sz w:val="24"/>
          <w:szCs w:val="24"/>
        </w:rPr>
        <w:t>tion about lodges, vehicles</w:t>
      </w:r>
      <w:r w:rsidR="00CD1522">
        <w:rPr>
          <w:color w:val="auto"/>
          <w:sz w:val="24"/>
          <w:szCs w:val="24"/>
        </w:rPr>
        <w:t>.</w:t>
      </w:r>
    </w:p>
    <w:p w:rsidR="00C32F1B" w:rsidRDefault="00C32F1B" w:rsidP="00673B0E">
      <w:pPr>
        <w:pStyle w:val="NoSpacing"/>
        <w:numPr>
          <w:ilvl w:val="0"/>
          <w:numId w:val="19"/>
        </w:numPr>
        <w:ind w:left="1440"/>
        <w:rPr>
          <w:color w:val="auto"/>
          <w:sz w:val="24"/>
          <w:szCs w:val="24"/>
        </w:rPr>
      </w:pPr>
      <w:r>
        <w:rPr>
          <w:color w:val="auto"/>
          <w:sz w:val="24"/>
          <w:szCs w:val="24"/>
        </w:rPr>
        <w:t>Allow to register</w:t>
      </w:r>
      <w:r w:rsidR="0022078D">
        <w:rPr>
          <w:color w:val="auto"/>
          <w:sz w:val="24"/>
          <w:szCs w:val="24"/>
        </w:rPr>
        <w:t xml:space="preserve"> to</w:t>
      </w:r>
      <w:r>
        <w:rPr>
          <w:color w:val="auto"/>
          <w:sz w:val="24"/>
          <w:szCs w:val="24"/>
        </w:rPr>
        <w:t xml:space="preserve"> </w:t>
      </w:r>
      <w:r w:rsidR="0022078D">
        <w:rPr>
          <w:color w:val="auto"/>
          <w:sz w:val="24"/>
          <w:szCs w:val="24"/>
        </w:rPr>
        <w:t>assist</w:t>
      </w:r>
      <w:r>
        <w:rPr>
          <w:color w:val="auto"/>
          <w:sz w:val="24"/>
          <w:szCs w:val="24"/>
        </w:rPr>
        <w:t xml:space="preserve"> </w:t>
      </w:r>
      <w:r w:rsidR="002772E3">
        <w:rPr>
          <w:color w:val="auto"/>
          <w:sz w:val="24"/>
          <w:szCs w:val="24"/>
        </w:rPr>
        <w:t xml:space="preserve">and manage assistance </w:t>
      </w:r>
      <w:r>
        <w:rPr>
          <w:color w:val="auto"/>
          <w:sz w:val="24"/>
          <w:szCs w:val="24"/>
        </w:rPr>
        <w:t xml:space="preserve">in each </w:t>
      </w:r>
      <w:proofErr w:type="gramStart"/>
      <w:r>
        <w:rPr>
          <w:color w:val="auto"/>
          <w:sz w:val="24"/>
          <w:szCs w:val="24"/>
        </w:rPr>
        <w:t>exams</w:t>
      </w:r>
      <w:proofErr w:type="gramEnd"/>
      <w:r>
        <w:rPr>
          <w:color w:val="auto"/>
          <w:sz w:val="24"/>
          <w:szCs w:val="24"/>
        </w:rPr>
        <w:t>.</w:t>
      </w:r>
    </w:p>
    <w:p w:rsidR="00C32F1B" w:rsidRDefault="00C32F1B" w:rsidP="00673B0E">
      <w:pPr>
        <w:pStyle w:val="NoSpacing"/>
        <w:numPr>
          <w:ilvl w:val="0"/>
          <w:numId w:val="19"/>
        </w:numPr>
        <w:ind w:left="1440"/>
        <w:rPr>
          <w:color w:val="auto"/>
          <w:sz w:val="24"/>
          <w:szCs w:val="24"/>
        </w:rPr>
      </w:pPr>
      <w:r>
        <w:rPr>
          <w:color w:val="auto"/>
          <w:sz w:val="24"/>
          <w:szCs w:val="24"/>
        </w:rPr>
        <w:lastRenderedPageBreak/>
        <w:t xml:space="preserve">Allow to assign lodges, vehicles in each </w:t>
      </w:r>
      <w:proofErr w:type="gramStart"/>
      <w:r>
        <w:rPr>
          <w:color w:val="auto"/>
          <w:sz w:val="24"/>
          <w:szCs w:val="24"/>
        </w:rPr>
        <w:t>exams</w:t>
      </w:r>
      <w:proofErr w:type="gramEnd"/>
      <w:r>
        <w:rPr>
          <w:color w:val="auto"/>
          <w:sz w:val="24"/>
          <w:szCs w:val="24"/>
        </w:rPr>
        <w:t>.</w:t>
      </w:r>
    </w:p>
    <w:p w:rsidR="004046E7" w:rsidRDefault="00104531" w:rsidP="00673B0E">
      <w:pPr>
        <w:pStyle w:val="NoSpacing"/>
        <w:numPr>
          <w:ilvl w:val="0"/>
          <w:numId w:val="19"/>
        </w:numPr>
        <w:ind w:left="1440"/>
        <w:rPr>
          <w:color w:val="auto"/>
          <w:sz w:val="24"/>
          <w:szCs w:val="24"/>
        </w:rPr>
      </w:pPr>
      <w:r>
        <w:rPr>
          <w:color w:val="auto"/>
          <w:sz w:val="24"/>
          <w:szCs w:val="24"/>
        </w:rPr>
        <w:t>Allow to manage v</w:t>
      </w:r>
      <w:r w:rsidR="00A214BB">
        <w:rPr>
          <w:color w:val="auto"/>
          <w:sz w:val="24"/>
          <w:szCs w:val="24"/>
        </w:rPr>
        <w:t>olunteers, register</w:t>
      </w:r>
      <w:r w:rsidR="00FE1E3F">
        <w:rPr>
          <w:color w:val="auto"/>
          <w:sz w:val="24"/>
          <w:szCs w:val="24"/>
        </w:rPr>
        <w:t>ed</w:t>
      </w:r>
      <w:r w:rsidR="00A214BB">
        <w:rPr>
          <w:color w:val="auto"/>
          <w:sz w:val="24"/>
          <w:szCs w:val="24"/>
        </w:rPr>
        <w:t xml:space="preserve"> to support candidate</w:t>
      </w:r>
      <w:r w:rsidR="00C30A27">
        <w:rPr>
          <w:color w:val="auto"/>
          <w:sz w:val="24"/>
          <w:szCs w:val="24"/>
        </w:rPr>
        <w:t>s</w:t>
      </w:r>
      <w:r w:rsidR="00CD1522">
        <w:rPr>
          <w:color w:val="auto"/>
          <w:sz w:val="24"/>
          <w:szCs w:val="24"/>
        </w:rPr>
        <w:t>.</w:t>
      </w:r>
    </w:p>
    <w:p w:rsidR="00FE1E3F" w:rsidRDefault="00FE1E3F" w:rsidP="00673B0E">
      <w:pPr>
        <w:pStyle w:val="NoSpacing"/>
        <w:numPr>
          <w:ilvl w:val="0"/>
          <w:numId w:val="19"/>
        </w:numPr>
        <w:ind w:left="1440"/>
        <w:rPr>
          <w:color w:val="auto"/>
          <w:sz w:val="24"/>
          <w:szCs w:val="24"/>
        </w:rPr>
      </w:pPr>
      <w:r>
        <w:rPr>
          <w:color w:val="auto"/>
          <w:sz w:val="24"/>
          <w:szCs w:val="24"/>
        </w:rPr>
        <w:t>Allow to manage candidates, re</w:t>
      </w:r>
      <w:r w:rsidR="00877AF3">
        <w:rPr>
          <w:color w:val="auto"/>
          <w:sz w:val="24"/>
          <w:szCs w:val="24"/>
        </w:rPr>
        <w:t>gistered into lodges</w:t>
      </w:r>
      <w:r w:rsidR="007920D8">
        <w:rPr>
          <w:color w:val="auto"/>
          <w:sz w:val="24"/>
          <w:szCs w:val="24"/>
        </w:rPr>
        <w:t xml:space="preserve">, </w:t>
      </w:r>
      <w:r w:rsidR="00E717D4">
        <w:rPr>
          <w:color w:val="auto"/>
          <w:sz w:val="24"/>
          <w:szCs w:val="24"/>
        </w:rPr>
        <w:t>sort</w:t>
      </w:r>
      <w:r w:rsidR="00FB2C82">
        <w:rPr>
          <w:color w:val="auto"/>
          <w:sz w:val="24"/>
          <w:szCs w:val="24"/>
        </w:rPr>
        <w:t xml:space="preserve"> room</w:t>
      </w:r>
      <w:r w:rsidR="00775CF6">
        <w:rPr>
          <w:color w:val="auto"/>
          <w:sz w:val="24"/>
          <w:szCs w:val="24"/>
        </w:rPr>
        <w:t>s</w:t>
      </w:r>
      <w:r w:rsidR="00FB2C82">
        <w:rPr>
          <w:color w:val="auto"/>
          <w:sz w:val="24"/>
          <w:szCs w:val="24"/>
        </w:rPr>
        <w:t xml:space="preserve"> </w:t>
      </w:r>
      <w:r w:rsidR="00775CF6">
        <w:rPr>
          <w:color w:val="auto"/>
          <w:sz w:val="24"/>
          <w:szCs w:val="24"/>
        </w:rPr>
        <w:t xml:space="preserve">in lodges </w:t>
      </w:r>
      <w:r w:rsidR="00FB2C82">
        <w:rPr>
          <w:color w:val="auto"/>
          <w:sz w:val="24"/>
          <w:szCs w:val="24"/>
        </w:rPr>
        <w:t>and vehicles</w:t>
      </w:r>
      <w:r w:rsidR="00CD1522">
        <w:rPr>
          <w:color w:val="auto"/>
          <w:sz w:val="24"/>
          <w:szCs w:val="24"/>
        </w:rPr>
        <w:t>.</w:t>
      </w:r>
    </w:p>
    <w:p w:rsidR="002E3234" w:rsidRPr="00F56614" w:rsidRDefault="00934941" w:rsidP="007777F6">
      <w:pPr>
        <w:pStyle w:val="NoSpacing"/>
        <w:numPr>
          <w:ilvl w:val="0"/>
          <w:numId w:val="19"/>
        </w:numPr>
        <w:spacing w:after="120"/>
        <w:ind w:left="1440"/>
        <w:rPr>
          <w:color w:val="auto"/>
          <w:sz w:val="24"/>
          <w:szCs w:val="24"/>
        </w:rPr>
      </w:pPr>
      <w:r>
        <w:rPr>
          <w:color w:val="auto"/>
          <w:sz w:val="24"/>
          <w:szCs w:val="24"/>
        </w:rPr>
        <w:t xml:space="preserve">Allow to </w:t>
      </w:r>
      <w:r w:rsidR="00751F82">
        <w:rPr>
          <w:color w:val="auto"/>
          <w:sz w:val="24"/>
          <w:szCs w:val="24"/>
        </w:rPr>
        <w:t>manage</w:t>
      </w:r>
      <w:r>
        <w:rPr>
          <w:color w:val="auto"/>
          <w:sz w:val="24"/>
          <w:szCs w:val="24"/>
        </w:rPr>
        <w:t xml:space="preserve"> sponsored resources of sponsors</w:t>
      </w:r>
      <w:r w:rsidR="00CD1522">
        <w:rPr>
          <w:color w:val="auto"/>
          <w:sz w:val="24"/>
          <w:szCs w:val="24"/>
        </w:rPr>
        <w:t>.</w:t>
      </w:r>
    </w:p>
    <w:p w:rsidR="00FD0DB9" w:rsidRPr="00F04CA7" w:rsidRDefault="00FD0DB9" w:rsidP="00673B0E">
      <w:pPr>
        <w:pStyle w:val="Heading3"/>
        <w:numPr>
          <w:ilvl w:val="0"/>
          <w:numId w:val="15"/>
        </w:numPr>
        <w:ind w:left="1170"/>
        <w:rPr>
          <w:b/>
        </w:rPr>
      </w:pPr>
      <w:bookmarkStart w:id="20" w:name="_Toc385663776"/>
      <w:r w:rsidRPr="00F04CA7">
        <w:rPr>
          <w:b/>
        </w:rPr>
        <w:t>Functions for volunteers</w:t>
      </w:r>
      <w:bookmarkEnd w:id="20"/>
    </w:p>
    <w:p w:rsidR="008E6931" w:rsidRDefault="00CD46A0" w:rsidP="00673B0E">
      <w:pPr>
        <w:pStyle w:val="NoSpacing"/>
        <w:numPr>
          <w:ilvl w:val="0"/>
          <w:numId w:val="19"/>
        </w:numPr>
        <w:ind w:left="1440"/>
        <w:rPr>
          <w:color w:val="auto"/>
          <w:sz w:val="24"/>
          <w:szCs w:val="24"/>
        </w:rPr>
      </w:pPr>
      <w:r>
        <w:rPr>
          <w:color w:val="auto"/>
          <w:sz w:val="24"/>
          <w:szCs w:val="24"/>
        </w:rPr>
        <w:t xml:space="preserve">Allow to view </w:t>
      </w:r>
      <w:r w:rsidR="009C1A7A">
        <w:rPr>
          <w:color w:val="auto"/>
          <w:sz w:val="24"/>
          <w:szCs w:val="24"/>
        </w:rPr>
        <w:t>charities’</w:t>
      </w:r>
      <w:r>
        <w:rPr>
          <w:color w:val="auto"/>
          <w:sz w:val="24"/>
          <w:szCs w:val="24"/>
        </w:rPr>
        <w:t xml:space="preserve"> information</w:t>
      </w:r>
      <w:r w:rsidR="00CD6EE0">
        <w:rPr>
          <w:color w:val="auto"/>
          <w:sz w:val="24"/>
          <w:szCs w:val="24"/>
        </w:rPr>
        <w:t>.</w:t>
      </w:r>
    </w:p>
    <w:p w:rsidR="009C1A7A" w:rsidRDefault="009C1A7A" w:rsidP="00673B0E">
      <w:pPr>
        <w:pStyle w:val="NoSpacing"/>
        <w:numPr>
          <w:ilvl w:val="0"/>
          <w:numId w:val="19"/>
        </w:numPr>
        <w:ind w:left="1440"/>
        <w:rPr>
          <w:color w:val="auto"/>
          <w:sz w:val="24"/>
          <w:szCs w:val="24"/>
        </w:rPr>
      </w:pPr>
      <w:r>
        <w:rPr>
          <w:color w:val="auto"/>
          <w:sz w:val="24"/>
          <w:szCs w:val="24"/>
        </w:rPr>
        <w:t xml:space="preserve">Allow to register into charities to assist candidates in each </w:t>
      </w:r>
      <w:proofErr w:type="gramStart"/>
      <w:r>
        <w:rPr>
          <w:color w:val="auto"/>
          <w:sz w:val="24"/>
          <w:szCs w:val="24"/>
        </w:rPr>
        <w:t>exams</w:t>
      </w:r>
      <w:proofErr w:type="gramEnd"/>
      <w:r w:rsidR="00CD6EE0">
        <w:rPr>
          <w:color w:val="auto"/>
          <w:sz w:val="24"/>
          <w:szCs w:val="24"/>
        </w:rPr>
        <w:t>.</w:t>
      </w:r>
    </w:p>
    <w:p w:rsidR="00CD6EE0" w:rsidRPr="00F56614" w:rsidRDefault="00BF334B" w:rsidP="007777F6">
      <w:pPr>
        <w:pStyle w:val="NoSpacing"/>
        <w:numPr>
          <w:ilvl w:val="0"/>
          <w:numId w:val="19"/>
        </w:numPr>
        <w:spacing w:after="120"/>
        <w:ind w:left="1440"/>
        <w:rPr>
          <w:color w:val="auto"/>
          <w:sz w:val="24"/>
          <w:szCs w:val="24"/>
        </w:rPr>
      </w:pPr>
      <w:r>
        <w:rPr>
          <w:color w:val="auto"/>
          <w:sz w:val="24"/>
          <w:szCs w:val="24"/>
        </w:rPr>
        <w:t>Allow to view route, view candidate’s information to shuttle during contest</w:t>
      </w:r>
      <w:r w:rsidR="00CD6EE0">
        <w:rPr>
          <w:color w:val="auto"/>
          <w:sz w:val="24"/>
          <w:szCs w:val="24"/>
        </w:rPr>
        <w:t>.</w:t>
      </w:r>
      <w:r>
        <w:rPr>
          <w:color w:val="auto"/>
          <w:sz w:val="24"/>
          <w:szCs w:val="24"/>
        </w:rPr>
        <w:t xml:space="preserve"> </w:t>
      </w:r>
    </w:p>
    <w:p w:rsidR="00FD0DB9" w:rsidRDefault="00FD0DB9" w:rsidP="00673B0E">
      <w:pPr>
        <w:pStyle w:val="Heading3"/>
        <w:numPr>
          <w:ilvl w:val="0"/>
          <w:numId w:val="15"/>
        </w:numPr>
        <w:ind w:left="1170"/>
        <w:rPr>
          <w:b/>
        </w:rPr>
      </w:pPr>
      <w:bookmarkStart w:id="21" w:name="_Toc385663777"/>
      <w:r w:rsidRPr="00F04CA7">
        <w:rPr>
          <w:b/>
        </w:rPr>
        <w:t>Functions for system</w:t>
      </w:r>
      <w:r w:rsidR="0065435F" w:rsidRPr="00F04CA7">
        <w:rPr>
          <w:b/>
        </w:rPr>
        <w:t xml:space="preserve"> administration</w:t>
      </w:r>
      <w:bookmarkEnd w:id="21"/>
    </w:p>
    <w:p w:rsidR="00CD6EE0" w:rsidRPr="00FC3977" w:rsidRDefault="00601D29" w:rsidP="00673B0E">
      <w:pPr>
        <w:pStyle w:val="ListParagraph"/>
        <w:numPr>
          <w:ilvl w:val="0"/>
          <w:numId w:val="20"/>
        </w:numPr>
        <w:ind w:left="1440"/>
        <w:rPr>
          <w:sz w:val="24"/>
          <w:szCs w:val="24"/>
        </w:rPr>
      </w:pPr>
      <w:r w:rsidRPr="00FC3977">
        <w:rPr>
          <w:sz w:val="24"/>
          <w:szCs w:val="24"/>
        </w:rPr>
        <w:t xml:space="preserve">Allow to manage </w:t>
      </w:r>
      <w:r w:rsidR="00FA5AA6" w:rsidRPr="00FC3977">
        <w:rPr>
          <w:sz w:val="24"/>
          <w:szCs w:val="24"/>
        </w:rPr>
        <w:t xml:space="preserve">all relevant </w:t>
      </w:r>
      <w:r w:rsidRPr="00FC3977">
        <w:rPr>
          <w:sz w:val="24"/>
          <w:szCs w:val="24"/>
        </w:rPr>
        <w:t xml:space="preserve">information about </w:t>
      </w:r>
      <w:r w:rsidR="00FD1FD1" w:rsidRPr="00FC3977">
        <w:rPr>
          <w:sz w:val="24"/>
          <w:szCs w:val="24"/>
        </w:rPr>
        <w:t>system</w:t>
      </w:r>
      <w:r w:rsidR="006839E9" w:rsidRPr="00FC3977">
        <w:rPr>
          <w:sz w:val="24"/>
          <w:szCs w:val="24"/>
        </w:rPr>
        <w:t>.</w:t>
      </w:r>
    </w:p>
    <w:p w:rsidR="0062377A" w:rsidRPr="00FC3977" w:rsidRDefault="0062377A" w:rsidP="00673B0E">
      <w:pPr>
        <w:pStyle w:val="ListParagraph"/>
        <w:numPr>
          <w:ilvl w:val="0"/>
          <w:numId w:val="20"/>
        </w:numPr>
        <w:ind w:left="1440"/>
        <w:rPr>
          <w:sz w:val="24"/>
          <w:szCs w:val="24"/>
        </w:rPr>
      </w:pPr>
      <w:r w:rsidRPr="00FC3977">
        <w:rPr>
          <w:sz w:val="24"/>
          <w:szCs w:val="24"/>
        </w:rPr>
        <w:t xml:space="preserve">Allow to manage information about university, </w:t>
      </w:r>
      <w:r w:rsidR="00FF7CC4" w:rsidRPr="00FC3977">
        <w:rPr>
          <w:sz w:val="24"/>
          <w:szCs w:val="24"/>
        </w:rPr>
        <w:t xml:space="preserve">venue, </w:t>
      </w:r>
      <w:r w:rsidR="00367A4D" w:rsidRPr="00FC3977">
        <w:rPr>
          <w:sz w:val="24"/>
          <w:szCs w:val="24"/>
        </w:rPr>
        <w:t>and exams.</w:t>
      </w:r>
    </w:p>
    <w:p w:rsidR="008E6931" w:rsidRPr="00FC3977" w:rsidRDefault="00367A4D" w:rsidP="00FC3977">
      <w:pPr>
        <w:pStyle w:val="ListParagraph"/>
        <w:numPr>
          <w:ilvl w:val="0"/>
          <w:numId w:val="20"/>
        </w:numPr>
        <w:spacing w:after="120"/>
        <w:ind w:left="1440"/>
        <w:rPr>
          <w:sz w:val="24"/>
          <w:szCs w:val="24"/>
        </w:rPr>
      </w:pPr>
      <w:r w:rsidRPr="00FC3977">
        <w:rPr>
          <w:sz w:val="24"/>
          <w:szCs w:val="24"/>
        </w:rPr>
        <w:t xml:space="preserve">Allow to manage news, </w:t>
      </w:r>
      <w:r w:rsidR="00CA36F9" w:rsidRPr="00FC3977">
        <w:rPr>
          <w:sz w:val="24"/>
          <w:szCs w:val="24"/>
        </w:rPr>
        <w:t>manage categories.</w:t>
      </w:r>
    </w:p>
    <w:p w:rsidR="009C5526" w:rsidRDefault="00404C4D" w:rsidP="00673B0E">
      <w:pPr>
        <w:pStyle w:val="Heading2"/>
        <w:numPr>
          <w:ilvl w:val="0"/>
          <w:numId w:val="6"/>
        </w:numPr>
        <w:rPr>
          <w:b/>
          <w:sz w:val="28"/>
          <w:szCs w:val="28"/>
        </w:rPr>
      </w:pPr>
      <w:bookmarkStart w:id="22" w:name="_Toc385663778"/>
      <w:r>
        <w:rPr>
          <w:b/>
          <w:sz w:val="28"/>
          <w:szCs w:val="28"/>
        </w:rPr>
        <w:t>Roles and Responsibility</w:t>
      </w:r>
      <w:bookmarkEnd w:id="22"/>
    </w:p>
    <w:tbl>
      <w:tblPr>
        <w:tblStyle w:val="GridTable4-Accent11"/>
        <w:tblW w:w="0" w:type="auto"/>
        <w:tblLook w:val="04A0" w:firstRow="1" w:lastRow="0" w:firstColumn="1" w:lastColumn="0" w:noHBand="0" w:noVBand="1"/>
        <w:tblPrChange w:id="23" w:author="mine" w:date="2014-05-21T13:59:00Z">
          <w:tblPr>
            <w:tblStyle w:val="GridTable4-Accent11"/>
            <w:tblW w:w="0" w:type="auto"/>
            <w:tblLook w:val="04A0" w:firstRow="1" w:lastRow="0" w:firstColumn="1" w:lastColumn="0" w:noHBand="0" w:noVBand="1"/>
          </w:tblPr>
        </w:tblPrChange>
      </w:tblPr>
      <w:tblGrid>
        <w:gridCol w:w="541"/>
        <w:gridCol w:w="1742"/>
        <w:gridCol w:w="1639"/>
        <w:gridCol w:w="1591"/>
        <w:gridCol w:w="3010"/>
        <w:tblGridChange w:id="24">
          <w:tblGrid>
            <w:gridCol w:w="540"/>
            <w:gridCol w:w="2335"/>
            <w:gridCol w:w="1962"/>
            <w:gridCol w:w="1962"/>
            <w:gridCol w:w="3010"/>
          </w:tblGrid>
        </w:tblGridChange>
      </w:tblGrid>
      <w:tr w:rsidR="00DE045E" w:rsidTr="008319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Change w:id="25" w:author="mine" w:date="2014-05-21T13:59:00Z">
              <w:tcPr>
                <w:tcW w:w="540" w:type="dxa"/>
              </w:tcPr>
            </w:tcPrChange>
          </w:tcPr>
          <w:p w:rsidR="00DE045E" w:rsidRDefault="00DE045E" w:rsidP="00DE045E">
            <w:pPr>
              <w:spacing w:after="0"/>
              <w:cnfStyle w:val="101000000000" w:firstRow="1" w:lastRow="0" w:firstColumn="1" w:lastColumn="0" w:oddVBand="0" w:evenVBand="0" w:oddHBand="0" w:evenHBand="0" w:firstRowFirstColumn="0" w:firstRowLastColumn="0" w:lastRowFirstColumn="0" w:lastRowLastColumn="0"/>
            </w:pPr>
            <w:r>
              <w:t>No.</w:t>
            </w:r>
          </w:p>
        </w:tc>
        <w:tc>
          <w:tcPr>
            <w:tcW w:w="2335" w:type="dxa"/>
            <w:tcPrChange w:id="26" w:author="mine" w:date="2014-05-21T13:59:00Z">
              <w:tcPr>
                <w:tcW w:w="2335" w:type="dxa"/>
              </w:tcPr>
            </w:tcPrChange>
          </w:tcPr>
          <w:p w:rsidR="00DE045E" w:rsidRDefault="00DE045E" w:rsidP="00DE045E">
            <w:pPr>
              <w:spacing w:after="0"/>
              <w:cnfStyle w:val="100000000000" w:firstRow="1" w:lastRow="0" w:firstColumn="0" w:lastColumn="0" w:oddVBand="0" w:evenVBand="0" w:oddHBand="0" w:evenHBand="0" w:firstRowFirstColumn="0" w:firstRowLastColumn="0" w:lastRowFirstColumn="0" w:lastRowLastColumn="0"/>
            </w:pPr>
            <w:r>
              <w:t>Full Name</w:t>
            </w:r>
          </w:p>
        </w:tc>
        <w:tc>
          <w:tcPr>
            <w:tcW w:w="1962" w:type="dxa"/>
            <w:tcPrChange w:id="27" w:author="mine" w:date="2014-05-21T13:59:00Z">
              <w:tcPr>
                <w:tcW w:w="1962" w:type="dxa"/>
              </w:tcPr>
            </w:tcPrChange>
          </w:tcPr>
          <w:p w:rsidR="00DE045E" w:rsidRDefault="00DE045E" w:rsidP="00DE045E">
            <w:pPr>
              <w:spacing w:after="0"/>
              <w:cnfStyle w:val="100000000000" w:firstRow="1" w:lastRow="0" w:firstColumn="0" w:lastColumn="0" w:oddVBand="0" w:evenVBand="0" w:oddHBand="0" w:evenHBand="0" w:firstRowFirstColumn="0" w:firstRowLastColumn="0" w:lastRowFirstColumn="0" w:lastRowLastColumn="0"/>
            </w:pPr>
            <w:r>
              <w:t>Role</w:t>
            </w:r>
          </w:p>
        </w:tc>
        <w:tc>
          <w:tcPr>
            <w:tcW w:w="1962" w:type="dxa"/>
            <w:tcPrChange w:id="28" w:author="mine" w:date="2014-05-21T13:59:00Z">
              <w:tcPr>
                <w:tcW w:w="1962" w:type="dxa"/>
              </w:tcPr>
            </w:tcPrChange>
          </w:tcPr>
          <w:p w:rsidR="00DE045E" w:rsidRDefault="00DE045E" w:rsidP="00DE045E">
            <w:pPr>
              <w:spacing w:after="0"/>
              <w:cnfStyle w:val="100000000000" w:firstRow="1" w:lastRow="0" w:firstColumn="0" w:lastColumn="0" w:oddVBand="0" w:evenVBand="0" w:oddHBand="0" w:evenHBand="0" w:firstRowFirstColumn="0" w:firstRowLastColumn="0" w:lastRowFirstColumn="0" w:lastRowLastColumn="0"/>
            </w:pPr>
            <w:r>
              <w:t>Position</w:t>
            </w:r>
          </w:p>
        </w:tc>
        <w:tc>
          <w:tcPr>
            <w:tcW w:w="1962" w:type="dxa"/>
            <w:tcPrChange w:id="29" w:author="mine" w:date="2014-05-21T13:59:00Z">
              <w:tcPr>
                <w:tcW w:w="1962" w:type="dxa"/>
              </w:tcPr>
            </w:tcPrChange>
          </w:tcPr>
          <w:p w:rsidR="00DE045E" w:rsidRDefault="00DE045E" w:rsidP="00DE045E">
            <w:pPr>
              <w:spacing w:after="0"/>
              <w:cnfStyle w:val="100000000000" w:firstRow="1" w:lastRow="0" w:firstColumn="0" w:lastColumn="0" w:oddVBand="0" w:evenVBand="0" w:oddHBand="0" w:evenHBand="0" w:firstRowFirstColumn="0" w:firstRowLastColumn="0" w:lastRowFirstColumn="0" w:lastRowLastColumn="0"/>
            </w:pPr>
            <w:r>
              <w:t>Contact</w:t>
            </w:r>
          </w:p>
        </w:tc>
      </w:tr>
      <w:tr w:rsidR="00DE045E" w:rsidTr="00831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Change w:id="30" w:author="mine" w:date="2014-05-21T13:59:00Z">
              <w:tcPr>
                <w:tcW w:w="540" w:type="dxa"/>
              </w:tcPr>
            </w:tcPrChange>
          </w:tcPr>
          <w:p w:rsidR="00DE045E" w:rsidRDefault="000658DF" w:rsidP="00DE045E">
            <w:pPr>
              <w:spacing w:after="0"/>
              <w:cnfStyle w:val="001000100000" w:firstRow="0" w:lastRow="0" w:firstColumn="1" w:lastColumn="0" w:oddVBand="0" w:evenVBand="0" w:oddHBand="1" w:evenHBand="0" w:firstRowFirstColumn="0" w:firstRowLastColumn="0" w:lastRowFirstColumn="0" w:lastRowLastColumn="0"/>
            </w:pPr>
            <w:r>
              <w:t>1</w:t>
            </w:r>
          </w:p>
        </w:tc>
        <w:tc>
          <w:tcPr>
            <w:tcW w:w="2335" w:type="dxa"/>
            <w:tcPrChange w:id="31" w:author="mine" w:date="2014-05-21T13:59:00Z">
              <w:tcPr>
                <w:tcW w:w="2335" w:type="dxa"/>
              </w:tcPr>
            </w:tcPrChange>
          </w:tcPr>
          <w:p w:rsidR="00DE045E" w:rsidRDefault="000658DF" w:rsidP="00DE045E">
            <w:pPr>
              <w:spacing w:after="0"/>
              <w:cnfStyle w:val="000000100000" w:firstRow="0" w:lastRow="0" w:firstColumn="0" w:lastColumn="0" w:oddVBand="0" w:evenVBand="0" w:oddHBand="1" w:evenHBand="0" w:firstRowFirstColumn="0" w:firstRowLastColumn="0" w:lastRowFirstColumn="0" w:lastRowLastColumn="0"/>
            </w:pPr>
            <w:r>
              <w:t>Nguyen Trong Tai</w:t>
            </w:r>
          </w:p>
        </w:tc>
        <w:tc>
          <w:tcPr>
            <w:tcW w:w="1962" w:type="dxa"/>
            <w:tcPrChange w:id="32" w:author="mine" w:date="2014-05-21T13:59:00Z">
              <w:tcPr>
                <w:tcW w:w="1962" w:type="dxa"/>
              </w:tcPr>
            </w:tcPrChange>
          </w:tcPr>
          <w:p w:rsidR="00DE045E" w:rsidRDefault="004167FE" w:rsidP="00DE045E">
            <w:pPr>
              <w:spacing w:after="0"/>
              <w:cnfStyle w:val="000000100000" w:firstRow="0" w:lastRow="0" w:firstColumn="0" w:lastColumn="0" w:oddVBand="0" w:evenVBand="0" w:oddHBand="1" w:evenHBand="0" w:firstRowFirstColumn="0" w:firstRowLastColumn="0" w:lastRowFirstColumn="0" w:lastRowLastColumn="0"/>
            </w:pPr>
            <w:r>
              <w:t>Supervisor</w:t>
            </w:r>
          </w:p>
        </w:tc>
        <w:tc>
          <w:tcPr>
            <w:tcW w:w="1962" w:type="dxa"/>
            <w:tcPrChange w:id="33" w:author="mine" w:date="2014-05-21T13:59:00Z">
              <w:tcPr>
                <w:tcW w:w="1962" w:type="dxa"/>
              </w:tcPr>
            </w:tcPrChange>
          </w:tcPr>
          <w:p w:rsidR="00DE045E" w:rsidRDefault="00042502" w:rsidP="00DE045E">
            <w:pPr>
              <w:spacing w:after="0"/>
              <w:cnfStyle w:val="000000100000" w:firstRow="0" w:lastRow="0" w:firstColumn="0" w:lastColumn="0" w:oddVBand="0" w:evenVBand="0" w:oddHBand="1" w:evenHBand="0" w:firstRowFirstColumn="0" w:firstRowLastColumn="0" w:lastRowFirstColumn="0" w:lastRowLastColumn="0"/>
            </w:pPr>
            <w:r>
              <w:t>Instructor</w:t>
            </w:r>
          </w:p>
        </w:tc>
        <w:tc>
          <w:tcPr>
            <w:tcW w:w="1962" w:type="dxa"/>
            <w:tcPrChange w:id="34" w:author="mine" w:date="2014-05-21T13:59:00Z">
              <w:tcPr>
                <w:tcW w:w="1962" w:type="dxa"/>
              </w:tcPr>
            </w:tcPrChange>
          </w:tcPr>
          <w:p w:rsidR="00DE045E" w:rsidRDefault="00831906" w:rsidP="00DE045E">
            <w:pPr>
              <w:spacing w:after="0"/>
              <w:cnfStyle w:val="000000100000" w:firstRow="0" w:lastRow="0" w:firstColumn="0" w:lastColumn="0" w:oddVBand="0" w:evenVBand="0" w:oddHBand="1" w:evenHBand="0" w:firstRowFirstColumn="0" w:firstRowLastColumn="0" w:lastRowFirstColumn="0" w:lastRowLastColumn="0"/>
            </w:pPr>
            <w:r>
              <w:t>TaiNT</w:t>
            </w:r>
            <w:r w:rsidR="00F466D8">
              <w:t>@fpt.edu.vn</w:t>
            </w:r>
          </w:p>
        </w:tc>
      </w:tr>
      <w:tr w:rsidR="00DE045E" w:rsidTr="00831906">
        <w:tc>
          <w:tcPr>
            <w:cnfStyle w:val="001000000000" w:firstRow="0" w:lastRow="0" w:firstColumn="1" w:lastColumn="0" w:oddVBand="0" w:evenVBand="0" w:oddHBand="0" w:evenHBand="0" w:firstRowFirstColumn="0" w:firstRowLastColumn="0" w:lastRowFirstColumn="0" w:lastRowLastColumn="0"/>
            <w:tcW w:w="540" w:type="dxa"/>
            <w:tcPrChange w:id="35" w:author="mine" w:date="2014-05-21T13:59:00Z">
              <w:tcPr>
                <w:tcW w:w="540" w:type="dxa"/>
              </w:tcPr>
            </w:tcPrChange>
          </w:tcPr>
          <w:p w:rsidR="00DE045E" w:rsidRDefault="000658DF" w:rsidP="00DE045E">
            <w:pPr>
              <w:spacing w:after="0"/>
            </w:pPr>
            <w:r>
              <w:t>2</w:t>
            </w:r>
          </w:p>
        </w:tc>
        <w:tc>
          <w:tcPr>
            <w:tcW w:w="2335" w:type="dxa"/>
            <w:tcPrChange w:id="36" w:author="mine" w:date="2014-05-21T13:59:00Z">
              <w:tcPr>
                <w:tcW w:w="2335" w:type="dxa"/>
              </w:tcPr>
            </w:tcPrChange>
          </w:tcPr>
          <w:p w:rsidR="00DE045E" w:rsidRDefault="000658DF" w:rsidP="00DE045E">
            <w:pPr>
              <w:spacing w:after="0"/>
              <w:cnfStyle w:val="000000000000" w:firstRow="0" w:lastRow="0" w:firstColumn="0" w:lastColumn="0" w:oddVBand="0" w:evenVBand="0" w:oddHBand="0" w:evenHBand="0" w:firstRowFirstColumn="0" w:firstRowLastColumn="0" w:lastRowFirstColumn="0" w:lastRowLastColumn="0"/>
            </w:pPr>
            <w:r>
              <w:t>Nguyen Duy Khoa</w:t>
            </w:r>
          </w:p>
        </w:tc>
        <w:tc>
          <w:tcPr>
            <w:tcW w:w="1962" w:type="dxa"/>
            <w:tcPrChange w:id="37" w:author="mine" w:date="2014-05-21T13:59:00Z">
              <w:tcPr>
                <w:tcW w:w="1962" w:type="dxa"/>
              </w:tcPr>
            </w:tcPrChange>
          </w:tcPr>
          <w:p w:rsidR="00DE045E" w:rsidRDefault="00737251" w:rsidP="00737251">
            <w:pPr>
              <w:tabs>
                <w:tab w:val="right" w:pos="1746"/>
              </w:tabs>
              <w:spacing w:after="0"/>
              <w:cnfStyle w:val="000000000000" w:firstRow="0" w:lastRow="0" w:firstColumn="0" w:lastColumn="0" w:oddVBand="0" w:evenVBand="0" w:oddHBand="0" w:evenHBand="0" w:firstRowFirstColumn="0" w:firstRowLastColumn="0" w:lastRowFirstColumn="0" w:lastRowLastColumn="0"/>
            </w:pPr>
            <w:r>
              <w:t>Developer, Tester</w:t>
            </w:r>
            <w:r>
              <w:tab/>
            </w:r>
          </w:p>
        </w:tc>
        <w:tc>
          <w:tcPr>
            <w:tcW w:w="1962" w:type="dxa"/>
            <w:tcPrChange w:id="38" w:author="mine" w:date="2014-05-21T13:59:00Z">
              <w:tcPr>
                <w:tcW w:w="1962" w:type="dxa"/>
              </w:tcPr>
            </w:tcPrChange>
          </w:tcPr>
          <w:p w:rsidR="00DE045E" w:rsidRDefault="00F47423" w:rsidP="00DE045E">
            <w:pPr>
              <w:spacing w:after="0"/>
              <w:cnfStyle w:val="000000000000" w:firstRow="0" w:lastRow="0" w:firstColumn="0" w:lastColumn="0" w:oddVBand="0" w:evenVBand="0" w:oddHBand="0" w:evenHBand="0" w:firstRowFirstColumn="0" w:firstRowLastColumn="0" w:lastRowFirstColumn="0" w:lastRowLastColumn="0"/>
            </w:pPr>
            <w:r>
              <w:t>Team Leader</w:t>
            </w:r>
          </w:p>
        </w:tc>
        <w:tc>
          <w:tcPr>
            <w:tcW w:w="1962" w:type="dxa"/>
            <w:tcPrChange w:id="39" w:author="mine" w:date="2014-05-21T13:59:00Z">
              <w:tcPr>
                <w:tcW w:w="1962" w:type="dxa"/>
              </w:tcPr>
            </w:tcPrChange>
          </w:tcPr>
          <w:p w:rsidR="00DE045E" w:rsidRDefault="00831906" w:rsidP="00DE045E">
            <w:pPr>
              <w:spacing w:after="0"/>
              <w:cnfStyle w:val="000000000000" w:firstRow="0" w:lastRow="0" w:firstColumn="0" w:lastColumn="0" w:oddVBand="0" w:evenVBand="0" w:oddHBand="0" w:evenHBand="0" w:firstRowFirstColumn="0" w:firstRowLastColumn="0" w:lastRowFirstColumn="0" w:lastRowLastColumn="0"/>
            </w:pPr>
            <w:r>
              <w:t>KhoaNDSE60769</w:t>
            </w:r>
            <w:r w:rsidR="00F466D8">
              <w:t>@fpt.edu.vn</w:t>
            </w:r>
          </w:p>
        </w:tc>
      </w:tr>
      <w:tr w:rsidR="00DE045E" w:rsidTr="00831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Change w:id="40" w:author="mine" w:date="2014-05-21T13:59:00Z">
              <w:tcPr>
                <w:tcW w:w="540" w:type="dxa"/>
              </w:tcPr>
            </w:tcPrChange>
          </w:tcPr>
          <w:p w:rsidR="00DE045E" w:rsidRDefault="000658DF" w:rsidP="00DE045E">
            <w:pPr>
              <w:spacing w:after="0"/>
              <w:cnfStyle w:val="001000100000" w:firstRow="0" w:lastRow="0" w:firstColumn="1" w:lastColumn="0" w:oddVBand="0" w:evenVBand="0" w:oddHBand="1" w:evenHBand="0" w:firstRowFirstColumn="0" w:firstRowLastColumn="0" w:lastRowFirstColumn="0" w:lastRowLastColumn="0"/>
            </w:pPr>
            <w:r>
              <w:t>3</w:t>
            </w:r>
          </w:p>
        </w:tc>
        <w:tc>
          <w:tcPr>
            <w:tcW w:w="2335" w:type="dxa"/>
            <w:tcPrChange w:id="41" w:author="mine" w:date="2014-05-21T13:59:00Z">
              <w:tcPr>
                <w:tcW w:w="2335" w:type="dxa"/>
              </w:tcPr>
            </w:tcPrChange>
          </w:tcPr>
          <w:p w:rsidR="00DE045E" w:rsidRDefault="000658DF" w:rsidP="00DE045E">
            <w:pPr>
              <w:spacing w:after="0"/>
              <w:cnfStyle w:val="000000100000" w:firstRow="0" w:lastRow="0" w:firstColumn="0" w:lastColumn="0" w:oddVBand="0" w:evenVBand="0" w:oddHBand="1" w:evenHBand="0" w:firstRowFirstColumn="0" w:firstRowLastColumn="0" w:lastRowFirstColumn="0" w:lastRowLastColumn="0"/>
            </w:pPr>
            <w:r>
              <w:t>Le Nguyen Huu Tri</w:t>
            </w:r>
          </w:p>
        </w:tc>
        <w:tc>
          <w:tcPr>
            <w:tcW w:w="1962" w:type="dxa"/>
            <w:tcPrChange w:id="42" w:author="mine" w:date="2014-05-21T13:59:00Z">
              <w:tcPr>
                <w:tcW w:w="1962" w:type="dxa"/>
              </w:tcPr>
            </w:tcPrChange>
          </w:tcPr>
          <w:p w:rsidR="00DE045E" w:rsidRDefault="00042502" w:rsidP="00DE045E">
            <w:pPr>
              <w:spacing w:after="0"/>
              <w:cnfStyle w:val="000000100000" w:firstRow="0" w:lastRow="0" w:firstColumn="0" w:lastColumn="0" w:oddVBand="0" w:evenVBand="0" w:oddHBand="1" w:evenHBand="0" w:firstRowFirstColumn="0" w:firstRowLastColumn="0" w:lastRowFirstColumn="0" w:lastRowLastColumn="0"/>
            </w:pPr>
            <w:r>
              <w:t>Developer, Tester</w:t>
            </w:r>
          </w:p>
        </w:tc>
        <w:tc>
          <w:tcPr>
            <w:tcW w:w="1962" w:type="dxa"/>
            <w:tcPrChange w:id="43" w:author="mine" w:date="2014-05-21T13:59:00Z">
              <w:tcPr>
                <w:tcW w:w="1962" w:type="dxa"/>
              </w:tcPr>
            </w:tcPrChange>
          </w:tcPr>
          <w:p w:rsidR="00DE045E" w:rsidRDefault="00F47423" w:rsidP="00DE045E">
            <w:pPr>
              <w:spacing w:after="0"/>
              <w:cnfStyle w:val="000000100000" w:firstRow="0" w:lastRow="0" w:firstColumn="0" w:lastColumn="0" w:oddVBand="0" w:evenVBand="0" w:oddHBand="1" w:evenHBand="0" w:firstRowFirstColumn="0" w:firstRowLastColumn="0" w:lastRowFirstColumn="0" w:lastRowLastColumn="0"/>
            </w:pPr>
            <w:r>
              <w:t>Team Member</w:t>
            </w:r>
          </w:p>
        </w:tc>
        <w:tc>
          <w:tcPr>
            <w:tcW w:w="1962" w:type="dxa"/>
            <w:tcPrChange w:id="44" w:author="mine" w:date="2014-05-21T13:59:00Z">
              <w:tcPr>
                <w:tcW w:w="1962" w:type="dxa"/>
              </w:tcPr>
            </w:tcPrChange>
          </w:tcPr>
          <w:p w:rsidR="00DE045E" w:rsidRDefault="00831906" w:rsidP="00DE045E">
            <w:pPr>
              <w:spacing w:after="0"/>
              <w:cnfStyle w:val="000000100000" w:firstRow="0" w:lastRow="0" w:firstColumn="0" w:lastColumn="0" w:oddVBand="0" w:evenVBand="0" w:oddHBand="1" w:evenHBand="0" w:firstRowFirstColumn="0" w:firstRowLastColumn="0" w:lastRowFirstColumn="0" w:lastRowLastColumn="0"/>
            </w:pPr>
            <w:r>
              <w:t>TriLNHSE60687</w:t>
            </w:r>
            <w:r w:rsidR="00F466D8">
              <w:t>@fpt.edu.vn</w:t>
            </w:r>
          </w:p>
        </w:tc>
      </w:tr>
      <w:tr w:rsidR="00DE045E" w:rsidTr="00831906">
        <w:tc>
          <w:tcPr>
            <w:cnfStyle w:val="001000000000" w:firstRow="0" w:lastRow="0" w:firstColumn="1" w:lastColumn="0" w:oddVBand="0" w:evenVBand="0" w:oddHBand="0" w:evenHBand="0" w:firstRowFirstColumn="0" w:firstRowLastColumn="0" w:lastRowFirstColumn="0" w:lastRowLastColumn="0"/>
            <w:tcW w:w="540" w:type="dxa"/>
            <w:tcPrChange w:id="45" w:author="mine" w:date="2014-05-21T13:59:00Z">
              <w:tcPr>
                <w:tcW w:w="540" w:type="dxa"/>
              </w:tcPr>
            </w:tcPrChange>
          </w:tcPr>
          <w:p w:rsidR="00DE045E" w:rsidRDefault="000658DF" w:rsidP="00DE045E">
            <w:pPr>
              <w:spacing w:after="0"/>
            </w:pPr>
            <w:r>
              <w:t>4</w:t>
            </w:r>
          </w:p>
        </w:tc>
        <w:tc>
          <w:tcPr>
            <w:tcW w:w="2335" w:type="dxa"/>
            <w:tcPrChange w:id="46" w:author="mine" w:date="2014-05-21T13:59:00Z">
              <w:tcPr>
                <w:tcW w:w="2335" w:type="dxa"/>
              </w:tcPr>
            </w:tcPrChange>
          </w:tcPr>
          <w:p w:rsidR="00DE045E" w:rsidRDefault="000658DF" w:rsidP="00DE045E">
            <w:pPr>
              <w:spacing w:after="0"/>
              <w:cnfStyle w:val="000000000000" w:firstRow="0" w:lastRow="0" w:firstColumn="0" w:lastColumn="0" w:oddVBand="0" w:evenVBand="0" w:oddHBand="0" w:evenHBand="0" w:firstRowFirstColumn="0" w:firstRowLastColumn="0" w:lastRowFirstColumn="0" w:lastRowLastColumn="0"/>
            </w:pPr>
            <w:r>
              <w:t>Tran Dinh Tuan</w:t>
            </w:r>
          </w:p>
        </w:tc>
        <w:tc>
          <w:tcPr>
            <w:tcW w:w="1962" w:type="dxa"/>
            <w:tcPrChange w:id="47" w:author="mine" w:date="2014-05-21T13:59:00Z">
              <w:tcPr>
                <w:tcW w:w="1962" w:type="dxa"/>
              </w:tcPr>
            </w:tcPrChange>
          </w:tcPr>
          <w:p w:rsidR="00DE045E" w:rsidRDefault="00042502" w:rsidP="00DE045E">
            <w:pPr>
              <w:spacing w:after="0"/>
              <w:cnfStyle w:val="000000000000" w:firstRow="0" w:lastRow="0" w:firstColumn="0" w:lastColumn="0" w:oddVBand="0" w:evenVBand="0" w:oddHBand="0" w:evenHBand="0" w:firstRowFirstColumn="0" w:firstRowLastColumn="0" w:lastRowFirstColumn="0" w:lastRowLastColumn="0"/>
            </w:pPr>
            <w:r>
              <w:t>Developer, Tester</w:t>
            </w:r>
          </w:p>
        </w:tc>
        <w:tc>
          <w:tcPr>
            <w:tcW w:w="1962" w:type="dxa"/>
            <w:tcPrChange w:id="48" w:author="mine" w:date="2014-05-21T13:59:00Z">
              <w:tcPr>
                <w:tcW w:w="1962" w:type="dxa"/>
              </w:tcPr>
            </w:tcPrChange>
          </w:tcPr>
          <w:p w:rsidR="00DE045E" w:rsidRDefault="00F47423" w:rsidP="00DE045E">
            <w:pPr>
              <w:spacing w:after="0"/>
              <w:cnfStyle w:val="000000000000" w:firstRow="0" w:lastRow="0" w:firstColumn="0" w:lastColumn="0" w:oddVBand="0" w:evenVBand="0" w:oddHBand="0" w:evenHBand="0" w:firstRowFirstColumn="0" w:firstRowLastColumn="0" w:lastRowFirstColumn="0" w:lastRowLastColumn="0"/>
            </w:pPr>
            <w:r>
              <w:t>Team Member</w:t>
            </w:r>
          </w:p>
        </w:tc>
        <w:tc>
          <w:tcPr>
            <w:tcW w:w="1962" w:type="dxa"/>
            <w:tcPrChange w:id="49" w:author="mine" w:date="2014-05-21T13:59:00Z">
              <w:tcPr>
                <w:tcW w:w="1962" w:type="dxa"/>
              </w:tcPr>
            </w:tcPrChange>
          </w:tcPr>
          <w:p w:rsidR="00DE045E" w:rsidRDefault="00831906" w:rsidP="00DE045E">
            <w:pPr>
              <w:spacing w:after="0"/>
              <w:cnfStyle w:val="000000000000" w:firstRow="0" w:lastRow="0" w:firstColumn="0" w:lastColumn="0" w:oddVBand="0" w:evenVBand="0" w:oddHBand="0" w:evenHBand="0" w:firstRowFirstColumn="0" w:firstRowLastColumn="0" w:lastRowFirstColumn="0" w:lastRowLastColumn="0"/>
            </w:pPr>
            <w:r>
              <w:t>TuanNDse60358</w:t>
            </w:r>
            <w:r w:rsidR="00F466D8">
              <w:t>@fpt.edu.vn</w:t>
            </w:r>
          </w:p>
        </w:tc>
      </w:tr>
      <w:tr w:rsidR="00DE045E" w:rsidTr="00831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Change w:id="50" w:author="mine" w:date="2014-05-21T13:59:00Z">
              <w:tcPr>
                <w:tcW w:w="540" w:type="dxa"/>
              </w:tcPr>
            </w:tcPrChange>
          </w:tcPr>
          <w:p w:rsidR="00DE045E" w:rsidRDefault="000658DF" w:rsidP="00DE045E">
            <w:pPr>
              <w:spacing w:after="0"/>
              <w:cnfStyle w:val="001000100000" w:firstRow="0" w:lastRow="0" w:firstColumn="1" w:lastColumn="0" w:oddVBand="0" w:evenVBand="0" w:oddHBand="1" w:evenHBand="0" w:firstRowFirstColumn="0" w:firstRowLastColumn="0" w:lastRowFirstColumn="0" w:lastRowLastColumn="0"/>
            </w:pPr>
            <w:r>
              <w:t>5</w:t>
            </w:r>
          </w:p>
        </w:tc>
        <w:tc>
          <w:tcPr>
            <w:tcW w:w="2335" w:type="dxa"/>
            <w:tcPrChange w:id="51" w:author="mine" w:date="2014-05-21T13:59:00Z">
              <w:tcPr>
                <w:tcW w:w="2335" w:type="dxa"/>
              </w:tcPr>
            </w:tcPrChange>
          </w:tcPr>
          <w:p w:rsidR="00DE045E" w:rsidRDefault="000658DF" w:rsidP="00DE045E">
            <w:pPr>
              <w:spacing w:after="0"/>
              <w:cnfStyle w:val="000000100000" w:firstRow="0" w:lastRow="0" w:firstColumn="0" w:lastColumn="0" w:oddVBand="0" w:evenVBand="0" w:oddHBand="1" w:evenHBand="0" w:firstRowFirstColumn="0" w:firstRowLastColumn="0" w:lastRowFirstColumn="0" w:lastRowLastColumn="0"/>
            </w:pPr>
            <w:r>
              <w:t>Tran Nguyen Kim Vinh</w:t>
            </w:r>
          </w:p>
        </w:tc>
        <w:tc>
          <w:tcPr>
            <w:tcW w:w="1962" w:type="dxa"/>
            <w:tcPrChange w:id="52" w:author="mine" w:date="2014-05-21T13:59:00Z">
              <w:tcPr>
                <w:tcW w:w="1962" w:type="dxa"/>
              </w:tcPr>
            </w:tcPrChange>
          </w:tcPr>
          <w:p w:rsidR="00DE045E" w:rsidRDefault="00042502" w:rsidP="00DE045E">
            <w:pPr>
              <w:spacing w:after="0"/>
              <w:cnfStyle w:val="000000100000" w:firstRow="0" w:lastRow="0" w:firstColumn="0" w:lastColumn="0" w:oddVBand="0" w:evenVBand="0" w:oddHBand="1" w:evenHBand="0" w:firstRowFirstColumn="0" w:firstRowLastColumn="0" w:lastRowFirstColumn="0" w:lastRowLastColumn="0"/>
            </w:pPr>
            <w:r>
              <w:t>Developer, Tester</w:t>
            </w:r>
          </w:p>
        </w:tc>
        <w:tc>
          <w:tcPr>
            <w:tcW w:w="1962" w:type="dxa"/>
            <w:tcPrChange w:id="53" w:author="mine" w:date="2014-05-21T13:59:00Z">
              <w:tcPr>
                <w:tcW w:w="1962" w:type="dxa"/>
              </w:tcPr>
            </w:tcPrChange>
          </w:tcPr>
          <w:p w:rsidR="00DE045E" w:rsidRDefault="00F47423" w:rsidP="00DE045E">
            <w:pPr>
              <w:spacing w:after="0"/>
              <w:cnfStyle w:val="000000100000" w:firstRow="0" w:lastRow="0" w:firstColumn="0" w:lastColumn="0" w:oddVBand="0" w:evenVBand="0" w:oddHBand="1" w:evenHBand="0" w:firstRowFirstColumn="0" w:firstRowLastColumn="0" w:lastRowFirstColumn="0" w:lastRowLastColumn="0"/>
            </w:pPr>
            <w:r>
              <w:t>Team Member</w:t>
            </w:r>
          </w:p>
        </w:tc>
        <w:tc>
          <w:tcPr>
            <w:tcW w:w="1962" w:type="dxa"/>
            <w:tcPrChange w:id="54" w:author="mine" w:date="2014-05-21T13:59:00Z">
              <w:tcPr>
                <w:tcW w:w="1962" w:type="dxa"/>
              </w:tcPr>
            </w:tcPrChange>
          </w:tcPr>
          <w:p w:rsidR="00DE045E" w:rsidRDefault="00831906" w:rsidP="00DE045E">
            <w:pPr>
              <w:spacing w:after="0"/>
              <w:cnfStyle w:val="000000100000" w:firstRow="0" w:lastRow="0" w:firstColumn="0" w:lastColumn="0" w:oddVBand="0" w:evenVBand="0" w:oddHBand="1" w:evenHBand="0" w:firstRowFirstColumn="0" w:firstRowLastColumn="0" w:lastRowFirstColumn="0" w:lastRowLastColumn="0"/>
            </w:pPr>
            <w:r>
              <w:t>VinhTNKSE60325</w:t>
            </w:r>
            <w:r w:rsidR="00F466D8">
              <w:t>@fpt.edu.vn</w:t>
            </w:r>
          </w:p>
        </w:tc>
      </w:tr>
      <w:tr w:rsidR="000658DF" w:rsidTr="00831906">
        <w:tc>
          <w:tcPr>
            <w:cnfStyle w:val="001000000000" w:firstRow="0" w:lastRow="0" w:firstColumn="1" w:lastColumn="0" w:oddVBand="0" w:evenVBand="0" w:oddHBand="0" w:evenHBand="0" w:firstRowFirstColumn="0" w:firstRowLastColumn="0" w:lastRowFirstColumn="0" w:lastRowLastColumn="0"/>
            <w:tcW w:w="540" w:type="dxa"/>
            <w:tcPrChange w:id="55" w:author="mine" w:date="2014-05-21T13:59:00Z">
              <w:tcPr>
                <w:tcW w:w="540" w:type="dxa"/>
              </w:tcPr>
            </w:tcPrChange>
          </w:tcPr>
          <w:p w:rsidR="000658DF" w:rsidRDefault="000658DF" w:rsidP="00DE045E">
            <w:pPr>
              <w:spacing w:after="0"/>
            </w:pPr>
            <w:r>
              <w:t>6</w:t>
            </w:r>
          </w:p>
        </w:tc>
        <w:tc>
          <w:tcPr>
            <w:tcW w:w="2335" w:type="dxa"/>
            <w:tcPrChange w:id="56" w:author="mine" w:date="2014-05-21T13:59:00Z">
              <w:tcPr>
                <w:tcW w:w="2335" w:type="dxa"/>
              </w:tcPr>
            </w:tcPrChange>
          </w:tcPr>
          <w:p w:rsidR="000658DF" w:rsidRDefault="000658DF" w:rsidP="00DE045E">
            <w:pPr>
              <w:spacing w:after="0"/>
              <w:cnfStyle w:val="000000000000" w:firstRow="0" w:lastRow="0" w:firstColumn="0" w:lastColumn="0" w:oddVBand="0" w:evenVBand="0" w:oddHBand="0" w:evenHBand="0" w:firstRowFirstColumn="0" w:firstRowLastColumn="0" w:lastRowFirstColumn="0" w:lastRowLastColumn="0"/>
            </w:pPr>
            <w:r>
              <w:t>Nguyen Vinh Hien</w:t>
            </w:r>
          </w:p>
        </w:tc>
        <w:tc>
          <w:tcPr>
            <w:tcW w:w="1962" w:type="dxa"/>
            <w:tcPrChange w:id="57" w:author="mine" w:date="2014-05-21T13:59:00Z">
              <w:tcPr>
                <w:tcW w:w="1962" w:type="dxa"/>
              </w:tcPr>
            </w:tcPrChange>
          </w:tcPr>
          <w:p w:rsidR="000658DF" w:rsidRDefault="00042502" w:rsidP="00DE045E">
            <w:pPr>
              <w:spacing w:after="0"/>
              <w:cnfStyle w:val="000000000000" w:firstRow="0" w:lastRow="0" w:firstColumn="0" w:lastColumn="0" w:oddVBand="0" w:evenVBand="0" w:oddHBand="0" w:evenHBand="0" w:firstRowFirstColumn="0" w:firstRowLastColumn="0" w:lastRowFirstColumn="0" w:lastRowLastColumn="0"/>
            </w:pPr>
            <w:r>
              <w:t>Developer, Tester</w:t>
            </w:r>
          </w:p>
        </w:tc>
        <w:tc>
          <w:tcPr>
            <w:tcW w:w="1962" w:type="dxa"/>
            <w:tcPrChange w:id="58" w:author="mine" w:date="2014-05-21T13:59:00Z">
              <w:tcPr>
                <w:tcW w:w="1962" w:type="dxa"/>
              </w:tcPr>
            </w:tcPrChange>
          </w:tcPr>
          <w:p w:rsidR="000658DF" w:rsidRDefault="00F47423" w:rsidP="00DE045E">
            <w:pPr>
              <w:spacing w:after="0"/>
              <w:cnfStyle w:val="000000000000" w:firstRow="0" w:lastRow="0" w:firstColumn="0" w:lastColumn="0" w:oddVBand="0" w:evenVBand="0" w:oddHBand="0" w:evenHBand="0" w:firstRowFirstColumn="0" w:firstRowLastColumn="0" w:lastRowFirstColumn="0" w:lastRowLastColumn="0"/>
            </w:pPr>
            <w:r>
              <w:t>Team Member</w:t>
            </w:r>
          </w:p>
        </w:tc>
        <w:tc>
          <w:tcPr>
            <w:tcW w:w="1962" w:type="dxa"/>
            <w:tcPrChange w:id="59" w:author="mine" w:date="2014-05-21T13:59:00Z">
              <w:tcPr>
                <w:tcW w:w="1962" w:type="dxa"/>
              </w:tcPr>
            </w:tcPrChange>
          </w:tcPr>
          <w:p w:rsidR="000658DF" w:rsidRDefault="00831906" w:rsidP="00DE045E">
            <w:pPr>
              <w:spacing w:after="0"/>
              <w:cnfStyle w:val="000000000000" w:firstRow="0" w:lastRow="0" w:firstColumn="0" w:lastColumn="0" w:oddVBand="0" w:evenVBand="0" w:oddHBand="0" w:evenHBand="0" w:firstRowFirstColumn="0" w:firstRowLastColumn="0" w:lastRowFirstColumn="0" w:lastRowLastColumn="0"/>
            </w:pPr>
            <w:r>
              <w:t>HienNVSE60339</w:t>
            </w:r>
            <w:r w:rsidR="00F466D8">
              <w:t>@fpt.edu.vn</w:t>
            </w:r>
          </w:p>
        </w:tc>
      </w:tr>
    </w:tbl>
    <w:p w:rsidR="00156847" w:rsidRDefault="00D947D1" w:rsidP="007412DC">
      <w:pPr>
        <w:pStyle w:val="Heading1"/>
        <w:numPr>
          <w:ilvl w:val="0"/>
          <w:numId w:val="1"/>
        </w:numPr>
        <w:ind w:left="360"/>
        <w:rPr>
          <w:rFonts w:ascii="Times New Roman" w:hAnsi="Times New Roman" w:cs="Times New Roman"/>
          <w:b/>
          <w:sz w:val="28"/>
          <w:szCs w:val="28"/>
        </w:rPr>
      </w:pPr>
      <w:bookmarkStart w:id="60" w:name="_Toc385663779"/>
      <w:r w:rsidRPr="00D947D1">
        <w:rPr>
          <w:rFonts w:ascii="Times New Roman" w:hAnsi="Times New Roman" w:cs="Times New Roman"/>
          <w:b/>
          <w:sz w:val="28"/>
          <w:szCs w:val="28"/>
        </w:rPr>
        <w:t xml:space="preserve">REPORT </w:t>
      </w:r>
      <w:r w:rsidRPr="00B10FA3">
        <w:rPr>
          <w:rFonts w:ascii="Times New Roman" w:hAnsi="Times New Roman" w:cs="Times New Roman"/>
          <w:b/>
          <w:sz w:val="28"/>
          <w:szCs w:val="28"/>
        </w:rPr>
        <w:t>NO</w:t>
      </w:r>
      <w:r w:rsidRPr="00D947D1">
        <w:rPr>
          <w:rFonts w:ascii="Times New Roman" w:hAnsi="Times New Roman" w:cs="Times New Roman"/>
          <w:b/>
          <w:sz w:val="28"/>
          <w:szCs w:val="28"/>
        </w:rPr>
        <w:t>.2</w:t>
      </w:r>
      <w:r w:rsidR="004860DD">
        <w:rPr>
          <w:rFonts w:ascii="Times New Roman" w:hAnsi="Times New Roman" w:cs="Times New Roman"/>
          <w:b/>
          <w:sz w:val="28"/>
          <w:szCs w:val="28"/>
        </w:rPr>
        <w:t>: PROJECT MANAGEMENT PLAN (PMP)</w:t>
      </w:r>
      <w:bookmarkEnd w:id="60"/>
    </w:p>
    <w:p w:rsidR="00C37323" w:rsidRDefault="00B03E4C" w:rsidP="007412DC">
      <w:pPr>
        <w:pStyle w:val="Heading2"/>
        <w:numPr>
          <w:ilvl w:val="0"/>
          <w:numId w:val="2"/>
        </w:numPr>
        <w:rPr>
          <w:b/>
          <w:sz w:val="28"/>
          <w:szCs w:val="28"/>
        </w:rPr>
      </w:pPr>
      <w:bookmarkStart w:id="61" w:name="_Toc385663780"/>
      <w:r w:rsidRPr="00D439C2">
        <w:rPr>
          <w:b/>
          <w:sz w:val="28"/>
          <w:szCs w:val="28"/>
        </w:rPr>
        <w:t>Problem Definition</w:t>
      </w:r>
      <w:bookmarkEnd w:id="61"/>
    </w:p>
    <w:p w:rsidR="00762928" w:rsidRDefault="008E2646" w:rsidP="00977D67">
      <w:pPr>
        <w:pStyle w:val="Heading3"/>
        <w:numPr>
          <w:ilvl w:val="0"/>
          <w:numId w:val="21"/>
        </w:numPr>
        <w:ind w:left="1080"/>
        <w:rPr>
          <w:b/>
        </w:rPr>
      </w:pPr>
      <w:bookmarkStart w:id="62" w:name="_Toc385663781"/>
      <w:r w:rsidRPr="00A752C3">
        <w:rPr>
          <w:b/>
        </w:rPr>
        <w:t>Name of this Capstone Project</w:t>
      </w:r>
      <w:bookmarkEnd w:id="62"/>
    </w:p>
    <w:tbl>
      <w:tblPr>
        <w:tblStyle w:val="GridTable2-Accent11"/>
        <w:tblW w:w="9805" w:type="dxa"/>
        <w:tblLook w:val="04A0" w:firstRow="1" w:lastRow="0" w:firstColumn="1" w:lastColumn="0" w:noHBand="0" w:noVBand="1"/>
      </w:tblPr>
      <w:tblGrid>
        <w:gridCol w:w="2250"/>
        <w:gridCol w:w="7555"/>
      </w:tblGrid>
      <w:tr w:rsidR="00BE15CE" w:rsidTr="00FC39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Borders>
              <w:bottom w:val="single" w:sz="12" w:space="0" w:color="92278F" w:themeColor="accent1"/>
              <w:right w:val="single" w:sz="12" w:space="0" w:color="92278F" w:themeColor="accent1"/>
            </w:tcBorders>
          </w:tcPr>
          <w:p w:rsidR="00BE15CE" w:rsidRDefault="00BE15CE" w:rsidP="00B20320">
            <w:pPr>
              <w:spacing w:after="0"/>
              <w:rPr>
                <w:rFonts w:ascii="Times New Roman" w:hAnsi="Times New Roman" w:cs="Times New Roman"/>
                <w:sz w:val="24"/>
              </w:rPr>
            </w:pPr>
            <w:r>
              <w:rPr>
                <w:rFonts w:ascii="Times New Roman" w:hAnsi="Times New Roman" w:cs="Times New Roman"/>
                <w:sz w:val="24"/>
              </w:rPr>
              <w:t>Official name</w:t>
            </w:r>
          </w:p>
        </w:tc>
        <w:tc>
          <w:tcPr>
            <w:tcW w:w="7555" w:type="dxa"/>
            <w:tcBorders>
              <w:left w:val="single" w:sz="12" w:space="0" w:color="92278F" w:themeColor="accent1"/>
              <w:bottom w:val="single" w:sz="12" w:space="0" w:color="92278F" w:themeColor="accent1"/>
            </w:tcBorders>
          </w:tcPr>
          <w:p w:rsidR="00BE15CE" w:rsidRPr="00E24294" w:rsidRDefault="00BE15CE" w:rsidP="00B20320">
            <w:pPr>
              <w:spacing w:after="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Pr>
                <w:rFonts w:ascii="Times New Roman" w:hAnsi="Times New Roman" w:cs="Times New Roman"/>
                <w:b w:val="0"/>
                <w:sz w:val="24"/>
              </w:rPr>
              <w:t>Building a we</w:t>
            </w:r>
            <w:r w:rsidR="0042664E">
              <w:rPr>
                <w:rFonts w:ascii="Times New Roman" w:hAnsi="Times New Roman" w:cs="Times New Roman"/>
                <w:b w:val="0"/>
                <w:sz w:val="24"/>
              </w:rPr>
              <w:t>bsite to support the activities</w:t>
            </w:r>
            <w:r>
              <w:rPr>
                <w:rFonts w:ascii="Times New Roman" w:hAnsi="Times New Roman" w:cs="Times New Roman"/>
                <w:b w:val="0"/>
                <w:sz w:val="24"/>
              </w:rPr>
              <w:t xml:space="preserve"> “Tiếp sức mùa thi” campaign</w:t>
            </w:r>
          </w:p>
        </w:tc>
      </w:tr>
      <w:tr w:rsidR="00BE15CE" w:rsidTr="00FC39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Borders>
              <w:top w:val="single" w:sz="12" w:space="0" w:color="92278F" w:themeColor="accent1"/>
              <w:bottom w:val="single" w:sz="12" w:space="0" w:color="92278F" w:themeColor="accent1"/>
              <w:right w:val="single" w:sz="12" w:space="0" w:color="92278F" w:themeColor="accent1"/>
            </w:tcBorders>
          </w:tcPr>
          <w:p w:rsidR="00BE15CE" w:rsidRDefault="00BE15CE" w:rsidP="00B20320">
            <w:pPr>
              <w:spacing w:after="0"/>
              <w:rPr>
                <w:rFonts w:ascii="Times New Roman" w:hAnsi="Times New Roman" w:cs="Times New Roman"/>
                <w:sz w:val="24"/>
              </w:rPr>
            </w:pPr>
            <w:r>
              <w:rPr>
                <w:rFonts w:ascii="Times New Roman" w:hAnsi="Times New Roman" w:cs="Times New Roman"/>
                <w:sz w:val="24"/>
              </w:rPr>
              <w:t>Vietnamese name</w:t>
            </w:r>
          </w:p>
        </w:tc>
        <w:tc>
          <w:tcPr>
            <w:tcW w:w="7555" w:type="dxa"/>
            <w:tcBorders>
              <w:top w:val="single" w:sz="12" w:space="0" w:color="92278F" w:themeColor="accent1"/>
              <w:left w:val="single" w:sz="12" w:space="0" w:color="92278F" w:themeColor="accent1"/>
              <w:bottom w:val="single" w:sz="12" w:space="0" w:color="92278F" w:themeColor="accent1"/>
            </w:tcBorders>
          </w:tcPr>
          <w:p w:rsidR="00BE15CE" w:rsidRDefault="00BE15CE" w:rsidP="00B20320">
            <w:pPr>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Xây dựng website hỗ trợ các hoạt động cho chiến dịch “Tiếp sức mùa thi”</w:t>
            </w:r>
          </w:p>
        </w:tc>
      </w:tr>
      <w:tr w:rsidR="00BE15CE" w:rsidTr="00FC3977">
        <w:tc>
          <w:tcPr>
            <w:cnfStyle w:val="001000000000" w:firstRow="0" w:lastRow="0" w:firstColumn="1" w:lastColumn="0" w:oddVBand="0" w:evenVBand="0" w:oddHBand="0" w:evenHBand="0" w:firstRowFirstColumn="0" w:firstRowLastColumn="0" w:lastRowFirstColumn="0" w:lastRowLastColumn="0"/>
            <w:tcW w:w="2250" w:type="dxa"/>
            <w:tcBorders>
              <w:top w:val="single" w:sz="12" w:space="0" w:color="92278F" w:themeColor="accent1"/>
              <w:right w:val="single" w:sz="12" w:space="0" w:color="92278F" w:themeColor="accent1"/>
            </w:tcBorders>
          </w:tcPr>
          <w:p w:rsidR="00BE15CE" w:rsidRDefault="00BE15CE" w:rsidP="00B20320">
            <w:pPr>
              <w:spacing w:after="0"/>
              <w:rPr>
                <w:rFonts w:ascii="Times New Roman" w:hAnsi="Times New Roman" w:cs="Times New Roman"/>
                <w:sz w:val="24"/>
              </w:rPr>
            </w:pPr>
            <w:r>
              <w:rPr>
                <w:rFonts w:ascii="Times New Roman" w:hAnsi="Times New Roman" w:cs="Times New Roman"/>
                <w:sz w:val="24"/>
              </w:rPr>
              <w:t>Abbreviation</w:t>
            </w:r>
          </w:p>
        </w:tc>
        <w:tc>
          <w:tcPr>
            <w:tcW w:w="7555" w:type="dxa"/>
            <w:tcBorders>
              <w:top w:val="single" w:sz="12" w:space="0" w:color="92278F" w:themeColor="accent1"/>
              <w:left w:val="single" w:sz="12" w:space="0" w:color="92278F" w:themeColor="accent1"/>
            </w:tcBorders>
          </w:tcPr>
          <w:p w:rsidR="00BE15CE" w:rsidRDefault="00BE15CE" w:rsidP="00B20320">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TSMT</w:t>
            </w:r>
          </w:p>
        </w:tc>
      </w:tr>
    </w:tbl>
    <w:p w:rsidR="008E2646" w:rsidRDefault="008E2646" w:rsidP="00FC3977">
      <w:pPr>
        <w:pStyle w:val="Heading3"/>
        <w:numPr>
          <w:ilvl w:val="0"/>
          <w:numId w:val="21"/>
        </w:numPr>
        <w:spacing w:before="120"/>
        <w:ind w:left="1080"/>
        <w:rPr>
          <w:b/>
        </w:rPr>
      </w:pPr>
      <w:bookmarkStart w:id="63" w:name="_Toc385663782"/>
      <w:r w:rsidRPr="00A752C3">
        <w:rPr>
          <w:b/>
        </w:rPr>
        <w:t>Project Abstract</w:t>
      </w:r>
      <w:bookmarkEnd w:id="63"/>
    </w:p>
    <w:p w:rsidR="00A752C3" w:rsidRPr="00A752C3" w:rsidRDefault="005B3AB9" w:rsidP="00FC3977">
      <w:pPr>
        <w:pStyle w:val="NoSpacing"/>
        <w:spacing w:after="120"/>
        <w:ind w:firstLine="720"/>
        <w:jc w:val="both"/>
        <w:rPr>
          <w:color w:val="000000" w:themeColor="text1"/>
          <w:sz w:val="24"/>
          <w:szCs w:val="24"/>
        </w:rPr>
      </w:pPr>
      <w:r w:rsidRPr="005B3AB9">
        <w:rPr>
          <w:color w:val="000000" w:themeColor="text1"/>
          <w:sz w:val="24"/>
          <w:szCs w:val="24"/>
        </w:rPr>
        <w:t>The idea of the project is to develo</w:t>
      </w:r>
      <w:r w:rsidR="001819A3">
        <w:rPr>
          <w:color w:val="000000" w:themeColor="text1"/>
          <w:sz w:val="24"/>
          <w:szCs w:val="24"/>
        </w:rPr>
        <w:t xml:space="preserve">p a website that </w:t>
      </w:r>
      <w:r w:rsidRPr="005B3AB9">
        <w:rPr>
          <w:color w:val="000000" w:themeColor="text1"/>
          <w:sz w:val="24"/>
          <w:szCs w:val="24"/>
        </w:rPr>
        <w:t xml:space="preserve">support candidates, which have difficult conditional in </w:t>
      </w:r>
      <w:r w:rsidR="00FF69B7">
        <w:rPr>
          <w:color w:val="000000" w:themeColor="text1"/>
          <w:sz w:val="24"/>
          <w:szCs w:val="24"/>
        </w:rPr>
        <w:t>finding lodges in new environment</w:t>
      </w:r>
      <w:r w:rsidR="00C43ECE">
        <w:rPr>
          <w:color w:val="000000" w:themeColor="text1"/>
          <w:sz w:val="24"/>
          <w:szCs w:val="24"/>
        </w:rPr>
        <w:t xml:space="preserve">, </w:t>
      </w:r>
      <w:r w:rsidR="002D2F93">
        <w:rPr>
          <w:color w:val="000000" w:themeColor="text1"/>
          <w:sz w:val="24"/>
          <w:szCs w:val="24"/>
        </w:rPr>
        <w:t>making group with friends,</w:t>
      </w:r>
      <w:r w:rsidR="00CC66F2">
        <w:rPr>
          <w:color w:val="000000" w:themeColor="text1"/>
          <w:sz w:val="24"/>
          <w:szCs w:val="24"/>
        </w:rPr>
        <w:t xml:space="preserve"> viewing </w:t>
      </w:r>
      <w:r w:rsidR="00F03870">
        <w:rPr>
          <w:color w:val="000000" w:themeColor="text1"/>
          <w:sz w:val="24"/>
          <w:szCs w:val="24"/>
        </w:rPr>
        <w:t>support information</w:t>
      </w:r>
      <w:r w:rsidRPr="005B3AB9">
        <w:rPr>
          <w:color w:val="000000" w:themeColor="text1"/>
          <w:sz w:val="24"/>
          <w:szCs w:val="24"/>
        </w:rPr>
        <w:t xml:space="preserve">. </w:t>
      </w:r>
      <w:r w:rsidR="00760DAE">
        <w:rPr>
          <w:color w:val="000000" w:themeColor="text1"/>
          <w:sz w:val="24"/>
          <w:szCs w:val="24"/>
        </w:rPr>
        <w:t xml:space="preserve">It also </w:t>
      </w:r>
      <w:proofErr w:type="gramStart"/>
      <w:r w:rsidR="00760DAE">
        <w:rPr>
          <w:color w:val="000000" w:themeColor="text1"/>
          <w:sz w:val="24"/>
          <w:szCs w:val="24"/>
        </w:rPr>
        <w:t>help</w:t>
      </w:r>
      <w:proofErr w:type="gramEnd"/>
      <w:r w:rsidR="0060617D">
        <w:rPr>
          <w:color w:val="000000" w:themeColor="text1"/>
          <w:sz w:val="24"/>
          <w:szCs w:val="24"/>
        </w:rPr>
        <w:t xml:space="preserve"> </w:t>
      </w:r>
      <w:r w:rsidR="00390F7A">
        <w:rPr>
          <w:color w:val="000000" w:themeColor="text1"/>
          <w:sz w:val="24"/>
          <w:szCs w:val="24"/>
        </w:rPr>
        <w:t>sponsor</w:t>
      </w:r>
      <w:r w:rsidR="00DD649A">
        <w:rPr>
          <w:color w:val="000000" w:themeColor="text1"/>
          <w:sz w:val="24"/>
          <w:szCs w:val="24"/>
        </w:rPr>
        <w:t>s</w:t>
      </w:r>
      <w:r w:rsidR="00390F7A">
        <w:rPr>
          <w:color w:val="000000" w:themeColor="text1"/>
          <w:sz w:val="24"/>
          <w:szCs w:val="24"/>
        </w:rPr>
        <w:t xml:space="preserve"> manage</w:t>
      </w:r>
      <w:r w:rsidR="00010480">
        <w:rPr>
          <w:color w:val="000000" w:themeColor="text1"/>
          <w:sz w:val="24"/>
          <w:szCs w:val="24"/>
        </w:rPr>
        <w:t xml:space="preserve"> their resources and assign them </w:t>
      </w:r>
      <w:r w:rsidR="007E64FE">
        <w:rPr>
          <w:color w:val="000000" w:themeColor="text1"/>
          <w:sz w:val="24"/>
          <w:szCs w:val="24"/>
        </w:rPr>
        <w:t xml:space="preserve">to </w:t>
      </w:r>
      <w:r w:rsidR="00FB3531">
        <w:rPr>
          <w:color w:val="000000" w:themeColor="text1"/>
          <w:sz w:val="24"/>
          <w:szCs w:val="24"/>
        </w:rPr>
        <w:t>charit</w:t>
      </w:r>
      <w:r w:rsidR="00B1759F">
        <w:rPr>
          <w:color w:val="000000" w:themeColor="text1"/>
          <w:sz w:val="24"/>
          <w:szCs w:val="24"/>
        </w:rPr>
        <w:t>i</w:t>
      </w:r>
      <w:r w:rsidR="00FB3531">
        <w:rPr>
          <w:color w:val="000000" w:themeColor="text1"/>
          <w:sz w:val="24"/>
          <w:szCs w:val="24"/>
        </w:rPr>
        <w:t>es in each exams</w:t>
      </w:r>
      <w:r w:rsidR="00294190">
        <w:rPr>
          <w:color w:val="000000" w:themeColor="text1"/>
          <w:sz w:val="24"/>
          <w:szCs w:val="24"/>
        </w:rPr>
        <w:t>, and know their resources are used how</w:t>
      </w:r>
      <w:r w:rsidRPr="005B3AB9">
        <w:rPr>
          <w:color w:val="000000" w:themeColor="text1"/>
          <w:sz w:val="24"/>
          <w:szCs w:val="24"/>
        </w:rPr>
        <w:t>.</w:t>
      </w:r>
      <w:r w:rsidR="00D036A5">
        <w:rPr>
          <w:color w:val="000000" w:themeColor="text1"/>
          <w:sz w:val="24"/>
          <w:szCs w:val="24"/>
        </w:rPr>
        <w:t xml:space="preserve"> It also help</w:t>
      </w:r>
      <w:r w:rsidR="00DB1B38">
        <w:rPr>
          <w:color w:val="000000" w:themeColor="text1"/>
          <w:sz w:val="24"/>
          <w:szCs w:val="24"/>
        </w:rPr>
        <w:t>s</w:t>
      </w:r>
      <w:r w:rsidR="00D036A5">
        <w:rPr>
          <w:color w:val="000000" w:themeColor="text1"/>
          <w:sz w:val="24"/>
          <w:szCs w:val="24"/>
        </w:rPr>
        <w:t xml:space="preserve"> volunteers</w:t>
      </w:r>
      <w:r w:rsidR="00BF5B6C">
        <w:rPr>
          <w:color w:val="000000" w:themeColor="text1"/>
          <w:sz w:val="24"/>
          <w:szCs w:val="24"/>
        </w:rPr>
        <w:t xml:space="preserve"> </w:t>
      </w:r>
      <w:r w:rsidR="00251023">
        <w:rPr>
          <w:color w:val="000000" w:themeColor="text1"/>
          <w:sz w:val="24"/>
          <w:szCs w:val="24"/>
        </w:rPr>
        <w:t xml:space="preserve">know information about </w:t>
      </w:r>
      <w:r w:rsidR="00B02658">
        <w:rPr>
          <w:color w:val="000000" w:themeColor="text1"/>
          <w:sz w:val="24"/>
          <w:szCs w:val="24"/>
        </w:rPr>
        <w:t>charities</w:t>
      </w:r>
      <w:r w:rsidR="00251023">
        <w:rPr>
          <w:color w:val="000000" w:themeColor="text1"/>
          <w:sz w:val="24"/>
          <w:szCs w:val="24"/>
        </w:rPr>
        <w:t xml:space="preserve"> and register to </w:t>
      </w:r>
      <w:r w:rsidR="00342F5A">
        <w:rPr>
          <w:color w:val="000000" w:themeColor="text1"/>
          <w:sz w:val="24"/>
          <w:szCs w:val="24"/>
        </w:rPr>
        <w:t>assist</w:t>
      </w:r>
      <w:r w:rsidR="00251023">
        <w:rPr>
          <w:color w:val="000000" w:themeColor="text1"/>
          <w:sz w:val="24"/>
          <w:szCs w:val="24"/>
        </w:rPr>
        <w:t xml:space="preserve"> in each </w:t>
      </w:r>
      <w:proofErr w:type="gramStart"/>
      <w:r w:rsidR="00251023">
        <w:rPr>
          <w:color w:val="000000" w:themeColor="text1"/>
          <w:sz w:val="24"/>
          <w:szCs w:val="24"/>
        </w:rPr>
        <w:lastRenderedPageBreak/>
        <w:t>exams</w:t>
      </w:r>
      <w:proofErr w:type="gramEnd"/>
      <w:r w:rsidR="00BE7348">
        <w:rPr>
          <w:color w:val="000000" w:themeColor="text1"/>
          <w:sz w:val="24"/>
          <w:szCs w:val="24"/>
        </w:rPr>
        <w:t xml:space="preserve">. Finally, it </w:t>
      </w:r>
      <w:proofErr w:type="gramStart"/>
      <w:r w:rsidR="00A228CC">
        <w:rPr>
          <w:color w:val="000000" w:themeColor="text1"/>
          <w:sz w:val="24"/>
          <w:szCs w:val="24"/>
        </w:rPr>
        <w:t>help</w:t>
      </w:r>
      <w:proofErr w:type="gramEnd"/>
      <w:r w:rsidR="001468F4">
        <w:rPr>
          <w:color w:val="000000" w:themeColor="text1"/>
          <w:sz w:val="24"/>
          <w:szCs w:val="24"/>
        </w:rPr>
        <w:t xml:space="preserve"> </w:t>
      </w:r>
      <w:r w:rsidR="00354AF9">
        <w:rPr>
          <w:color w:val="000000" w:themeColor="text1"/>
          <w:sz w:val="24"/>
          <w:szCs w:val="24"/>
        </w:rPr>
        <w:t xml:space="preserve">charities </w:t>
      </w:r>
      <w:r w:rsidR="00FA0BEC">
        <w:rPr>
          <w:color w:val="000000" w:themeColor="text1"/>
          <w:sz w:val="24"/>
          <w:szCs w:val="24"/>
        </w:rPr>
        <w:t xml:space="preserve">to manage </w:t>
      </w:r>
      <w:r w:rsidR="00B61754">
        <w:rPr>
          <w:color w:val="000000" w:themeColor="text1"/>
          <w:sz w:val="24"/>
          <w:szCs w:val="24"/>
        </w:rPr>
        <w:t xml:space="preserve">all </w:t>
      </w:r>
      <w:r w:rsidR="00FA0BEC">
        <w:rPr>
          <w:color w:val="000000" w:themeColor="text1"/>
          <w:sz w:val="24"/>
          <w:szCs w:val="24"/>
        </w:rPr>
        <w:t xml:space="preserve">information </w:t>
      </w:r>
      <w:r w:rsidR="00F3620B">
        <w:rPr>
          <w:color w:val="000000" w:themeColor="text1"/>
          <w:sz w:val="24"/>
          <w:szCs w:val="24"/>
        </w:rPr>
        <w:t xml:space="preserve">about lodges, vehicles and volunteers and </w:t>
      </w:r>
      <w:r w:rsidR="00B61754">
        <w:rPr>
          <w:color w:val="000000" w:themeColor="text1"/>
          <w:sz w:val="24"/>
          <w:szCs w:val="24"/>
        </w:rPr>
        <w:t>check all resources to support candidates</w:t>
      </w:r>
      <w:r w:rsidR="006B7A0F">
        <w:rPr>
          <w:color w:val="000000" w:themeColor="text1"/>
          <w:sz w:val="24"/>
          <w:szCs w:val="24"/>
        </w:rPr>
        <w:t xml:space="preserve"> in the best status.</w:t>
      </w:r>
    </w:p>
    <w:p w:rsidR="008E2646" w:rsidRDefault="008E2646" w:rsidP="00977D67">
      <w:pPr>
        <w:pStyle w:val="Heading3"/>
        <w:numPr>
          <w:ilvl w:val="0"/>
          <w:numId w:val="21"/>
        </w:numPr>
        <w:ind w:left="1080"/>
        <w:rPr>
          <w:b/>
        </w:rPr>
      </w:pPr>
      <w:bookmarkStart w:id="64" w:name="_Toc385663783"/>
      <w:r w:rsidRPr="00A752C3">
        <w:rPr>
          <w:b/>
        </w:rPr>
        <w:t>Project Overview</w:t>
      </w:r>
      <w:bookmarkEnd w:id="64"/>
    </w:p>
    <w:p w:rsidR="00A752C3" w:rsidRPr="00233EB2" w:rsidRDefault="00FD7BB1" w:rsidP="00977D67">
      <w:pPr>
        <w:pStyle w:val="Heading4"/>
        <w:numPr>
          <w:ilvl w:val="0"/>
          <w:numId w:val="22"/>
        </w:numPr>
        <w:ind w:left="1440" w:hanging="90"/>
        <w:rPr>
          <w:i w:val="0"/>
          <w:sz w:val="24"/>
          <w:szCs w:val="24"/>
        </w:rPr>
      </w:pPr>
      <w:bookmarkStart w:id="65" w:name="_Toc385663784"/>
      <w:r w:rsidRPr="00233EB2">
        <w:rPr>
          <w:i w:val="0"/>
          <w:sz w:val="24"/>
          <w:szCs w:val="24"/>
        </w:rPr>
        <w:t>The Current System</w:t>
      </w:r>
      <w:bookmarkEnd w:id="65"/>
    </w:p>
    <w:p w:rsidR="00713DCD" w:rsidRDefault="00937B10" w:rsidP="00995BA5">
      <w:pPr>
        <w:pStyle w:val="NoSpacing"/>
        <w:ind w:firstLine="720"/>
        <w:rPr>
          <w:color w:val="auto"/>
          <w:sz w:val="24"/>
          <w:szCs w:val="24"/>
        </w:rPr>
      </w:pPr>
      <w:r>
        <w:rPr>
          <w:color w:val="auto"/>
          <w:sz w:val="24"/>
          <w:szCs w:val="24"/>
        </w:rPr>
        <w:t>There is not any current system</w:t>
      </w:r>
      <w:del w:id="66" w:author="mine" w:date="2014-05-21T13:58:00Z">
        <w:r>
          <w:rPr>
            <w:color w:val="auto"/>
            <w:sz w:val="24"/>
            <w:szCs w:val="24"/>
          </w:rPr>
          <w:delText>.</w:delText>
        </w:r>
      </w:del>
      <w:ins w:id="67" w:author="mine" w:date="2014-05-21T13:58:00Z">
        <w:r w:rsidR="00787224">
          <w:rPr>
            <w:color w:val="auto"/>
            <w:sz w:val="24"/>
            <w:szCs w:val="24"/>
          </w:rPr>
          <w:t>, has same concept with TSMT</w:t>
        </w:r>
        <w:r>
          <w:rPr>
            <w:color w:val="auto"/>
            <w:sz w:val="24"/>
            <w:szCs w:val="24"/>
          </w:rPr>
          <w:t>.</w:t>
        </w:r>
      </w:ins>
      <w:r>
        <w:rPr>
          <w:color w:val="auto"/>
          <w:sz w:val="24"/>
          <w:szCs w:val="24"/>
        </w:rPr>
        <w:t xml:space="preserve"> </w:t>
      </w:r>
      <w:r w:rsidR="0086473D">
        <w:rPr>
          <w:color w:val="auto"/>
          <w:sz w:val="24"/>
          <w:szCs w:val="24"/>
        </w:rPr>
        <w:t>The “</w:t>
      </w:r>
      <w:r w:rsidR="00663A99">
        <w:rPr>
          <w:color w:val="auto"/>
          <w:sz w:val="24"/>
          <w:szCs w:val="24"/>
        </w:rPr>
        <w:t>Tiếp sức mùa thi</w:t>
      </w:r>
      <w:r w:rsidR="0086473D">
        <w:rPr>
          <w:color w:val="auto"/>
          <w:sz w:val="24"/>
          <w:szCs w:val="24"/>
        </w:rPr>
        <w:t>”</w:t>
      </w:r>
      <w:r w:rsidR="009A0CDE">
        <w:rPr>
          <w:color w:val="auto"/>
          <w:sz w:val="24"/>
          <w:szCs w:val="24"/>
        </w:rPr>
        <w:t xml:space="preserve"> campaign has some limitations like:</w:t>
      </w:r>
    </w:p>
    <w:p w:rsidR="001E0295" w:rsidRPr="00B77462" w:rsidRDefault="00383717" w:rsidP="00977D67">
      <w:pPr>
        <w:pStyle w:val="NoSpacing"/>
        <w:numPr>
          <w:ilvl w:val="0"/>
          <w:numId w:val="23"/>
        </w:numPr>
        <w:jc w:val="both"/>
        <w:rPr>
          <w:color w:val="auto"/>
          <w:sz w:val="24"/>
          <w:szCs w:val="24"/>
        </w:rPr>
      </w:pPr>
      <w:proofErr w:type="gramStart"/>
      <w:r w:rsidRPr="00B77462">
        <w:rPr>
          <w:color w:val="auto"/>
          <w:sz w:val="24"/>
          <w:szCs w:val="24"/>
        </w:rPr>
        <w:t>Number of foundations are</w:t>
      </w:r>
      <w:proofErr w:type="gramEnd"/>
      <w:r w:rsidRPr="00B77462">
        <w:rPr>
          <w:color w:val="auto"/>
          <w:sz w:val="24"/>
          <w:szCs w:val="24"/>
        </w:rPr>
        <w:t xml:space="preserve"> so much but they can’t find any</w:t>
      </w:r>
      <w:r w:rsidR="00BF2FB6" w:rsidRPr="00B77462">
        <w:rPr>
          <w:color w:val="auto"/>
          <w:sz w:val="24"/>
          <w:szCs w:val="24"/>
        </w:rPr>
        <w:t xml:space="preserve"> easiest</w:t>
      </w:r>
      <w:r w:rsidRPr="00B77462">
        <w:rPr>
          <w:color w:val="auto"/>
          <w:sz w:val="24"/>
          <w:szCs w:val="24"/>
        </w:rPr>
        <w:t xml:space="preserve"> </w:t>
      </w:r>
      <w:del w:id="68" w:author="mine" w:date="2014-05-21T13:58:00Z">
        <w:r w:rsidRPr="00B77462">
          <w:rPr>
            <w:color w:val="auto"/>
            <w:sz w:val="24"/>
            <w:szCs w:val="24"/>
          </w:rPr>
          <w:delText>way</w:delText>
        </w:r>
      </w:del>
      <w:ins w:id="69" w:author="mine" w:date="2014-05-21T13:58:00Z">
        <w:r w:rsidR="003C2C26">
          <w:rPr>
            <w:color w:val="auto"/>
            <w:sz w:val="24"/>
            <w:szCs w:val="24"/>
          </w:rPr>
          <w:t>tools</w:t>
        </w:r>
      </w:ins>
      <w:r w:rsidRPr="00B77462">
        <w:rPr>
          <w:color w:val="auto"/>
          <w:sz w:val="24"/>
          <w:szCs w:val="24"/>
        </w:rPr>
        <w:t xml:space="preserve"> to support candidates</w:t>
      </w:r>
      <w:r w:rsidR="009506FD" w:rsidRPr="00B77462">
        <w:rPr>
          <w:color w:val="auto"/>
          <w:sz w:val="24"/>
          <w:szCs w:val="24"/>
        </w:rPr>
        <w:t xml:space="preserve">. </w:t>
      </w:r>
      <w:r w:rsidR="001764DE" w:rsidRPr="00B77462">
        <w:rPr>
          <w:color w:val="auto"/>
          <w:sz w:val="24"/>
          <w:szCs w:val="24"/>
        </w:rPr>
        <w:t>Currently,</w:t>
      </w:r>
      <w:ins w:id="70" w:author="mine" w:date="2014-05-21T13:58:00Z">
        <w:r w:rsidR="001764DE" w:rsidRPr="00B77462">
          <w:rPr>
            <w:color w:val="auto"/>
            <w:sz w:val="24"/>
            <w:szCs w:val="24"/>
          </w:rPr>
          <w:t xml:space="preserve"> </w:t>
        </w:r>
        <w:r w:rsidR="000966B8">
          <w:rPr>
            <w:color w:val="auto"/>
            <w:sz w:val="24"/>
            <w:szCs w:val="24"/>
          </w:rPr>
          <w:t>when</w:t>
        </w:r>
      </w:ins>
      <w:r w:rsidR="000966B8">
        <w:rPr>
          <w:color w:val="auto"/>
          <w:sz w:val="24"/>
          <w:szCs w:val="24"/>
        </w:rPr>
        <w:t xml:space="preserve"> </w:t>
      </w:r>
      <w:r w:rsidR="001764DE" w:rsidRPr="00B77462">
        <w:rPr>
          <w:color w:val="auto"/>
          <w:sz w:val="24"/>
          <w:szCs w:val="24"/>
        </w:rPr>
        <w:t xml:space="preserve">foundations want to </w:t>
      </w:r>
      <w:r w:rsidR="00BE46A4" w:rsidRPr="00B77462">
        <w:rPr>
          <w:color w:val="auto"/>
          <w:sz w:val="24"/>
          <w:szCs w:val="24"/>
        </w:rPr>
        <w:t xml:space="preserve">post </w:t>
      </w:r>
      <w:r w:rsidR="00177D99" w:rsidRPr="00B77462">
        <w:rPr>
          <w:color w:val="auto"/>
          <w:sz w:val="24"/>
          <w:szCs w:val="24"/>
        </w:rPr>
        <w:t xml:space="preserve">their sponsor </w:t>
      </w:r>
      <w:r w:rsidR="001C46C1" w:rsidRPr="00B77462">
        <w:rPr>
          <w:color w:val="auto"/>
          <w:sz w:val="24"/>
          <w:szCs w:val="24"/>
        </w:rPr>
        <w:t>information</w:t>
      </w:r>
      <w:r w:rsidR="00FE1703" w:rsidRPr="00B77462">
        <w:rPr>
          <w:color w:val="auto"/>
          <w:sz w:val="24"/>
          <w:szCs w:val="24"/>
        </w:rPr>
        <w:t>, they must contact with SAC</w:t>
      </w:r>
      <w:r w:rsidR="00850E7C" w:rsidRPr="00B77462">
        <w:rPr>
          <w:color w:val="auto"/>
          <w:sz w:val="24"/>
          <w:szCs w:val="24"/>
        </w:rPr>
        <w:t xml:space="preserve"> and wait for responding of SAC</w:t>
      </w:r>
      <w:r w:rsidR="00E970B8" w:rsidRPr="00B77462">
        <w:rPr>
          <w:color w:val="auto"/>
          <w:sz w:val="24"/>
          <w:szCs w:val="24"/>
        </w:rPr>
        <w:t>.</w:t>
      </w:r>
      <w:r w:rsidR="00130C66" w:rsidRPr="00B77462">
        <w:rPr>
          <w:color w:val="auto"/>
          <w:sz w:val="24"/>
          <w:szCs w:val="24"/>
        </w:rPr>
        <w:t xml:space="preserve"> </w:t>
      </w:r>
    </w:p>
    <w:p w:rsidR="00C56515" w:rsidRPr="00B77462" w:rsidRDefault="00C56515" w:rsidP="00977D67">
      <w:pPr>
        <w:pStyle w:val="ListParagraph"/>
        <w:numPr>
          <w:ilvl w:val="0"/>
          <w:numId w:val="23"/>
        </w:numPr>
        <w:spacing w:after="0"/>
        <w:jc w:val="both"/>
        <w:rPr>
          <w:sz w:val="24"/>
          <w:szCs w:val="24"/>
        </w:rPr>
      </w:pPr>
      <w:r w:rsidRPr="00B77462">
        <w:rPr>
          <w:sz w:val="24"/>
          <w:szCs w:val="24"/>
        </w:rPr>
        <w:t>The management completely done by hand</w:t>
      </w:r>
      <w:del w:id="71" w:author="mine" w:date="2014-05-21T13:58:00Z">
        <w:r w:rsidRPr="00B77462">
          <w:rPr>
            <w:sz w:val="24"/>
            <w:szCs w:val="24"/>
          </w:rPr>
          <w:delText>-made</w:delText>
        </w:r>
      </w:del>
      <w:ins w:id="72" w:author="mine" w:date="2014-05-21T13:58:00Z">
        <w:r w:rsidR="00146399">
          <w:rPr>
            <w:sz w:val="24"/>
            <w:szCs w:val="24"/>
          </w:rPr>
          <w:t>,</w:t>
        </w:r>
      </w:ins>
      <w:r w:rsidR="00146399">
        <w:rPr>
          <w:sz w:val="24"/>
          <w:szCs w:val="24"/>
        </w:rPr>
        <w:t xml:space="preserve"> </w:t>
      </w:r>
      <w:r w:rsidRPr="00B77462">
        <w:rPr>
          <w:sz w:val="24"/>
          <w:szCs w:val="24"/>
        </w:rPr>
        <w:t xml:space="preserve">based on a lot of paperwork, applications, and so on that lead to errors in the </w:t>
      </w:r>
      <w:r w:rsidR="00C94836">
        <w:rPr>
          <w:sz w:val="24"/>
          <w:szCs w:val="24"/>
        </w:rPr>
        <w:t>summary, statistics</w:t>
      </w:r>
      <w:r w:rsidRPr="00B77462">
        <w:rPr>
          <w:sz w:val="24"/>
          <w:szCs w:val="24"/>
        </w:rPr>
        <w:t xml:space="preserve"> and searching.</w:t>
      </w:r>
    </w:p>
    <w:p w:rsidR="00B42B39" w:rsidRPr="00097588" w:rsidRDefault="00525F23" w:rsidP="009C13D9">
      <w:pPr>
        <w:pStyle w:val="ListParagraph"/>
        <w:numPr>
          <w:ilvl w:val="0"/>
          <w:numId w:val="23"/>
        </w:numPr>
        <w:spacing w:after="120"/>
        <w:jc w:val="both"/>
        <w:rPr>
          <w:sz w:val="24"/>
          <w:szCs w:val="24"/>
        </w:rPr>
      </w:pPr>
      <w:r w:rsidRPr="00097588">
        <w:rPr>
          <w:sz w:val="24"/>
          <w:szCs w:val="24"/>
        </w:rPr>
        <w:t>The most limitations is candidates can’t find any</w:t>
      </w:r>
      <w:ins w:id="73" w:author="mine" w:date="2014-05-21T13:58:00Z">
        <w:r w:rsidR="008B5087">
          <w:rPr>
            <w:sz w:val="24"/>
            <w:szCs w:val="24"/>
          </w:rPr>
          <w:t xml:space="preserve"> useful</w:t>
        </w:r>
      </w:ins>
      <w:r w:rsidRPr="00097588">
        <w:rPr>
          <w:sz w:val="24"/>
          <w:szCs w:val="24"/>
        </w:rPr>
        <w:t xml:space="preserve"> information about lodges, </w:t>
      </w:r>
      <w:r w:rsidR="002D3008" w:rsidRPr="00097588">
        <w:rPr>
          <w:sz w:val="24"/>
          <w:szCs w:val="24"/>
        </w:rPr>
        <w:t xml:space="preserve">especially, </w:t>
      </w:r>
      <w:r w:rsidRPr="00097588">
        <w:rPr>
          <w:sz w:val="24"/>
          <w:szCs w:val="24"/>
        </w:rPr>
        <w:t xml:space="preserve">near </w:t>
      </w:r>
      <w:r w:rsidR="00C65FFD" w:rsidRPr="00097588">
        <w:rPr>
          <w:sz w:val="24"/>
          <w:szCs w:val="24"/>
        </w:rPr>
        <w:t>examination venue</w:t>
      </w:r>
      <w:r w:rsidR="008850DD" w:rsidRPr="00097588">
        <w:rPr>
          <w:sz w:val="24"/>
          <w:szCs w:val="24"/>
        </w:rPr>
        <w:t xml:space="preserve">, if found, they also couldn’t go there easily. </w:t>
      </w:r>
      <w:r w:rsidR="00D46CAE" w:rsidRPr="00097588">
        <w:rPr>
          <w:rFonts w:eastAsiaTheme="minorHAnsi"/>
          <w:sz w:val="24"/>
          <w:szCs w:val="24"/>
          <w:lang w:eastAsia="en-US"/>
        </w:rPr>
        <w:t xml:space="preserve">When candidates go to consultant locations, candidates will register their information with counselors. And volunteers will pick up candidates to the registered lodges. If lodge unfortunately is full, volunteers will take candidates to go to </w:t>
      </w:r>
      <w:proofErr w:type="gramStart"/>
      <w:r w:rsidR="00D46CAE" w:rsidRPr="00097588">
        <w:rPr>
          <w:rFonts w:eastAsiaTheme="minorHAnsi"/>
          <w:sz w:val="24"/>
          <w:szCs w:val="24"/>
          <w:lang w:eastAsia="en-US"/>
        </w:rPr>
        <w:t xml:space="preserve">another </w:t>
      </w:r>
      <w:r w:rsidR="00E34261" w:rsidRPr="00097588">
        <w:rPr>
          <w:rFonts w:eastAsiaTheme="minorHAnsi"/>
          <w:sz w:val="24"/>
          <w:szCs w:val="24"/>
          <w:lang w:eastAsia="en-US"/>
        </w:rPr>
        <w:t>lodges</w:t>
      </w:r>
      <w:proofErr w:type="gramEnd"/>
      <w:r w:rsidR="00E34261" w:rsidRPr="00097588">
        <w:rPr>
          <w:rFonts w:eastAsiaTheme="minorHAnsi"/>
          <w:sz w:val="24"/>
          <w:szCs w:val="24"/>
          <w:lang w:eastAsia="en-US"/>
        </w:rPr>
        <w:t xml:space="preserve"> that</w:t>
      </w:r>
      <w:r w:rsidR="00805589" w:rsidRPr="00097588">
        <w:rPr>
          <w:rFonts w:eastAsiaTheme="minorHAnsi"/>
          <w:sz w:val="24"/>
          <w:szCs w:val="24"/>
          <w:lang w:eastAsia="en-US"/>
        </w:rPr>
        <w:t xml:space="preserve"> </w:t>
      </w:r>
      <w:r w:rsidR="00E34261" w:rsidRPr="00097588">
        <w:rPr>
          <w:rFonts w:eastAsiaTheme="minorHAnsi"/>
          <w:sz w:val="24"/>
          <w:szCs w:val="24"/>
          <w:lang w:eastAsia="en-US"/>
        </w:rPr>
        <w:t>spends lots of time</w:t>
      </w:r>
      <w:r w:rsidR="00D46CAE" w:rsidRPr="00097588">
        <w:rPr>
          <w:rFonts w:eastAsiaTheme="minorHAnsi"/>
          <w:sz w:val="24"/>
          <w:szCs w:val="24"/>
          <w:lang w:eastAsia="en-US"/>
        </w:rPr>
        <w:t>.</w:t>
      </w:r>
      <w:r w:rsidR="00A01570" w:rsidRPr="00097588">
        <w:rPr>
          <w:rFonts w:eastAsiaTheme="minorHAnsi"/>
          <w:sz w:val="24"/>
          <w:szCs w:val="24"/>
          <w:lang w:eastAsia="en-US"/>
        </w:rPr>
        <w:t xml:space="preserve"> </w:t>
      </w:r>
      <w:r w:rsidR="008850DD" w:rsidRPr="00097588">
        <w:rPr>
          <w:sz w:val="24"/>
          <w:szCs w:val="24"/>
        </w:rPr>
        <w:t xml:space="preserve">So, the </w:t>
      </w:r>
      <w:r w:rsidR="00775377" w:rsidRPr="00097588">
        <w:rPr>
          <w:sz w:val="24"/>
          <w:szCs w:val="24"/>
        </w:rPr>
        <w:t>effect of external factors will make candidates can’t focus completely on preparing for the university entrance exam.</w:t>
      </w:r>
    </w:p>
    <w:p w:rsidR="00FD7BB1" w:rsidRDefault="00FD7BB1" w:rsidP="00977D67">
      <w:pPr>
        <w:pStyle w:val="Heading4"/>
        <w:numPr>
          <w:ilvl w:val="0"/>
          <w:numId w:val="22"/>
        </w:numPr>
        <w:ind w:left="1530" w:hanging="180"/>
        <w:rPr>
          <w:i w:val="0"/>
          <w:sz w:val="24"/>
          <w:szCs w:val="24"/>
        </w:rPr>
      </w:pPr>
      <w:bookmarkStart w:id="74" w:name="_Toc385663785"/>
      <w:r w:rsidRPr="00233EB2">
        <w:rPr>
          <w:i w:val="0"/>
          <w:sz w:val="24"/>
          <w:szCs w:val="24"/>
        </w:rPr>
        <w:t>The Proposed System</w:t>
      </w:r>
      <w:bookmarkEnd w:id="74"/>
    </w:p>
    <w:p w:rsidR="001D46DD" w:rsidRPr="009C13D9" w:rsidRDefault="00AD7CB3" w:rsidP="00FE6399">
      <w:pPr>
        <w:spacing w:after="0"/>
        <w:ind w:firstLine="720"/>
        <w:rPr>
          <w:sz w:val="24"/>
          <w:szCs w:val="24"/>
        </w:rPr>
      </w:pPr>
      <w:r w:rsidRPr="009C13D9">
        <w:rPr>
          <w:sz w:val="24"/>
          <w:szCs w:val="24"/>
        </w:rPr>
        <w:t>With TSMT System, we give users a new system that integrated the current activities process of the “Tiếp sức mùa thi” campaign by automating some functions of the traditional process.</w:t>
      </w:r>
    </w:p>
    <w:p w:rsidR="008B630A" w:rsidRPr="009C13D9" w:rsidRDefault="00AF5D3A" w:rsidP="007C545A">
      <w:pPr>
        <w:spacing w:after="0"/>
        <w:ind w:firstLine="720"/>
        <w:rPr>
          <w:sz w:val="24"/>
          <w:szCs w:val="24"/>
        </w:rPr>
      </w:pPr>
      <w:r w:rsidRPr="009C13D9">
        <w:rPr>
          <w:sz w:val="24"/>
          <w:szCs w:val="24"/>
        </w:rPr>
        <w:t>TSMT system should support:</w:t>
      </w:r>
    </w:p>
    <w:p w:rsidR="005A3F37" w:rsidRPr="009C13D9" w:rsidRDefault="00A81245" w:rsidP="00636A3E">
      <w:pPr>
        <w:pStyle w:val="ListParagraph"/>
        <w:numPr>
          <w:ilvl w:val="0"/>
          <w:numId w:val="55"/>
        </w:numPr>
        <w:spacing w:after="0"/>
        <w:rPr>
          <w:sz w:val="24"/>
          <w:szCs w:val="24"/>
        </w:rPr>
      </w:pPr>
      <w:r w:rsidRPr="009C13D9">
        <w:rPr>
          <w:sz w:val="24"/>
          <w:szCs w:val="24"/>
        </w:rPr>
        <w:t xml:space="preserve">Candidate </w:t>
      </w:r>
      <w:r w:rsidR="00910408" w:rsidRPr="009C13D9">
        <w:rPr>
          <w:sz w:val="24"/>
          <w:szCs w:val="24"/>
        </w:rPr>
        <w:t xml:space="preserve">can </w:t>
      </w:r>
      <w:r w:rsidR="00B445F0" w:rsidRPr="009C13D9">
        <w:rPr>
          <w:sz w:val="24"/>
          <w:szCs w:val="24"/>
        </w:rPr>
        <w:t>register their examination pages in each exams</w:t>
      </w:r>
      <w:r w:rsidR="00EF58AB" w:rsidRPr="009C13D9">
        <w:rPr>
          <w:sz w:val="24"/>
          <w:szCs w:val="24"/>
        </w:rPr>
        <w:t xml:space="preserve">, then find the lodges which nearest with </w:t>
      </w:r>
      <w:r w:rsidR="00F31184" w:rsidRPr="009C13D9">
        <w:rPr>
          <w:sz w:val="24"/>
          <w:szCs w:val="24"/>
        </w:rPr>
        <w:t>the venue</w:t>
      </w:r>
      <w:r w:rsidR="005A3F37" w:rsidRPr="009C13D9">
        <w:rPr>
          <w:sz w:val="24"/>
          <w:szCs w:val="24"/>
        </w:rPr>
        <w:t>. Moreover, candidate can search friends in lodges, to make groups to review</w:t>
      </w:r>
      <w:r w:rsidR="00435CD0" w:rsidRPr="009C13D9">
        <w:rPr>
          <w:sz w:val="24"/>
          <w:szCs w:val="24"/>
        </w:rPr>
        <w:t>.</w:t>
      </w:r>
    </w:p>
    <w:p w:rsidR="00225EF6" w:rsidRPr="009C13D9" w:rsidRDefault="00225EF6" w:rsidP="00636A3E">
      <w:pPr>
        <w:pStyle w:val="ListParagraph"/>
        <w:numPr>
          <w:ilvl w:val="0"/>
          <w:numId w:val="55"/>
        </w:numPr>
        <w:spacing w:after="0"/>
        <w:rPr>
          <w:sz w:val="24"/>
          <w:szCs w:val="24"/>
        </w:rPr>
      </w:pPr>
      <w:r w:rsidRPr="009C13D9">
        <w:rPr>
          <w:sz w:val="24"/>
          <w:szCs w:val="24"/>
        </w:rPr>
        <w:t>Volunteer</w:t>
      </w:r>
      <w:r w:rsidR="005A3F37" w:rsidRPr="009C13D9">
        <w:rPr>
          <w:sz w:val="24"/>
          <w:szCs w:val="24"/>
        </w:rPr>
        <w:t xml:space="preserve"> can find charities and register their information to ask to join in those charities</w:t>
      </w:r>
    </w:p>
    <w:p w:rsidR="00225EF6" w:rsidRPr="009C13D9" w:rsidRDefault="00225EF6" w:rsidP="00977D67">
      <w:pPr>
        <w:pStyle w:val="ListParagraph"/>
        <w:numPr>
          <w:ilvl w:val="0"/>
          <w:numId w:val="55"/>
        </w:numPr>
        <w:spacing w:after="0"/>
        <w:rPr>
          <w:sz w:val="24"/>
          <w:szCs w:val="24"/>
        </w:rPr>
      </w:pPr>
      <w:r w:rsidRPr="009C13D9">
        <w:rPr>
          <w:sz w:val="24"/>
          <w:szCs w:val="24"/>
        </w:rPr>
        <w:t>Sponsor</w:t>
      </w:r>
      <w:r w:rsidR="002A4344" w:rsidRPr="009C13D9">
        <w:rPr>
          <w:sz w:val="24"/>
          <w:szCs w:val="24"/>
        </w:rPr>
        <w:t xml:space="preserve"> </w:t>
      </w:r>
      <w:r w:rsidR="00435CD0" w:rsidRPr="009C13D9">
        <w:rPr>
          <w:sz w:val="24"/>
          <w:szCs w:val="24"/>
        </w:rPr>
        <w:t xml:space="preserve">can </w:t>
      </w:r>
      <w:r w:rsidR="00D07792" w:rsidRPr="009C13D9">
        <w:rPr>
          <w:sz w:val="24"/>
          <w:szCs w:val="24"/>
        </w:rPr>
        <w:t>search</w:t>
      </w:r>
      <w:r w:rsidR="00435CD0" w:rsidRPr="009C13D9">
        <w:rPr>
          <w:sz w:val="24"/>
          <w:szCs w:val="24"/>
        </w:rPr>
        <w:t xml:space="preserve"> and sponsored</w:t>
      </w:r>
      <w:r w:rsidR="004E2969" w:rsidRPr="009C13D9">
        <w:rPr>
          <w:sz w:val="24"/>
          <w:szCs w:val="24"/>
        </w:rPr>
        <w:t xml:space="preserve"> their resources (lodges, vehicles, funds)</w:t>
      </w:r>
      <w:r w:rsidR="00435CD0" w:rsidRPr="009C13D9">
        <w:rPr>
          <w:sz w:val="24"/>
          <w:szCs w:val="24"/>
        </w:rPr>
        <w:t xml:space="preserve"> </w:t>
      </w:r>
      <w:r w:rsidR="00D07792" w:rsidRPr="009C13D9">
        <w:rPr>
          <w:sz w:val="24"/>
          <w:szCs w:val="24"/>
        </w:rPr>
        <w:t xml:space="preserve">for </w:t>
      </w:r>
      <w:r w:rsidR="00435CD0" w:rsidRPr="009C13D9">
        <w:rPr>
          <w:sz w:val="24"/>
          <w:szCs w:val="24"/>
        </w:rPr>
        <w:t>charities in each exams</w:t>
      </w:r>
    </w:p>
    <w:p w:rsidR="005B2555" w:rsidRPr="009C13D9" w:rsidRDefault="00225EF6" w:rsidP="009C13D9">
      <w:pPr>
        <w:pStyle w:val="ListParagraph"/>
        <w:numPr>
          <w:ilvl w:val="0"/>
          <w:numId w:val="55"/>
        </w:numPr>
        <w:spacing w:after="120"/>
        <w:rPr>
          <w:b/>
          <w:sz w:val="24"/>
          <w:szCs w:val="24"/>
        </w:rPr>
      </w:pPr>
      <w:r w:rsidRPr="009C13D9">
        <w:rPr>
          <w:sz w:val="24"/>
          <w:szCs w:val="24"/>
        </w:rPr>
        <w:t>Charity</w:t>
      </w:r>
      <w:r w:rsidR="00CC4026" w:rsidRPr="009C13D9">
        <w:rPr>
          <w:sz w:val="24"/>
          <w:szCs w:val="24"/>
        </w:rPr>
        <w:t xml:space="preserve"> can manage sponsored resou</w:t>
      </w:r>
      <w:r w:rsidR="00DE2164" w:rsidRPr="009C13D9">
        <w:rPr>
          <w:sz w:val="24"/>
          <w:szCs w:val="24"/>
        </w:rPr>
        <w:t xml:space="preserve">rces, assign those resource in each exams, </w:t>
      </w:r>
      <w:r w:rsidR="008B4CE9" w:rsidRPr="009C13D9">
        <w:rPr>
          <w:sz w:val="24"/>
          <w:szCs w:val="24"/>
        </w:rPr>
        <w:t>manage candidates, assign candidates into rooms in lodges, vehicles t</w:t>
      </w:r>
      <w:r w:rsidR="00893EF9" w:rsidRPr="009C13D9">
        <w:rPr>
          <w:sz w:val="24"/>
          <w:szCs w:val="24"/>
        </w:rPr>
        <w:t xml:space="preserve">o shuttle in during exams, </w:t>
      </w:r>
      <w:r w:rsidR="003857AC" w:rsidRPr="009C13D9">
        <w:rPr>
          <w:sz w:val="24"/>
          <w:szCs w:val="24"/>
        </w:rPr>
        <w:t>manage volunteers and assign volunteer to support candidates.</w:t>
      </w:r>
    </w:p>
    <w:p w:rsidR="00A04421" w:rsidRDefault="001334F2" w:rsidP="00977D67">
      <w:pPr>
        <w:pStyle w:val="Heading4"/>
        <w:numPr>
          <w:ilvl w:val="0"/>
          <w:numId w:val="22"/>
        </w:numPr>
        <w:ind w:left="1530" w:hanging="180"/>
        <w:rPr>
          <w:i w:val="0"/>
          <w:sz w:val="24"/>
          <w:szCs w:val="24"/>
        </w:rPr>
      </w:pPr>
      <w:bookmarkStart w:id="75" w:name="_Toc385663786"/>
      <w:r w:rsidRPr="000916B9">
        <w:rPr>
          <w:i w:val="0"/>
          <w:sz w:val="24"/>
          <w:szCs w:val="24"/>
        </w:rPr>
        <w:t>Bou</w:t>
      </w:r>
      <w:r w:rsidR="00E24D3E" w:rsidRPr="000916B9">
        <w:rPr>
          <w:i w:val="0"/>
          <w:sz w:val="24"/>
          <w:szCs w:val="24"/>
        </w:rPr>
        <w:t>n</w:t>
      </w:r>
      <w:r w:rsidRPr="000916B9">
        <w:rPr>
          <w:i w:val="0"/>
          <w:sz w:val="24"/>
          <w:szCs w:val="24"/>
        </w:rPr>
        <w:t>daries</w:t>
      </w:r>
      <w:r>
        <w:rPr>
          <w:i w:val="0"/>
          <w:sz w:val="24"/>
          <w:szCs w:val="24"/>
        </w:rPr>
        <w:t xml:space="preserve"> of System</w:t>
      </w:r>
      <w:bookmarkEnd w:id="75"/>
    </w:p>
    <w:p w:rsidR="009068DE" w:rsidRPr="009068DE" w:rsidRDefault="009068DE" w:rsidP="00BB1F20">
      <w:pPr>
        <w:pStyle w:val="NoSpacing"/>
        <w:numPr>
          <w:ilvl w:val="0"/>
          <w:numId w:val="24"/>
        </w:numPr>
        <w:tabs>
          <w:tab w:val="left" w:pos="1530"/>
        </w:tabs>
        <w:ind w:left="1350"/>
        <w:rPr>
          <w:color w:val="auto"/>
          <w:sz w:val="24"/>
          <w:szCs w:val="24"/>
        </w:rPr>
      </w:pPr>
      <w:r w:rsidRPr="009068DE">
        <w:rPr>
          <w:color w:val="auto"/>
          <w:sz w:val="24"/>
          <w:szCs w:val="24"/>
        </w:rPr>
        <w:t>The main scope of this project is to provide an efficiently and easy-to-use website that facilitate manually process of the “Tiếp sức mùa thi” campaign.</w:t>
      </w:r>
    </w:p>
    <w:p w:rsidR="009068DE" w:rsidRPr="009068DE" w:rsidRDefault="009068DE" w:rsidP="00BB1F20">
      <w:pPr>
        <w:pStyle w:val="NoSpacing"/>
        <w:numPr>
          <w:ilvl w:val="0"/>
          <w:numId w:val="24"/>
        </w:numPr>
        <w:tabs>
          <w:tab w:val="left" w:pos="1530"/>
        </w:tabs>
        <w:ind w:left="1350"/>
        <w:rPr>
          <w:color w:val="auto"/>
          <w:sz w:val="24"/>
          <w:szCs w:val="24"/>
        </w:rPr>
      </w:pPr>
      <w:r w:rsidRPr="009068DE">
        <w:rPr>
          <w:color w:val="auto"/>
          <w:sz w:val="24"/>
          <w:szCs w:val="24"/>
        </w:rPr>
        <w:lastRenderedPageBreak/>
        <w:t>It manages users, allocates suitable roles for each kind of users.</w:t>
      </w:r>
    </w:p>
    <w:p w:rsidR="009068DE" w:rsidRPr="009068DE" w:rsidRDefault="009068DE" w:rsidP="00BB1F20">
      <w:pPr>
        <w:pStyle w:val="NoSpacing"/>
        <w:numPr>
          <w:ilvl w:val="0"/>
          <w:numId w:val="24"/>
        </w:numPr>
        <w:tabs>
          <w:tab w:val="left" w:pos="1530"/>
        </w:tabs>
        <w:ind w:left="1350"/>
        <w:rPr>
          <w:color w:val="auto"/>
          <w:sz w:val="24"/>
          <w:szCs w:val="24"/>
        </w:rPr>
      </w:pPr>
      <w:r w:rsidRPr="009068DE">
        <w:rPr>
          <w:color w:val="auto"/>
          <w:sz w:val="24"/>
          <w:szCs w:val="24"/>
        </w:rPr>
        <w:t>It is not designed for specific foundation, but for general structure management of all foundation.</w:t>
      </w:r>
    </w:p>
    <w:p w:rsidR="00C62BBA" w:rsidRPr="009068DE" w:rsidRDefault="009068DE" w:rsidP="00FC3977">
      <w:pPr>
        <w:pStyle w:val="NoSpacing"/>
        <w:numPr>
          <w:ilvl w:val="0"/>
          <w:numId w:val="24"/>
        </w:numPr>
        <w:tabs>
          <w:tab w:val="left" w:pos="1530"/>
        </w:tabs>
        <w:spacing w:after="120"/>
        <w:ind w:left="1350"/>
        <w:rPr>
          <w:color w:val="auto"/>
          <w:sz w:val="24"/>
          <w:szCs w:val="24"/>
        </w:rPr>
      </w:pPr>
      <w:r w:rsidRPr="009068DE">
        <w:rPr>
          <w:color w:val="auto"/>
          <w:sz w:val="24"/>
          <w:szCs w:val="24"/>
        </w:rPr>
        <w:t xml:space="preserve">The website only </w:t>
      </w:r>
      <w:proofErr w:type="gramStart"/>
      <w:r w:rsidRPr="009068DE">
        <w:rPr>
          <w:color w:val="auto"/>
          <w:sz w:val="24"/>
          <w:szCs w:val="24"/>
        </w:rPr>
        <w:t>support</w:t>
      </w:r>
      <w:proofErr w:type="gramEnd"/>
      <w:r w:rsidRPr="009068DE">
        <w:rPr>
          <w:color w:val="auto"/>
          <w:sz w:val="24"/>
          <w:szCs w:val="24"/>
        </w:rPr>
        <w:t xml:space="preserve"> Vietnamese.</w:t>
      </w:r>
    </w:p>
    <w:p w:rsidR="00CD5C95" w:rsidRDefault="008649FE" w:rsidP="00977D67">
      <w:pPr>
        <w:pStyle w:val="Heading4"/>
        <w:numPr>
          <w:ilvl w:val="0"/>
          <w:numId w:val="22"/>
        </w:numPr>
        <w:ind w:left="1530" w:hanging="180"/>
        <w:rPr>
          <w:i w:val="0"/>
          <w:sz w:val="24"/>
          <w:szCs w:val="24"/>
        </w:rPr>
      </w:pPr>
      <w:bookmarkStart w:id="76" w:name="_Toc385663787"/>
      <w:r>
        <w:rPr>
          <w:i w:val="0"/>
          <w:sz w:val="24"/>
          <w:szCs w:val="24"/>
        </w:rPr>
        <w:t>Development Environment</w:t>
      </w:r>
      <w:bookmarkEnd w:id="76"/>
    </w:p>
    <w:p w:rsidR="00685BA9" w:rsidRDefault="00685BA9" w:rsidP="00B207F1">
      <w:pPr>
        <w:spacing w:after="0"/>
        <w:ind w:firstLine="720"/>
        <w:jc w:val="both"/>
        <w:rPr>
          <w:rFonts w:ascii="Times New Roman" w:hAnsi="Times New Roman" w:cs="Times New Roman"/>
          <w:sz w:val="24"/>
        </w:rPr>
      </w:pPr>
      <w:r>
        <w:rPr>
          <w:rFonts w:ascii="Times New Roman" w:hAnsi="Times New Roman" w:cs="Times New Roman"/>
          <w:sz w:val="24"/>
        </w:rPr>
        <w:t>Below is the list of hardware and software requirement needed for the development environment of the project</w:t>
      </w:r>
    </w:p>
    <w:p w:rsidR="00685BA9" w:rsidRPr="00B2088A" w:rsidRDefault="00685BA9" w:rsidP="00B207F1">
      <w:pPr>
        <w:spacing w:after="0"/>
        <w:jc w:val="both"/>
        <w:rPr>
          <w:rFonts w:ascii="Times New Roman" w:hAnsi="Times New Roman" w:cs="Times New Roman"/>
          <w:b/>
          <w:sz w:val="24"/>
        </w:rPr>
      </w:pPr>
      <w:r w:rsidRPr="00B2088A">
        <w:rPr>
          <w:rFonts w:ascii="Times New Roman" w:hAnsi="Times New Roman" w:cs="Times New Roman"/>
          <w:b/>
          <w:sz w:val="24"/>
        </w:rPr>
        <w:t>Hardware requirements:</w:t>
      </w:r>
    </w:p>
    <w:p w:rsidR="00685BA9" w:rsidRPr="00B434AC" w:rsidRDefault="00685BA9" w:rsidP="00FC3977">
      <w:pPr>
        <w:pStyle w:val="ListParagraph"/>
        <w:numPr>
          <w:ilvl w:val="0"/>
          <w:numId w:val="25"/>
        </w:numPr>
        <w:spacing w:after="0"/>
        <w:ind w:left="1260"/>
        <w:jc w:val="both"/>
        <w:rPr>
          <w:rFonts w:ascii="Times New Roman" w:hAnsi="Times New Roman" w:cs="Times New Roman"/>
          <w:sz w:val="24"/>
        </w:rPr>
      </w:pPr>
      <w:r w:rsidRPr="00B434AC">
        <w:rPr>
          <w:rFonts w:ascii="Times New Roman" w:hAnsi="Times New Roman" w:cs="Times New Roman"/>
          <w:sz w:val="24"/>
        </w:rPr>
        <w:t>Personal computers for developing with the minimum configuration: 2 Gb of RAM, 100Gb of hard disk, Core 2 Duo 2.0 Ghz;</w:t>
      </w:r>
    </w:p>
    <w:p w:rsidR="00685BA9" w:rsidRPr="00B434AC" w:rsidRDefault="00685BA9" w:rsidP="00FC3977">
      <w:pPr>
        <w:pStyle w:val="ListParagraph"/>
        <w:numPr>
          <w:ilvl w:val="0"/>
          <w:numId w:val="25"/>
        </w:numPr>
        <w:spacing w:after="0"/>
        <w:ind w:left="1260"/>
        <w:jc w:val="both"/>
        <w:rPr>
          <w:rFonts w:ascii="Times New Roman" w:hAnsi="Times New Roman" w:cs="Times New Roman"/>
          <w:sz w:val="24"/>
        </w:rPr>
      </w:pPr>
      <w:r w:rsidRPr="00B434AC">
        <w:rPr>
          <w:rFonts w:ascii="Times New Roman" w:hAnsi="Times New Roman" w:cs="Times New Roman"/>
          <w:sz w:val="24"/>
        </w:rPr>
        <w:t>A server computer for testing with the minimum configuration: 4 Gb of RAM, 100Gb of hard disk, Core 2 Duo 2.0 Ghz;</w:t>
      </w:r>
    </w:p>
    <w:p w:rsidR="00685BA9" w:rsidRPr="00B434AC" w:rsidRDefault="00685BA9" w:rsidP="00FC3977">
      <w:pPr>
        <w:pStyle w:val="ListParagraph"/>
        <w:numPr>
          <w:ilvl w:val="0"/>
          <w:numId w:val="25"/>
        </w:numPr>
        <w:spacing w:after="120"/>
        <w:ind w:left="1260"/>
        <w:jc w:val="both"/>
        <w:rPr>
          <w:rFonts w:ascii="Times New Roman" w:hAnsi="Times New Roman" w:cs="Times New Roman"/>
          <w:sz w:val="24"/>
        </w:rPr>
      </w:pPr>
      <w:r w:rsidRPr="00B434AC">
        <w:rPr>
          <w:rFonts w:ascii="Times New Roman" w:hAnsi="Times New Roman" w:cs="Times New Roman"/>
          <w:sz w:val="24"/>
        </w:rPr>
        <w:t>All computers must be connected to the internet.</w:t>
      </w:r>
    </w:p>
    <w:p w:rsidR="00685BA9" w:rsidRPr="00B2088A" w:rsidRDefault="00685BA9" w:rsidP="00B207F1">
      <w:pPr>
        <w:spacing w:after="0"/>
        <w:jc w:val="both"/>
        <w:rPr>
          <w:rFonts w:ascii="Times New Roman" w:hAnsi="Times New Roman" w:cs="Times New Roman"/>
          <w:b/>
          <w:sz w:val="24"/>
        </w:rPr>
      </w:pPr>
      <w:r w:rsidRPr="00B2088A">
        <w:rPr>
          <w:rFonts w:ascii="Times New Roman" w:hAnsi="Times New Roman" w:cs="Times New Roman"/>
          <w:b/>
          <w:sz w:val="24"/>
        </w:rPr>
        <w:t>Software requirements:</w:t>
      </w:r>
    </w:p>
    <w:p w:rsidR="00685BA9" w:rsidRPr="007014EE" w:rsidRDefault="00685BA9" w:rsidP="00FC3977">
      <w:pPr>
        <w:pStyle w:val="NoSpacing"/>
        <w:numPr>
          <w:ilvl w:val="0"/>
          <w:numId w:val="26"/>
        </w:numPr>
        <w:ind w:left="1260"/>
        <w:rPr>
          <w:color w:val="auto"/>
          <w:sz w:val="24"/>
          <w:szCs w:val="24"/>
        </w:rPr>
      </w:pPr>
      <w:r w:rsidRPr="007014EE">
        <w:rPr>
          <w:color w:val="auto"/>
          <w:sz w:val="24"/>
          <w:szCs w:val="24"/>
        </w:rPr>
        <w:t>Operating system: Windows 7 or above;</w:t>
      </w:r>
    </w:p>
    <w:p w:rsidR="00685BA9" w:rsidRPr="007014EE" w:rsidRDefault="00883366" w:rsidP="00FC3977">
      <w:pPr>
        <w:pStyle w:val="NoSpacing"/>
        <w:numPr>
          <w:ilvl w:val="0"/>
          <w:numId w:val="26"/>
        </w:numPr>
        <w:ind w:left="1260"/>
        <w:rPr>
          <w:del w:id="77" w:author="mine" w:date="2014-05-21T13:58:00Z"/>
          <w:color w:val="auto"/>
          <w:sz w:val="24"/>
          <w:szCs w:val="24"/>
        </w:rPr>
      </w:pPr>
      <w:del w:id="78" w:author="mine" w:date="2014-05-21T13:58:00Z">
        <w:r w:rsidRPr="007014EE">
          <w:rPr>
            <w:color w:val="auto"/>
            <w:sz w:val="24"/>
            <w:szCs w:val="24"/>
          </w:rPr>
          <w:delText>Web Server: IIS Express 7 or above</w:delText>
        </w:r>
        <w:r w:rsidR="00685BA9" w:rsidRPr="007014EE">
          <w:rPr>
            <w:color w:val="auto"/>
            <w:sz w:val="24"/>
            <w:szCs w:val="24"/>
          </w:rPr>
          <w:delText>;</w:delText>
        </w:r>
      </w:del>
    </w:p>
    <w:p w:rsidR="00685BA9" w:rsidRPr="007014EE" w:rsidRDefault="00685BA9" w:rsidP="00FC3977">
      <w:pPr>
        <w:pStyle w:val="NoSpacing"/>
        <w:numPr>
          <w:ilvl w:val="0"/>
          <w:numId w:val="26"/>
        </w:numPr>
        <w:ind w:left="1260"/>
        <w:rPr>
          <w:color w:val="auto"/>
          <w:sz w:val="24"/>
          <w:szCs w:val="24"/>
        </w:rPr>
      </w:pPr>
      <w:r w:rsidRPr="007014EE">
        <w:rPr>
          <w:color w:val="auto"/>
          <w:sz w:val="24"/>
          <w:szCs w:val="24"/>
        </w:rPr>
        <w:t>Framework: .NET Framework 4.5;</w:t>
      </w:r>
    </w:p>
    <w:p w:rsidR="00685BA9" w:rsidRPr="007014EE" w:rsidRDefault="00685BA9" w:rsidP="00FC3977">
      <w:pPr>
        <w:pStyle w:val="NoSpacing"/>
        <w:numPr>
          <w:ilvl w:val="0"/>
          <w:numId w:val="26"/>
        </w:numPr>
        <w:ind w:left="1260"/>
        <w:rPr>
          <w:color w:val="auto"/>
          <w:sz w:val="24"/>
          <w:szCs w:val="24"/>
        </w:rPr>
      </w:pPr>
      <w:r w:rsidRPr="007014EE">
        <w:rPr>
          <w:color w:val="auto"/>
          <w:sz w:val="24"/>
          <w:szCs w:val="24"/>
        </w:rPr>
        <w:t>IDE: Visual Studio 2012;</w:t>
      </w:r>
    </w:p>
    <w:p w:rsidR="00685BA9" w:rsidRPr="007014EE" w:rsidRDefault="00685BA9" w:rsidP="00FC3977">
      <w:pPr>
        <w:pStyle w:val="NoSpacing"/>
        <w:numPr>
          <w:ilvl w:val="0"/>
          <w:numId w:val="26"/>
        </w:numPr>
        <w:ind w:left="1260"/>
        <w:rPr>
          <w:color w:val="auto"/>
          <w:sz w:val="24"/>
          <w:szCs w:val="24"/>
        </w:rPr>
      </w:pPr>
      <w:r w:rsidRPr="007014EE">
        <w:rPr>
          <w:color w:val="auto"/>
          <w:sz w:val="24"/>
          <w:szCs w:val="24"/>
        </w:rPr>
        <w:t>DBMS: SQL Server 2008 R2;</w:t>
      </w:r>
    </w:p>
    <w:p w:rsidR="00685BA9" w:rsidRPr="007014EE" w:rsidRDefault="00685BA9" w:rsidP="00FC3977">
      <w:pPr>
        <w:pStyle w:val="NoSpacing"/>
        <w:numPr>
          <w:ilvl w:val="0"/>
          <w:numId w:val="26"/>
        </w:numPr>
        <w:ind w:left="1260"/>
        <w:rPr>
          <w:color w:val="auto"/>
          <w:sz w:val="24"/>
          <w:szCs w:val="24"/>
        </w:rPr>
      </w:pPr>
      <w:r w:rsidRPr="007014EE">
        <w:rPr>
          <w:color w:val="auto"/>
          <w:sz w:val="24"/>
          <w:szCs w:val="24"/>
        </w:rPr>
        <w:t>Source Control: SVN, Google Code.</w:t>
      </w:r>
    </w:p>
    <w:p w:rsidR="00090766" w:rsidRPr="007014EE" w:rsidRDefault="00685BA9" w:rsidP="00FC3977">
      <w:pPr>
        <w:pStyle w:val="NoSpacing"/>
        <w:numPr>
          <w:ilvl w:val="0"/>
          <w:numId w:val="26"/>
        </w:numPr>
        <w:spacing w:after="120"/>
        <w:ind w:left="1260"/>
        <w:rPr>
          <w:color w:val="auto"/>
          <w:szCs w:val="24"/>
        </w:rPr>
      </w:pPr>
      <w:r w:rsidRPr="007014EE">
        <w:rPr>
          <w:color w:val="auto"/>
          <w:sz w:val="24"/>
          <w:szCs w:val="24"/>
        </w:rPr>
        <w:t>Others: Software Ideas Modeler, StarUML</w:t>
      </w:r>
      <w:r w:rsidR="00DD0660" w:rsidRPr="007014EE">
        <w:rPr>
          <w:color w:val="auto"/>
          <w:sz w:val="24"/>
          <w:szCs w:val="24"/>
        </w:rPr>
        <w:t>, Microsoft Office</w:t>
      </w:r>
      <w:r w:rsidR="00B207F1">
        <w:rPr>
          <w:color w:val="auto"/>
          <w:sz w:val="24"/>
          <w:szCs w:val="24"/>
        </w:rPr>
        <w:t xml:space="preserve"> 2013</w:t>
      </w:r>
      <w:r w:rsidR="00DD0660" w:rsidRPr="007014EE">
        <w:rPr>
          <w:color w:val="auto"/>
          <w:sz w:val="24"/>
          <w:szCs w:val="24"/>
        </w:rPr>
        <w:t xml:space="preserve"> (Word, Excel, Project, Visio</w:t>
      </w:r>
      <w:r w:rsidR="007014EE" w:rsidRPr="007014EE">
        <w:rPr>
          <w:color w:val="auto"/>
          <w:sz w:val="24"/>
          <w:szCs w:val="24"/>
        </w:rPr>
        <w:t>)</w:t>
      </w:r>
    </w:p>
    <w:p w:rsidR="00B03E4C" w:rsidRDefault="00B03E4C" w:rsidP="007412DC">
      <w:pPr>
        <w:pStyle w:val="Heading2"/>
        <w:numPr>
          <w:ilvl w:val="0"/>
          <w:numId w:val="2"/>
        </w:numPr>
        <w:rPr>
          <w:b/>
          <w:sz w:val="28"/>
          <w:szCs w:val="28"/>
        </w:rPr>
      </w:pPr>
      <w:bookmarkStart w:id="79" w:name="_Toc385663788"/>
      <w:r w:rsidRPr="00D439C2">
        <w:rPr>
          <w:b/>
          <w:sz w:val="28"/>
          <w:szCs w:val="28"/>
        </w:rPr>
        <w:t>Project Organization</w:t>
      </w:r>
      <w:bookmarkEnd w:id="79"/>
    </w:p>
    <w:p w:rsidR="00762928" w:rsidRDefault="003F439F" w:rsidP="00977D67">
      <w:pPr>
        <w:pStyle w:val="Heading3"/>
        <w:numPr>
          <w:ilvl w:val="0"/>
          <w:numId w:val="27"/>
        </w:numPr>
        <w:ind w:left="1170"/>
        <w:rPr>
          <w:b/>
        </w:rPr>
      </w:pPr>
      <w:bookmarkStart w:id="80" w:name="_Toc385663789"/>
      <w:r w:rsidRPr="002F1016">
        <w:rPr>
          <w:b/>
        </w:rPr>
        <w:t>Software Process Model</w:t>
      </w:r>
      <w:bookmarkEnd w:id="80"/>
    </w:p>
    <w:p w:rsidR="001E4631" w:rsidRPr="00FC734F" w:rsidRDefault="003D5FFE" w:rsidP="001E4631">
      <w:pPr>
        <w:spacing w:after="120"/>
        <w:rPr>
          <w:sz w:val="24"/>
          <w:szCs w:val="24"/>
        </w:rPr>
      </w:pPr>
      <w:r>
        <w:rPr>
          <w:sz w:val="24"/>
          <w:szCs w:val="24"/>
        </w:rPr>
        <w:tab/>
      </w:r>
      <w:r w:rsidR="001E4631" w:rsidRPr="00FC734F">
        <w:rPr>
          <w:sz w:val="24"/>
          <w:szCs w:val="24"/>
        </w:rPr>
        <w:t>With the schedule of weekly reports for every stage, the software will be developed by using waterfall model which is very simple and require minimal resource for implementation. In the waterfall approach, the whole process of software development is divided into separate phases. These phases in the model are:</w:t>
      </w:r>
    </w:p>
    <w:p w:rsidR="001E4631" w:rsidRPr="00FC734F" w:rsidRDefault="001E4631">
      <w:pPr>
        <w:pStyle w:val="ListParagraph"/>
        <w:numPr>
          <w:ilvl w:val="0"/>
          <w:numId w:val="28"/>
        </w:numPr>
        <w:spacing w:after="120"/>
        <w:ind w:left="1170"/>
        <w:rPr>
          <w:sz w:val="24"/>
          <w:szCs w:val="24"/>
        </w:rPr>
        <w:pPrChange w:id="81" w:author="mine" w:date="2014-05-21T13:59:00Z">
          <w:pPr>
            <w:pStyle w:val="ListParagraph"/>
            <w:numPr>
              <w:numId w:val="28"/>
            </w:numPr>
            <w:spacing w:after="120"/>
            <w:ind w:hanging="360"/>
          </w:pPr>
        </w:pPrChange>
      </w:pPr>
      <w:r w:rsidRPr="00FC734F">
        <w:rPr>
          <w:sz w:val="24"/>
          <w:szCs w:val="24"/>
        </w:rPr>
        <w:t>Requirement specifications phase</w:t>
      </w:r>
    </w:p>
    <w:p w:rsidR="001E4631" w:rsidRPr="00FC734F" w:rsidRDefault="001E4631">
      <w:pPr>
        <w:pStyle w:val="ListParagraph"/>
        <w:numPr>
          <w:ilvl w:val="0"/>
          <w:numId w:val="28"/>
        </w:numPr>
        <w:spacing w:after="120"/>
        <w:ind w:left="1170"/>
        <w:rPr>
          <w:sz w:val="24"/>
          <w:szCs w:val="24"/>
        </w:rPr>
        <w:pPrChange w:id="82" w:author="mine" w:date="2014-05-21T13:59:00Z">
          <w:pPr>
            <w:pStyle w:val="ListParagraph"/>
            <w:numPr>
              <w:numId w:val="28"/>
            </w:numPr>
            <w:spacing w:after="120"/>
            <w:ind w:hanging="360"/>
          </w:pPr>
        </w:pPrChange>
      </w:pPr>
      <w:r w:rsidRPr="00FC734F">
        <w:rPr>
          <w:sz w:val="24"/>
          <w:szCs w:val="24"/>
        </w:rPr>
        <w:t>System and Software design</w:t>
      </w:r>
    </w:p>
    <w:p w:rsidR="001E4631" w:rsidRPr="00FC734F" w:rsidRDefault="001E4631">
      <w:pPr>
        <w:pStyle w:val="ListParagraph"/>
        <w:numPr>
          <w:ilvl w:val="0"/>
          <w:numId w:val="28"/>
        </w:numPr>
        <w:spacing w:after="120"/>
        <w:ind w:left="1170"/>
        <w:rPr>
          <w:sz w:val="24"/>
          <w:szCs w:val="24"/>
        </w:rPr>
        <w:pPrChange w:id="83" w:author="mine" w:date="2014-05-21T13:59:00Z">
          <w:pPr>
            <w:pStyle w:val="ListParagraph"/>
            <w:numPr>
              <w:numId w:val="28"/>
            </w:numPr>
            <w:spacing w:after="120"/>
            <w:ind w:hanging="360"/>
          </w:pPr>
        </w:pPrChange>
      </w:pPr>
      <w:r w:rsidRPr="00FC734F">
        <w:rPr>
          <w:sz w:val="24"/>
          <w:szCs w:val="24"/>
        </w:rPr>
        <w:t>Implementation and Unit Testing</w:t>
      </w:r>
    </w:p>
    <w:p w:rsidR="001E4631" w:rsidRPr="00FC734F" w:rsidRDefault="001E4631">
      <w:pPr>
        <w:pStyle w:val="ListParagraph"/>
        <w:numPr>
          <w:ilvl w:val="0"/>
          <w:numId w:val="28"/>
        </w:numPr>
        <w:spacing w:after="120"/>
        <w:ind w:left="1170"/>
        <w:rPr>
          <w:sz w:val="24"/>
          <w:szCs w:val="24"/>
        </w:rPr>
        <w:pPrChange w:id="84" w:author="mine" w:date="2014-05-21T13:59:00Z">
          <w:pPr>
            <w:pStyle w:val="ListParagraph"/>
            <w:numPr>
              <w:numId w:val="28"/>
            </w:numPr>
            <w:spacing w:after="120"/>
            <w:ind w:hanging="360"/>
          </w:pPr>
        </w:pPrChange>
      </w:pPr>
      <w:r w:rsidRPr="00FC734F">
        <w:rPr>
          <w:sz w:val="24"/>
          <w:szCs w:val="24"/>
        </w:rPr>
        <w:t>Integration and System Testing</w:t>
      </w:r>
    </w:p>
    <w:p w:rsidR="001E4631" w:rsidRPr="00FC734F" w:rsidRDefault="001E4631">
      <w:pPr>
        <w:pStyle w:val="ListParagraph"/>
        <w:numPr>
          <w:ilvl w:val="0"/>
          <w:numId w:val="28"/>
        </w:numPr>
        <w:spacing w:after="120"/>
        <w:ind w:left="1170"/>
        <w:rPr>
          <w:sz w:val="24"/>
          <w:szCs w:val="24"/>
        </w:rPr>
        <w:pPrChange w:id="85" w:author="mine" w:date="2014-05-21T13:59:00Z">
          <w:pPr>
            <w:pStyle w:val="ListParagraph"/>
            <w:numPr>
              <w:numId w:val="28"/>
            </w:numPr>
            <w:spacing w:after="120"/>
            <w:ind w:hanging="360"/>
          </w:pPr>
        </w:pPrChange>
      </w:pPr>
      <w:r w:rsidRPr="00FC734F">
        <w:rPr>
          <w:sz w:val="24"/>
          <w:szCs w:val="24"/>
        </w:rPr>
        <w:t>Operation and Maintenance</w:t>
      </w:r>
    </w:p>
    <w:p w:rsidR="002F1016" w:rsidRDefault="001E4631" w:rsidP="00DA48BC">
      <w:pPr>
        <w:pStyle w:val="NoSpacing"/>
        <w:ind w:firstLine="720"/>
        <w:rPr>
          <w:color w:val="auto"/>
          <w:sz w:val="24"/>
          <w:szCs w:val="24"/>
        </w:rPr>
      </w:pPr>
      <w:r>
        <w:rPr>
          <w:b/>
          <w:noProof/>
          <w:color w:val="491347" w:themeColor="accent1" w:themeShade="80"/>
          <w:sz w:val="26"/>
          <w:szCs w:val="26"/>
        </w:rPr>
        <w:lastRenderedPageBreak/>
        <mc:AlternateContent>
          <mc:Choice Requires="wpg">
            <w:drawing>
              <wp:inline distT="0" distB="0" distL="0" distR="0" wp14:anchorId="37E31BA8" wp14:editId="1EA8D3B3">
                <wp:extent cx="4803648" cy="2892476"/>
                <wp:effectExtent l="0" t="0" r="16510" b="22225"/>
                <wp:docPr id="2" name="Group 2"/>
                <wp:cNvGraphicFramePr/>
                <a:graphic xmlns:a="http://schemas.openxmlformats.org/drawingml/2006/main">
                  <a:graphicData uri="http://schemas.microsoft.com/office/word/2010/wordprocessingGroup">
                    <wpg:wgp>
                      <wpg:cNvGrpSpPr/>
                      <wpg:grpSpPr>
                        <a:xfrm>
                          <a:off x="0" y="0"/>
                          <a:ext cx="4803648" cy="2892476"/>
                          <a:chOff x="0" y="0"/>
                          <a:chExt cx="4803648" cy="2892476"/>
                        </a:xfrm>
                      </wpg:grpSpPr>
                      <wps:wsp>
                        <wps:cNvPr id="3" name="Rectangle 3"/>
                        <wps:cNvSpPr/>
                        <wps:spPr>
                          <a:xfrm>
                            <a:off x="0" y="0"/>
                            <a:ext cx="1247775" cy="48577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7E77CE" w:rsidRPr="00953F5A" w:rsidRDefault="007E77CE" w:rsidP="001E4631">
                              <w:pPr>
                                <w:jc w:val="center"/>
                                <w:rPr>
                                  <w:b/>
                                </w:rPr>
                              </w:pPr>
                              <w:r>
                                <w:t>Requirement Specifications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877824" y="614477"/>
                            <a:ext cx="1314450" cy="4857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7E77CE" w:rsidRPr="00953F5A" w:rsidRDefault="007E77CE" w:rsidP="001E4631">
                              <w:pPr>
                                <w:jc w:val="center"/>
                                <w:rPr>
                                  <w:b/>
                                </w:rPr>
                              </w:pPr>
                              <w:r>
                                <w:t>System and Software Designs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1821485" y="1221638"/>
                            <a:ext cx="1276350" cy="48577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7E77CE" w:rsidRPr="00953F5A" w:rsidRDefault="007E77CE" w:rsidP="001E4631">
                              <w:pPr>
                                <w:jc w:val="center"/>
                                <w:rPr>
                                  <w:b/>
                                </w:rPr>
                              </w:pPr>
                              <w:r>
                                <w:t>Implementation and 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2655418" y="1806854"/>
                            <a:ext cx="1219200" cy="48577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7E77CE" w:rsidRPr="00953F5A" w:rsidRDefault="007E77CE" w:rsidP="001E4631">
                              <w:pPr>
                                <w:jc w:val="center"/>
                                <w:rPr>
                                  <w:b/>
                                </w:rPr>
                              </w:pPr>
                              <w:r>
                                <w:t>Integration and 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3584448" y="2406701"/>
                            <a:ext cx="1219200" cy="4857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7E77CE" w:rsidRPr="00953F5A" w:rsidRDefault="007E77CE" w:rsidP="001E4631">
                              <w:pPr>
                                <w:jc w:val="center"/>
                                <w:rPr>
                                  <w:b/>
                                </w:rPr>
                              </w:pPr>
                              <w:r>
                                <w:t>Operation and 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Elbow Connector 10"/>
                        <wps:cNvCnPr/>
                        <wps:spPr>
                          <a:xfrm>
                            <a:off x="1258215" y="219456"/>
                            <a:ext cx="318211" cy="398678"/>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1" name="Elbow Connector 11"/>
                        <wps:cNvCnPr/>
                        <wps:spPr>
                          <a:xfrm>
                            <a:off x="2201875" y="863194"/>
                            <a:ext cx="302150" cy="341906"/>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2" name="Elbow Connector 12"/>
                        <wps:cNvCnPr/>
                        <wps:spPr>
                          <a:xfrm>
                            <a:off x="3094330" y="1419149"/>
                            <a:ext cx="318135" cy="398145"/>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3" name="Elbow Connector 13"/>
                        <wps:cNvCnPr/>
                        <wps:spPr>
                          <a:xfrm>
                            <a:off x="3877056" y="2026310"/>
                            <a:ext cx="318211" cy="398678"/>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4" name="Elbow Connector 14"/>
                        <wps:cNvCnPr/>
                        <wps:spPr>
                          <a:xfrm flipH="1" flipV="1">
                            <a:off x="3138221" y="2289658"/>
                            <a:ext cx="434975" cy="357937"/>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5" name="Elbow Connector 15"/>
                        <wps:cNvCnPr/>
                        <wps:spPr>
                          <a:xfrm rot="10800000">
                            <a:off x="2459400" y="1707383"/>
                            <a:ext cx="1113418" cy="939735"/>
                          </a:xfrm>
                          <a:prstGeom prst="bentConnector2">
                            <a:avLst/>
                          </a:prstGeom>
                          <a:ln>
                            <a:tailEnd type="stealth"/>
                          </a:ln>
                        </wps:spPr>
                        <wps:style>
                          <a:lnRef idx="3">
                            <a:schemeClr val="dk1"/>
                          </a:lnRef>
                          <a:fillRef idx="0">
                            <a:schemeClr val="dk1"/>
                          </a:fillRef>
                          <a:effectRef idx="2">
                            <a:schemeClr val="dk1"/>
                          </a:effectRef>
                          <a:fontRef idx="minor">
                            <a:schemeClr val="tx1"/>
                          </a:fontRef>
                        </wps:style>
                        <wps:bodyPr/>
                      </wps:wsp>
                      <wps:wsp>
                        <wps:cNvPr id="16" name="Elbow Connector 16"/>
                        <wps:cNvCnPr/>
                        <wps:spPr>
                          <a:xfrm flipH="1" flipV="1">
                            <a:off x="1455725" y="1111910"/>
                            <a:ext cx="2117446" cy="1535227"/>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7" name="Elbow Connector 17"/>
                        <wps:cNvCnPr/>
                        <wps:spPr>
                          <a:xfrm flipH="1" flipV="1">
                            <a:off x="534010" y="482803"/>
                            <a:ext cx="3021025" cy="2160930"/>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g:wgp>
                  </a:graphicData>
                </a:graphic>
              </wp:inline>
            </w:drawing>
          </mc:Choice>
          <mc:Fallback>
            <w:pict>
              <v:group id="Group 2" o:spid="_x0000_s1026" style="width:378.25pt;height:227.75pt;mso-position-horizontal-relative:char;mso-position-vertical-relative:line" coordsize="48036,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">
                <v:rect id="Rectangle 3" o:spid="_x0000_s1027" style="position:absolute;width:12477;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UoI8QA&#10;AADaAAAADwAAAGRycy9kb3ducmV2LnhtbESPQWvCQBSE74L/YXlCb7ppSm1JXYNYqkXxUNNLb8/s&#10;axLMvg3Z1cR/7wqCx2FmvmFmaW9qcabWVZYVPE8iEMS51RUXCn6zr/E7COeRNdaWScGFHKTz4WCG&#10;ibYd/9B57wsRIOwSVFB63yRSurwkg25iG+Lg/dvWoA+yLaRusQtwU8s4iqbSYMVhocSGliXlx/3J&#10;KJDy8Hf5PGyzt9XrOmu6jV8t451ST6N+8QHCU+8f4Xv7Wyt4gduVcAPk/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VKCPEAAAA2gAAAA8AAAAAAAAAAAAAAAAAmAIAAGRycy9k&#10;b3ducmV2LnhtbFBLBQYAAAAABAAEAPUAAACJAwAAAAA=&#10;" fillcolor="#02101b [328]" strokecolor="#45a5ed [3208]" strokeweight=".5pt">
                  <v:fill color2="#01070d [168]" rotate="t" colors="0 #aad0f7;.5 #9bc7f5;1 #89c0f7" focus="100%" type="gradient">
                    <o:fill v:ext="view" type="gradientUnscaled"/>
                  </v:fill>
                  <v:textbox>
                    <w:txbxContent>
                      <w:p w:rsidR="007E77CE" w:rsidRPr="00953F5A" w:rsidRDefault="007E77CE" w:rsidP="001E4631">
                        <w:pPr>
                          <w:jc w:val="center"/>
                          <w:rPr>
                            <w:b/>
                          </w:rPr>
                        </w:pPr>
                        <w:r>
                          <w:t>Requirement Specifications</w:t>
                        </w:r>
                      </w:p>
                    </w:txbxContent>
                  </v:textbox>
                </v:rect>
                <v:rect id="Rectangle 4" o:spid="_x0000_s1028" style="position:absolute;left:8778;top:6144;width:1314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0ccQA&#10;AADaAAAADwAAAGRycy9kb3ducmV2LnhtbESPQWvCQBSE7wX/w/KE3urGVkSiq9TaVitejB56fM2+&#10;ZoPZtyG7NfHfu4LQ4zAz3zCzRWcrcabGl44VDAcJCOLc6ZILBcfDx9MEhA/IGivHpOBCHhbz3sMM&#10;U+1a3tM5C4WIEPYpKjAh1KmUPjdk0Q9cTRy9X9dYDFE2hdQNthFuK/mcJGNpseS4YLCmN0P5Kfuz&#10;CrLV93r08onttrqsdkP6Me9fk6VSj/3udQoiUBf+w/f2RisYwe1KvA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gdHHEAAAA2gAAAA8AAAAAAAAAAAAAAAAAmAIAAGRycy9k&#10;b3ducmV2LnhtbFBLBQYAAAAABAAEAPUAAACJAwAAAAA=&#10;" fillcolor="#0f0616 [325]" strokecolor="#9b57d3 [3205]" strokeweight=".5pt">
                  <v:fill color2="#07030b [165]" rotate="t" colors="0 #cbafe8;.5 #c1a1e3;1 #b990e3" focus="100%" type="gradient">
                    <o:fill v:ext="view" type="gradientUnscaled"/>
                  </v:fill>
                  <v:textbox>
                    <w:txbxContent>
                      <w:p w:rsidR="007E77CE" w:rsidRPr="00953F5A" w:rsidRDefault="007E77CE" w:rsidP="001E4631">
                        <w:pPr>
                          <w:jc w:val="center"/>
                          <w:rPr>
                            <w:b/>
                          </w:rPr>
                        </w:pPr>
                        <w:r>
                          <w:t>System and Software Designs</w:t>
                        </w:r>
                      </w:p>
                    </w:txbxContent>
                  </v:textbox>
                </v:rect>
                <v:rect id="Rectangle 6" o:spid="_x0000_s1029" style="position:absolute;left:18214;top:12216;width:1276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APgMMA&#10;AADaAAAADwAAAGRycy9kb3ducmV2LnhtbESP3WrCQBSE7wXfYTmCd7pRREp0FX8ILfQqaR/gkD1u&#10;otmzMbs1qU/fLRR6OczMN8x2P9hGPKjztWMFi3kCgrh0umaj4PMjm72A8AFZY+OYFHyTh/1uPNpi&#10;ql3POT2KYESEsE9RQRVCm0rpy4os+rlriaN3cZ3FEGVnpO6wj3DbyGWSrKXFmuNChS2dKipvxZdV&#10;sMpe348Hn9HdDDq/9s+zXz7PSk0nw2EDItAQ/sN/7TetYA2/V+INk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APgMMAAADaAAAADwAAAAAAAAAAAAAAAACYAgAAZHJzL2Rv&#10;d25yZXYueG1sUEsFBgAAAAAEAAQA9QAAAIgDAAAAAA==&#10;" fillcolor="#090812 [327]" strokecolor="#665eb8 [3207]" strokeweight=".5pt">
                  <v:fill color2="#040409 [167]" rotate="t" colors="0 #b3b1d9;.5 #a7a3d2;1 #9793ce" focus="100%" type="gradient">
                    <o:fill v:ext="view" type="gradientUnscaled"/>
                  </v:fill>
                  <v:textbox>
                    <w:txbxContent>
                      <w:p w:rsidR="007E77CE" w:rsidRPr="00953F5A" w:rsidRDefault="007E77CE" w:rsidP="001E4631">
                        <w:pPr>
                          <w:jc w:val="center"/>
                          <w:rPr>
                            <w:b/>
                          </w:rPr>
                        </w:pPr>
                        <w:r>
                          <w:t>Implementation and Unit Testing</w:t>
                        </w:r>
                      </w:p>
                    </w:txbxContent>
                  </v:textbox>
                </v:rect>
                <v:rect id="Rectangle 7" o:spid="_x0000_s1030" style="position:absolute;left:26554;top:18068;width:12192;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Gv3cMA&#10;AADaAAAADwAAAGRycy9kb3ducmV2LnhtbESPS4vCQBCE7wv+h6EFb+tEER/RUXywi4cF8XHQW5Np&#10;k2CmJ2RGE/+9Iyx4LKrqK2q2aEwhHlS53LKCXjcCQZxYnXOq4HT8+R6DcB5ZY2GZFDzJwWLe+pph&#10;rG3Ne3ocfCoChF2MCjLvy1hKl2Rk0HVtSRy8q60M+iCrVOoK6wA3hexH0VAazDksZFjSOqPkdrib&#10;QPldTUbny86vbdn72222NQ/0UqlOu1lOQXhq/Cf8395qBSN4Xwk3QM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8Gv3cMAAADaAAAADwAAAAAAAAAAAAAAAACYAgAAZHJzL2Rv&#10;d25yZXYueG1sUEsFBgAAAAAEAAQA9QAAAIgDAAAAAA==&#10;" fillcolor="#050b18 [329]" strokecolor="#5982db [3209]" strokeweight=".5pt">
                  <v:fill color2="#02050b [169]" rotate="t" colors="0 #b1c0ed;.5 #a2b4e9;1 #91a9e9" focus="100%" type="gradient">
                    <o:fill v:ext="view" type="gradientUnscaled"/>
                  </v:fill>
                  <v:textbox>
                    <w:txbxContent>
                      <w:p w:rsidR="007E77CE" w:rsidRPr="00953F5A" w:rsidRDefault="007E77CE" w:rsidP="001E4631">
                        <w:pPr>
                          <w:jc w:val="center"/>
                          <w:rPr>
                            <w:b/>
                          </w:rPr>
                        </w:pPr>
                        <w:r>
                          <w:t>Integration and System Testing</w:t>
                        </w:r>
                      </w:p>
                    </w:txbxContent>
                  </v:textbox>
                </v:rect>
                <v:rect id="Rectangle 9" o:spid="_x0000_s1031" style="position:absolute;left:35844;top:24067;width:12192;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FytcIA&#10;AADaAAAADwAAAGRycy9kb3ducmV2LnhtbESPQWvCQBSE74L/YXmCF6kbPYhNXaUItQp60PoDHtnX&#10;JG32bZp9jfHfu4LgcZiZb5jFqnOVaqkJpWcDk3ECijjztuTcwPnr42UOKgiyxcozGbhSgNWy31tg&#10;av2Fj9SeJFcRwiFFA4VInWodsoIchrGviaP37RuHEmWTa9vgJcJdpadJMtMOS44LBda0Lij7Pf07&#10;A5sra1r/HOQ83bX2b4v70adkxgwH3fsbKKFOnuFHe2sNvML9SrwBe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EXK1wgAAANoAAAAPAAAAAAAAAAAAAAAAAJgCAABkcnMvZG93&#10;bnJldi54bWxQSwUGAAAAAAQABAD1AAAAhwMAAAAA&#10;" fillcolor="#0e030d [324]" strokecolor="#92278f [3204]" strokeweight=".5pt">
                  <v:fill color2="#060106 [164]" rotate="t" colors="0 #c89ec6;.5 #bd91bb;1 #b67db4" focus="100%" type="gradient">
                    <o:fill v:ext="view" type="gradientUnscaled"/>
                  </v:fill>
                  <v:textbox>
                    <w:txbxContent>
                      <w:p w:rsidR="007E77CE" w:rsidRPr="00953F5A" w:rsidRDefault="007E77CE" w:rsidP="001E4631">
                        <w:pPr>
                          <w:jc w:val="center"/>
                          <w:rPr>
                            <w:b/>
                          </w:rPr>
                        </w:pPr>
                        <w:r>
                          <w:t>Operation and 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 o:spid="_x0000_s1032" type="#_x0000_t34" style="position:absolute;left:12582;top:2194;width:3182;height:39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A1HbMUAAADbAAAADwAAAGRycy9kb3ducmV2LnhtbESPQU/DMAyF70j7D5EncWNpJwFdWTZt&#10;IBAHLnTjwM00XlutcaokdOXf4wMSt2f5+fN76+3kejVSiJ1nA/kiA0Vce9txY+B4eL4pQMWEbLH3&#10;TAZ+KMJ2M7taY2n9hd9prFKjBMKxRANtSkOpdaxbchgXfiCW3ckHh0nG0Ggb8CJw1+tllt1phx3L&#10;hxYHemypPlffTigvxWpvb4v78PT50R93X3k1vuXGXM+n3QOoRFP6N/9dv1qJL+mliwjQm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A1HbMUAAADbAAAADwAAAAAAAAAA&#10;AAAAAAChAgAAZHJzL2Rvd25yZXYueG1sUEsFBgAAAAAEAAQA+QAAAJMDAAAAAA==&#10;" adj="21519" strokecolor="black [3200]" strokeweight="1.5pt">
                  <v:stroke endarrow="classic"/>
                </v:shape>
                <v:shape id="Elbow Connector 11" o:spid="_x0000_s1033" type="#_x0000_t34" style="position:absolute;left:22018;top:8631;width:3022;height:342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Hi98UAAADbAAAADwAAAGRycy9kb3ducmV2LnhtbESPQW/CMAyF75P4D5En7TbSIo11hYCA&#10;aRMHLuvYgZtpTFutcaokK+XfE6RJ3Gy99z4/z5eDaUVPzjeWFaTjBARxaXXDlYL998dzBsIHZI2t&#10;ZVJwIQ/Lxehhjrm2Z/6ivgiViBD2OSqoQ+hyKX1Zk0E/th1x1E7WGQxxdZXUDs8Rblo5SZKpNNhw&#10;vFBjR5uayt/iz0TKZ/a21i/Zq3s//LT71TEt+l2q1NPjsJqBCDSEu/k/vdWxfgq3X+IAc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0Hi98UAAADbAAAADwAAAAAAAAAA&#10;AAAAAAChAgAAZHJzL2Rvd25yZXYueG1sUEsFBgAAAAAEAAQA+QAAAJMDAAAAAA==&#10;" adj="21519" strokecolor="black [3200]" strokeweight="1.5pt">
                  <v:stroke endarrow="classic"/>
                </v:shape>
                <v:shape id="Elbow Connector 12" o:spid="_x0000_s1034" type="#_x0000_t34" style="position:absolute;left:30943;top:14191;width:3181;height:398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5N8gMYAAADbAAAADwAAAGRycy9kb3ducmV2LnhtbESPzW7CMBCE75X6DtZW4lacIAFpikH8&#10;qBWHXprCgds23iZR43VkmxDeHldC6m1XM/Pt7GI1mFb05HxjWUE6TkAQl1Y3XCk4fL09ZyB8QNbY&#10;WiYFV/KwWj4+LDDX9sKf1BehEhHCPkcFdQhdLqUvazLox7YjjtqPdQZDXF0ltcNLhJtWTpJkJg02&#10;HC/U2NG2pvK3OJtIec9eNnqazd3udGwP6++06D9SpUZPw/oVRKAh/Jvv6b2O9Sfw90scQC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OTfIDGAAAA2wAAAA8AAAAAAAAA&#10;AAAAAAAAoQIAAGRycy9kb3ducmV2LnhtbFBLBQYAAAAABAAEAPkAAACUAwAAAAA=&#10;" adj="21519" strokecolor="black [3200]" strokeweight="1.5pt">
                  <v:stroke endarrow="classic"/>
                </v:shape>
                <v:shape id="Elbow Connector 13" o:spid="_x0000_s1035" type="#_x0000_t34" style="position:absolute;left:38770;top:20263;width:3182;height:39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ZG8YAAADbAAAADwAAAGRycy9kb3ducmV2LnhtbESPQW/CMAyF75P2HyJP4gZphzZKISC2&#10;aWiHXVbgwM00pq3WOFWSlfLvl0lIu9l6731+Xq4H04qenG8sK0gnCQji0uqGKwX73fs4A+EDssbW&#10;Mim4kof16v5uibm2F/6ivgiViBD2OSqoQ+hyKX1Zk0E/sR1x1M7WGQxxdZXUDi8Rblr5mCTP0mDD&#10;8UKNHb3WVH4XPyZSttn8RT9lM/d2PLT7zSkt+s9UqdHDsFmACDSEf/Mt/aFj/Sn8/RIHk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f2RvGAAAA2wAAAA8AAAAAAAAA&#10;AAAAAAAAoQIAAGRycy9kb3ducmV2LnhtbFBLBQYAAAAABAAEAPkAAACUAwAAAAA=&#10;" adj="21519" strokecolor="black [3200]" strokeweight="1.5pt">
                  <v:stroke endarrow="classic"/>
                </v:shape>
                <v:shape id="Elbow Connector 14" o:spid="_x0000_s1036" type="#_x0000_t34" style="position:absolute;left:31382;top:22896;width:4349;height:357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RlyMMAAADbAAAADwAAAGRycy9kb3ducmV2LnhtbERPTWvCQBC9C/6HZYTedGNbSkldRaxK&#10;FA/GCr0O2TGJZmdDdqvRX+8KBW/zeJ8zmrSmEmdqXGlZwXAQgSDOrC45V7D/WfQ/QTiPrLGyTAqu&#10;5GAy7nZGGGt74ZTOO5+LEMIuRgWF93UspcsKMugGtiYO3ME2Bn2ATS51g5cQbir5GkUf0mDJoaHA&#10;mmYFZafdn1Gw+V0fvo9Jmt+kXyYrvZ/O35ZbpV567fQLhKfWP8X/7kSH+e/w+CUcIM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FUZcjDAAAA2wAAAA8AAAAAAAAAAAAA&#10;AAAAoQIAAGRycy9kb3ducmV2LnhtbFBLBQYAAAAABAAEAPkAAACRAwAAAAA=&#10;" adj="21519" strokecolor="black [3200]" strokeweight="1.5pt">
                  <v:stroke endarrow="classic"/>
                </v:shape>
                <v:shapetype id="_x0000_t33" coordsize="21600,21600" o:spt="33" o:oned="t" path="m,l21600,r,21600e" filled="f">
                  <v:stroke joinstyle="miter"/>
                  <v:path arrowok="t" fillok="f" o:connecttype="none"/>
                  <o:lock v:ext="edit" shapetype="t"/>
                </v:shapetype>
                <v:shape id="Elbow Connector 15" o:spid="_x0000_s1037" type="#_x0000_t33" style="position:absolute;left:24594;top:17073;width:11134;height:9398;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EXiMAAAADbAAAADwAAAGRycy9kb3ducmV2LnhtbERPS4vCMBC+C/sfwix402QFH3SNIovi&#10;Xn0c9DbbjG2xmdQkavffG0HwNh/fc6bz1tbiRj5UjjV89RUI4tyZigsN+92qNwERIrLB2jFp+KcA&#10;89lHZ4qZcXfe0G0bC5FCOGSooYyxyaQMeUkWQ981xIk7OW8xJugLaTzeU7it5UCpkbRYcWoosaGf&#10;kvLz9mo1XP7WO6OW9jQ5NObgxwN1DKOl1t3PdvENIlIb3+KX+9ek+UN4/pIOkLM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4RF4jAAAAA2wAAAA8AAAAAAAAAAAAAAAAA&#10;oQIAAGRycy9kb3ducmV2LnhtbFBLBQYAAAAABAAEAPkAAACOAwAAAAA=&#10;" strokecolor="black [3200]" strokeweight="1.5pt">
                  <v:stroke endarrow="classic"/>
                </v:shape>
                <v:shape id="Elbow Connector 16" o:spid="_x0000_s1038" type="#_x0000_t34" style="position:absolute;left:14557;top:11119;width:21174;height:1535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peJMIAAADbAAAADwAAAGRycy9kb3ducmV2LnhtbERPS4vCMBC+C/6HMII3TV1BpBpF1JXu&#10;4sEXeB2asa02k9Jktbu/fiMI3ubje8503phS3Kl2hWUFg34Egji1uuBMwen42RuDcB5ZY2mZFPyS&#10;g/ms3ZpirO2D93Q/+EyEEHYxKsi9r2IpXZqTQde3FXHgLrY26AOsM6lrfIRwU8qPKBpJgwWHhhwr&#10;WuaU3g4/RsH2/H1ZXZN99if9JvnSp8V6uNkp1e00iwkIT41/i1/uRIf5I3j+Eg6Qs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speJMIAAADbAAAADwAAAAAAAAAAAAAA&#10;AAChAgAAZHJzL2Rvd25yZXYueG1sUEsFBgAAAAAEAAQA+QAAAJADAAAAAA==&#10;" adj="21519" strokecolor="black [3200]" strokeweight="1.5pt">
                  <v:stroke endarrow="classic"/>
                </v:shape>
                <v:shape id="Elbow Connector 17" o:spid="_x0000_s1039" type="#_x0000_t34" style="position:absolute;left:5340;top:4828;width:30210;height:2160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b7v8MAAADbAAAADwAAAGRycy9kb3ducmV2LnhtbERPTWvCQBC9C/6HZYTedGMLbUldRaxK&#10;FA/GCr0O2TGJZmdDdqvRX+8KBW/zeJ8zmrSmEmdqXGlZwXAQgSDOrC45V7D/WfQ/QTiPrLGyTAqu&#10;5GAy7nZGGGt74ZTOO5+LEMIuRgWF93UspcsKMugGtiYO3ME2Bn2ATS51g5cQbir5GkXv0mDJoaHA&#10;mmYFZafdn1Gw+V0fvo9Jmt+kXyYrvZ/O35ZbpV567fQLhKfWP8X/7kSH+R/w+CUcIM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GG+7/DAAAA2wAAAA8AAAAAAAAAAAAA&#10;AAAAoQIAAGRycy9kb3ducmV2LnhtbFBLBQYAAAAABAAEAPkAAACRAwAAAAA=&#10;" adj="21519" strokecolor="black [3200]" strokeweight="1.5pt">
                  <v:stroke endarrow="classic"/>
                </v:shape>
                <w10:anchorlock/>
              </v:group>
            </w:pict>
          </mc:Fallback>
        </mc:AlternateContent>
      </w:r>
    </w:p>
    <w:p w:rsidR="00BC52EE" w:rsidRPr="006F06AB" w:rsidRDefault="006F06AB" w:rsidP="006F06AB">
      <w:pPr>
        <w:pStyle w:val="Caption"/>
        <w:spacing w:after="0"/>
        <w:jc w:val="center"/>
        <w:rPr>
          <w:rFonts w:ascii="Arial" w:hAnsi="Arial" w:cs="Arial"/>
          <w:sz w:val="28"/>
          <w:szCs w:val="24"/>
        </w:rPr>
      </w:pPr>
      <w:bookmarkStart w:id="86" w:name="_Toc385455787"/>
      <w:r w:rsidRPr="006F06AB">
        <w:rPr>
          <w:rFonts w:ascii="Arial" w:hAnsi="Arial" w:cs="Arial"/>
          <w:sz w:val="20"/>
        </w:rPr>
        <w:t xml:space="preserve">Figure </w:t>
      </w:r>
      <w:r w:rsidRPr="006F06AB">
        <w:rPr>
          <w:rFonts w:ascii="Arial" w:hAnsi="Arial" w:cs="Arial"/>
          <w:sz w:val="20"/>
        </w:rPr>
        <w:fldChar w:fldCharType="begin"/>
      </w:r>
      <w:r w:rsidRPr="006F06AB">
        <w:rPr>
          <w:rFonts w:ascii="Arial" w:hAnsi="Arial" w:cs="Arial"/>
          <w:sz w:val="20"/>
        </w:rPr>
        <w:instrText xml:space="preserve"> SEQ Figure \* ARABIC </w:instrText>
      </w:r>
      <w:r w:rsidRPr="006F06AB">
        <w:rPr>
          <w:rFonts w:ascii="Arial" w:hAnsi="Arial" w:cs="Arial"/>
          <w:sz w:val="20"/>
        </w:rPr>
        <w:fldChar w:fldCharType="separate"/>
      </w:r>
      <w:r w:rsidR="00AC3537">
        <w:rPr>
          <w:rFonts w:ascii="Arial" w:hAnsi="Arial" w:cs="Arial"/>
          <w:noProof/>
          <w:sz w:val="20"/>
        </w:rPr>
        <w:t>1</w:t>
      </w:r>
      <w:r w:rsidRPr="006F06AB">
        <w:rPr>
          <w:rFonts w:ascii="Arial" w:hAnsi="Arial" w:cs="Arial"/>
          <w:sz w:val="20"/>
        </w:rPr>
        <w:fldChar w:fldCharType="end"/>
      </w:r>
      <w:r w:rsidRPr="006F06AB">
        <w:rPr>
          <w:rFonts w:ascii="Arial" w:hAnsi="Arial" w:cs="Arial"/>
          <w:sz w:val="20"/>
        </w:rPr>
        <w:t xml:space="preserve"> - Software Lifecycle Model</w:t>
      </w:r>
      <w:bookmarkEnd w:id="86"/>
    </w:p>
    <w:p w:rsidR="001E4631" w:rsidRPr="00FC734F" w:rsidRDefault="001E4631" w:rsidP="001E4631">
      <w:pPr>
        <w:spacing w:after="120"/>
        <w:rPr>
          <w:sz w:val="24"/>
          <w:szCs w:val="24"/>
        </w:rPr>
      </w:pPr>
      <w:r w:rsidRPr="00FC734F">
        <w:rPr>
          <w:sz w:val="24"/>
          <w:szCs w:val="24"/>
        </w:rPr>
        <w:t>Stages of the software waterfall lifecycle model explained:</w:t>
      </w:r>
    </w:p>
    <w:p w:rsidR="001E4631" w:rsidRPr="00FC734F" w:rsidRDefault="001E4631" w:rsidP="00977D67">
      <w:pPr>
        <w:pStyle w:val="ListParagraph"/>
        <w:numPr>
          <w:ilvl w:val="0"/>
          <w:numId w:val="29"/>
        </w:numPr>
        <w:spacing w:after="120"/>
        <w:rPr>
          <w:sz w:val="24"/>
          <w:szCs w:val="24"/>
        </w:rPr>
      </w:pPr>
      <w:r w:rsidRPr="00FC734F">
        <w:rPr>
          <w:b/>
          <w:sz w:val="24"/>
          <w:szCs w:val="24"/>
        </w:rPr>
        <w:t>Requirement Analysis and Definition</w:t>
      </w:r>
      <w:r w:rsidRPr="00FC734F">
        <w:rPr>
          <w:sz w:val="24"/>
          <w:szCs w:val="24"/>
        </w:rPr>
        <w:t>: All possible requirements of the system to be developed are captured in this phase. The requirements are gathered from the end user at the start of the software development phase. These requirements are analyzed for their validity, and the possibility of incorporating the requirements in the system to be developed is also studied. Finally, a requirement specification document is created which serves the purpose of guideline for the next phase of model.</w:t>
      </w:r>
    </w:p>
    <w:p w:rsidR="001E4631" w:rsidRPr="00FC734F" w:rsidRDefault="001E4631" w:rsidP="00977D67">
      <w:pPr>
        <w:pStyle w:val="ListParagraph"/>
        <w:numPr>
          <w:ilvl w:val="0"/>
          <w:numId w:val="29"/>
        </w:numPr>
        <w:spacing w:after="120"/>
        <w:rPr>
          <w:sz w:val="24"/>
          <w:szCs w:val="24"/>
        </w:rPr>
      </w:pPr>
      <w:r w:rsidRPr="00FC734F">
        <w:rPr>
          <w:b/>
          <w:sz w:val="24"/>
          <w:szCs w:val="24"/>
        </w:rPr>
        <w:t>System and Software Design:</w:t>
      </w:r>
      <w:r w:rsidRPr="00FC734F">
        <w:rPr>
          <w:sz w:val="24"/>
          <w:szCs w:val="24"/>
        </w:rPr>
        <w:t xml:space="preserve"> The requirement specifications from the first phase are studied in this phase and a system design is prepared. System design helps in specifying hardware and system requirements and also helps in defining the overall system architecture. The system design </w:t>
      </w:r>
      <w:proofErr w:type="gramStart"/>
      <w:r w:rsidRPr="00FC734F">
        <w:rPr>
          <w:sz w:val="24"/>
          <w:szCs w:val="24"/>
        </w:rPr>
        <w:t>specifications serves</w:t>
      </w:r>
      <w:proofErr w:type="gramEnd"/>
      <w:r w:rsidRPr="00FC734F">
        <w:rPr>
          <w:sz w:val="24"/>
          <w:szCs w:val="24"/>
        </w:rPr>
        <w:t xml:space="preserve"> the purpose of guideline for the next phase of the model.</w:t>
      </w:r>
    </w:p>
    <w:p w:rsidR="001E4631" w:rsidRPr="00FC734F" w:rsidRDefault="001E4631" w:rsidP="00977D67">
      <w:pPr>
        <w:pStyle w:val="ListParagraph"/>
        <w:numPr>
          <w:ilvl w:val="0"/>
          <w:numId w:val="29"/>
        </w:numPr>
        <w:spacing w:after="120"/>
        <w:rPr>
          <w:b/>
          <w:sz w:val="24"/>
          <w:szCs w:val="24"/>
        </w:rPr>
      </w:pPr>
      <w:r w:rsidRPr="00FC734F">
        <w:rPr>
          <w:b/>
          <w:sz w:val="24"/>
          <w:szCs w:val="24"/>
        </w:rPr>
        <w:t xml:space="preserve">Implementation and Unit Testing: </w:t>
      </w:r>
      <w:r w:rsidRPr="00FC734F">
        <w:rPr>
          <w:sz w:val="24"/>
          <w:szCs w:val="24"/>
        </w:rPr>
        <w:t>On receiving system design documents, the work is divided in modules/units and actual coding is started. Each unit is developed and tested for its functionality; this is referred to as unit testing. Unit testing mainly verifies if the modules/units meet their specifications.</w:t>
      </w:r>
    </w:p>
    <w:p w:rsidR="001E4631" w:rsidRPr="00FC734F" w:rsidRDefault="001E4631" w:rsidP="00977D67">
      <w:pPr>
        <w:pStyle w:val="ListParagraph"/>
        <w:numPr>
          <w:ilvl w:val="0"/>
          <w:numId w:val="29"/>
        </w:numPr>
        <w:spacing w:after="120"/>
        <w:rPr>
          <w:b/>
          <w:sz w:val="24"/>
          <w:szCs w:val="24"/>
        </w:rPr>
      </w:pPr>
      <w:r w:rsidRPr="00FC734F">
        <w:rPr>
          <w:b/>
          <w:sz w:val="24"/>
          <w:szCs w:val="24"/>
        </w:rPr>
        <w:t xml:space="preserve">Integration and System Testing: </w:t>
      </w:r>
      <w:r w:rsidRPr="00FC734F">
        <w:rPr>
          <w:sz w:val="24"/>
          <w:szCs w:val="24"/>
        </w:rPr>
        <w:t xml:space="preserve">Units from above phrase are integrated into a complete system during integration phase and tested to check if all modules/units coordinate with each other and the system as a whole behaves as per the specifications. After successfully testing the software, it is delivered to the customer. </w:t>
      </w:r>
    </w:p>
    <w:p w:rsidR="001E4631" w:rsidRPr="00FC734F" w:rsidRDefault="001E4631" w:rsidP="00977D67">
      <w:pPr>
        <w:pStyle w:val="ListParagraph"/>
        <w:numPr>
          <w:ilvl w:val="0"/>
          <w:numId w:val="29"/>
        </w:numPr>
        <w:spacing w:after="120"/>
        <w:rPr>
          <w:sz w:val="24"/>
          <w:szCs w:val="24"/>
        </w:rPr>
      </w:pPr>
      <w:r w:rsidRPr="00FC734F">
        <w:rPr>
          <w:b/>
          <w:sz w:val="24"/>
          <w:szCs w:val="24"/>
        </w:rPr>
        <w:t>Operation and Maintenance:</w:t>
      </w:r>
      <w:r w:rsidRPr="00FC734F">
        <w:rPr>
          <w:sz w:val="24"/>
          <w:szCs w:val="24"/>
        </w:rPr>
        <w:t xml:space="preserve"> Generally, problems with the system developed (which are not found during the development life cycle) come up after its practical use starts, so the issues related to the system are solved after development of the system. Not all the problems come into picture directly but </w:t>
      </w:r>
      <w:r w:rsidRPr="00FC734F">
        <w:rPr>
          <w:sz w:val="24"/>
          <w:szCs w:val="24"/>
        </w:rPr>
        <w:lastRenderedPageBreak/>
        <w:t>they arise from time to time and need to be solved; hence. This process is referred to as maintenance.</w:t>
      </w:r>
    </w:p>
    <w:p w:rsidR="003F439F" w:rsidRDefault="00421D85" w:rsidP="00977D67">
      <w:pPr>
        <w:pStyle w:val="Heading3"/>
        <w:numPr>
          <w:ilvl w:val="0"/>
          <w:numId w:val="27"/>
        </w:numPr>
        <w:ind w:left="1170"/>
        <w:rPr>
          <w:b/>
        </w:rPr>
      </w:pPr>
      <w:bookmarkStart w:id="87" w:name="_Toc385663790"/>
      <w:r w:rsidRPr="002F1016">
        <w:rPr>
          <w:b/>
        </w:rPr>
        <w:t>Roles and Responsibilities</w:t>
      </w:r>
      <w:bookmarkEnd w:id="87"/>
    </w:p>
    <w:tbl>
      <w:tblPr>
        <w:tblStyle w:val="GridTable4-Accent21"/>
        <w:tblW w:w="9625" w:type="dxa"/>
        <w:jc w:val="center"/>
        <w:tblLook w:val="04A0" w:firstRow="1" w:lastRow="0" w:firstColumn="1" w:lastColumn="0" w:noHBand="0" w:noVBand="1"/>
        <w:tblPrChange w:id="88" w:author="mine" w:date="2014-05-21T13:59:00Z">
          <w:tblPr>
            <w:tblStyle w:val="GridTable4-Accent210"/>
            <w:tblW w:w="9625" w:type="dxa"/>
            <w:jc w:val="center"/>
            <w:tblLook w:val="04A0" w:firstRow="1" w:lastRow="0" w:firstColumn="1" w:lastColumn="0" w:noHBand="0" w:noVBand="1"/>
          </w:tblPr>
        </w:tblPrChange>
      </w:tblPr>
      <w:tblGrid>
        <w:gridCol w:w="570"/>
        <w:gridCol w:w="2327"/>
        <w:gridCol w:w="2069"/>
        <w:gridCol w:w="4659"/>
        <w:tblGridChange w:id="89">
          <w:tblGrid>
            <w:gridCol w:w="570"/>
            <w:gridCol w:w="2327"/>
            <w:gridCol w:w="2069"/>
            <w:gridCol w:w="4659"/>
          </w:tblGrid>
        </w:tblGridChange>
      </w:tblGrid>
      <w:tr w:rsidR="007B42A1" w:rsidRPr="00FC734F" w:rsidTr="00B77415">
        <w:trPr>
          <w:cnfStyle w:val="100000000000" w:firstRow="1" w:lastRow="0" w:firstColumn="0" w:lastColumn="0" w:oddVBand="0" w:evenVBand="0" w:oddHBand="0" w:evenHBand="0" w:firstRowFirstColumn="0" w:firstRowLastColumn="0" w:lastRowFirstColumn="0" w:lastRowLastColumn="0"/>
          <w:trHeight w:val="233"/>
          <w:jc w:val="center"/>
          <w:trPrChange w:id="90" w:author="mine" w:date="2014-05-21T13:59:00Z">
            <w:trPr>
              <w:trHeight w:val="233"/>
              <w:jc w:val="center"/>
            </w:trPr>
          </w:trPrChange>
        </w:trPr>
        <w:tc>
          <w:tcPr>
            <w:cnfStyle w:val="001000000000" w:firstRow="0" w:lastRow="0" w:firstColumn="1" w:lastColumn="0" w:oddVBand="0" w:evenVBand="0" w:oddHBand="0" w:evenHBand="0" w:firstRowFirstColumn="0" w:firstRowLastColumn="0" w:lastRowFirstColumn="0" w:lastRowLastColumn="0"/>
            <w:tcW w:w="540" w:type="dxa"/>
            <w:vAlign w:val="center"/>
            <w:tcPrChange w:id="91" w:author="mine" w:date="2014-05-21T13:59:00Z">
              <w:tcPr>
                <w:tcW w:w="540" w:type="dxa"/>
                <w:vAlign w:val="center"/>
              </w:tcPr>
            </w:tcPrChange>
          </w:tcPr>
          <w:p w:rsidR="004C177F" w:rsidRPr="00FC734F" w:rsidRDefault="004C177F" w:rsidP="00D617C3">
            <w:pPr>
              <w:spacing w:after="0"/>
              <w:cnfStyle w:val="101000000000" w:firstRow="1" w:lastRow="0" w:firstColumn="1" w:lastColumn="0" w:oddVBand="0" w:evenVBand="0" w:oddHBand="0" w:evenHBand="0" w:firstRowFirstColumn="0" w:firstRowLastColumn="0" w:lastRowFirstColumn="0" w:lastRowLastColumn="0"/>
              <w:rPr>
                <w:sz w:val="24"/>
                <w:szCs w:val="24"/>
              </w:rPr>
            </w:pPr>
            <w:r w:rsidRPr="00FC734F">
              <w:rPr>
                <w:sz w:val="24"/>
                <w:szCs w:val="24"/>
              </w:rPr>
              <w:t>No.</w:t>
            </w:r>
          </w:p>
        </w:tc>
        <w:tc>
          <w:tcPr>
            <w:tcW w:w="2335" w:type="dxa"/>
            <w:vAlign w:val="center"/>
            <w:tcPrChange w:id="92" w:author="mine" w:date="2014-05-21T13:59:00Z">
              <w:tcPr>
                <w:tcW w:w="2335" w:type="dxa"/>
                <w:vAlign w:val="center"/>
              </w:tcPr>
            </w:tcPrChange>
          </w:tcPr>
          <w:p w:rsidR="004C177F" w:rsidRPr="00FC734F" w:rsidRDefault="004C177F" w:rsidP="00D617C3">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C734F">
              <w:rPr>
                <w:sz w:val="24"/>
                <w:szCs w:val="24"/>
              </w:rPr>
              <w:t>Full name</w:t>
            </w:r>
          </w:p>
        </w:tc>
        <w:tc>
          <w:tcPr>
            <w:tcW w:w="2074" w:type="dxa"/>
            <w:vAlign w:val="center"/>
            <w:tcPrChange w:id="93" w:author="mine" w:date="2014-05-21T13:59:00Z">
              <w:tcPr>
                <w:tcW w:w="2074" w:type="dxa"/>
                <w:vAlign w:val="center"/>
              </w:tcPr>
            </w:tcPrChange>
          </w:tcPr>
          <w:p w:rsidR="004C177F" w:rsidRPr="00FC734F" w:rsidRDefault="004C177F" w:rsidP="00D617C3">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C734F">
              <w:rPr>
                <w:sz w:val="24"/>
                <w:szCs w:val="24"/>
              </w:rPr>
              <w:t>Roles in group</w:t>
            </w:r>
          </w:p>
        </w:tc>
        <w:tc>
          <w:tcPr>
            <w:tcW w:w="4676" w:type="dxa"/>
            <w:vAlign w:val="center"/>
            <w:tcPrChange w:id="94" w:author="mine" w:date="2014-05-21T13:59:00Z">
              <w:tcPr>
                <w:tcW w:w="4676" w:type="dxa"/>
                <w:vAlign w:val="center"/>
              </w:tcPr>
            </w:tcPrChange>
          </w:tcPr>
          <w:p w:rsidR="004C177F" w:rsidRPr="00FC734F" w:rsidRDefault="004C177F" w:rsidP="00D617C3">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C734F">
              <w:rPr>
                <w:sz w:val="24"/>
                <w:szCs w:val="24"/>
              </w:rPr>
              <w:t>Responsibilities</w:t>
            </w:r>
          </w:p>
        </w:tc>
      </w:tr>
      <w:tr w:rsidR="007B42A1" w:rsidRPr="00FC734F" w:rsidTr="00B77415">
        <w:trPr>
          <w:cnfStyle w:val="000000100000" w:firstRow="0" w:lastRow="0" w:firstColumn="0" w:lastColumn="0" w:oddVBand="0" w:evenVBand="0" w:oddHBand="1" w:evenHBand="0" w:firstRowFirstColumn="0" w:firstRowLastColumn="0" w:lastRowFirstColumn="0" w:lastRowLastColumn="0"/>
          <w:jc w:val="center"/>
          <w:trPrChange w:id="9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540" w:type="dxa"/>
            <w:vAlign w:val="center"/>
            <w:tcPrChange w:id="96" w:author="mine" w:date="2014-05-21T13:59:00Z">
              <w:tcPr>
                <w:tcW w:w="540" w:type="dxa"/>
                <w:vAlign w:val="center"/>
              </w:tcPr>
            </w:tcPrChange>
          </w:tcPr>
          <w:p w:rsidR="004C177F" w:rsidRPr="00FC734F" w:rsidRDefault="004C177F" w:rsidP="00D617C3">
            <w:pPr>
              <w:spacing w:after="0"/>
              <w:cnfStyle w:val="001000100000" w:firstRow="0" w:lastRow="0" w:firstColumn="1" w:lastColumn="0" w:oddVBand="0" w:evenVBand="0" w:oddHBand="1" w:evenHBand="0" w:firstRowFirstColumn="0" w:firstRowLastColumn="0" w:lastRowFirstColumn="0" w:lastRowLastColumn="0"/>
              <w:rPr>
                <w:sz w:val="24"/>
                <w:szCs w:val="24"/>
              </w:rPr>
            </w:pPr>
            <w:r w:rsidRPr="00FC734F">
              <w:rPr>
                <w:sz w:val="24"/>
                <w:szCs w:val="24"/>
              </w:rPr>
              <w:t>1</w:t>
            </w:r>
          </w:p>
        </w:tc>
        <w:tc>
          <w:tcPr>
            <w:tcW w:w="2335" w:type="dxa"/>
            <w:vAlign w:val="center"/>
            <w:tcPrChange w:id="97" w:author="mine" w:date="2014-05-21T13:59:00Z">
              <w:tcPr>
                <w:tcW w:w="2335" w:type="dxa"/>
                <w:vAlign w:val="center"/>
              </w:tcPr>
            </w:tcPrChange>
          </w:tcPr>
          <w:p w:rsidR="004C177F" w:rsidRPr="00FC734F" w:rsidRDefault="00FF65E0"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Nguyen Trong Tai</w:t>
            </w:r>
          </w:p>
        </w:tc>
        <w:tc>
          <w:tcPr>
            <w:tcW w:w="2074" w:type="dxa"/>
            <w:vAlign w:val="center"/>
            <w:tcPrChange w:id="98" w:author="mine" w:date="2014-05-21T13:59:00Z">
              <w:tcPr>
                <w:tcW w:w="2074" w:type="dxa"/>
                <w:vAlign w:val="center"/>
              </w:tcPr>
            </w:tcPrChange>
          </w:tcPr>
          <w:p w:rsidR="004C177F" w:rsidRPr="00FC734F" w:rsidRDefault="004C177F"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Supervisor</w:t>
            </w:r>
          </w:p>
        </w:tc>
        <w:tc>
          <w:tcPr>
            <w:tcW w:w="4676" w:type="dxa"/>
            <w:vAlign w:val="center"/>
            <w:tcPrChange w:id="99" w:author="mine" w:date="2014-05-21T13:59:00Z">
              <w:tcPr>
                <w:tcW w:w="4676" w:type="dxa"/>
                <w:vAlign w:val="center"/>
              </w:tcPr>
            </w:tcPrChange>
          </w:tcPr>
          <w:p w:rsidR="004C177F" w:rsidRPr="00FC734F" w:rsidRDefault="004C177F" w:rsidP="00977D67">
            <w:pPr>
              <w:pStyle w:val="ListParagraph"/>
              <w:numPr>
                <w:ilvl w:val="0"/>
                <w:numId w:val="30"/>
              </w:numPr>
              <w:spacing w:before="120" w:after="120" w:line="240" w:lineRule="auto"/>
              <w:ind w:left="158" w:hanging="18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Give advices on business and technical problems</w:t>
            </w:r>
          </w:p>
          <w:p w:rsidR="004C177F" w:rsidRPr="00FC734F" w:rsidRDefault="004C177F" w:rsidP="00977D67">
            <w:pPr>
              <w:pStyle w:val="ListParagraph"/>
              <w:numPr>
                <w:ilvl w:val="0"/>
                <w:numId w:val="30"/>
              </w:numPr>
              <w:spacing w:before="120" w:after="120" w:line="240" w:lineRule="auto"/>
              <w:ind w:left="158" w:hanging="18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Review and approve of project documents and product deliverables</w:t>
            </w:r>
          </w:p>
          <w:p w:rsidR="004C177F" w:rsidRPr="00FC734F" w:rsidRDefault="004C177F" w:rsidP="00977D67">
            <w:pPr>
              <w:pStyle w:val="ListParagraph"/>
              <w:numPr>
                <w:ilvl w:val="0"/>
                <w:numId w:val="30"/>
              </w:numPr>
              <w:spacing w:before="120" w:after="120" w:line="240" w:lineRule="auto"/>
              <w:ind w:left="158" w:hanging="18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Assess the performance of team members</w:t>
            </w:r>
          </w:p>
        </w:tc>
      </w:tr>
      <w:tr w:rsidR="004C177F" w:rsidRPr="00FC734F" w:rsidTr="00B77415">
        <w:trPr>
          <w:jc w:val="center"/>
          <w:trPrChange w:id="10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540" w:type="dxa"/>
            <w:vAlign w:val="center"/>
            <w:tcPrChange w:id="101" w:author="mine" w:date="2014-05-21T13:59:00Z">
              <w:tcPr>
                <w:tcW w:w="540" w:type="dxa"/>
                <w:vAlign w:val="center"/>
              </w:tcPr>
            </w:tcPrChange>
          </w:tcPr>
          <w:p w:rsidR="004C177F" w:rsidRPr="00FC734F" w:rsidRDefault="004C177F" w:rsidP="00D617C3">
            <w:pPr>
              <w:spacing w:after="0"/>
              <w:rPr>
                <w:sz w:val="24"/>
                <w:szCs w:val="24"/>
              </w:rPr>
            </w:pPr>
            <w:r w:rsidRPr="00FC734F">
              <w:rPr>
                <w:sz w:val="24"/>
                <w:szCs w:val="24"/>
              </w:rPr>
              <w:t>2</w:t>
            </w:r>
          </w:p>
        </w:tc>
        <w:tc>
          <w:tcPr>
            <w:tcW w:w="2335" w:type="dxa"/>
            <w:vAlign w:val="center"/>
            <w:tcPrChange w:id="102" w:author="mine" w:date="2014-05-21T13:59:00Z">
              <w:tcPr>
                <w:tcW w:w="2335" w:type="dxa"/>
                <w:vAlign w:val="center"/>
              </w:tcPr>
            </w:tcPrChange>
          </w:tcPr>
          <w:p w:rsidR="004C177F" w:rsidRPr="00FC734F" w:rsidRDefault="00BE591A"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Nguyen Duy Khoa</w:t>
            </w:r>
          </w:p>
        </w:tc>
        <w:tc>
          <w:tcPr>
            <w:tcW w:w="2074" w:type="dxa"/>
            <w:vAlign w:val="center"/>
            <w:tcPrChange w:id="103" w:author="mine" w:date="2014-05-21T13:59:00Z">
              <w:tcPr>
                <w:tcW w:w="2074" w:type="dxa"/>
                <w:vAlign w:val="center"/>
              </w:tcPr>
            </w:tcPrChange>
          </w:tcPr>
          <w:p w:rsidR="004C177F" w:rsidRPr="00FC734F" w:rsidRDefault="004C177F"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Team Leader, Developer, Tester</w:t>
            </w:r>
          </w:p>
        </w:tc>
        <w:tc>
          <w:tcPr>
            <w:tcW w:w="4676" w:type="dxa"/>
            <w:vAlign w:val="center"/>
            <w:tcPrChange w:id="104" w:author="mine" w:date="2014-05-21T13:59:00Z">
              <w:tcPr>
                <w:tcW w:w="4676" w:type="dxa"/>
                <w:vAlign w:val="center"/>
              </w:tcPr>
            </w:tcPrChange>
          </w:tcPr>
          <w:p w:rsidR="004C177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Distribute task to the other members</w:t>
            </w:r>
          </w:p>
          <w:p w:rsidR="00EA2B6B" w:rsidRPr="00FC734F" w:rsidRDefault="00EA2B6B"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Create project management plan</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Monitor the development process and review the deliverables</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Work on system architecture and detailed designs</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Implement</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Prepare documents</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Perform unit testing</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Deploy the final product</w:t>
            </w:r>
          </w:p>
        </w:tc>
      </w:tr>
      <w:tr w:rsidR="007B42A1" w:rsidRPr="00FC734F" w:rsidTr="00B77415">
        <w:trPr>
          <w:cnfStyle w:val="000000100000" w:firstRow="0" w:lastRow="0" w:firstColumn="0" w:lastColumn="0" w:oddVBand="0" w:evenVBand="0" w:oddHBand="1" w:evenHBand="0" w:firstRowFirstColumn="0" w:firstRowLastColumn="0" w:lastRowFirstColumn="0" w:lastRowLastColumn="0"/>
          <w:jc w:val="center"/>
          <w:trPrChange w:id="10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540" w:type="dxa"/>
            <w:vAlign w:val="center"/>
            <w:tcPrChange w:id="106" w:author="mine" w:date="2014-05-21T13:59:00Z">
              <w:tcPr>
                <w:tcW w:w="540" w:type="dxa"/>
                <w:vAlign w:val="center"/>
              </w:tcPr>
            </w:tcPrChange>
          </w:tcPr>
          <w:p w:rsidR="004C177F" w:rsidRPr="00FC734F" w:rsidRDefault="004C177F" w:rsidP="00D617C3">
            <w:pPr>
              <w:spacing w:after="0"/>
              <w:cnfStyle w:val="001000100000" w:firstRow="0" w:lastRow="0" w:firstColumn="1" w:lastColumn="0" w:oddVBand="0" w:evenVBand="0" w:oddHBand="1" w:evenHBand="0" w:firstRowFirstColumn="0" w:firstRowLastColumn="0" w:lastRowFirstColumn="0" w:lastRowLastColumn="0"/>
              <w:rPr>
                <w:sz w:val="24"/>
                <w:szCs w:val="24"/>
              </w:rPr>
            </w:pPr>
            <w:r w:rsidRPr="00FC734F">
              <w:rPr>
                <w:sz w:val="24"/>
                <w:szCs w:val="24"/>
              </w:rPr>
              <w:t>3</w:t>
            </w:r>
          </w:p>
        </w:tc>
        <w:tc>
          <w:tcPr>
            <w:tcW w:w="2335" w:type="dxa"/>
            <w:vAlign w:val="center"/>
            <w:tcPrChange w:id="107" w:author="mine" w:date="2014-05-21T13:59:00Z">
              <w:tcPr>
                <w:tcW w:w="2335" w:type="dxa"/>
                <w:vAlign w:val="center"/>
              </w:tcPr>
            </w:tcPrChange>
          </w:tcPr>
          <w:p w:rsidR="004C177F" w:rsidRPr="00FC734F" w:rsidRDefault="001364FE"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Le Nguyen Huu Tri</w:t>
            </w:r>
          </w:p>
        </w:tc>
        <w:tc>
          <w:tcPr>
            <w:tcW w:w="2074" w:type="dxa"/>
            <w:vAlign w:val="center"/>
            <w:tcPrChange w:id="108" w:author="mine" w:date="2014-05-21T13:59:00Z">
              <w:tcPr>
                <w:tcW w:w="2074" w:type="dxa"/>
                <w:vAlign w:val="center"/>
              </w:tcPr>
            </w:tcPrChange>
          </w:tcPr>
          <w:p w:rsidR="004C177F" w:rsidRPr="00FC734F" w:rsidRDefault="004C177F"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Team Member, Developer, Tester</w:t>
            </w:r>
          </w:p>
        </w:tc>
        <w:tc>
          <w:tcPr>
            <w:tcW w:w="4676" w:type="dxa"/>
            <w:vAlign w:val="center"/>
            <w:tcPrChange w:id="109" w:author="mine" w:date="2014-05-21T13:59:00Z">
              <w:tcPr>
                <w:tcW w:w="4676" w:type="dxa"/>
                <w:vAlign w:val="center"/>
              </w:tcPr>
            </w:tcPrChange>
          </w:tcPr>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Create project management plan</w:t>
            </w:r>
          </w:p>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Design user interfaces</w:t>
            </w:r>
          </w:p>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Work on detailed design</w:t>
            </w:r>
          </w:p>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Implement</w:t>
            </w:r>
          </w:p>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Prepare documents</w:t>
            </w:r>
          </w:p>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Perform unit testing, system testing and integration test</w:t>
            </w:r>
          </w:p>
        </w:tc>
      </w:tr>
      <w:tr w:rsidR="004C177F" w:rsidRPr="00FC734F" w:rsidTr="00B77415">
        <w:trPr>
          <w:jc w:val="center"/>
          <w:trPrChange w:id="11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540" w:type="dxa"/>
            <w:vAlign w:val="center"/>
            <w:tcPrChange w:id="111" w:author="mine" w:date="2014-05-21T13:59:00Z">
              <w:tcPr>
                <w:tcW w:w="540" w:type="dxa"/>
                <w:vAlign w:val="center"/>
              </w:tcPr>
            </w:tcPrChange>
          </w:tcPr>
          <w:p w:rsidR="004C177F" w:rsidRPr="00FC734F" w:rsidRDefault="004C177F" w:rsidP="00D617C3">
            <w:pPr>
              <w:spacing w:after="0"/>
              <w:rPr>
                <w:sz w:val="24"/>
                <w:szCs w:val="24"/>
              </w:rPr>
            </w:pPr>
            <w:r w:rsidRPr="00FC734F">
              <w:rPr>
                <w:sz w:val="24"/>
                <w:szCs w:val="24"/>
              </w:rPr>
              <w:t>4</w:t>
            </w:r>
          </w:p>
        </w:tc>
        <w:tc>
          <w:tcPr>
            <w:tcW w:w="2335" w:type="dxa"/>
            <w:vAlign w:val="center"/>
            <w:tcPrChange w:id="112" w:author="mine" w:date="2014-05-21T13:59:00Z">
              <w:tcPr>
                <w:tcW w:w="2335" w:type="dxa"/>
                <w:vAlign w:val="center"/>
              </w:tcPr>
            </w:tcPrChange>
          </w:tcPr>
          <w:p w:rsidR="004C177F" w:rsidRPr="00FC734F" w:rsidRDefault="006875B1"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Nguyen Dinh Tuan</w:t>
            </w:r>
          </w:p>
        </w:tc>
        <w:tc>
          <w:tcPr>
            <w:tcW w:w="2074" w:type="dxa"/>
            <w:vAlign w:val="center"/>
            <w:tcPrChange w:id="113" w:author="mine" w:date="2014-05-21T13:59:00Z">
              <w:tcPr>
                <w:tcW w:w="2074" w:type="dxa"/>
                <w:vAlign w:val="center"/>
              </w:tcPr>
            </w:tcPrChange>
          </w:tcPr>
          <w:p w:rsidR="004C177F" w:rsidRPr="00FC734F" w:rsidRDefault="004C177F"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Team Member, Developer, Tester</w:t>
            </w:r>
          </w:p>
        </w:tc>
        <w:tc>
          <w:tcPr>
            <w:tcW w:w="4676" w:type="dxa"/>
            <w:vAlign w:val="center"/>
            <w:tcPrChange w:id="114" w:author="mine" w:date="2014-05-21T13:59:00Z">
              <w:tcPr>
                <w:tcW w:w="4676" w:type="dxa"/>
                <w:vAlign w:val="center"/>
              </w:tcPr>
            </w:tcPrChange>
          </w:tcPr>
          <w:p w:rsidR="004C177F" w:rsidRPr="00FC734F" w:rsidRDefault="004C177F" w:rsidP="00977D67">
            <w:pPr>
              <w:pStyle w:val="ListParagraph"/>
              <w:numPr>
                <w:ilvl w:val="0"/>
                <w:numId w:val="35"/>
              </w:numPr>
              <w:spacing w:before="120" w:after="120" w:line="240" w:lineRule="auto"/>
              <w:ind w:left="24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Work on detailed design</w:t>
            </w:r>
          </w:p>
          <w:p w:rsidR="004C177F" w:rsidRPr="00FC734F" w:rsidRDefault="004C177F" w:rsidP="00977D67">
            <w:pPr>
              <w:pStyle w:val="ListParagraph"/>
              <w:numPr>
                <w:ilvl w:val="0"/>
                <w:numId w:val="35"/>
              </w:numPr>
              <w:spacing w:before="120" w:after="120" w:line="240" w:lineRule="auto"/>
              <w:ind w:left="24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Implement</w:t>
            </w:r>
          </w:p>
          <w:p w:rsidR="004C177F" w:rsidRPr="00FC734F" w:rsidRDefault="004C177F" w:rsidP="00977D67">
            <w:pPr>
              <w:pStyle w:val="ListParagraph"/>
              <w:numPr>
                <w:ilvl w:val="0"/>
                <w:numId w:val="35"/>
              </w:numPr>
              <w:spacing w:before="120" w:after="120" w:line="240" w:lineRule="auto"/>
              <w:ind w:left="24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Prepare documents</w:t>
            </w:r>
          </w:p>
          <w:p w:rsidR="004C177F" w:rsidRPr="00FC734F" w:rsidRDefault="004C177F" w:rsidP="00977D67">
            <w:pPr>
              <w:pStyle w:val="ListParagraph"/>
              <w:numPr>
                <w:ilvl w:val="0"/>
                <w:numId w:val="35"/>
              </w:numPr>
              <w:spacing w:before="120" w:after="120" w:line="240" w:lineRule="auto"/>
              <w:ind w:left="24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Perform unit testing, system testing and integration test</w:t>
            </w:r>
          </w:p>
        </w:tc>
      </w:tr>
      <w:tr w:rsidR="007B42A1" w:rsidRPr="00FC734F" w:rsidTr="00B77415">
        <w:trPr>
          <w:cnfStyle w:val="000000100000" w:firstRow="0" w:lastRow="0" w:firstColumn="0" w:lastColumn="0" w:oddVBand="0" w:evenVBand="0" w:oddHBand="1" w:evenHBand="0" w:firstRowFirstColumn="0" w:firstRowLastColumn="0" w:lastRowFirstColumn="0" w:lastRowLastColumn="0"/>
          <w:jc w:val="center"/>
          <w:trPrChange w:id="11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540" w:type="dxa"/>
            <w:vAlign w:val="center"/>
            <w:tcPrChange w:id="116" w:author="mine" w:date="2014-05-21T13:59:00Z">
              <w:tcPr>
                <w:tcW w:w="540" w:type="dxa"/>
                <w:vAlign w:val="center"/>
              </w:tcPr>
            </w:tcPrChange>
          </w:tcPr>
          <w:p w:rsidR="004C177F" w:rsidRPr="00FC734F" w:rsidRDefault="004C177F" w:rsidP="00D617C3">
            <w:pPr>
              <w:spacing w:after="0"/>
              <w:cnfStyle w:val="001000100000" w:firstRow="0" w:lastRow="0" w:firstColumn="1" w:lastColumn="0" w:oddVBand="0" w:evenVBand="0" w:oddHBand="1" w:evenHBand="0" w:firstRowFirstColumn="0" w:firstRowLastColumn="0" w:lastRowFirstColumn="0" w:lastRowLastColumn="0"/>
              <w:rPr>
                <w:sz w:val="24"/>
                <w:szCs w:val="24"/>
              </w:rPr>
            </w:pPr>
            <w:r w:rsidRPr="00FC734F">
              <w:rPr>
                <w:sz w:val="24"/>
                <w:szCs w:val="24"/>
              </w:rPr>
              <w:t>5</w:t>
            </w:r>
          </w:p>
        </w:tc>
        <w:tc>
          <w:tcPr>
            <w:tcW w:w="2335" w:type="dxa"/>
            <w:vAlign w:val="center"/>
            <w:tcPrChange w:id="117" w:author="mine" w:date="2014-05-21T13:59:00Z">
              <w:tcPr>
                <w:tcW w:w="2335" w:type="dxa"/>
                <w:vAlign w:val="center"/>
              </w:tcPr>
            </w:tcPrChange>
          </w:tcPr>
          <w:p w:rsidR="004C177F" w:rsidRPr="00FC734F" w:rsidRDefault="007F712C"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Tran Nguyen Kim Vinh</w:t>
            </w:r>
          </w:p>
        </w:tc>
        <w:tc>
          <w:tcPr>
            <w:tcW w:w="2074" w:type="dxa"/>
            <w:vAlign w:val="center"/>
            <w:tcPrChange w:id="118" w:author="mine" w:date="2014-05-21T13:59:00Z">
              <w:tcPr>
                <w:tcW w:w="2074" w:type="dxa"/>
                <w:vAlign w:val="center"/>
              </w:tcPr>
            </w:tcPrChange>
          </w:tcPr>
          <w:p w:rsidR="004C177F" w:rsidRPr="00FC734F" w:rsidRDefault="004C177F"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Team Member, Developer, Tester</w:t>
            </w:r>
          </w:p>
        </w:tc>
        <w:tc>
          <w:tcPr>
            <w:tcW w:w="4676" w:type="dxa"/>
            <w:vAlign w:val="center"/>
            <w:tcPrChange w:id="119" w:author="mine" w:date="2014-05-21T13:59:00Z">
              <w:tcPr>
                <w:tcW w:w="4676" w:type="dxa"/>
                <w:vAlign w:val="center"/>
              </w:tcPr>
            </w:tcPrChange>
          </w:tcPr>
          <w:p w:rsidR="004C177F" w:rsidRPr="00FC734F" w:rsidRDefault="004C177F" w:rsidP="00977D67">
            <w:pPr>
              <w:pStyle w:val="ListParagraph"/>
              <w:numPr>
                <w:ilvl w:val="0"/>
                <w:numId w:val="34"/>
              </w:numPr>
              <w:spacing w:before="120" w:after="120" w:line="240" w:lineRule="auto"/>
              <w:ind w:left="15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Work on detailed design</w:t>
            </w:r>
          </w:p>
          <w:p w:rsidR="004C177F" w:rsidRPr="00FC734F" w:rsidRDefault="004C177F" w:rsidP="00977D67">
            <w:pPr>
              <w:pStyle w:val="ListParagraph"/>
              <w:numPr>
                <w:ilvl w:val="0"/>
                <w:numId w:val="34"/>
              </w:numPr>
              <w:spacing w:before="120" w:after="120" w:line="240" w:lineRule="auto"/>
              <w:ind w:left="15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Implement</w:t>
            </w:r>
          </w:p>
          <w:p w:rsidR="004C177F" w:rsidRPr="00FC734F" w:rsidRDefault="004C177F" w:rsidP="00977D67">
            <w:pPr>
              <w:pStyle w:val="ListParagraph"/>
              <w:numPr>
                <w:ilvl w:val="0"/>
                <w:numId w:val="34"/>
              </w:numPr>
              <w:spacing w:before="120" w:after="120" w:line="240" w:lineRule="auto"/>
              <w:ind w:left="15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Prepare documents</w:t>
            </w:r>
          </w:p>
          <w:p w:rsidR="004C177F" w:rsidRPr="00FC734F" w:rsidRDefault="004C177F" w:rsidP="00977D67">
            <w:pPr>
              <w:pStyle w:val="ListParagraph"/>
              <w:numPr>
                <w:ilvl w:val="0"/>
                <w:numId w:val="34"/>
              </w:numPr>
              <w:spacing w:before="120" w:after="120" w:line="240" w:lineRule="auto"/>
              <w:ind w:left="15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Perform unit testing, system testing and integration test</w:t>
            </w:r>
          </w:p>
        </w:tc>
      </w:tr>
      <w:tr w:rsidR="004C177F" w:rsidRPr="00FC734F" w:rsidTr="00B77415">
        <w:trPr>
          <w:jc w:val="center"/>
          <w:trPrChange w:id="12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540" w:type="dxa"/>
            <w:vAlign w:val="center"/>
            <w:tcPrChange w:id="121" w:author="mine" w:date="2014-05-21T13:59:00Z">
              <w:tcPr>
                <w:tcW w:w="540" w:type="dxa"/>
                <w:vAlign w:val="center"/>
              </w:tcPr>
            </w:tcPrChange>
          </w:tcPr>
          <w:p w:rsidR="004C177F" w:rsidRPr="00FC734F" w:rsidRDefault="004C177F" w:rsidP="00D617C3">
            <w:pPr>
              <w:spacing w:after="0"/>
              <w:rPr>
                <w:sz w:val="24"/>
                <w:szCs w:val="24"/>
              </w:rPr>
            </w:pPr>
            <w:r w:rsidRPr="00FC734F">
              <w:rPr>
                <w:sz w:val="24"/>
                <w:szCs w:val="24"/>
              </w:rPr>
              <w:t>6</w:t>
            </w:r>
          </w:p>
        </w:tc>
        <w:tc>
          <w:tcPr>
            <w:tcW w:w="2335" w:type="dxa"/>
            <w:vAlign w:val="center"/>
            <w:tcPrChange w:id="122" w:author="mine" w:date="2014-05-21T13:59:00Z">
              <w:tcPr>
                <w:tcW w:w="2335" w:type="dxa"/>
                <w:vAlign w:val="center"/>
              </w:tcPr>
            </w:tcPrChange>
          </w:tcPr>
          <w:p w:rsidR="004C177F" w:rsidRPr="00FC734F" w:rsidRDefault="00E70C71"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Nguyen Vinh Hien</w:t>
            </w:r>
          </w:p>
        </w:tc>
        <w:tc>
          <w:tcPr>
            <w:tcW w:w="2074" w:type="dxa"/>
            <w:vAlign w:val="center"/>
            <w:tcPrChange w:id="123" w:author="mine" w:date="2014-05-21T13:59:00Z">
              <w:tcPr>
                <w:tcW w:w="2074" w:type="dxa"/>
                <w:vAlign w:val="center"/>
              </w:tcPr>
            </w:tcPrChange>
          </w:tcPr>
          <w:p w:rsidR="004C177F" w:rsidRPr="00FC734F" w:rsidRDefault="004C177F"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Team Member, Developer, Tester</w:t>
            </w:r>
          </w:p>
        </w:tc>
        <w:tc>
          <w:tcPr>
            <w:tcW w:w="4676" w:type="dxa"/>
            <w:vAlign w:val="center"/>
            <w:tcPrChange w:id="124" w:author="mine" w:date="2014-05-21T13:59:00Z">
              <w:tcPr>
                <w:tcW w:w="4676" w:type="dxa"/>
                <w:vAlign w:val="center"/>
              </w:tcPr>
            </w:tcPrChange>
          </w:tcPr>
          <w:p w:rsidR="004C177F" w:rsidRPr="00FC734F" w:rsidRDefault="004C177F" w:rsidP="00977D67">
            <w:pPr>
              <w:pStyle w:val="ListParagraph"/>
              <w:numPr>
                <w:ilvl w:val="0"/>
                <w:numId w:val="33"/>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Work on detailed design</w:t>
            </w:r>
          </w:p>
          <w:p w:rsidR="004C177F" w:rsidRPr="00FC734F" w:rsidRDefault="004C177F" w:rsidP="00977D67">
            <w:pPr>
              <w:pStyle w:val="ListParagraph"/>
              <w:numPr>
                <w:ilvl w:val="0"/>
                <w:numId w:val="33"/>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Implement</w:t>
            </w:r>
          </w:p>
          <w:p w:rsidR="004C177F" w:rsidRPr="00FC734F" w:rsidRDefault="004C177F" w:rsidP="00977D67">
            <w:pPr>
              <w:pStyle w:val="ListParagraph"/>
              <w:numPr>
                <w:ilvl w:val="0"/>
                <w:numId w:val="33"/>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Prepare documents</w:t>
            </w:r>
          </w:p>
          <w:p w:rsidR="004C177F" w:rsidRPr="00FC734F" w:rsidRDefault="004C177F" w:rsidP="00977D67">
            <w:pPr>
              <w:pStyle w:val="ListParagraph"/>
              <w:numPr>
                <w:ilvl w:val="0"/>
                <w:numId w:val="33"/>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Perform unit testing, system testing and integration test</w:t>
            </w:r>
          </w:p>
        </w:tc>
      </w:tr>
    </w:tbl>
    <w:p w:rsidR="00E75437" w:rsidRPr="003D5FFE" w:rsidRDefault="00E75437" w:rsidP="00DA48BC">
      <w:pPr>
        <w:pStyle w:val="NoSpacing"/>
        <w:ind w:firstLine="720"/>
        <w:rPr>
          <w:color w:val="auto"/>
          <w:sz w:val="24"/>
          <w:szCs w:val="24"/>
        </w:rPr>
      </w:pPr>
    </w:p>
    <w:p w:rsidR="00421D85" w:rsidRDefault="003C474E" w:rsidP="00977D67">
      <w:pPr>
        <w:pStyle w:val="Heading3"/>
        <w:numPr>
          <w:ilvl w:val="0"/>
          <w:numId w:val="27"/>
        </w:numPr>
        <w:ind w:left="1170"/>
        <w:rPr>
          <w:b/>
        </w:rPr>
      </w:pPr>
      <w:bookmarkStart w:id="125" w:name="_Toc385663791"/>
      <w:r w:rsidRPr="002F1016">
        <w:rPr>
          <w:b/>
        </w:rPr>
        <w:t>Tools and Techniques</w:t>
      </w:r>
      <w:bookmarkEnd w:id="125"/>
    </w:p>
    <w:p w:rsidR="00901C6F" w:rsidRPr="00FC734F" w:rsidRDefault="00901C6F" w:rsidP="00AD723D">
      <w:pPr>
        <w:spacing w:after="0"/>
        <w:ind w:firstLine="720"/>
        <w:rPr>
          <w:sz w:val="24"/>
          <w:szCs w:val="24"/>
        </w:rPr>
      </w:pPr>
      <w:r w:rsidRPr="00FC734F">
        <w:rPr>
          <w:sz w:val="24"/>
          <w:szCs w:val="24"/>
        </w:rPr>
        <w:t xml:space="preserve">The tools that will be used to develop the system </w:t>
      </w:r>
      <w:proofErr w:type="gramStart"/>
      <w:r w:rsidRPr="00FC734F">
        <w:rPr>
          <w:sz w:val="24"/>
          <w:szCs w:val="24"/>
        </w:rPr>
        <w:t>includes</w:t>
      </w:r>
      <w:proofErr w:type="gramEnd"/>
      <w:r w:rsidRPr="00FC734F">
        <w:rPr>
          <w:sz w:val="24"/>
          <w:szCs w:val="24"/>
        </w:rPr>
        <w:t>:</w:t>
      </w:r>
    </w:p>
    <w:p w:rsidR="00901C6F" w:rsidRPr="00FC734F" w:rsidRDefault="00901C6F" w:rsidP="00977D67">
      <w:pPr>
        <w:pStyle w:val="ListParagraph"/>
        <w:numPr>
          <w:ilvl w:val="0"/>
          <w:numId w:val="36"/>
        </w:numPr>
        <w:spacing w:after="120"/>
        <w:ind w:left="1260"/>
        <w:rPr>
          <w:sz w:val="24"/>
          <w:szCs w:val="24"/>
        </w:rPr>
      </w:pPr>
      <w:r w:rsidRPr="00FC734F">
        <w:rPr>
          <w:sz w:val="24"/>
          <w:szCs w:val="24"/>
        </w:rPr>
        <w:t>Developing tools: Microsoft Visual Studio 2012, Microsoft SQL Server 2008 R2</w:t>
      </w:r>
    </w:p>
    <w:p w:rsidR="00901C6F" w:rsidRPr="00FC734F" w:rsidRDefault="00901C6F" w:rsidP="00977D67">
      <w:pPr>
        <w:pStyle w:val="ListParagraph"/>
        <w:numPr>
          <w:ilvl w:val="0"/>
          <w:numId w:val="36"/>
        </w:numPr>
        <w:spacing w:after="120"/>
        <w:ind w:left="1260"/>
        <w:rPr>
          <w:sz w:val="24"/>
          <w:szCs w:val="24"/>
        </w:rPr>
      </w:pPr>
      <w:r w:rsidRPr="00FC734F">
        <w:rPr>
          <w:sz w:val="24"/>
          <w:szCs w:val="24"/>
        </w:rPr>
        <w:t xml:space="preserve">Modelling tools: Software Ideas </w:t>
      </w:r>
      <w:r w:rsidR="007B41DE" w:rsidRPr="00FC734F">
        <w:rPr>
          <w:sz w:val="24"/>
          <w:szCs w:val="24"/>
        </w:rPr>
        <w:t>Modeler</w:t>
      </w:r>
      <w:r w:rsidRPr="00FC734F">
        <w:rPr>
          <w:sz w:val="24"/>
          <w:szCs w:val="24"/>
        </w:rPr>
        <w:t>, StarUML</w:t>
      </w:r>
    </w:p>
    <w:p w:rsidR="00901C6F" w:rsidRPr="00FC734F" w:rsidRDefault="00901C6F" w:rsidP="00977D67">
      <w:pPr>
        <w:pStyle w:val="ListParagraph"/>
        <w:numPr>
          <w:ilvl w:val="0"/>
          <w:numId w:val="36"/>
        </w:numPr>
        <w:spacing w:after="120"/>
        <w:ind w:left="1260"/>
        <w:rPr>
          <w:sz w:val="24"/>
          <w:szCs w:val="24"/>
        </w:rPr>
      </w:pPr>
      <w:r w:rsidRPr="00FC734F">
        <w:rPr>
          <w:sz w:val="24"/>
          <w:szCs w:val="24"/>
        </w:rPr>
        <w:t>Document tools: Microsoft Office 2013</w:t>
      </w:r>
      <w:r w:rsidR="00420ED9" w:rsidRPr="00FC734F">
        <w:rPr>
          <w:sz w:val="24"/>
          <w:szCs w:val="24"/>
        </w:rPr>
        <w:t xml:space="preserve"> (Word, Excel, Power Point, Visio, Project)</w:t>
      </w:r>
    </w:p>
    <w:p w:rsidR="00E75437" w:rsidRPr="00FC734F" w:rsidRDefault="00901C6F" w:rsidP="00977D67">
      <w:pPr>
        <w:pStyle w:val="ListParagraph"/>
        <w:numPr>
          <w:ilvl w:val="0"/>
          <w:numId w:val="36"/>
        </w:numPr>
        <w:spacing w:after="120" w:line="300" w:lineRule="auto"/>
        <w:ind w:left="1267"/>
        <w:rPr>
          <w:sz w:val="24"/>
          <w:szCs w:val="24"/>
        </w:rPr>
      </w:pPr>
      <w:r w:rsidRPr="00FC734F">
        <w:rPr>
          <w:sz w:val="24"/>
          <w:szCs w:val="24"/>
        </w:rPr>
        <w:t>Source control tools: SVN, Google Code</w:t>
      </w:r>
    </w:p>
    <w:p w:rsidR="00B03E4C" w:rsidRDefault="00B03E4C" w:rsidP="007412DC">
      <w:pPr>
        <w:pStyle w:val="Heading2"/>
        <w:numPr>
          <w:ilvl w:val="0"/>
          <w:numId w:val="2"/>
        </w:numPr>
        <w:rPr>
          <w:b/>
          <w:sz w:val="28"/>
          <w:szCs w:val="28"/>
        </w:rPr>
      </w:pPr>
      <w:bookmarkStart w:id="126" w:name="_Toc385663792"/>
      <w:r w:rsidRPr="00D439C2">
        <w:rPr>
          <w:b/>
          <w:sz w:val="28"/>
          <w:szCs w:val="28"/>
        </w:rPr>
        <w:t>Project Management Plan</w:t>
      </w:r>
      <w:bookmarkEnd w:id="126"/>
    </w:p>
    <w:p w:rsidR="00762928" w:rsidRDefault="00D878E2" w:rsidP="00977D67">
      <w:pPr>
        <w:pStyle w:val="Heading3"/>
        <w:numPr>
          <w:ilvl w:val="0"/>
          <w:numId w:val="37"/>
        </w:numPr>
        <w:ind w:left="1260"/>
        <w:rPr>
          <w:b/>
        </w:rPr>
      </w:pPr>
      <w:bookmarkStart w:id="127" w:name="_Toc385663793"/>
      <w:r w:rsidRPr="003C0CAD">
        <w:rPr>
          <w:b/>
        </w:rPr>
        <w:t>Task</w:t>
      </w:r>
      <w:bookmarkEnd w:id="127"/>
    </w:p>
    <w:p w:rsidR="001931D1" w:rsidRPr="001931D1" w:rsidRDefault="00787823" w:rsidP="001931D1">
      <w:r w:rsidRPr="00787823">
        <w:t>Below are all the major tasks that need to be performed sequentially during the development of the system.</w:t>
      </w:r>
    </w:p>
    <w:p w:rsidR="003C0CAD" w:rsidRDefault="009177F8" w:rsidP="00977D67">
      <w:pPr>
        <w:pStyle w:val="Heading4"/>
        <w:numPr>
          <w:ilvl w:val="0"/>
          <w:numId w:val="38"/>
        </w:numPr>
        <w:ind w:left="1620"/>
        <w:rPr>
          <w:i w:val="0"/>
          <w:sz w:val="24"/>
          <w:szCs w:val="24"/>
        </w:rPr>
      </w:pPr>
      <w:bookmarkStart w:id="128" w:name="_Toc385663794"/>
      <w:r w:rsidRPr="00AA14D3">
        <w:rPr>
          <w:i w:val="0"/>
          <w:sz w:val="24"/>
          <w:szCs w:val="24"/>
        </w:rPr>
        <w:t>Task 1: Initiating</w:t>
      </w:r>
      <w:bookmarkEnd w:id="128"/>
    </w:p>
    <w:tbl>
      <w:tblPr>
        <w:tblStyle w:val="GridTable4-Accent21"/>
        <w:tblW w:w="0" w:type="auto"/>
        <w:jc w:val="center"/>
        <w:tblLook w:val="04A0" w:firstRow="1" w:lastRow="0" w:firstColumn="1" w:lastColumn="0" w:noHBand="0" w:noVBand="1"/>
        <w:tblPrChange w:id="129" w:author="mine" w:date="2014-05-21T13:59:00Z">
          <w:tblPr>
            <w:tblStyle w:val="GridTable4-Accent210"/>
            <w:tblW w:w="0" w:type="auto"/>
            <w:jc w:val="center"/>
            <w:tblLook w:val="04A0" w:firstRow="1" w:lastRow="0" w:firstColumn="1" w:lastColumn="0" w:noHBand="0" w:noVBand="1"/>
          </w:tblPr>
        </w:tblPrChange>
      </w:tblPr>
      <w:tblGrid>
        <w:gridCol w:w="3325"/>
        <w:gridCol w:w="4972"/>
        <w:tblGridChange w:id="130">
          <w:tblGrid>
            <w:gridCol w:w="3325"/>
            <w:gridCol w:w="4972"/>
          </w:tblGrid>
        </w:tblGridChange>
      </w:tblGrid>
      <w:tr w:rsidR="00AA56BD" w:rsidTr="00B77415">
        <w:trPr>
          <w:cnfStyle w:val="100000000000" w:firstRow="1" w:lastRow="0" w:firstColumn="0" w:lastColumn="0" w:oddVBand="0" w:evenVBand="0" w:oddHBand="0" w:evenHBand="0" w:firstRowFirstColumn="0" w:firstRowLastColumn="0" w:lastRowFirstColumn="0" w:lastRowLastColumn="0"/>
          <w:trHeight w:val="377"/>
          <w:jc w:val="center"/>
          <w:trPrChange w:id="131" w:author="mine" w:date="2014-05-21T13:59:00Z">
            <w:trPr>
              <w:trHeight w:val="377"/>
              <w:jc w:val="center"/>
            </w:trPr>
          </w:trPrChange>
        </w:trPr>
        <w:tc>
          <w:tcPr>
            <w:cnfStyle w:val="001000000000" w:firstRow="0" w:lastRow="0" w:firstColumn="1" w:lastColumn="0" w:oddVBand="0" w:evenVBand="0" w:oddHBand="0" w:evenHBand="0" w:firstRowFirstColumn="0" w:firstRowLastColumn="0" w:lastRowFirstColumn="0" w:lastRowLastColumn="0"/>
            <w:tcW w:w="3325" w:type="dxa"/>
            <w:tcPrChange w:id="132" w:author="mine" w:date="2014-05-21T13:59:00Z">
              <w:tcPr>
                <w:tcW w:w="3325" w:type="dxa"/>
              </w:tcPr>
            </w:tcPrChange>
          </w:tcPr>
          <w:p w:rsidR="00AA56BD" w:rsidRDefault="00AA56BD" w:rsidP="006F67D8">
            <w:pPr>
              <w:spacing w:after="0"/>
              <w:cnfStyle w:val="101000000000" w:firstRow="1" w:lastRow="0" w:firstColumn="1" w:lastColumn="0" w:oddVBand="0" w:evenVBand="0" w:oddHBand="0" w:evenHBand="0" w:firstRowFirstColumn="0" w:firstRowLastColumn="0" w:lastRowFirstColumn="0" w:lastRowLastColumn="0"/>
              <w:rPr>
                <w:sz w:val="24"/>
                <w:szCs w:val="24"/>
              </w:rPr>
            </w:pPr>
            <w:r>
              <w:rPr>
                <w:sz w:val="24"/>
                <w:szCs w:val="24"/>
              </w:rPr>
              <w:t>Task Name</w:t>
            </w:r>
          </w:p>
        </w:tc>
        <w:tc>
          <w:tcPr>
            <w:tcW w:w="4972" w:type="dxa"/>
            <w:tcPrChange w:id="133" w:author="mine" w:date="2014-05-21T13:59:00Z">
              <w:tcPr>
                <w:tcW w:w="4972" w:type="dxa"/>
              </w:tcPr>
            </w:tcPrChange>
          </w:tcPr>
          <w:p w:rsidR="00AA56BD" w:rsidRPr="00535D65" w:rsidRDefault="00AA56BD" w:rsidP="006F67D8">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535D65">
              <w:rPr>
                <w:sz w:val="24"/>
                <w:szCs w:val="24"/>
              </w:rPr>
              <w:t>Initiating</w:t>
            </w:r>
          </w:p>
        </w:tc>
      </w:tr>
      <w:tr w:rsidR="00AA56BD" w:rsidTr="00B77415">
        <w:trPr>
          <w:cnfStyle w:val="000000100000" w:firstRow="0" w:lastRow="0" w:firstColumn="0" w:lastColumn="0" w:oddVBand="0" w:evenVBand="0" w:oddHBand="1" w:evenHBand="0" w:firstRowFirstColumn="0" w:firstRowLastColumn="0" w:lastRowFirstColumn="0" w:lastRowLastColumn="0"/>
          <w:jc w:val="center"/>
          <w:trPrChange w:id="13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35" w:author="mine" w:date="2014-05-21T13:59:00Z">
              <w:tcPr>
                <w:tcW w:w="3325" w:type="dxa"/>
                <w:vAlign w:val="center"/>
              </w:tcPr>
            </w:tcPrChange>
          </w:tcPr>
          <w:p w:rsidR="00AA56BD" w:rsidRDefault="00AA56BD" w:rsidP="006F3DFC">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Descriptions</w:t>
            </w:r>
          </w:p>
        </w:tc>
        <w:tc>
          <w:tcPr>
            <w:tcW w:w="4972" w:type="dxa"/>
            <w:tcPrChange w:id="136" w:author="mine" w:date="2014-05-21T13:59:00Z">
              <w:tcPr>
                <w:tcW w:w="4972" w:type="dxa"/>
              </w:tcPr>
            </w:tcPrChange>
          </w:tcPr>
          <w:p w:rsidR="00AA56BD" w:rsidRPr="00B90273" w:rsidRDefault="00AA56BD" w:rsidP="006F67D8">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Perform research on real situation, user’s need research; decide upon the technology that will be used to develop the system </w:t>
            </w:r>
          </w:p>
        </w:tc>
      </w:tr>
      <w:tr w:rsidR="00AA56BD" w:rsidTr="00B77415">
        <w:trPr>
          <w:jc w:val="center"/>
          <w:trPrChange w:id="137"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38" w:author="mine" w:date="2014-05-21T13:59:00Z">
              <w:tcPr>
                <w:tcW w:w="3325" w:type="dxa"/>
                <w:vAlign w:val="center"/>
              </w:tcPr>
            </w:tcPrChange>
          </w:tcPr>
          <w:p w:rsidR="00AA56BD" w:rsidRDefault="00AA56BD" w:rsidP="006F3DFC">
            <w:pPr>
              <w:spacing w:after="0"/>
              <w:rPr>
                <w:sz w:val="24"/>
                <w:szCs w:val="24"/>
              </w:rPr>
            </w:pPr>
            <w:r>
              <w:rPr>
                <w:sz w:val="24"/>
                <w:szCs w:val="24"/>
              </w:rPr>
              <w:t>Deliverables</w:t>
            </w:r>
          </w:p>
        </w:tc>
        <w:tc>
          <w:tcPr>
            <w:tcW w:w="4972" w:type="dxa"/>
            <w:tcPrChange w:id="139" w:author="mine" w:date="2014-05-21T13:59:00Z">
              <w:tcPr>
                <w:tcW w:w="4972" w:type="dxa"/>
              </w:tcPr>
            </w:tcPrChange>
          </w:tcPr>
          <w:p w:rsidR="00AA56BD" w:rsidRPr="00B90273" w:rsidRDefault="00AA56BD" w:rsidP="006F67D8">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Report 1 – Project Introduction</w:t>
            </w:r>
          </w:p>
        </w:tc>
      </w:tr>
      <w:tr w:rsidR="00AA56BD" w:rsidTr="00B77415">
        <w:trPr>
          <w:cnfStyle w:val="000000100000" w:firstRow="0" w:lastRow="0" w:firstColumn="0" w:lastColumn="0" w:oddVBand="0" w:evenVBand="0" w:oddHBand="1" w:evenHBand="0" w:firstRowFirstColumn="0" w:firstRowLastColumn="0" w:lastRowFirstColumn="0" w:lastRowLastColumn="0"/>
          <w:jc w:val="center"/>
          <w:trPrChange w:id="14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41" w:author="mine" w:date="2014-05-21T13:59:00Z">
              <w:tcPr>
                <w:tcW w:w="3325" w:type="dxa"/>
                <w:vAlign w:val="center"/>
              </w:tcPr>
            </w:tcPrChange>
          </w:tcPr>
          <w:p w:rsidR="00AA56BD" w:rsidRDefault="00AA56BD" w:rsidP="006F3DFC">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Resources needed</w:t>
            </w:r>
          </w:p>
        </w:tc>
        <w:tc>
          <w:tcPr>
            <w:tcW w:w="4972" w:type="dxa"/>
            <w:tcPrChange w:id="142" w:author="mine" w:date="2014-05-21T13:59:00Z">
              <w:tcPr>
                <w:tcW w:w="4972" w:type="dxa"/>
              </w:tcPr>
            </w:tcPrChange>
          </w:tcPr>
          <w:p w:rsidR="00AA56BD" w:rsidRPr="00B90273" w:rsidRDefault="00AA56BD" w:rsidP="006F67D8">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 days</w:t>
            </w:r>
          </w:p>
        </w:tc>
      </w:tr>
      <w:tr w:rsidR="00AA56BD" w:rsidTr="00B77415">
        <w:trPr>
          <w:jc w:val="center"/>
          <w:trPrChange w:id="14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44" w:author="mine" w:date="2014-05-21T13:59:00Z">
              <w:tcPr>
                <w:tcW w:w="3325" w:type="dxa"/>
                <w:vAlign w:val="center"/>
              </w:tcPr>
            </w:tcPrChange>
          </w:tcPr>
          <w:p w:rsidR="00AA56BD" w:rsidRDefault="00AA56BD" w:rsidP="006F3DFC">
            <w:pPr>
              <w:spacing w:after="0"/>
              <w:rPr>
                <w:sz w:val="24"/>
                <w:szCs w:val="24"/>
              </w:rPr>
            </w:pPr>
            <w:r>
              <w:rPr>
                <w:sz w:val="24"/>
                <w:szCs w:val="24"/>
              </w:rPr>
              <w:t>Dependencies and constraints</w:t>
            </w:r>
          </w:p>
        </w:tc>
        <w:tc>
          <w:tcPr>
            <w:tcW w:w="4972" w:type="dxa"/>
            <w:tcPrChange w:id="145" w:author="mine" w:date="2014-05-21T13:59:00Z">
              <w:tcPr>
                <w:tcW w:w="4972" w:type="dxa"/>
              </w:tcPr>
            </w:tcPrChange>
          </w:tcPr>
          <w:p w:rsidR="00AA56BD" w:rsidRPr="00B90273" w:rsidRDefault="00AA56BD" w:rsidP="006F67D8">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w:t>
            </w:r>
          </w:p>
        </w:tc>
      </w:tr>
      <w:tr w:rsidR="00AA56BD" w:rsidTr="00B77415">
        <w:trPr>
          <w:cnfStyle w:val="000000100000" w:firstRow="0" w:lastRow="0" w:firstColumn="0" w:lastColumn="0" w:oddVBand="0" w:evenVBand="0" w:oddHBand="1" w:evenHBand="0" w:firstRowFirstColumn="0" w:firstRowLastColumn="0" w:lastRowFirstColumn="0" w:lastRowLastColumn="0"/>
          <w:jc w:val="center"/>
          <w:trPrChange w:id="14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47" w:author="mine" w:date="2014-05-21T13:59:00Z">
              <w:tcPr>
                <w:tcW w:w="3325" w:type="dxa"/>
                <w:vAlign w:val="center"/>
              </w:tcPr>
            </w:tcPrChange>
          </w:tcPr>
          <w:p w:rsidR="00AA56BD" w:rsidRDefault="00AA56BD" w:rsidP="006F3DFC">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Risks</w:t>
            </w:r>
          </w:p>
        </w:tc>
        <w:tc>
          <w:tcPr>
            <w:tcW w:w="4972" w:type="dxa"/>
            <w:tcPrChange w:id="148" w:author="mine" w:date="2014-05-21T13:59:00Z">
              <w:tcPr>
                <w:tcW w:w="4972" w:type="dxa"/>
              </w:tcPr>
            </w:tcPrChange>
          </w:tcPr>
          <w:p w:rsidR="00AA56BD" w:rsidRPr="006F67D8" w:rsidRDefault="00AA56BD" w:rsidP="00977D67">
            <w:pPr>
              <w:pStyle w:val="ListParagraph"/>
              <w:numPr>
                <w:ilvl w:val="0"/>
                <w:numId w:val="39"/>
              </w:numPr>
              <w:spacing w:after="0"/>
              <w:ind w:left="252" w:hanging="180"/>
              <w:cnfStyle w:val="000000100000" w:firstRow="0" w:lastRow="0" w:firstColumn="0" w:lastColumn="0" w:oddVBand="0" w:evenVBand="0" w:oddHBand="1" w:evenHBand="0" w:firstRowFirstColumn="0" w:firstRowLastColumn="0" w:lastRowFirstColumn="0" w:lastRowLastColumn="0"/>
              <w:rPr>
                <w:sz w:val="24"/>
                <w:szCs w:val="24"/>
              </w:rPr>
            </w:pPr>
            <w:r w:rsidRPr="006F67D8">
              <w:rPr>
                <w:sz w:val="24"/>
                <w:szCs w:val="24"/>
              </w:rPr>
              <w:t>Team members did not know each other in advance and have a little background in term of “Tiếp sức mùa thi” campaign</w:t>
            </w:r>
          </w:p>
          <w:p w:rsidR="00AA7E1B" w:rsidRPr="006F67D8" w:rsidRDefault="00AA7E1B" w:rsidP="00977D67">
            <w:pPr>
              <w:pStyle w:val="ListParagraph"/>
              <w:numPr>
                <w:ilvl w:val="0"/>
                <w:numId w:val="39"/>
              </w:numPr>
              <w:spacing w:after="0"/>
              <w:ind w:left="252" w:hanging="180"/>
              <w:cnfStyle w:val="000000100000" w:firstRow="0" w:lastRow="0" w:firstColumn="0" w:lastColumn="0" w:oddVBand="0" w:evenVBand="0" w:oddHBand="1" w:evenHBand="0" w:firstRowFirstColumn="0" w:firstRowLastColumn="0" w:lastRowFirstColumn="0" w:lastRowLastColumn="0"/>
              <w:rPr>
                <w:sz w:val="24"/>
                <w:szCs w:val="24"/>
              </w:rPr>
            </w:pPr>
            <w:r w:rsidRPr="006F67D8">
              <w:rPr>
                <w:sz w:val="24"/>
                <w:szCs w:val="24"/>
              </w:rPr>
              <w:t xml:space="preserve">Some users may not </w:t>
            </w:r>
            <w:r w:rsidR="006F67D8" w:rsidRPr="006F67D8">
              <w:rPr>
                <w:sz w:val="24"/>
                <w:szCs w:val="24"/>
              </w:rPr>
              <w:t>agree</w:t>
            </w:r>
            <w:r w:rsidRPr="006F67D8">
              <w:rPr>
                <w:sz w:val="24"/>
                <w:szCs w:val="24"/>
              </w:rPr>
              <w:t xml:space="preserve"> to spend time for making surveys</w:t>
            </w:r>
          </w:p>
          <w:p w:rsidR="00AA7E1B" w:rsidRPr="006F67D8" w:rsidRDefault="00AA7E1B" w:rsidP="00977D67">
            <w:pPr>
              <w:pStyle w:val="ListParagraph"/>
              <w:numPr>
                <w:ilvl w:val="0"/>
                <w:numId w:val="39"/>
              </w:numPr>
              <w:spacing w:after="0"/>
              <w:ind w:left="252" w:hanging="180"/>
              <w:cnfStyle w:val="000000100000" w:firstRow="0" w:lastRow="0" w:firstColumn="0" w:lastColumn="0" w:oddVBand="0" w:evenVBand="0" w:oddHBand="1" w:evenHBand="0" w:firstRowFirstColumn="0" w:firstRowLastColumn="0" w:lastRowFirstColumn="0" w:lastRowLastColumn="0"/>
              <w:rPr>
                <w:sz w:val="24"/>
                <w:szCs w:val="24"/>
              </w:rPr>
            </w:pPr>
            <w:r w:rsidRPr="006F67D8">
              <w:rPr>
                <w:sz w:val="24"/>
                <w:szCs w:val="24"/>
              </w:rPr>
              <w:t>Strange requirement from users</w:t>
            </w:r>
          </w:p>
          <w:p w:rsidR="00DD58C7" w:rsidRPr="006F67D8" w:rsidRDefault="00DD58C7" w:rsidP="00977D67">
            <w:pPr>
              <w:pStyle w:val="ListParagraph"/>
              <w:numPr>
                <w:ilvl w:val="0"/>
                <w:numId w:val="39"/>
              </w:numPr>
              <w:spacing w:after="0"/>
              <w:ind w:left="252" w:hanging="180"/>
              <w:cnfStyle w:val="000000100000" w:firstRow="0" w:lastRow="0" w:firstColumn="0" w:lastColumn="0" w:oddVBand="0" w:evenVBand="0" w:oddHBand="1" w:evenHBand="0" w:firstRowFirstColumn="0" w:firstRowLastColumn="0" w:lastRowFirstColumn="0" w:lastRowLastColumn="0"/>
              <w:rPr>
                <w:sz w:val="24"/>
                <w:szCs w:val="24"/>
              </w:rPr>
            </w:pPr>
            <w:r w:rsidRPr="006F67D8">
              <w:rPr>
                <w:sz w:val="24"/>
                <w:szCs w:val="24"/>
              </w:rPr>
              <w:t>Lack of technologies or chosen technologies are not feasible</w:t>
            </w:r>
          </w:p>
        </w:tc>
      </w:tr>
    </w:tbl>
    <w:p w:rsidR="003F66D4" w:rsidRPr="003F66D4" w:rsidRDefault="003F66D4" w:rsidP="003F66D4"/>
    <w:p w:rsidR="009177F8" w:rsidRDefault="009177F8" w:rsidP="00977D67">
      <w:pPr>
        <w:pStyle w:val="Heading4"/>
        <w:numPr>
          <w:ilvl w:val="0"/>
          <w:numId w:val="38"/>
        </w:numPr>
        <w:ind w:left="1620"/>
        <w:rPr>
          <w:i w:val="0"/>
          <w:sz w:val="24"/>
          <w:szCs w:val="24"/>
        </w:rPr>
      </w:pPr>
      <w:bookmarkStart w:id="149" w:name="_Toc385663795"/>
      <w:r w:rsidRPr="00AA14D3">
        <w:rPr>
          <w:i w:val="0"/>
          <w:sz w:val="24"/>
          <w:szCs w:val="24"/>
        </w:rPr>
        <w:t>Task 2: Planning</w:t>
      </w:r>
      <w:bookmarkEnd w:id="149"/>
    </w:p>
    <w:tbl>
      <w:tblPr>
        <w:tblStyle w:val="GridTable4-Accent21"/>
        <w:tblW w:w="0" w:type="auto"/>
        <w:jc w:val="center"/>
        <w:tblLook w:val="04A0" w:firstRow="1" w:lastRow="0" w:firstColumn="1" w:lastColumn="0" w:noHBand="0" w:noVBand="1"/>
        <w:tblPrChange w:id="150" w:author="mine" w:date="2014-05-21T13:59:00Z">
          <w:tblPr>
            <w:tblStyle w:val="GridTable4-Accent210"/>
            <w:tblW w:w="0" w:type="auto"/>
            <w:jc w:val="center"/>
            <w:tblLook w:val="04A0" w:firstRow="1" w:lastRow="0" w:firstColumn="1" w:lastColumn="0" w:noHBand="0" w:noVBand="1"/>
          </w:tblPr>
        </w:tblPrChange>
      </w:tblPr>
      <w:tblGrid>
        <w:gridCol w:w="3325"/>
        <w:gridCol w:w="4972"/>
        <w:tblGridChange w:id="151">
          <w:tblGrid>
            <w:gridCol w:w="3325"/>
            <w:gridCol w:w="4972"/>
          </w:tblGrid>
        </w:tblGridChange>
      </w:tblGrid>
      <w:tr w:rsidR="00396BD3" w:rsidTr="00B77415">
        <w:trPr>
          <w:cnfStyle w:val="100000000000" w:firstRow="1" w:lastRow="0" w:firstColumn="0" w:lastColumn="0" w:oddVBand="0" w:evenVBand="0" w:oddHBand="0" w:evenHBand="0" w:firstRowFirstColumn="0" w:firstRowLastColumn="0" w:lastRowFirstColumn="0" w:lastRowLastColumn="0"/>
          <w:jc w:val="center"/>
          <w:trPrChange w:id="15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53" w:author="mine" w:date="2014-05-21T13:59:00Z">
              <w:tcPr>
                <w:tcW w:w="3325" w:type="dxa"/>
                <w:vAlign w:val="center"/>
              </w:tcPr>
            </w:tcPrChange>
          </w:tcPr>
          <w:p w:rsidR="00396BD3" w:rsidRDefault="00396BD3" w:rsidP="00DB1B45">
            <w:pPr>
              <w:spacing w:after="0"/>
              <w:cnfStyle w:val="101000000000" w:firstRow="1" w:lastRow="0" w:firstColumn="1" w:lastColumn="0" w:oddVBand="0" w:evenVBand="0" w:oddHBand="0" w:evenHBand="0" w:firstRowFirstColumn="0" w:firstRowLastColumn="0" w:lastRowFirstColumn="0" w:lastRowLastColumn="0"/>
              <w:rPr>
                <w:sz w:val="24"/>
                <w:szCs w:val="24"/>
              </w:rPr>
            </w:pPr>
            <w:r>
              <w:rPr>
                <w:sz w:val="24"/>
                <w:szCs w:val="24"/>
              </w:rPr>
              <w:t>Task Name</w:t>
            </w:r>
          </w:p>
        </w:tc>
        <w:tc>
          <w:tcPr>
            <w:tcW w:w="4972" w:type="dxa"/>
            <w:vAlign w:val="center"/>
            <w:tcPrChange w:id="154" w:author="mine" w:date="2014-05-21T13:59:00Z">
              <w:tcPr>
                <w:tcW w:w="4972" w:type="dxa"/>
                <w:vAlign w:val="center"/>
              </w:tcPr>
            </w:tcPrChange>
          </w:tcPr>
          <w:p w:rsidR="00396BD3" w:rsidRPr="00535D65" w:rsidRDefault="00396BD3"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535D65">
              <w:rPr>
                <w:sz w:val="24"/>
                <w:szCs w:val="24"/>
              </w:rPr>
              <w:t>Planning</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15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56"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Descriptions</w:t>
            </w:r>
          </w:p>
        </w:tc>
        <w:tc>
          <w:tcPr>
            <w:tcW w:w="4972" w:type="dxa"/>
            <w:vAlign w:val="center"/>
            <w:tcPrChange w:id="157" w:author="mine" w:date="2014-05-21T13:59:00Z">
              <w:tcPr>
                <w:tcW w:w="4972" w:type="dxa"/>
                <w:vAlign w:val="center"/>
              </w:tcPr>
            </w:tcPrChange>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415344">
              <w:rPr>
                <w:sz w:val="24"/>
                <w:szCs w:val="24"/>
              </w:rPr>
              <w:t>Create the project management plan; break the system into modules and assign tasks to each member.</w:t>
            </w:r>
          </w:p>
        </w:tc>
      </w:tr>
      <w:tr w:rsidR="00396BD3" w:rsidTr="00B77415">
        <w:trPr>
          <w:jc w:val="center"/>
          <w:trPrChange w:id="158"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59" w:author="mine" w:date="2014-05-21T13:59:00Z">
              <w:tcPr>
                <w:tcW w:w="3325" w:type="dxa"/>
                <w:vAlign w:val="center"/>
              </w:tcPr>
            </w:tcPrChange>
          </w:tcPr>
          <w:p w:rsidR="00396BD3" w:rsidRDefault="00396BD3" w:rsidP="00DB1B45">
            <w:pPr>
              <w:spacing w:after="0"/>
              <w:rPr>
                <w:sz w:val="24"/>
                <w:szCs w:val="24"/>
              </w:rPr>
            </w:pPr>
            <w:r>
              <w:rPr>
                <w:sz w:val="24"/>
                <w:szCs w:val="24"/>
              </w:rPr>
              <w:t>Deliverables</w:t>
            </w:r>
          </w:p>
        </w:tc>
        <w:tc>
          <w:tcPr>
            <w:tcW w:w="4972" w:type="dxa"/>
            <w:vAlign w:val="center"/>
            <w:tcPrChange w:id="160" w:author="mine" w:date="2014-05-21T13:59:00Z">
              <w:tcPr>
                <w:tcW w:w="4972" w:type="dxa"/>
                <w:vAlign w:val="center"/>
              </w:tcPr>
            </w:tcPrChange>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Report 2 – Software Project Management Plan</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16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62"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Resources needed</w:t>
            </w:r>
          </w:p>
        </w:tc>
        <w:tc>
          <w:tcPr>
            <w:tcW w:w="4972" w:type="dxa"/>
            <w:vAlign w:val="center"/>
            <w:tcPrChange w:id="163" w:author="mine" w:date="2014-05-21T13:59:00Z">
              <w:tcPr>
                <w:tcW w:w="4972" w:type="dxa"/>
                <w:vAlign w:val="center"/>
              </w:tcPr>
            </w:tcPrChange>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 days</w:t>
            </w:r>
          </w:p>
        </w:tc>
      </w:tr>
      <w:tr w:rsidR="00396BD3" w:rsidTr="00B77415">
        <w:trPr>
          <w:jc w:val="center"/>
          <w:trPrChange w:id="16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65" w:author="mine" w:date="2014-05-21T13:59:00Z">
              <w:tcPr>
                <w:tcW w:w="3325" w:type="dxa"/>
                <w:vAlign w:val="center"/>
              </w:tcPr>
            </w:tcPrChange>
          </w:tcPr>
          <w:p w:rsidR="00396BD3" w:rsidRDefault="00396BD3" w:rsidP="00DB1B45">
            <w:pPr>
              <w:spacing w:after="0"/>
              <w:rPr>
                <w:sz w:val="24"/>
                <w:szCs w:val="24"/>
              </w:rPr>
            </w:pPr>
            <w:r>
              <w:rPr>
                <w:sz w:val="24"/>
                <w:szCs w:val="24"/>
              </w:rPr>
              <w:t>Dependencies and constraints</w:t>
            </w:r>
          </w:p>
        </w:tc>
        <w:tc>
          <w:tcPr>
            <w:tcW w:w="4972" w:type="dxa"/>
            <w:vAlign w:val="center"/>
            <w:tcPrChange w:id="166" w:author="mine" w:date="2014-05-21T13:59:00Z">
              <w:tcPr>
                <w:tcW w:w="4972" w:type="dxa"/>
                <w:vAlign w:val="center"/>
              </w:tcPr>
            </w:tcPrChange>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1120E6">
              <w:rPr>
                <w:sz w:val="24"/>
                <w:szCs w:val="24"/>
              </w:rPr>
              <w:t>Task 1 has finished</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167"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68"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Risks</w:t>
            </w:r>
          </w:p>
        </w:tc>
        <w:tc>
          <w:tcPr>
            <w:tcW w:w="4972" w:type="dxa"/>
            <w:vAlign w:val="center"/>
            <w:tcPrChange w:id="169" w:author="mine" w:date="2014-05-21T13:59:00Z">
              <w:tcPr>
                <w:tcW w:w="4972" w:type="dxa"/>
                <w:vAlign w:val="center"/>
              </w:tcPr>
            </w:tcPrChange>
          </w:tcPr>
          <w:p w:rsidR="00396BD3" w:rsidRPr="00E0117E" w:rsidRDefault="00396BD3" w:rsidP="00977D67">
            <w:pPr>
              <w:pStyle w:val="ListParagraph"/>
              <w:numPr>
                <w:ilvl w:val="0"/>
                <w:numId w:val="41"/>
              </w:numPr>
              <w:tabs>
                <w:tab w:val="left" w:pos="1050"/>
              </w:tabs>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E0117E">
              <w:rPr>
                <w:sz w:val="24"/>
                <w:szCs w:val="24"/>
              </w:rPr>
              <w:t xml:space="preserve">Team leader has no experience in managing </w:t>
            </w:r>
            <w:r w:rsidRPr="00E0117E">
              <w:rPr>
                <w:sz w:val="24"/>
                <w:szCs w:val="24"/>
              </w:rPr>
              <w:lastRenderedPageBreak/>
              <w:t>software projects; all members are still not acquainted with the new technology.</w:t>
            </w:r>
          </w:p>
          <w:p w:rsidR="00E0117E" w:rsidRPr="00E0117E" w:rsidRDefault="00E0117E" w:rsidP="00977D67">
            <w:pPr>
              <w:pStyle w:val="ListParagraph"/>
              <w:numPr>
                <w:ilvl w:val="0"/>
                <w:numId w:val="41"/>
              </w:numPr>
              <w:tabs>
                <w:tab w:val="left" w:pos="1050"/>
              </w:tabs>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E0117E">
              <w:rPr>
                <w:sz w:val="24"/>
                <w:szCs w:val="24"/>
              </w:rPr>
              <w:t>Dividing modules and planning tasks maybe unbalance, and unreasonable</w:t>
            </w:r>
          </w:p>
        </w:tc>
      </w:tr>
    </w:tbl>
    <w:p w:rsidR="003F66D4" w:rsidRPr="003F66D4" w:rsidRDefault="003F66D4" w:rsidP="003F66D4"/>
    <w:p w:rsidR="009177F8" w:rsidRDefault="00C77411" w:rsidP="00977D67">
      <w:pPr>
        <w:pStyle w:val="Heading4"/>
        <w:numPr>
          <w:ilvl w:val="0"/>
          <w:numId w:val="38"/>
        </w:numPr>
        <w:ind w:left="1620"/>
        <w:rPr>
          <w:i w:val="0"/>
          <w:sz w:val="24"/>
          <w:szCs w:val="24"/>
        </w:rPr>
      </w:pPr>
      <w:bookmarkStart w:id="170" w:name="_Toc385663796"/>
      <w:r w:rsidRPr="00AA14D3">
        <w:rPr>
          <w:i w:val="0"/>
          <w:sz w:val="24"/>
          <w:szCs w:val="24"/>
        </w:rPr>
        <w:t xml:space="preserve">Task 3: </w:t>
      </w:r>
      <w:r w:rsidR="0005467E">
        <w:rPr>
          <w:i w:val="0"/>
          <w:sz w:val="24"/>
          <w:szCs w:val="24"/>
        </w:rPr>
        <w:t>Creating Software Requirement Specification</w:t>
      </w:r>
      <w:bookmarkEnd w:id="170"/>
    </w:p>
    <w:tbl>
      <w:tblPr>
        <w:tblStyle w:val="GridTable4-Accent21"/>
        <w:tblW w:w="0" w:type="auto"/>
        <w:jc w:val="center"/>
        <w:tblLook w:val="04A0" w:firstRow="1" w:lastRow="0" w:firstColumn="1" w:lastColumn="0" w:noHBand="0" w:noVBand="1"/>
        <w:tblPrChange w:id="171" w:author="mine" w:date="2014-05-21T13:59:00Z">
          <w:tblPr>
            <w:tblStyle w:val="GridTable4-Accent210"/>
            <w:tblW w:w="0" w:type="auto"/>
            <w:jc w:val="center"/>
            <w:tblLook w:val="04A0" w:firstRow="1" w:lastRow="0" w:firstColumn="1" w:lastColumn="0" w:noHBand="0" w:noVBand="1"/>
          </w:tblPr>
        </w:tblPrChange>
      </w:tblPr>
      <w:tblGrid>
        <w:gridCol w:w="3325"/>
        <w:gridCol w:w="4972"/>
        <w:tblGridChange w:id="172">
          <w:tblGrid>
            <w:gridCol w:w="3325"/>
            <w:gridCol w:w="4972"/>
          </w:tblGrid>
        </w:tblGridChange>
      </w:tblGrid>
      <w:tr w:rsidR="00D875F6" w:rsidTr="00B77415">
        <w:trPr>
          <w:cnfStyle w:val="100000000000" w:firstRow="1" w:lastRow="0" w:firstColumn="0" w:lastColumn="0" w:oddVBand="0" w:evenVBand="0" w:oddHBand="0" w:evenHBand="0" w:firstRowFirstColumn="0" w:firstRowLastColumn="0" w:lastRowFirstColumn="0" w:lastRowLastColumn="0"/>
          <w:jc w:val="center"/>
          <w:trPrChange w:id="17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74" w:author="mine" w:date="2014-05-21T13:59:00Z">
              <w:tcPr>
                <w:tcW w:w="3325" w:type="dxa"/>
                <w:vAlign w:val="center"/>
              </w:tcPr>
            </w:tcPrChange>
          </w:tcPr>
          <w:p w:rsidR="00396BD3" w:rsidRDefault="00396BD3" w:rsidP="00DB1B45">
            <w:pPr>
              <w:spacing w:after="0"/>
              <w:cnfStyle w:val="101000000000" w:firstRow="1" w:lastRow="0" w:firstColumn="1" w:lastColumn="0" w:oddVBand="0" w:evenVBand="0" w:oddHBand="0" w:evenHBand="0" w:firstRowFirstColumn="0" w:firstRowLastColumn="0" w:lastRowFirstColumn="0" w:lastRowLastColumn="0"/>
              <w:rPr>
                <w:sz w:val="24"/>
                <w:szCs w:val="24"/>
              </w:rPr>
            </w:pPr>
            <w:r>
              <w:rPr>
                <w:sz w:val="24"/>
                <w:szCs w:val="24"/>
              </w:rPr>
              <w:t>Task Name</w:t>
            </w:r>
          </w:p>
        </w:tc>
        <w:tc>
          <w:tcPr>
            <w:tcW w:w="4972" w:type="dxa"/>
            <w:vAlign w:val="center"/>
            <w:tcPrChange w:id="175" w:author="mine" w:date="2014-05-21T13:59:00Z">
              <w:tcPr>
                <w:tcW w:w="4972" w:type="dxa"/>
                <w:vAlign w:val="center"/>
              </w:tcPr>
            </w:tcPrChange>
          </w:tcPr>
          <w:p w:rsidR="00396BD3" w:rsidRPr="00D875F6" w:rsidRDefault="00A04140"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D875F6">
              <w:rPr>
                <w:sz w:val="24"/>
                <w:szCs w:val="24"/>
              </w:rPr>
              <w:t>Creating Software Requirement Specification</w:t>
            </w:r>
          </w:p>
        </w:tc>
      </w:tr>
      <w:tr w:rsidR="00D875F6" w:rsidTr="00B77415">
        <w:trPr>
          <w:cnfStyle w:val="000000100000" w:firstRow="0" w:lastRow="0" w:firstColumn="0" w:lastColumn="0" w:oddVBand="0" w:evenVBand="0" w:oddHBand="1" w:evenHBand="0" w:firstRowFirstColumn="0" w:firstRowLastColumn="0" w:lastRowFirstColumn="0" w:lastRowLastColumn="0"/>
          <w:jc w:val="center"/>
          <w:trPrChange w:id="17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77"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Descriptions</w:t>
            </w:r>
          </w:p>
        </w:tc>
        <w:tc>
          <w:tcPr>
            <w:tcW w:w="4972" w:type="dxa"/>
            <w:vAlign w:val="center"/>
            <w:tcPrChange w:id="178" w:author="mine" w:date="2014-05-21T13:59:00Z">
              <w:tcPr>
                <w:tcW w:w="4972" w:type="dxa"/>
                <w:vAlign w:val="center"/>
              </w:tcPr>
            </w:tcPrChange>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B41D23">
              <w:rPr>
                <w:sz w:val="24"/>
                <w:szCs w:val="24"/>
              </w:rPr>
              <w:t>Discuss and agree upon the software requirements, what is to be developed and what is not; generate detailed descriptions of all the functions to be developed.</w:t>
            </w:r>
          </w:p>
        </w:tc>
      </w:tr>
      <w:tr w:rsidR="00396BD3" w:rsidTr="00B77415">
        <w:trPr>
          <w:jc w:val="center"/>
          <w:trPrChange w:id="179"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80" w:author="mine" w:date="2014-05-21T13:59:00Z">
              <w:tcPr>
                <w:tcW w:w="3325" w:type="dxa"/>
                <w:vAlign w:val="center"/>
              </w:tcPr>
            </w:tcPrChange>
          </w:tcPr>
          <w:p w:rsidR="00396BD3" w:rsidRDefault="00396BD3" w:rsidP="00DB1B45">
            <w:pPr>
              <w:spacing w:after="0"/>
              <w:rPr>
                <w:sz w:val="24"/>
                <w:szCs w:val="24"/>
              </w:rPr>
            </w:pPr>
            <w:r>
              <w:rPr>
                <w:sz w:val="24"/>
                <w:szCs w:val="24"/>
              </w:rPr>
              <w:t>Deliverables</w:t>
            </w:r>
          </w:p>
        </w:tc>
        <w:tc>
          <w:tcPr>
            <w:tcW w:w="4972" w:type="dxa"/>
            <w:vAlign w:val="center"/>
            <w:tcPrChange w:id="181" w:author="mine" w:date="2014-05-21T13:59:00Z">
              <w:tcPr>
                <w:tcW w:w="4972" w:type="dxa"/>
                <w:vAlign w:val="center"/>
              </w:tcPr>
            </w:tcPrChange>
          </w:tcPr>
          <w:p w:rsidR="00396BD3" w:rsidRPr="00D7330F" w:rsidRDefault="00747836" w:rsidP="00977D67">
            <w:pPr>
              <w:pStyle w:val="ListParagraph"/>
              <w:numPr>
                <w:ilvl w:val="0"/>
                <w:numId w:val="47"/>
              </w:numPr>
              <w:spacing w:after="0"/>
              <w:ind w:left="252" w:hanging="198"/>
              <w:cnfStyle w:val="000000000000" w:firstRow="0" w:lastRow="0" w:firstColumn="0" w:lastColumn="0" w:oddVBand="0" w:evenVBand="0" w:oddHBand="0" w:evenHBand="0" w:firstRowFirstColumn="0" w:firstRowLastColumn="0" w:lastRowFirstColumn="0" w:lastRowLastColumn="0"/>
              <w:rPr>
                <w:sz w:val="24"/>
                <w:szCs w:val="24"/>
              </w:rPr>
            </w:pPr>
            <w:r w:rsidRPr="00D7330F">
              <w:rPr>
                <w:sz w:val="24"/>
                <w:szCs w:val="24"/>
              </w:rPr>
              <w:t>Planning process has to be finished</w:t>
            </w:r>
          </w:p>
          <w:p w:rsidR="00747836" w:rsidRPr="00D7330F" w:rsidRDefault="00747836" w:rsidP="00977D67">
            <w:pPr>
              <w:pStyle w:val="ListParagraph"/>
              <w:numPr>
                <w:ilvl w:val="0"/>
                <w:numId w:val="47"/>
              </w:numPr>
              <w:spacing w:after="0"/>
              <w:ind w:left="252" w:hanging="198"/>
              <w:cnfStyle w:val="000000000000" w:firstRow="0" w:lastRow="0" w:firstColumn="0" w:lastColumn="0" w:oddVBand="0" w:evenVBand="0" w:oddHBand="0" w:evenHBand="0" w:firstRowFirstColumn="0" w:firstRowLastColumn="0" w:lastRowFirstColumn="0" w:lastRowLastColumn="0"/>
              <w:rPr>
                <w:sz w:val="24"/>
                <w:szCs w:val="24"/>
              </w:rPr>
            </w:pPr>
            <w:r w:rsidRPr="00D7330F">
              <w:rPr>
                <w:sz w:val="24"/>
                <w:szCs w:val="24"/>
              </w:rPr>
              <w:t xml:space="preserve">Follow the Software </w:t>
            </w:r>
            <w:r w:rsidR="008728A7" w:rsidRPr="00D7330F">
              <w:rPr>
                <w:sz w:val="24"/>
                <w:szCs w:val="24"/>
              </w:rPr>
              <w:t>Requirement</w:t>
            </w:r>
            <w:r w:rsidRPr="00D7330F">
              <w:rPr>
                <w:sz w:val="24"/>
                <w:szCs w:val="24"/>
              </w:rPr>
              <w:t xml:space="preserve"> Specification template</w:t>
            </w:r>
          </w:p>
        </w:tc>
      </w:tr>
      <w:tr w:rsidR="00D875F6" w:rsidTr="00B77415">
        <w:trPr>
          <w:cnfStyle w:val="000000100000" w:firstRow="0" w:lastRow="0" w:firstColumn="0" w:lastColumn="0" w:oddVBand="0" w:evenVBand="0" w:oddHBand="1" w:evenHBand="0" w:firstRowFirstColumn="0" w:firstRowLastColumn="0" w:lastRowFirstColumn="0" w:lastRowLastColumn="0"/>
          <w:jc w:val="center"/>
          <w:trPrChange w:id="18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83"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Resources needed</w:t>
            </w:r>
          </w:p>
        </w:tc>
        <w:tc>
          <w:tcPr>
            <w:tcW w:w="4972" w:type="dxa"/>
            <w:vAlign w:val="center"/>
            <w:tcPrChange w:id="184" w:author="mine" w:date="2014-05-21T13:59:00Z">
              <w:tcPr>
                <w:tcW w:w="4972" w:type="dxa"/>
                <w:vAlign w:val="center"/>
              </w:tcPr>
            </w:tcPrChange>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12 days</w:t>
            </w:r>
          </w:p>
        </w:tc>
      </w:tr>
      <w:tr w:rsidR="00396BD3" w:rsidTr="00B77415">
        <w:trPr>
          <w:jc w:val="center"/>
          <w:trPrChange w:id="18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86" w:author="mine" w:date="2014-05-21T13:59:00Z">
              <w:tcPr>
                <w:tcW w:w="3325" w:type="dxa"/>
                <w:vAlign w:val="center"/>
              </w:tcPr>
            </w:tcPrChange>
          </w:tcPr>
          <w:p w:rsidR="00396BD3" w:rsidRDefault="00396BD3" w:rsidP="00DB1B45">
            <w:pPr>
              <w:spacing w:after="0"/>
              <w:rPr>
                <w:sz w:val="24"/>
                <w:szCs w:val="24"/>
              </w:rPr>
            </w:pPr>
            <w:r>
              <w:rPr>
                <w:sz w:val="24"/>
                <w:szCs w:val="24"/>
              </w:rPr>
              <w:t>Dependencies and constraints</w:t>
            </w:r>
          </w:p>
        </w:tc>
        <w:tc>
          <w:tcPr>
            <w:tcW w:w="4972" w:type="dxa"/>
            <w:vAlign w:val="center"/>
            <w:tcPrChange w:id="187" w:author="mine" w:date="2014-05-21T13:59:00Z">
              <w:tcPr>
                <w:tcW w:w="4972" w:type="dxa"/>
                <w:vAlign w:val="center"/>
              </w:tcPr>
            </w:tcPrChange>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1120E6">
              <w:rPr>
                <w:sz w:val="24"/>
                <w:szCs w:val="24"/>
              </w:rPr>
              <w:t>Task 2 has finished</w:t>
            </w:r>
          </w:p>
        </w:tc>
      </w:tr>
      <w:tr w:rsidR="00D875F6" w:rsidTr="00B77415">
        <w:trPr>
          <w:cnfStyle w:val="000000100000" w:firstRow="0" w:lastRow="0" w:firstColumn="0" w:lastColumn="0" w:oddVBand="0" w:evenVBand="0" w:oddHBand="1" w:evenHBand="0" w:firstRowFirstColumn="0" w:firstRowLastColumn="0" w:lastRowFirstColumn="0" w:lastRowLastColumn="0"/>
          <w:jc w:val="center"/>
          <w:trPrChange w:id="188"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89"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Risks</w:t>
            </w:r>
          </w:p>
        </w:tc>
        <w:tc>
          <w:tcPr>
            <w:tcW w:w="4972" w:type="dxa"/>
            <w:vAlign w:val="center"/>
            <w:tcPrChange w:id="190" w:author="mine" w:date="2014-05-21T13:59:00Z">
              <w:tcPr>
                <w:tcW w:w="4972" w:type="dxa"/>
                <w:vAlign w:val="center"/>
              </w:tcPr>
            </w:tcPrChange>
          </w:tcPr>
          <w:p w:rsidR="00396BD3" w:rsidRPr="00E0117E" w:rsidRDefault="00396BD3" w:rsidP="00977D67">
            <w:pPr>
              <w:pStyle w:val="ListParagraph"/>
              <w:numPr>
                <w:ilvl w:val="0"/>
                <w:numId w:val="40"/>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E0117E">
              <w:rPr>
                <w:sz w:val="24"/>
                <w:szCs w:val="24"/>
              </w:rPr>
              <w:t>Many aspects of the problem are still unclear to team members</w:t>
            </w:r>
          </w:p>
          <w:p w:rsidR="00B603D4" w:rsidRPr="00E0117E" w:rsidRDefault="00B603D4" w:rsidP="00977D67">
            <w:pPr>
              <w:pStyle w:val="ListParagraph"/>
              <w:numPr>
                <w:ilvl w:val="0"/>
                <w:numId w:val="40"/>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E0117E">
              <w:rPr>
                <w:sz w:val="24"/>
                <w:szCs w:val="24"/>
              </w:rPr>
              <w:t>All requirements come from team members, so conflicts may happen regularly</w:t>
            </w:r>
          </w:p>
          <w:p w:rsidR="00B603D4" w:rsidRPr="00E0117E" w:rsidRDefault="00B603D4" w:rsidP="00977D67">
            <w:pPr>
              <w:pStyle w:val="ListParagraph"/>
              <w:numPr>
                <w:ilvl w:val="0"/>
                <w:numId w:val="40"/>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E0117E">
              <w:rPr>
                <w:sz w:val="24"/>
                <w:szCs w:val="24"/>
              </w:rPr>
              <w:t xml:space="preserve">Misunderstand between user </w:t>
            </w:r>
            <w:r w:rsidR="00A04140" w:rsidRPr="00E0117E">
              <w:rPr>
                <w:sz w:val="24"/>
                <w:szCs w:val="24"/>
              </w:rPr>
              <w:t>requirements</w:t>
            </w:r>
            <w:r w:rsidRPr="00E0117E">
              <w:rPr>
                <w:sz w:val="24"/>
                <w:szCs w:val="24"/>
              </w:rPr>
              <w:t xml:space="preserve"> and receiving information from designer may make designing and developing phrases be failed.</w:t>
            </w:r>
          </w:p>
        </w:tc>
      </w:tr>
    </w:tbl>
    <w:p w:rsidR="003F66D4" w:rsidRPr="003F66D4" w:rsidRDefault="003F66D4" w:rsidP="003F66D4"/>
    <w:p w:rsidR="00B53E53" w:rsidRDefault="00B53E53" w:rsidP="00977D67">
      <w:pPr>
        <w:pStyle w:val="Heading4"/>
        <w:numPr>
          <w:ilvl w:val="0"/>
          <w:numId w:val="38"/>
        </w:numPr>
        <w:ind w:left="1620"/>
        <w:rPr>
          <w:i w:val="0"/>
          <w:sz w:val="24"/>
          <w:szCs w:val="24"/>
        </w:rPr>
      </w:pPr>
      <w:bookmarkStart w:id="191" w:name="_Toc385663797"/>
      <w:r w:rsidRPr="00AA14D3">
        <w:rPr>
          <w:i w:val="0"/>
          <w:sz w:val="24"/>
          <w:szCs w:val="24"/>
        </w:rPr>
        <w:t xml:space="preserve">Task 4: </w:t>
      </w:r>
      <w:r w:rsidR="00BD321F" w:rsidRPr="00AA14D3">
        <w:rPr>
          <w:i w:val="0"/>
          <w:sz w:val="24"/>
          <w:szCs w:val="24"/>
        </w:rPr>
        <w:t>Designing D</w:t>
      </w:r>
      <w:r w:rsidRPr="00AA14D3">
        <w:rPr>
          <w:i w:val="0"/>
          <w:sz w:val="24"/>
          <w:szCs w:val="24"/>
        </w:rPr>
        <w:t>atabase</w:t>
      </w:r>
      <w:bookmarkEnd w:id="191"/>
    </w:p>
    <w:tbl>
      <w:tblPr>
        <w:tblStyle w:val="GridTable4-Accent21"/>
        <w:tblW w:w="0" w:type="auto"/>
        <w:jc w:val="center"/>
        <w:tblLook w:val="04A0" w:firstRow="1" w:lastRow="0" w:firstColumn="1" w:lastColumn="0" w:noHBand="0" w:noVBand="1"/>
        <w:tblPrChange w:id="192" w:author="mine" w:date="2014-05-21T13:59:00Z">
          <w:tblPr>
            <w:tblStyle w:val="GridTable4-Accent210"/>
            <w:tblW w:w="0" w:type="auto"/>
            <w:jc w:val="center"/>
            <w:tblLook w:val="04A0" w:firstRow="1" w:lastRow="0" w:firstColumn="1" w:lastColumn="0" w:noHBand="0" w:noVBand="1"/>
          </w:tblPr>
        </w:tblPrChange>
      </w:tblPr>
      <w:tblGrid>
        <w:gridCol w:w="3325"/>
        <w:gridCol w:w="4972"/>
        <w:tblGridChange w:id="193">
          <w:tblGrid>
            <w:gridCol w:w="3325"/>
            <w:gridCol w:w="4972"/>
          </w:tblGrid>
        </w:tblGridChange>
      </w:tblGrid>
      <w:tr w:rsidR="00396BD3" w:rsidTr="00B77415">
        <w:trPr>
          <w:cnfStyle w:val="100000000000" w:firstRow="1" w:lastRow="0" w:firstColumn="0" w:lastColumn="0" w:oddVBand="0" w:evenVBand="0" w:oddHBand="0" w:evenHBand="0" w:firstRowFirstColumn="0" w:firstRowLastColumn="0" w:lastRowFirstColumn="0" w:lastRowLastColumn="0"/>
          <w:jc w:val="center"/>
          <w:trPrChange w:id="19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95" w:author="mine" w:date="2014-05-21T13:59:00Z">
              <w:tcPr>
                <w:tcW w:w="3325" w:type="dxa"/>
                <w:vAlign w:val="center"/>
              </w:tcPr>
            </w:tcPrChange>
          </w:tcPr>
          <w:p w:rsidR="00396BD3" w:rsidRDefault="00396BD3" w:rsidP="00DB1B45">
            <w:pPr>
              <w:spacing w:after="0"/>
              <w:cnfStyle w:val="101000000000" w:firstRow="1" w:lastRow="0" w:firstColumn="1" w:lastColumn="0" w:oddVBand="0" w:evenVBand="0" w:oddHBand="0" w:evenHBand="0" w:firstRowFirstColumn="0" w:firstRowLastColumn="0" w:lastRowFirstColumn="0" w:lastRowLastColumn="0"/>
              <w:rPr>
                <w:sz w:val="24"/>
                <w:szCs w:val="24"/>
              </w:rPr>
            </w:pPr>
            <w:r>
              <w:rPr>
                <w:sz w:val="24"/>
                <w:szCs w:val="24"/>
              </w:rPr>
              <w:t>Task Name</w:t>
            </w:r>
          </w:p>
        </w:tc>
        <w:tc>
          <w:tcPr>
            <w:tcW w:w="4972" w:type="dxa"/>
            <w:vAlign w:val="center"/>
            <w:tcPrChange w:id="196" w:author="mine" w:date="2014-05-21T13:59:00Z">
              <w:tcPr>
                <w:tcW w:w="4972" w:type="dxa"/>
                <w:vAlign w:val="center"/>
              </w:tcPr>
            </w:tcPrChange>
          </w:tcPr>
          <w:p w:rsidR="00396BD3" w:rsidRPr="00FB4752" w:rsidRDefault="00396BD3"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B4752">
              <w:rPr>
                <w:sz w:val="24"/>
                <w:szCs w:val="24"/>
              </w:rPr>
              <w:t>Designing database</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197"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98"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Descriptions</w:t>
            </w:r>
          </w:p>
        </w:tc>
        <w:tc>
          <w:tcPr>
            <w:tcW w:w="4972" w:type="dxa"/>
            <w:vAlign w:val="center"/>
            <w:tcPrChange w:id="199" w:author="mine" w:date="2014-05-21T13:59:00Z">
              <w:tcPr>
                <w:tcW w:w="4972" w:type="dxa"/>
                <w:vAlign w:val="center"/>
              </w:tcPr>
            </w:tcPrChange>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A75FDC">
              <w:rPr>
                <w:sz w:val="24"/>
                <w:szCs w:val="24"/>
              </w:rPr>
              <w:t>Design the database based on the requirements collected, through three major steps: Conceptual, Logical, and Physical Design</w:t>
            </w:r>
          </w:p>
        </w:tc>
      </w:tr>
      <w:tr w:rsidR="00396BD3" w:rsidTr="00B77415">
        <w:trPr>
          <w:jc w:val="center"/>
          <w:trPrChange w:id="20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01" w:author="mine" w:date="2014-05-21T13:59:00Z">
              <w:tcPr>
                <w:tcW w:w="3325" w:type="dxa"/>
                <w:vAlign w:val="center"/>
              </w:tcPr>
            </w:tcPrChange>
          </w:tcPr>
          <w:p w:rsidR="00396BD3" w:rsidRDefault="00396BD3" w:rsidP="00DB1B45">
            <w:pPr>
              <w:spacing w:after="0"/>
              <w:rPr>
                <w:sz w:val="24"/>
                <w:szCs w:val="24"/>
              </w:rPr>
            </w:pPr>
            <w:r>
              <w:rPr>
                <w:sz w:val="24"/>
                <w:szCs w:val="24"/>
              </w:rPr>
              <w:t>Deliverables</w:t>
            </w:r>
          </w:p>
        </w:tc>
        <w:tc>
          <w:tcPr>
            <w:tcW w:w="4972" w:type="dxa"/>
            <w:vAlign w:val="center"/>
            <w:tcPrChange w:id="202" w:author="mine" w:date="2014-05-21T13:59:00Z">
              <w:tcPr>
                <w:tcW w:w="4972" w:type="dxa"/>
                <w:vAlign w:val="center"/>
              </w:tcPr>
            </w:tcPrChange>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A75FDC">
              <w:rPr>
                <w:sz w:val="24"/>
                <w:szCs w:val="24"/>
              </w:rPr>
              <w:t>ERD and the physical database with sample data</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20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04"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Resources needed</w:t>
            </w:r>
          </w:p>
        </w:tc>
        <w:tc>
          <w:tcPr>
            <w:tcW w:w="4972" w:type="dxa"/>
            <w:vAlign w:val="center"/>
            <w:tcPrChange w:id="205" w:author="mine" w:date="2014-05-21T13:59:00Z">
              <w:tcPr>
                <w:tcW w:w="4972" w:type="dxa"/>
                <w:vAlign w:val="center"/>
              </w:tcPr>
            </w:tcPrChange>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All team members; 4 days</w:t>
            </w:r>
          </w:p>
        </w:tc>
      </w:tr>
      <w:tr w:rsidR="00396BD3" w:rsidTr="00B77415">
        <w:trPr>
          <w:jc w:val="center"/>
          <w:trPrChange w:id="20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07" w:author="mine" w:date="2014-05-21T13:59:00Z">
              <w:tcPr>
                <w:tcW w:w="3325" w:type="dxa"/>
                <w:vAlign w:val="center"/>
              </w:tcPr>
            </w:tcPrChange>
          </w:tcPr>
          <w:p w:rsidR="00396BD3" w:rsidRDefault="00396BD3" w:rsidP="00DB1B45">
            <w:pPr>
              <w:spacing w:after="0"/>
              <w:rPr>
                <w:sz w:val="24"/>
                <w:szCs w:val="24"/>
              </w:rPr>
            </w:pPr>
            <w:r>
              <w:rPr>
                <w:sz w:val="24"/>
                <w:szCs w:val="24"/>
              </w:rPr>
              <w:t>Dependencies and constraints</w:t>
            </w:r>
          </w:p>
        </w:tc>
        <w:tc>
          <w:tcPr>
            <w:tcW w:w="4972" w:type="dxa"/>
            <w:vAlign w:val="center"/>
            <w:tcPrChange w:id="208" w:author="mine" w:date="2014-05-21T13:59:00Z">
              <w:tcPr>
                <w:tcW w:w="4972" w:type="dxa"/>
                <w:vAlign w:val="center"/>
              </w:tcPr>
            </w:tcPrChange>
          </w:tcPr>
          <w:p w:rsidR="00396BD3" w:rsidRPr="00B90273" w:rsidRDefault="001C3BA0"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t>Finish the requirement and specification phrase</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209"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10"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Risks</w:t>
            </w:r>
          </w:p>
        </w:tc>
        <w:tc>
          <w:tcPr>
            <w:tcW w:w="4972" w:type="dxa"/>
            <w:vAlign w:val="center"/>
            <w:tcPrChange w:id="211" w:author="mine" w:date="2014-05-21T13:59:00Z">
              <w:tcPr>
                <w:tcW w:w="4972" w:type="dxa"/>
                <w:vAlign w:val="center"/>
              </w:tcPr>
            </w:tcPrChange>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361C7B">
              <w:rPr>
                <w:sz w:val="24"/>
                <w:szCs w:val="24"/>
              </w:rPr>
              <w:t>Some of the requirements specified are not clear and cannot be translated into corresponding entities; little experience in organizing data.</w:t>
            </w:r>
          </w:p>
        </w:tc>
      </w:tr>
    </w:tbl>
    <w:p w:rsidR="003F66D4" w:rsidRPr="003F66D4" w:rsidRDefault="003F66D4" w:rsidP="003F66D4"/>
    <w:p w:rsidR="00B53E53" w:rsidRDefault="004E4FBE" w:rsidP="00977D67">
      <w:pPr>
        <w:pStyle w:val="Heading4"/>
        <w:numPr>
          <w:ilvl w:val="0"/>
          <w:numId w:val="38"/>
        </w:numPr>
        <w:ind w:left="1620"/>
        <w:rPr>
          <w:i w:val="0"/>
          <w:sz w:val="24"/>
          <w:szCs w:val="24"/>
        </w:rPr>
      </w:pPr>
      <w:bookmarkStart w:id="212" w:name="_Toc385663798"/>
      <w:r w:rsidRPr="00AA14D3">
        <w:rPr>
          <w:i w:val="0"/>
          <w:sz w:val="24"/>
          <w:szCs w:val="24"/>
        </w:rPr>
        <w:t xml:space="preserve">Task 5: </w:t>
      </w:r>
      <w:r w:rsidR="00AC2AF5">
        <w:rPr>
          <w:i w:val="0"/>
          <w:sz w:val="24"/>
          <w:szCs w:val="24"/>
        </w:rPr>
        <w:t>Designing User Interface</w:t>
      </w:r>
      <w:bookmarkEnd w:id="212"/>
    </w:p>
    <w:tbl>
      <w:tblPr>
        <w:tblStyle w:val="GridTable4-Accent21"/>
        <w:tblW w:w="0" w:type="auto"/>
        <w:jc w:val="center"/>
        <w:tblLook w:val="04A0" w:firstRow="1" w:lastRow="0" w:firstColumn="1" w:lastColumn="0" w:noHBand="0" w:noVBand="1"/>
        <w:tblPrChange w:id="213" w:author="mine" w:date="2014-05-21T13:59:00Z">
          <w:tblPr>
            <w:tblStyle w:val="GridTable4-Accent210"/>
            <w:tblW w:w="0" w:type="auto"/>
            <w:jc w:val="center"/>
            <w:tblLook w:val="04A0" w:firstRow="1" w:lastRow="0" w:firstColumn="1" w:lastColumn="0" w:noHBand="0" w:noVBand="1"/>
          </w:tblPr>
        </w:tblPrChange>
      </w:tblPr>
      <w:tblGrid>
        <w:gridCol w:w="3325"/>
        <w:gridCol w:w="4972"/>
        <w:tblGridChange w:id="214">
          <w:tblGrid>
            <w:gridCol w:w="3325"/>
            <w:gridCol w:w="4972"/>
          </w:tblGrid>
        </w:tblGridChange>
      </w:tblGrid>
      <w:tr w:rsidR="002B6A3E" w:rsidTr="00B77415">
        <w:trPr>
          <w:cnfStyle w:val="100000000000" w:firstRow="1" w:lastRow="0" w:firstColumn="0" w:lastColumn="0" w:oddVBand="0" w:evenVBand="0" w:oddHBand="0" w:evenHBand="0" w:firstRowFirstColumn="0" w:firstRowLastColumn="0" w:lastRowFirstColumn="0" w:lastRowLastColumn="0"/>
          <w:jc w:val="center"/>
          <w:trPrChange w:id="21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16" w:author="mine" w:date="2014-05-21T13:59:00Z">
              <w:tcPr>
                <w:tcW w:w="3325" w:type="dxa"/>
                <w:vAlign w:val="center"/>
              </w:tcPr>
            </w:tcPrChange>
          </w:tcPr>
          <w:p w:rsidR="002B6A3E" w:rsidRDefault="002B6A3E" w:rsidP="00DB1B45">
            <w:pPr>
              <w:spacing w:after="0"/>
              <w:cnfStyle w:val="101000000000" w:firstRow="1" w:lastRow="0" w:firstColumn="1" w:lastColumn="0" w:oddVBand="0" w:evenVBand="0" w:oddHBand="0" w:evenHBand="0" w:firstRowFirstColumn="0" w:firstRowLastColumn="0" w:lastRowFirstColumn="0" w:lastRowLastColumn="0"/>
              <w:rPr>
                <w:sz w:val="24"/>
                <w:szCs w:val="24"/>
              </w:rPr>
            </w:pPr>
            <w:r>
              <w:rPr>
                <w:sz w:val="24"/>
                <w:szCs w:val="24"/>
              </w:rPr>
              <w:t>Task Name</w:t>
            </w:r>
          </w:p>
        </w:tc>
        <w:tc>
          <w:tcPr>
            <w:tcW w:w="4972" w:type="dxa"/>
            <w:vAlign w:val="center"/>
            <w:tcPrChange w:id="217" w:author="mine" w:date="2014-05-21T13:59:00Z">
              <w:tcPr>
                <w:tcW w:w="4972" w:type="dxa"/>
                <w:vAlign w:val="center"/>
              </w:tcPr>
            </w:tcPrChange>
          </w:tcPr>
          <w:p w:rsidR="002B6A3E" w:rsidRPr="00FB4752" w:rsidRDefault="001F5576"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B4752">
              <w:rPr>
                <w:sz w:val="24"/>
                <w:szCs w:val="24"/>
              </w:rPr>
              <w:t>Designing User Interface</w:t>
            </w:r>
          </w:p>
        </w:tc>
      </w:tr>
      <w:tr w:rsidR="002B6A3E" w:rsidTr="00B77415">
        <w:trPr>
          <w:cnfStyle w:val="000000100000" w:firstRow="0" w:lastRow="0" w:firstColumn="0" w:lastColumn="0" w:oddVBand="0" w:evenVBand="0" w:oddHBand="1" w:evenHBand="0" w:firstRowFirstColumn="0" w:firstRowLastColumn="0" w:lastRowFirstColumn="0" w:lastRowLastColumn="0"/>
          <w:jc w:val="center"/>
          <w:trPrChange w:id="218"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19" w:author="mine" w:date="2014-05-21T13:59:00Z">
              <w:tcPr>
                <w:tcW w:w="3325" w:type="dxa"/>
                <w:vAlign w:val="center"/>
              </w:tcPr>
            </w:tcPrChange>
          </w:tcPr>
          <w:p w:rsidR="002B6A3E" w:rsidRDefault="002B6A3E"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lastRenderedPageBreak/>
              <w:t>Descriptions</w:t>
            </w:r>
          </w:p>
        </w:tc>
        <w:tc>
          <w:tcPr>
            <w:tcW w:w="4972" w:type="dxa"/>
            <w:vAlign w:val="center"/>
            <w:tcPrChange w:id="220" w:author="mine" w:date="2014-05-21T13:59:00Z">
              <w:tcPr>
                <w:tcW w:w="4972" w:type="dxa"/>
                <w:vAlign w:val="center"/>
              </w:tcPr>
            </w:tcPrChange>
          </w:tcPr>
          <w:p w:rsidR="002B6A3E" w:rsidRPr="00D76B77" w:rsidRDefault="0066245B" w:rsidP="00977D67">
            <w:pPr>
              <w:pStyle w:val="ListParagraph"/>
              <w:numPr>
                <w:ilvl w:val="0"/>
                <w:numId w:val="43"/>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D76B77">
              <w:rPr>
                <w:sz w:val="24"/>
                <w:szCs w:val="24"/>
              </w:rPr>
              <w:t>Design layouts for each page in system</w:t>
            </w:r>
          </w:p>
          <w:p w:rsidR="0066245B" w:rsidRPr="00D76B77" w:rsidRDefault="0066245B" w:rsidP="00977D67">
            <w:pPr>
              <w:pStyle w:val="ListParagraph"/>
              <w:numPr>
                <w:ilvl w:val="0"/>
                <w:numId w:val="43"/>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D76B77">
              <w:rPr>
                <w:sz w:val="24"/>
                <w:szCs w:val="24"/>
              </w:rPr>
              <w:t>Design style for each page in the system.</w:t>
            </w:r>
          </w:p>
          <w:p w:rsidR="0066245B" w:rsidRPr="00D76B77" w:rsidRDefault="0066245B" w:rsidP="00977D67">
            <w:pPr>
              <w:pStyle w:val="ListParagraph"/>
              <w:numPr>
                <w:ilvl w:val="0"/>
                <w:numId w:val="43"/>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D76B77">
              <w:rPr>
                <w:sz w:val="24"/>
                <w:szCs w:val="24"/>
              </w:rPr>
              <w:t>Design connection between all pages in the system</w:t>
            </w:r>
          </w:p>
          <w:p w:rsidR="00FC77D3" w:rsidRPr="00D76B77" w:rsidRDefault="00FC77D3" w:rsidP="00977D67">
            <w:pPr>
              <w:pStyle w:val="ListParagraph"/>
              <w:numPr>
                <w:ilvl w:val="0"/>
                <w:numId w:val="43"/>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D76B77">
              <w:rPr>
                <w:sz w:val="24"/>
                <w:szCs w:val="24"/>
              </w:rPr>
              <w:t xml:space="preserve">Define some basic </w:t>
            </w:r>
            <w:r w:rsidR="002E455D" w:rsidRPr="00D76B77">
              <w:rPr>
                <w:sz w:val="24"/>
                <w:szCs w:val="24"/>
              </w:rPr>
              <w:t>JavaScript</w:t>
            </w:r>
            <w:r w:rsidRPr="00D76B77">
              <w:rPr>
                <w:sz w:val="24"/>
                <w:szCs w:val="24"/>
              </w:rPr>
              <w:t xml:space="preserve"> for each file</w:t>
            </w:r>
          </w:p>
        </w:tc>
      </w:tr>
      <w:tr w:rsidR="002B6A3E" w:rsidTr="00B77415">
        <w:trPr>
          <w:jc w:val="center"/>
          <w:trPrChange w:id="22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22" w:author="mine" w:date="2014-05-21T13:59:00Z">
              <w:tcPr>
                <w:tcW w:w="3325" w:type="dxa"/>
                <w:vAlign w:val="center"/>
              </w:tcPr>
            </w:tcPrChange>
          </w:tcPr>
          <w:p w:rsidR="002B6A3E" w:rsidRDefault="002B6A3E" w:rsidP="00DB1B45">
            <w:pPr>
              <w:spacing w:after="0"/>
              <w:rPr>
                <w:sz w:val="24"/>
                <w:szCs w:val="24"/>
              </w:rPr>
            </w:pPr>
            <w:r>
              <w:rPr>
                <w:sz w:val="24"/>
                <w:szCs w:val="24"/>
              </w:rPr>
              <w:t>Deliverables</w:t>
            </w:r>
          </w:p>
        </w:tc>
        <w:tc>
          <w:tcPr>
            <w:tcW w:w="4972" w:type="dxa"/>
            <w:vAlign w:val="center"/>
            <w:tcPrChange w:id="223" w:author="mine" w:date="2014-05-21T13:59:00Z">
              <w:tcPr>
                <w:tcW w:w="4972" w:type="dxa"/>
                <w:vAlign w:val="center"/>
              </w:tcPr>
            </w:tcPrChange>
          </w:tcPr>
          <w:p w:rsidR="002B6A3E" w:rsidRDefault="00CC459C"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Prototype which includes:</w:t>
            </w:r>
          </w:p>
          <w:p w:rsidR="00CC459C" w:rsidRPr="00D76B77" w:rsidRDefault="00CC459C" w:rsidP="00977D67">
            <w:pPr>
              <w:pStyle w:val="ListParagraph"/>
              <w:numPr>
                <w:ilvl w:val="0"/>
                <w:numId w:val="42"/>
              </w:numPr>
              <w:spacing w:after="0"/>
              <w:ind w:left="162" w:hanging="198"/>
              <w:cnfStyle w:val="000000000000" w:firstRow="0" w:lastRow="0" w:firstColumn="0" w:lastColumn="0" w:oddVBand="0" w:evenVBand="0" w:oddHBand="0" w:evenHBand="0" w:firstRowFirstColumn="0" w:firstRowLastColumn="0" w:lastRowFirstColumn="0" w:lastRowLastColumn="0"/>
              <w:rPr>
                <w:sz w:val="24"/>
                <w:szCs w:val="24"/>
              </w:rPr>
            </w:pPr>
            <w:r w:rsidRPr="00D76B77">
              <w:rPr>
                <w:sz w:val="24"/>
                <w:szCs w:val="24"/>
              </w:rPr>
              <w:t>HTML pages</w:t>
            </w:r>
          </w:p>
          <w:p w:rsidR="00CC459C" w:rsidRPr="00D76B77" w:rsidRDefault="00CC459C" w:rsidP="00977D67">
            <w:pPr>
              <w:pStyle w:val="ListParagraph"/>
              <w:numPr>
                <w:ilvl w:val="0"/>
                <w:numId w:val="42"/>
              </w:numPr>
              <w:spacing w:after="0"/>
              <w:ind w:left="162" w:hanging="198"/>
              <w:cnfStyle w:val="000000000000" w:firstRow="0" w:lastRow="0" w:firstColumn="0" w:lastColumn="0" w:oddVBand="0" w:evenVBand="0" w:oddHBand="0" w:evenHBand="0" w:firstRowFirstColumn="0" w:firstRowLastColumn="0" w:lastRowFirstColumn="0" w:lastRowLastColumn="0"/>
              <w:rPr>
                <w:sz w:val="24"/>
                <w:szCs w:val="24"/>
              </w:rPr>
            </w:pPr>
            <w:r w:rsidRPr="00D76B77">
              <w:rPr>
                <w:sz w:val="24"/>
                <w:szCs w:val="24"/>
              </w:rPr>
              <w:t>CSS files</w:t>
            </w:r>
          </w:p>
          <w:p w:rsidR="00CC459C" w:rsidRPr="00D76B77" w:rsidRDefault="00D76B77" w:rsidP="00977D67">
            <w:pPr>
              <w:pStyle w:val="ListParagraph"/>
              <w:numPr>
                <w:ilvl w:val="0"/>
                <w:numId w:val="42"/>
              </w:numPr>
              <w:spacing w:after="0"/>
              <w:ind w:left="162" w:hanging="198"/>
              <w:cnfStyle w:val="000000000000" w:firstRow="0" w:lastRow="0" w:firstColumn="0" w:lastColumn="0" w:oddVBand="0" w:evenVBand="0" w:oddHBand="0" w:evenHBand="0" w:firstRowFirstColumn="0" w:firstRowLastColumn="0" w:lastRowFirstColumn="0" w:lastRowLastColumn="0"/>
              <w:rPr>
                <w:sz w:val="24"/>
                <w:szCs w:val="24"/>
              </w:rPr>
            </w:pPr>
            <w:r w:rsidRPr="00D76B77">
              <w:rPr>
                <w:sz w:val="24"/>
                <w:szCs w:val="24"/>
              </w:rPr>
              <w:t>JavaScript</w:t>
            </w:r>
            <w:r w:rsidR="00CC459C" w:rsidRPr="00D76B77">
              <w:rPr>
                <w:sz w:val="24"/>
                <w:szCs w:val="24"/>
              </w:rPr>
              <w:t xml:space="preserve"> file</w:t>
            </w:r>
          </w:p>
        </w:tc>
      </w:tr>
      <w:tr w:rsidR="002B6A3E" w:rsidTr="00B77415">
        <w:trPr>
          <w:cnfStyle w:val="000000100000" w:firstRow="0" w:lastRow="0" w:firstColumn="0" w:lastColumn="0" w:oddVBand="0" w:evenVBand="0" w:oddHBand="1" w:evenHBand="0" w:firstRowFirstColumn="0" w:firstRowLastColumn="0" w:lastRowFirstColumn="0" w:lastRowLastColumn="0"/>
          <w:jc w:val="center"/>
          <w:trPrChange w:id="22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25" w:author="mine" w:date="2014-05-21T13:59:00Z">
              <w:tcPr>
                <w:tcW w:w="3325" w:type="dxa"/>
                <w:vAlign w:val="center"/>
              </w:tcPr>
            </w:tcPrChange>
          </w:tcPr>
          <w:p w:rsidR="002B6A3E" w:rsidRDefault="002B6A3E"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Resources needed</w:t>
            </w:r>
          </w:p>
        </w:tc>
        <w:tc>
          <w:tcPr>
            <w:tcW w:w="4972" w:type="dxa"/>
            <w:vAlign w:val="center"/>
            <w:tcPrChange w:id="226" w:author="mine" w:date="2014-05-21T13:59:00Z">
              <w:tcPr>
                <w:tcW w:w="4972" w:type="dxa"/>
                <w:vAlign w:val="center"/>
              </w:tcPr>
            </w:tcPrChange>
          </w:tcPr>
          <w:p w:rsidR="002B6A3E" w:rsidRPr="00B90273" w:rsidRDefault="003C785F"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 xml:space="preserve">6 </w:t>
            </w:r>
            <w:r w:rsidR="002B6A3E">
              <w:rPr>
                <w:szCs w:val="24"/>
              </w:rPr>
              <w:t>days</w:t>
            </w:r>
          </w:p>
        </w:tc>
      </w:tr>
      <w:tr w:rsidR="002B6A3E" w:rsidTr="00B77415">
        <w:trPr>
          <w:jc w:val="center"/>
          <w:trPrChange w:id="227"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28" w:author="mine" w:date="2014-05-21T13:59:00Z">
              <w:tcPr>
                <w:tcW w:w="3325" w:type="dxa"/>
                <w:vAlign w:val="center"/>
              </w:tcPr>
            </w:tcPrChange>
          </w:tcPr>
          <w:p w:rsidR="002B6A3E" w:rsidRDefault="002B6A3E" w:rsidP="00DB1B45">
            <w:pPr>
              <w:spacing w:after="0"/>
              <w:rPr>
                <w:sz w:val="24"/>
                <w:szCs w:val="24"/>
              </w:rPr>
            </w:pPr>
            <w:r>
              <w:rPr>
                <w:sz w:val="24"/>
                <w:szCs w:val="24"/>
              </w:rPr>
              <w:t>Dependencies and constraints</w:t>
            </w:r>
          </w:p>
        </w:tc>
        <w:tc>
          <w:tcPr>
            <w:tcW w:w="4972" w:type="dxa"/>
            <w:vAlign w:val="center"/>
            <w:tcPrChange w:id="229" w:author="mine" w:date="2014-05-21T13:59:00Z">
              <w:tcPr>
                <w:tcW w:w="4972" w:type="dxa"/>
                <w:vAlign w:val="center"/>
              </w:tcPr>
            </w:tcPrChange>
          </w:tcPr>
          <w:p w:rsidR="002B6A3E" w:rsidRDefault="00D76B77" w:rsidP="00977D67">
            <w:pPr>
              <w:pStyle w:val="ListParagraph"/>
              <w:numPr>
                <w:ilvl w:val="0"/>
                <w:numId w:val="44"/>
              </w:numPr>
              <w:spacing w:after="0"/>
              <w:ind w:left="252" w:hanging="198"/>
              <w:cnfStyle w:val="000000000000" w:firstRow="0" w:lastRow="0" w:firstColumn="0" w:lastColumn="0" w:oddVBand="0" w:evenVBand="0" w:oddHBand="0" w:evenHBand="0" w:firstRowFirstColumn="0" w:firstRowLastColumn="0" w:lastRowFirstColumn="0" w:lastRowLastColumn="0"/>
            </w:pPr>
            <w:r>
              <w:t>Finish the requirement specification task</w:t>
            </w:r>
          </w:p>
          <w:p w:rsidR="00B03C76" w:rsidRDefault="00B03C76" w:rsidP="00977D67">
            <w:pPr>
              <w:pStyle w:val="ListParagraph"/>
              <w:numPr>
                <w:ilvl w:val="0"/>
                <w:numId w:val="44"/>
              </w:numPr>
              <w:spacing w:after="0"/>
              <w:ind w:left="252" w:hanging="198"/>
              <w:cnfStyle w:val="000000000000" w:firstRow="0" w:lastRow="0" w:firstColumn="0" w:lastColumn="0" w:oddVBand="0" w:evenVBand="0" w:oddHBand="0" w:evenHBand="0" w:firstRowFirstColumn="0" w:firstRowLastColumn="0" w:lastRowFirstColumn="0" w:lastRowLastColumn="0"/>
            </w:pPr>
            <w:r>
              <w:t>User Interface must be friendly, easy to see and suitable with all functions in the system and topic of this project.</w:t>
            </w:r>
          </w:p>
          <w:p w:rsidR="00ED1691" w:rsidRPr="004A257E" w:rsidRDefault="00ED1691" w:rsidP="00977D67">
            <w:pPr>
              <w:pStyle w:val="ListParagraph"/>
              <w:numPr>
                <w:ilvl w:val="0"/>
                <w:numId w:val="44"/>
              </w:numPr>
              <w:spacing w:after="0"/>
              <w:ind w:left="252" w:hanging="198"/>
              <w:cnfStyle w:val="000000000000" w:firstRow="0" w:lastRow="0" w:firstColumn="0" w:lastColumn="0" w:oddVBand="0" w:evenVBand="0" w:oddHBand="0" w:evenHBand="0" w:firstRowFirstColumn="0" w:firstRowLastColumn="0" w:lastRowFirstColumn="0" w:lastRowLastColumn="0"/>
              <w:rPr>
                <w:sz w:val="24"/>
                <w:szCs w:val="24"/>
              </w:rPr>
            </w:pPr>
            <w:r>
              <w:t>Di</w:t>
            </w:r>
            <w:r w:rsidR="002E277B">
              <w:t xml:space="preserve">splay </w:t>
            </w:r>
            <w:r w:rsidR="00966B4A">
              <w:t xml:space="preserve">well in screen resolution </w:t>
            </w:r>
            <w:r w:rsidR="00466F6D">
              <w:t>1024</w:t>
            </w:r>
            <w:r w:rsidR="00966B4A">
              <w:t xml:space="preserve"> x </w:t>
            </w:r>
            <w:r w:rsidR="00466F6D">
              <w:t>768</w:t>
            </w:r>
          </w:p>
        </w:tc>
      </w:tr>
      <w:tr w:rsidR="002B6A3E" w:rsidTr="00B77415">
        <w:trPr>
          <w:cnfStyle w:val="000000100000" w:firstRow="0" w:lastRow="0" w:firstColumn="0" w:lastColumn="0" w:oddVBand="0" w:evenVBand="0" w:oddHBand="1" w:evenHBand="0" w:firstRowFirstColumn="0" w:firstRowLastColumn="0" w:lastRowFirstColumn="0" w:lastRowLastColumn="0"/>
          <w:jc w:val="center"/>
          <w:trPrChange w:id="23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31" w:author="mine" w:date="2014-05-21T13:59:00Z">
              <w:tcPr>
                <w:tcW w:w="3325" w:type="dxa"/>
                <w:vAlign w:val="center"/>
              </w:tcPr>
            </w:tcPrChange>
          </w:tcPr>
          <w:p w:rsidR="002B6A3E" w:rsidRDefault="002B6A3E"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Risks</w:t>
            </w:r>
          </w:p>
        </w:tc>
        <w:tc>
          <w:tcPr>
            <w:tcW w:w="4972" w:type="dxa"/>
            <w:vAlign w:val="center"/>
            <w:tcPrChange w:id="232" w:author="mine" w:date="2014-05-21T13:59:00Z">
              <w:tcPr>
                <w:tcW w:w="4972" w:type="dxa"/>
                <w:vAlign w:val="center"/>
              </w:tcPr>
            </w:tcPrChange>
          </w:tcPr>
          <w:p w:rsidR="002B6A3E" w:rsidRPr="00B90273" w:rsidRDefault="00654D01"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User interface may </w:t>
            </w:r>
            <w:r w:rsidR="00813679">
              <w:rPr>
                <w:sz w:val="24"/>
                <w:szCs w:val="24"/>
              </w:rPr>
              <w:t>completely</w:t>
            </w:r>
            <w:r>
              <w:rPr>
                <w:sz w:val="24"/>
                <w:szCs w:val="24"/>
              </w:rPr>
              <w:t xml:space="preserve"> </w:t>
            </w:r>
            <w:r w:rsidR="00813679">
              <w:rPr>
                <w:sz w:val="24"/>
                <w:szCs w:val="24"/>
              </w:rPr>
              <w:t>satisfy</w:t>
            </w:r>
            <w:r>
              <w:rPr>
                <w:sz w:val="24"/>
                <w:szCs w:val="24"/>
              </w:rPr>
              <w:t xml:space="preserve"> all dependencies and </w:t>
            </w:r>
            <w:r w:rsidR="00813679">
              <w:rPr>
                <w:sz w:val="24"/>
                <w:szCs w:val="24"/>
              </w:rPr>
              <w:t>constrains</w:t>
            </w:r>
            <w:r>
              <w:rPr>
                <w:sz w:val="24"/>
                <w:szCs w:val="24"/>
              </w:rPr>
              <w:t xml:space="preserve"> above.</w:t>
            </w:r>
          </w:p>
        </w:tc>
      </w:tr>
    </w:tbl>
    <w:p w:rsidR="00E3290E" w:rsidRPr="00E3290E" w:rsidRDefault="00E3290E" w:rsidP="00E3290E"/>
    <w:p w:rsidR="00B61CE9" w:rsidRPr="00714A1D" w:rsidRDefault="00714A1D" w:rsidP="00977D67">
      <w:pPr>
        <w:pStyle w:val="Heading4"/>
        <w:numPr>
          <w:ilvl w:val="0"/>
          <w:numId w:val="38"/>
        </w:numPr>
        <w:ind w:left="1620"/>
        <w:rPr>
          <w:i w:val="0"/>
        </w:rPr>
      </w:pPr>
      <w:bookmarkStart w:id="233" w:name="_Toc385663799"/>
      <w:r>
        <w:rPr>
          <w:i w:val="0"/>
          <w:sz w:val="24"/>
          <w:szCs w:val="24"/>
        </w:rPr>
        <w:t>Task 6</w:t>
      </w:r>
      <w:r w:rsidR="00B61CE9" w:rsidRPr="00714A1D">
        <w:rPr>
          <w:i w:val="0"/>
          <w:sz w:val="24"/>
          <w:szCs w:val="24"/>
        </w:rPr>
        <w:t>: Creating Software Design Description</w:t>
      </w:r>
      <w:bookmarkEnd w:id="233"/>
    </w:p>
    <w:tbl>
      <w:tblPr>
        <w:tblStyle w:val="GridTable4-Accent21"/>
        <w:tblW w:w="0" w:type="auto"/>
        <w:jc w:val="center"/>
        <w:tblLook w:val="04A0" w:firstRow="1" w:lastRow="0" w:firstColumn="1" w:lastColumn="0" w:noHBand="0" w:noVBand="1"/>
        <w:tblPrChange w:id="234" w:author="mine" w:date="2014-05-21T13:59:00Z">
          <w:tblPr>
            <w:tblStyle w:val="GridTable4-Accent210"/>
            <w:tblW w:w="0" w:type="auto"/>
            <w:jc w:val="center"/>
            <w:tblLook w:val="04A0" w:firstRow="1" w:lastRow="0" w:firstColumn="1" w:lastColumn="0" w:noHBand="0" w:noVBand="1"/>
          </w:tblPr>
        </w:tblPrChange>
      </w:tblPr>
      <w:tblGrid>
        <w:gridCol w:w="3325"/>
        <w:gridCol w:w="4972"/>
        <w:tblGridChange w:id="235">
          <w:tblGrid>
            <w:gridCol w:w="3325"/>
            <w:gridCol w:w="4972"/>
          </w:tblGrid>
        </w:tblGridChange>
      </w:tblGrid>
      <w:tr w:rsidR="00396BD3" w:rsidTr="00B77415">
        <w:trPr>
          <w:cnfStyle w:val="100000000000" w:firstRow="1" w:lastRow="0" w:firstColumn="0" w:lastColumn="0" w:oddVBand="0" w:evenVBand="0" w:oddHBand="0" w:evenHBand="0" w:firstRowFirstColumn="0" w:firstRowLastColumn="0" w:lastRowFirstColumn="0" w:lastRowLastColumn="0"/>
          <w:jc w:val="center"/>
          <w:trPrChange w:id="23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37" w:author="mine" w:date="2014-05-21T13:59:00Z">
              <w:tcPr>
                <w:tcW w:w="3325" w:type="dxa"/>
                <w:vAlign w:val="center"/>
              </w:tcPr>
            </w:tcPrChange>
          </w:tcPr>
          <w:p w:rsidR="00396BD3" w:rsidRDefault="00396BD3" w:rsidP="00DB1B45">
            <w:pPr>
              <w:spacing w:after="0"/>
              <w:cnfStyle w:val="101000000000" w:firstRow="1" w:lastRow="0" w:firstColumn="1" w:lastColumn="0" w:oddVBand="0" w:evenVBand="0" w:oddHBand="0" w:evenHBand="0" w:firstRowFirstColumn="0" w:firstRowLastColumn="0" w:lastRowFirstColumn="0" w:lastRowLastColumn="0"/>
              <w:rPr>
                <w:sz w:val="24"/>
                <w:szCs w:val="24"/>
              </w:rPr>
            </w:pPr>
            <w:r>
              <w:rPr>
                <w:sz w:val="24"/>
                <w:szCs w:val="24"/>
              </w:rPr>
              <w:t>Task Name</w:t>
            </w:r>
          </w:p>
        </w:tc>
        <w:tc>
          <w:tcPr>
            <w:tcW w:w="4972" w:type="dxa"/>
            <w:vAlign w:val="center"/>
            <w:tcPrChange w:id="238" w:author="mine" w:date="2014-05-21T13:59:00Z">
              <w:tcPr>
                <w:tcW w:w="4972" w:type="dxa"/>
                <w:vAlign w:val="center"/>
              </w:tcPr>
            </w:tcPrChange>
          </w:tcPr>
          <w:p w:rsidR="00396BD3" w:rsidRPr="00FB4752" w:rsidRDefault="00396BD3"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B4752">
              <w:rPr>
                <w:sz w:val="24"/>
                <w:szCs w:val="24"/>
              </w:rPr>
              <w:t>Creating Software Design Description</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239"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40"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Descriptions</w:t>
            </w:r>
          </w:p>
        </w:tc>
        <w:tc>
          <w:tcPr>
            <w:tcW w:w="4972" w:type="dxa"/>
            <w:vAlign w:val="center"/>
            <w:tcPrChange w:id="241" w:author="mine" w:date="2014-05-21T13:59:00Z">
              <w:tcPr>
                <w:tcW w:w="4972" w:type="dxa"/>
                <w:vAlign w:val="center"/>
              </w:tcPr>
            </w:tcPrChange>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361C7B">
              <w:rPr>
                <w:sz w:val="24"/>
                <w:szCs w:val="24"/>
              </w:rPr>
              <w:t xml:space="preserve">Agree </w:t>
            </w:r>
            <w:r>
              <w:rPr>
                <w:sz w:val="24"/>
                <w:szCs w:val="24"/>
              </w:rPr>
              <w:t>upon the system architecture; W</w:t>
            </w:r>
            <w:r w:rsidRPr="00361C7B">
              <w:rPr>
                <w:sz w:val="24"/>
                <w:szCs w:val="24"/>
              </w:rPr>
              <w:t>ork on the detailed design of each module; decide which techniques are appropriate to which modules; design the user interfaces for users to interact with</w:t>
            </w:r>
            <w:r>
              <w:rPr>
                <w:sz w:val="24"/>
                <w:szCs w:val="24"/>
              </w:rPr>
              <w:t>.</w:t>
            </w:r>
          </w:p>
        </w:tc>
      </w:tr>
      <w:tr w:rsidR="00396BD3" w:rsidTr="00B77415">
        <w:trPr>
          <w:jc w:val="center"/>
          <w:trPrChange w:id="24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43" w:author="mine" w:date="2014-05-21T13:59:00Z">
              <w:tcPr>
                <w:tcW w:w="3325" w:type="dxa"/>
                <w:vAlign w:val="center"/>
              </w:tcPr>
            </w:tcPrChange>
          </w:tcPr>
          <w:p w:rsidR="00396BD3" w:rsidRDefault="00396BD3" w:rsidP="00DB1B45">
            <w:pPr>
              <w:spacing w:after="0"/>
              <w:rPr>
                <w:sz w:val="24"/>
                <w:szCs w:val="24"/>
              </w:rPr>
            </w:pPr>
            <w:r>
              <w:rPr>
                <w:sz w:val="24"/>
                <w:szCs w:val="24"/>
              </w:rPr>
              <w:t>Deliverables</w:t>
            </w:r>
          </w:p>
        </w:tc>
        <w:tc>
          <w:tcPr>
            <w:tcW w:w="4972" w:type="dxa"/>
            <w:vAlign w:val="center"/>
            <w:tcPrChange w:id="244" w:author="mine" w:date="2014-05-21T13:59:00Z">
              <w:tcPr>
                <w:tcW w:w="4972" w:type="dxa"/>
                <w:vAlign w:val="center"/>
              </w:tcPr>
            </w:tcPrChange>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A8141E">
              <w:rPr>
                <w:sz w:val="24"/>
                <w:szCs w:val="24"/>
              </w:rPr>
              <w:t>Report 4 – Software Design Description</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24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46"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Resources needed</w:t>
            </w:r>
          </w:p>
        </w:tc>
        <w:tc>
          <w:tcPr>
            <w:tcW w:w="4972" w:type="dxa"/>
            <w:vAlign w:val="center"/>
            <w:tcPrChange w:id="247" w:author="mine" w:date="2014-05-21T13:59:00Z">
              <w:tcPr>
                <w:tcW w:w="4972" w:type="dxa"/>
                <w:vAlign w:val="center"/>
              </w:tcPr>
            </w:tcPrChange>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12 days</w:t>
            </w:r>
          </w:p>
        </w:tc>
      </w:tr>
      <w:tr w:rsidR="00396BD3" w:rsidTr="00B77415">
        <w:trPr>
          <w:jc w:val="center"/>
          <w:trPrChange w:id="248"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49" w:author="mine" w:date="2014-05-21T13:59:00Z">
              <w:tcPr>
                <w:tcW w:w="3325" w:type="dxa"/>
                <w:vAlign w:val="center"/>
              </w:tcPr>
            </w:tcPrChange>
          </w:tcPr>
          <w:p w:rsidR="00396BD3" w:rsidRDefault="00396BD3" w:rsidP="00DB1B45">
            <w:pPr>
              <w:spacing w:after="0"/>
              <w:rPr>
                <w:sz w:val="24"/>
                <w:szCs w:val="24"/>
              </w:rPr>
            </w:pPr>
            <w:r>
              <w:rPr>
                <w:sz w:val="24"/>
                <w:szCs w:val="24"/>
              </w:rPr>
              <w:t>Dependencies and constraints</w:t>
            </w:r>
          </w:p>
        </w:tc>
        <w:tc>
          <w:tcPr>
            <w:tcW w:w="4972" w:type="dxa"/>
            <w:vAlign w:val="center"/>
            <w:tcPrChange w:id="250" w:author="mine" w:date="2014-05-21T13:59:00Z">
              <w:tcPr>
                <w:tcW w:w="4972" w:type="dxa"/>
                <w:vAlign w:val="center"/>
              </w:tcPr>
            </w:tcPrChange>
          </w:tcPr>
          <w:p w:rsidR="00396BD3" w:rsidRDefault="007D4394" w:rsidP="00977D67">
            <w:pPr>
              <w:pStyle w:val="ListParagraph"/>
              <w:numPr>
                <w:ilvl w:val="0"/>
                <w:numId w:val="46"/>
              </w:numPr>
              <w:spacing w:after="0"/>
              <w:ind w:left="162" w:hanging="198"/>
              <w:cnfStyle w:val="000000000000" w:firstRow="0" w:lastRow="0" w:firstColumn="0" w:lastColumn="0" w:oddVBand="0" w:evenVBand="0" w:oddHBand="0" w:evenHBand="0" w:firstRowFirstColumn="0" w:firstRowLastColumn="0" w:lastRowFirstColumn="0" w:lastRowLastColumn="0"/>
            </w:pPr>
            <w:r>
              <w:t>Finish Software Requirement Specification report</w:t>
            </w:r>
          </w:p>
          <w:p w:rsidR="007D4394" w:rsidRPr="00F10357" w:rsidRDefault="007D4394" w:rsidP="00977D67">
            <w:pPr>
              <w:pStyle w:val="ListParagraph"/>
              <w:numPr>
                <w:ilvl w:val="0"/>
                <w:numId w:val="46"/>
              </w:numPr>
              <w:spacing w:after="0"/>
              <w:ind w:left="162" w:hanging="198"/>
              <w:cnfStyle w:val="000000000000" w:firstRow="0" w:lastRow="0" w:firstColumn="0" w:lastColumn="0" w:oddVBand="0" w:evenVBand="0" w:oddHBand="0" w:evenHBand="0" w:firstRowFirstColumn="0" w:firstRowLastColumn="0" w:lastRowFirstColumn="0" w:lastRowLastColumn="0"/>
              <w:rPr>
                <w:sz w:val="24"/>
                <w:szCs w:val="24"/>
              </w:rPr>
            </w:pPr>
            <w:r>
              <w:t>Follow Software Design Description (SDD) report template</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25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52"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Risks</w:t>
            </w:r>
          </w:p>
        </w:tc>
        <w:tc>
          <w:tcPr>
            <w:tcW w:w="4972" w:type="dxa"/>
            <w:vAlign w:val="center"/>
            <w:tcPrChange w:id="253" w:author="mine" w:date="2014-05-21T13:59:00Z">
              <w:tcPr>
                <w:tcW w:w="4972" w:type="dxa"/>
                <w:vAlign w:val="center"/>
              </w:tcPr>
            </w:tcPrChange>
          </w:tcPr>
          <w:p w:rsidR="00396BD3" w:rsidRPr="009C42BB" w:rsidRDefault="00396BD3" w:rsidP="00977D67">
            <w:pPr>
              <w:pStyle w:val="ListParagraph"/>
              <w:numPr>
                <w:ilvl w:val="0"/>
                <w:numId w:val="45"/>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9C42BB">
              <w:rPr>
                <w:sz w:val="24"/>
                <w:szCs w:val="24"/>
              </w:rPr>
              <w:t xml:space="preserve">Some functions are difficult to find </w:t>
            </w:r>
            <w:proofErr w:type="gramStart"/>
            <w:r w:rsidRPr="009C42BB">
              <w:rPr>
                <w:sz w:val="24"/>
                <w:szCs w:val="24"/>
              </w:rPr>
              <w:t>an appropriate methods</w:t>
            </w:r>
            <w:proofErr w:type="gramEnd"/>
            <w:r w:rsidRPr="009C42BB">
              <w:rPr>
                <w:sz w:val="24"/>
                <w:szCs w:val="24"/>
              </w:rPr>
              <w:t xml:space="preserve"> to implement; initial development environment setup is also difficult.</w:t>
            </w:r>
          </w:p>
          <w:p w:rsidR="00551DDA" w:rsidRPr="009C42BB" w:rsidRDefault="00551DDA" w:rsidP="00977D67">
            <w:pPr>
              <w:pStyle w:val="ListParagraph"/>
              <w:numPr>
                <w:ilvl w:val="0"/>
                <w:numId w:val="45"/>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9C42BB">
              <w:rPr>
                <w:sz w:val="24"/>
                <w:szCs w:val="24"/>
              </w:rPr>
              <w:t>SRS may not detailed enough in other to meet business logic</w:t>
            </w:r>
          </w:p>
          <w:p w:rsidR="00551DDA" w:rsidRPr="009C42BB" w:rsidRDefault="00551DDA" w:rsidP="00977D67">
            <w:pPr>
              <w:pStyle w:val="ListParagraph"/>
              <w:numPr>
                <w:ilvl w:val="0"/>
                <w:numId w:val="45"/>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9C42BB">
              <w:rPr>
                <w:sz w:val="24"/>
                <w:szCs w:val="24"/>
              </w:rPr>
              <w:t xml:space="preserve">Designing work is not good which lead to </w:t>
            </w:r>
            <w:proofErr w:type="gramStart"/>
            <w:r w:rsidRPr="009C42BB">
              <w:rPr>
                <w:sz w:val="24"/>
                <w:szCs w:val="24"/>
              </w:rPr>
              <w:t>occur</w:t>
            </w:r>
            <w:proofErr w:type="gramEnd"/>
            <w:r w:rsidRPr="009C42BB">
              <w:rPr>
                <w:sz w:val="24"/>
                <w:szCs w:val="24"/>
              </w:rPr>
              <w:t xml:space="preserve"> problem when implement, such as spending much effort for coding, maintain hard.</w:t>
            </w:r>
          </w:p>
        </w:tc>
      </w:tr>
    </w:tbl>
    <w:p w:rsidR="003F66D4" w:rsidRPr="003F66D4" w:rsidRDefault="003F66D4" w:rsidP="003F66D4"/>
    <w:p w:rsidR="00433C98" w:rsidRDefault="00D0267A" w:rsidP="00977D67">
      <w:pPr>
        <w:pStyle w:val="Heading4"/>
        <w:numPr>
          <w:ilvl w:val="0"/>
          <w:numId w:val="38"/>
        </w:numPr>
        <w:ind w:left="1620"/>
        <w:rPr>
          <w:i w:val="0"/>
          <w:sz w:val="24"/>
          <w:szCs w:val="24"/>
        </w:rPr>
      </w:pPr>
      <w:bookmarkStart w:id="254" w:name="_Toc385663800"/>
      <w:r>
        <w:rPr>
          <w:i w:val="0"/>
          <w:sz w:val="24"/>
          <w:szCs w:val="24"/>
        </w:rPr>
        <w:lastRenderedPageBreak/>
        <w:t>Task 7</w:t>
      </w:r>
      <w:r w:rsidR="00433C98" w:rsidRPr="00AA14D3">
        <w:rPr>
          <w:i w:val="0"/>
          <w:sz w:val="24"/>
          <w:szCs w:val="24"/>
        </w:rPr>
        <w:t xml:space="preserve">: </w:t>
      </w:r>
      <w:r w:rsidR="004A0474">
        <w:rPr>
          <w:i w:val="0"/>
          <w:sz w:val="24"/>
          <w:szCs w:val="24"/>
        </w:rPr>
        <w:t>Creating</w:t>
      </w:r>
      <w:r>
        <w:rPr>
          <w:i w:val="0"/>
          <w:sz w:val="24"/>
          <w:szCs w:val="24"/>
        </w:rPr>
        <w:t xml:space="preserve"> Coding Framework</w:t>
      </w:r>
      <w:bookmarkEnd w:id="254"/>
    </w:p>
    <w:tbl>
      <w:tblPr>
        <w:tblStyle w:val="GridTable4-Accent21"/>
        <w:tblW w:w="0" w:type="auto"/>
        <w:jc w:val="center"/>
        <w:tblLook w:val="04A0" w:firstRow="1" w:lastRow="0" w:firstColumn="1" w:lastColumn="0" w:noHBand="0" w:noVBand="1"/>
        <w:tblPrChange w:id="255" w:author="mine" w:date="2014-05-21T13:59:00Z">
          <w:tblPr>
            <w:tblStyle w:val="GridTable4-Accent210"/>
            <w:tblW w:w="0" w:type="auto"/>
            <w:jc w:val="center"/>
            <w:tblLook w:val="04A0" w:firstRow="1" w:lastRow="0" w:firstColumn="1" w:lastColumn="0" w:noHBand="0" w:noVBand="1"/>
          </w:tblPr>
        </w:tblPrChange>
      </w:tblPr>
      <w:tblGrid>
        <w:gridCol w:w="3325"/>
        <w:gridCol w:w="4972"/>
        <w:tblGridChange w:id="256">
          <w:tblGrid>
            <w:gridCol w:w="3325"/>
            <w:gridCol w:w="4972"/>
          </w:tblGrid>
        </w:tblGridChange>
      </w:tblGrid>
      <w:tr w:rsidR="00EA49C8" w:rsidTr="00B77415">
        <w:trPr>
          <w:cnfStyle w:val="100000000000" w:firstRow="1" w:lastRow="0" w:firstColumn="0" w:lastColumn="0" w:oddVBand="0" w:evenVBand="0" w:oddHBand="0" w:evenHBand="0" w:firstRowFirstColumn="0" w:firstRowLastColumn="0" w:lastRowFirstColumn="0" w:lastRowLastColumn="0"/>
          <w:jc w:val="center"/>
          <w:trPrChange w:id="257"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58" w:author="mine" w:date="2014-05-21T13:59:00Z">
              <w:tcPr>
                <w:tcW w:w="3325" w:type="dxa"/>
                <w:vAlign w:val="center"/>
              </w:tcPr>
            </w:tcPrChange>
          </w:tcPr>
          <w:p w:rsidR="00EA49C8" w:rsidRDefault="00EA49C8" w:rsidP="00DB1B45">
            <w:pPr>
              <w:spacing w:after="0"/>
              <w:cnfStyle w:val="101000000000" w:firstRow="1" w:lastRow="0" w:firstColumn="1" w:lastColumn="0" w:oddVBand="0" w:evenVBand="0" w:oddHBand="0" w:evenHBand="0" w:firstRowFirstColumn="0" w:firstRowLastColumn="0" w:lastRowFirstColumn="0" w:lastRowLastColumn="0"/>
              <w:rPr>
                <w:sz w:val="24"/>
                <w:szCs w:val="24"/>
              </w:rPr>
            </w:pPr>
            <w:r>
              <w:rPr>
                <w:sz w:val="24"/>
                <w:szCs w:val="24"/>
              </w:rPr>
              <w:t>Task Name</w:t>
            </w:r>
          </w:p>
        </w:tc>
        <w:tc>
          <w:tcPr>
            <w:tcW w:w="4972" w:type="dxa"/>
            <w:vAlign w:val="center"/>
            <w:tcPrChange w:id="259" w:author="mine" w:date="2014-05-21T13:59:00Z">
              <w:tcPr>
                <w:tcW w:w="4972" w:type="dxa"/>
                <w:vAlign w:val="center"/>
              </w:tcPr>
            </w:tcPrChange>
          </w:tcPr>
          <w:p w:rsidR="00EA49C8" w:rsidRPr="00FB4752" w:rsidRDefault="00FB4752"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Creating</w:t>
            </w:r>
            <w:r w:rsidR="000374DE" w:rsidRPr="00FB4752">
              <w:rPr>
                <w:sz w:val="24"/>
                <w:szCs w:val="24"/>
              </w:rPr>
              <w:t xml:space="preserve"> Coding Framework</w:t>
            </w:r>
          </w:p>
        </w:tc>
      </w:tr>
      <w:tr w:rsidR="00EA49C8" w:rsidTr="00B77415">
        <w:trPr>
          <w:cnfStyle w:val="000000100000" w:firstRow="0" w:lastRow="0" w:firstColumn="0" w:lastColumn="0" w:oddVBand="0" w:evenVBand="0" w:oddHBand="1" w:evenHBand="0" w:firstRowFirstColumn="0" w:firstRowLastColumn="0" w:lastRowFirstColumn="0" w:lastRowLastColumn="0"/>
          <w:jc w:val="center"/>
          <w:trPrChange w:id="26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61" w:author="mine" w:date="2014-05-21T13:59:00Z">
              <w:tcPr>
                <w:tcW w:w="3325" w:type="dxa"/>
                <w:vAlign w:val="center"/>
              </w:tcPr>
            </w:tcPrChange>
          </w:tcPr>
          <w:p w:rsidR="00EA49C8" w:rsidRDefault="00EA49C8"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Descriptions</w:t>
            </w:r>
          </w:p>
        </w:tc>
        <w:tc>
          <w:tcPr>
            <w:tcW w:w="4972" w:type="dxa"/>
            <w:vAlign w:val="center"/>
            <w:tcPrChange w:id="262" w:author="mine" w:date="2014-05-21T13:59:00Z">
              <w:tcPr>
                <w:tcW w:w="4972" w:type="dxa"/>
                <w:vAlign w:val="center"/>
              </w:tcPr>
            </w:tcPrChange>
          </w:tcPr>
          <w:p w:rsidR="00CE7341" w:rsidRPr="00551750" w:rsidRDefault="00CE7341" w:rsidP="00977D67">
            <w:pPr>
              <w:pStyle w:val="ListParagraph"/>
              <w:numPr>
                <w:ilvl w:val="0"/>
                <w:numId w:val="49"/>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551750">
              <w:rPr>
                <w:sz w:val="24"/>
                <w:szCs w:val="24"/>
              </w:rPr>
              <w:t>Mapping the architecture design into source code</w:t>
            </w:r>
          </w:p>
          <w:p w:rsidR="00CE7341" w:rsidRPr="00551750" w:rsidRDefault="00CE7341" w:rsidP="00977D67">
            <w:pPr>
              <w:pStyle w:val="ListParagraph"/>
              <w:numPr>
                <w:ilvl w:val="0"/>
                <w:numId w:val="49"/>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551750">
              <w:rPr>
                <w:sz w:val="24"/>
                <w:szCs w:val="24"/>
              </w:rPr>
              <w:t>Create project solution files with:</w:t>
            </w:r>
          </w:p>
          <w:p w:rsidR="00CE7341" w:rsidRPr="00551750" w:rsidRDefault="00CE7341" w:rsidP="00977D67">
            <w:pPr>
              <w:pStyle w:val="ListParagraph"/>
              <w:numPr>
                <w:ilvl w:val="0"/>
                <w:numId w:val="48"/>
              </w:numPr>
              <w:spacing w:after="0"/>
              <w:cnfStyle w:val="000000100000" w:firstRow="0" w:lastRow="0" w:firstColumn="0" w:lastColumn="0" w:oddVBand="0" w:evenVBand="0" w:oddHBand="1" w:evenHBand="0" w:firstRowFirstColumn="0" w:firstRowLastColumn="0" w:lastRowFirstColumn="0" w:lastRowLastColumn="0"/>
              <w:rPr>
                <w:sz w:val="24"/>
                <w:szCs w:val="24"/>
              </w:rPr>
            </w:pPr>
            <w:r w:rsidRPr="00551750">
              <w:rPr>
                <w:sz w:val="24"/>
                <w:szCs w:val="24"/>
              </w:rPr>
              <w:t>Common classes</w:t>
            </w:r>
          </w:p>
          <w:p w:rsidR="00EA49C8" w:rsidRPr="00551750" w:rsidRDefault="00CE7341" w:rsidP="00977D67">
            <w:pPr>
              <w:pStyle w:val="ListParagraph"/>
              <w:numPr>
                <w:ilvl w:val="0"/>
                <w:numId w:val="48"/>
              </w:numPr>
              <w:spacing w:after="0"/>
              <w:cnfStyle w:val="000000100000" w:firstRow="0" w:lastRow="0" w:firstColumn="0" w:lastColumn="0" w:oddVBand="0" w:evenVBand="0" w:oddHBand="1" w:evenHBand="0" w:firstRowFirstColumn="0" w:firstRowLastColumn="0" w:lastRowFirstColumn="0" w:lastRowLastColumn="0"/>
              <w:rPr>
                <w:sz w:val="24"/>
                <w:szCs w:val="24"/>
              </w:rPr>
            </w:pPr>
            <w:r w:rsidRPr="00551750">
              <w:rPr>
                <w:sz w:val="24"/>
                <w:szCs w:val="24"/>
              </w:rPr>
              <w:t>Common functions</w:t>
            </w:r>
            <w:r w:rsidR="00EA49C8" w:rsidRPr="00551750">
              <w:rPr>
                <w:sz w:val="24"/>
                <w:szCs w:val="24"/>
              </w:rPr>
              <w:t xml:space="preserve">  </w:t>
            </w:r>
          </w:p>
        </w:tc>
      </w:tr>
      <w:tr w:rsidR="00EA49C8" w:rsidTr="00B77415">
        <w:trPr>
          <w:jc w:val="center"/>
          <w:trPrChange w:id="26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64" w:author="mine" w:date="2014-05-21T13:59:00Z">
              <w:tcPr>
                <w:tcW w:w="3325" w:type="dxa"/>
                <w:vAlign w:val="center"/>
              </w:tcPr>
            </w:tcPrChange>
          </w:tcPr>
          <w:p w:rsidR="00EA49C8" w:rsidRDefault="00EA49C8" w:rsidP="00DB1B45">
            <w:pPr>
              <w:spacing w:after="0"/>
              <w:rPr>
                <w:sz w:val="24"/>
                <w:szCs w:val="24"/>
              </w:rPr>
            </w:pPr>
            <w:r>
              <w:rPr>
                <w:sz w:val="24"/>
                <w:szCs w:val="24"/>
              </w:rPr>
              <w:t>Deliverables</w:t>
            </w:r>
          </w:p>
        </w:tc>
        <w:tc>
          <w:tcPr>
            <w:tcW w:w="4972" w:type="dxa"/>
            <w:vAlign w:val="center"/>
            <w:tcPrChange w:id="265" w:author="mine" w:date="2014-05-21T13:59:00Z">
              <w:tcPr>
                <w:tcW w:w="4972" w:type="dxa"/>
                <w:vAlign w:val="center"/>
              </w:tcPr>
            </w:tcPrChange>
          </w:tcPr>
          <w:p w:rsidR="00EA49C8" w:rsidRPr="00B90273" w:rsidRDefault="0065605C"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Pr>
                <w:szCs w:val="24"/>
              </w:rPr>
              <w:t>ASP.NET MVC4 project and solution</w:t>
            </w:r>
            <w:r w:rsidR="00C07F64">
              <w:rPr>
                <w:szCs w:val="24"/>
              </w:rPr>
              <w:t xml:space="preserve"> files</w:t>
            </w:r>
          </w:p>
        </w:tc>
      </w:tr>
      <w:tr w:rsidR="00EA49C8" w:rsidTr="00B77415">
        <w:trPr>
          <w:cnfStyle w:val="000000100000" w:firstRow="0" w:lastRow="0" w:firstColumn="0" w:lastColumn="0" w:oddVBand="0" w:evenVBand="0" w:oddHBand="1" w:evenHBand="0" w:firstRowFirstColumn="0" w:firstRowLastColumn="0" w:lastRowFirstColumn="0" w:lastRowLastColumn="0"/>
          <w:jc w:val="center"/>
          <w:trPrChange w:id="26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67" w:author="mine" w:date="2014-05-21T13:59:00Z">
              <w:tcPr>
                <w:tcW w:w="3325" w:type="dxa"/>
                <w:vAlign w:val="center"/>
              </w:tcPr>
            </w:tcPrChange>
          </w:tcPr>
          <w:p w:rsidR="00EA49C8" w:rsidRDefault="00EA49C8"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Resources needed</w:t>
            </w:r>
          </w:p>
        </w:tc>
        <w:tc>
          <w:tcPr>
            <w:tcW w:w="4972" w:type="dxa"/>
            <w:vAlign w:val="center"/>
            <w:tcPrChange w:id="268" w:author="mine" w:date="2014-05-21T13:59:00Z">
              <w:tcPr>
                <w:tcW w:w="4972" w:type="dxa"/>
                <w:vAlign w:val="center"/>
              </w:tcPr>
            </w:tcPrChange>
          </w:tcPr>
          <w:p w:rsidR="00EA49C8" w:rsidRPr="00B90273" w:rsidRDefault="000C2D86"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4</w:t>
            </w:r>
            <w:r w:rsidR="00EA49C8">
              <w:rPr>
                <w:szCs w:val="24"/>
              </w:rPr>
              <w:t xml:space="preserve"> days</w:t>
            </w:r>
          </w:p>
        </w:tc>
      </w:tr>
      <w:tr w:rsidR="00EA49C8" w:rsidTr="00B77415">
        <w:trPr>
          <w:jc w:val="center"/>
          <w:trPrChange w:id="269"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70" w:author="mine" w:date="2014-05-21T13:59:00Z">
              <w:tcPr>
                <w:tcW w:w="3325" w:type="dxa"/>
                <w:vAlign w:val="center"/>
              </w:tcPr>
            </w:tcPrChange>
          </w:tcPr>
          <w:p w:rsidR="00EA49C8" w:rsidRDefault="00EA49C8" w:rsidP="00DB1B45">
            <w:pPr>
              <w:spacing w:after="0"/>
              <w:rPr>
                <w:sz w:val="24"/>
                <w:szCs w:val="24"/>
              </w:rPr>
            </w:pPr>
            <w:r>
              <w:rPr>
                <w:sz w:val="24"/>
                <w:szCs w:val="24"/>
              </w:rPr>
              <w:t>Dependencies and constraints</w:t>
            </w:r>
          </w:p>
        </w:tc>
        <w:tc>
          <w:tcPr>
            <w:tcW w:w="4972" w:type="dxa"/>
            <w:vAlign w:val="center"/>
            <w:tcPrChange w:id="271" w:author="mine" w:date="2014-05-21T13:59:00Z">
              <w:tcPr>
                <w:tcW w:w="4972" w:type="dxa"/>
                <w:vAlign w:val="center"/>
              </w:tcPr>
            </w:tcPrChange>
          </w:tcPr>
          <w:p w:rsidR="00EA49C8" w:rsidRDefault="0047378B" w:rsidP="00977D67">
            <w:pPr>
              <w:pStyle w:val="ListParagraph"/>
              <w:numPr>
                <w:ilvl w:val="0"/>
                <w:numId w:val="50"/>
              </w:numPr>
              <w:spacing w:after="0"/>
              <w:ind w:left="252" w:hanging="198"/>
              <w:cnfStyle w:val="000000000000" w:firstRow="0" w:lastRow="0" w:firstColumn="0" w:lastColumn="0" w:oddVBand="0" w:evenVBand="0" w:oddHBand="0" w:evenHBand="0" w:firstRowFirstColumn="0" w:firstRowLastColumn="0" w:lastRowFirstColumn="0" w:lastRowLastColumn="0"/>
            </w:pPr>
            <w:r>
              <w:t>Finish Software Design Description (SDD) report</w:t>
            </w:r>
          </w:p>
          <w:p w:rsidR="00E53B69" w:rsidRPr="00FE07ED" w:rsidRDefault="00E53B69" w:rsidP="00977D67">
            <w:pPr>
              <w:pStyle w:val="ListParagraph"/>
              <w:numPr>
                <w:ilvl w:val="0"/>
                <w:numId w:val="50"/>
              </w:numPr>
              <w:spacing w:after="0"/>
              <w:ind w:left="252" w:hanging="198"/>
              <w:cnfStyle w:val="000000000000" w:firstRow="0" w:lastRow="0" w:firstColumn="0" w:lastColumn="0" w:oddVBand="0" w:evenVBand="0" w:oddHBand="0" w:evenHBand="0" w:firstRowFirstColumn="0" w:firstRowLastColumn="0" w:lastRowFirstColumn="0" w:lastRowLastColumn="0"/>
              <w:rPr>
                <w:sz w:val="24"/>
                <w:szCs w:val="24"/>
              </w:rPr>
            </w:pPr>
            <w:r>
              <w:t>Follow coding convention</w:t>
            </w:r>
          </w:p>
        </w:tc>
      </w:tr>
      <w:tr w:rsidR="00EA49C8" w:rsidTr="00B77415">
        <w:trPr>
          <w:cnfStyle w:val="000000100000" w:firstRow="0" w:lastRow="0" w:firstColumn="0" w:lastColumn="0" w:oddVBand="0" w:evenVBand="0" w:oddHBand="1" w:evenHBand="0" w:firstRowFirstColumn="0" w:firstRowLastColumn="0" w:lastRowFirstColumn="0" w:lastRowLastColumn="0"/>
          <w:jc w:val="center"/>
          <w:trPrChange w:id="27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73" w:author="mine" w:date="2014-05-21T13:59:00Z">
              <w:tcPr>
                <w:tcW w:w="3325" w:type="dxa"/>
                <w:vAlign w:val="center"/>
              </w:tcPr>
            </w:tcPrChange>
          </w:tcPr>
          <w:p w:rsidR="00EA49C8" w:rsidRDefault="00EA49C8"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Risks</w:t>
            </w:r>
          </w:p>
        </w:tc>
        <w:tc>
          <w:tcPr>
            <w:tcW w:w="4972" w:type="dxa"/>
            <w:vAlign w:val="center"/>
            <w:tcPrChange w:id="274" w:author="mine" w:date="2014-05-21T13:59:00Z">
              <w:tcPr>
                <w:tcW w:w="4972" w:type="dxa"/>
                <w:vAlign w:val="center"/>
              </w:tcPr>
            </w:tcPrChange>
          </w:tcPr>
          <w:p w:rsidR="00EA49C8" w:rsidRPr="00D93AE9" w:rsidRDefault="009655A1" w:rsidP="00977D67">
            <w:pPr>
              <w:pStyle w:val="ListParagraph"/>
              <w:numPr>
                <w:ilvl w:val="0"/>
                <w:numId w:val="51"/>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D93AE9">
              <w:rPr>
                <w:sz w:val="24"/>
                <w:szCs w:val="24"/>
              </w:rPr>
              <w:t>Having bugs when coding framework</w:t>
            </w:r>
          </w:p>
          <w:p w:rsidR="009655A1" w:rsidRPr="00D93AE9" w:rsidRDefault="009655A1" w:rsidP="00977D67">
            <w:pPr>
              <w:pStyle w:val="ListParagraph"/>
              <w:numPr>
                <w:ilvl w:val="0"/>
                <w:numId w:val="51"/>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D93AE9">
              <w:rPr>
                <w:sz w:val="24"/>
                <w:szCs w:val="24"/>
              </w:rPr>
              <w:t>Team members do not understand thoroughly framework</w:t>
            </w:r>
          </w:p>
          <w:p w:rsidR="009655A1" w:rsidRPr="00D93AE9" w:rsidRDefault="009655A1" w:rsidP="00977D67">
            <w:pPr>
              <w:pStyle w:val="ListParagraph"/>
              <w:numPr>
                <w:ilvl w:val="0"/>
                <w:numId w:val="51"/>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D93AE9">
              <w:rPr>
                <w:sz w:val="24"/>
                <w:szCs w:val="24"/>
              </w:rPr>
              <w:t>Problem about coding skill which is not follow coding convention</w:t>
            </w:r>
          </w:p>
          <w:p w:rsidR="009655A1" w:rsidRPr="00D93AE9" w:rsidRDefault="009655A1" w:rsidP="00977D67">
            <w:pPr>
              <w:pStyle w:val="ListParagraph"/>
              <w:numPr>
                <w:ilvl w:val="0"/>
                <w:numId w:val="51"/>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D93AE9">
              <w:rPr>
                <w:sz w:val="24"/>
                <w:szCs w:val="24"/>
              </w:rPr>
              <w:t>Actual time may be more time than estimated time</w:t>
            </w:r>
          </w:p>
        </w:tc>
      </w:tr>
    </w:tbl>
    <w:p w:rsidR="00EF2C2B" w:rsidRPr="00AE624F" w:rsidRDefault="006415D8" w:rsidP="00977D67">
      <w:pPr>
        <w:pStyle w:val="Heading4"/>
        <w:numPr>
          <w:ilvl w:val="0"/>
          <w:numId w:val="38"/>
        </w:numPr>
        <w:ind w:left="1620"/>
        <w:rPr>
          <w:i w:val="0"/>
        </w:rPr>
      </w:pPr>
      <w:bookmarkStart w:id="275" w:name="_Toc385663801"/>
      <w:r>
        <w:rPr>
          <w:i w:val="0"/>
          <w:sz w:val="24"/>
          <w:szCs w:val="24"/>
        </w:rPr>
        <w:t>Task 8</w:t>
      </w:r>
      <w:r w:rsidR="00EF2C2B" w:rsidRPr="00AE624F">
        <w:rPr>
          <w:i w:val="0"/>
          <w:sz w:val="24"/>
          <w:szCs w:val="24"/>
        </w:rPr>
        <w:t>: Implementing</w:t>
      </w:r>
      <w:bookmarkEnd w:id="275"/>
    </w:p>
    <w:tbl>
      <w:tblPr>
        <w:tblStyle w:val="GridTable4-Accent21"/>
        <w:tblW w:w="0" w:type="auto"/>
        <w:jc w:val="center"/>
        <w:tblLook w:val="04A0" w:firstRow="1" w:lastRow="0" w:firstColumn="1" w:lastColumn="0" w:noHBand="0" w:noVBand="1"/>
        <w:tblPrChange w:id="276" w:author="mine" w:date="2014-05-21T13:59:00Z">
          <w:tblPr>
            <w:tblStyle w:val="GridTable4-Accent210"/>
            <w:tblW w:w="0" w:type="auto"/>
            <w:jc w:val="center"/>
            <w:tblLook w:val="04A0" w:firstRow="1" w:lastRow="0" w:firstColumn="1" w:lastColumn="0" w:noHBand="0" w:noVBand="1"/>
          </w:tblPr>
        </w:tblPrChange>
      </w:tblPr>
      <w:tblGrid>
        <w:gridCol w:w="3325"/>
        <w:gridCol w:w="4972"/>
        <w:tblGridChange w:id="277">
          <w:tblGrid>
            <w:gridCol w:w="3325"/>
            <w:gridCol w:w="4972"/>
          </w:tblGrid>
        </w:tblGridChange>
      </w:tblGrid>
      <w:tr w:rsidR="00396BD3" w:rsidTr="00B77415">
        <w:trPr>
          <w:cnfStyle w:val="100000000000" w:firstRow="1" w:lastRow="0" w:firstColumn="0" w:lastColumn="0" w:oddVBand="0" w:evenVBand="0" w:oddHBand="0" w:evenHBand="0" w:firstRowFirstColumn="0" w:firstRowLastColumn="0" w:lastRowFirstColumn="0" w:lastRowLastColumn="0"/>
          <w:jc w:val="center"/>
          <w:trPrChange w:id="278"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79" w:author="mine" w:date="2014-05-21T13:59:00Z">
              <w:tcPr>
                <w:tcW w:w="3325" w:type="dxa"/>
                <w:vAlign w:val="center"/>
              </w:tcPr>
            </w:tcPrChange>
          </w:tcPr>
          <w:p w:rsidR="00396BD3" w:rsidRDefault="00396BD3" w:rsidP="00DB1B45">
            <w:pPr>
              <w:spacing w:after="0"/>
              <w:cnfStyle w:val="101000000000" w:firstRow="1" w:lastRow="0" w:firstColumn="1" w:lastColumn="0" w:oddVBand="0" w:evenVBand="0" w:oddHBand="0" w:evenHBand="0" w:firstRowFirstColumn="0" w:firstRowLastColumn="0" w:lastRowFirstColumn="0" w:lastRowLastColumn="0"/>
              <w:rPr>
                <w:sz w:val="24"/>
                <w:szCs w:val="24"/>
              </w:rPr>
            </w:pPr>
            <w:r>
              <w:rPr>
                <w:sz w:val="24"/>
                <w:szCs w:val="24"/>
              </w:rPr>
              <w:t>Task Name</w:t>
            </w:r>
          </w:p>
        </w:tc>
        <w:tc>
          <w:tcPr>
            <w:tcW w:w="4972" w:type="dxa"/>
            <w:vAlign w:val="center"/>
            <w:tcPrChange w:id="280" w:author="mine" w:date="2014-05-21T13:59:00Z">
              <w:tcPr>
                <w:tcW w:w="4972" w:type="dxa"/>
                <w:vAlign w:val="center"/>
              </w:tcPr>
            </w:tcPrChange>
          </w:tcPr>
          <w:p w:rsidR="00396BD3" w:rsidRPr="00FB4752" w:rsidRDefault="00396BD3"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B4752">
              <w:rPr>
                <w:sz w:val="24"/>
                <w:szCs w:val="24"/>
              </w:rPr>
              <w:t>Implementing</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28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82"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Descriptions</w:t>
            </w:r>
          </w:p>
        </w:tc>
        <w:tc>
          <w:tcPr>
            <w:tcW w:w="4972" w:type="dxa"/>
            <w:vAlign w:val="center"/>
            <w:tcPrChange w:id="283" w:author="mine" w:date="2014-05-21T13:59:00Z">
              <w:tcPr>
                <w:tcW w:w="4972" w:type="dxa"/>
                <w:vAlign w:val="center"/>
              </w:tcPr>
            </w:tcPrChange>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1642BB">
              <w:rPr>
                <w:sz w:val="24"/>
                <w:szCs w:val="24"/>
              </w:rPr>
              <w:t xml:space="preserve">Each team member implement all the functions that he or she was assigned and regularly check in the code to the </w:t>
            </w:r>
            <w:r>
              <w:rPr>
                <w:sz w:val="24"/>
                <w:szCs w:val="24"/>
              </w:rPr>
              <w:t>SVN into Google Code</w:t>
            </w:r>
            <w:r w:rsidRPr="001642BB">
              <w:rPr>
                <w:sz w:val="24"/>
                <w:szCs w:val="24"/>
              </w:rPr>
              <w:t xml:space="preserve">; regularly validate that the implementation is consistent with the system and detailed designs.  </w:t>
            </w:r>
          </w:p>
        </w:tc>
      </w:tr>
      <w:tr w:rsidR="00396BD3" w:rsidTr="00B77415">
        <w:trPr>
          <w:jc w:val="center"/>
          <w:trPrChange w:id="28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85" w:author="mine" w:date="2014-05-21T13:59:00Z">
              <w:tcPr>
                <w:tcW w:w="3325" w:type="dxa"/>
                <w:vAlign w:val="center"/>
              </w:tcPr>
            </w:tcPrChange>
          </w:tcPr>
          <w:p w:rsidR="00396BD3" w:rsidRDefault="00396BD3" w:rsidP="00DB1B45">
            <w:pPr>
              <w:spacing w:after="0"/>
              <w:rPr>
                <w:sz w:val="24"/>
                <w:szCs w:val="24"/>
              </w:rPr>
            </w:pPr>
            <w:r>
              <w:rPr>
                <w:sz w:val="24"/>
                <w:szCs w:val="24"/>
              </w:rPr>
              <w:t>Deliverables</w:t>
            </w:r>
          </w:p>
        </w:tc>
        <w:tc>
          <w:tcPr>
            <w:tcW w:w="4972" w:type="dxa"/>
            <w:vAlign w:val="center"/>
            <w:tcPrChange w:id="286" w:author="mine" w:date="2014-05-21T13:59:00Z">
              <w:tcPr>
                <w:tcW w:w="4972" w:type="dxa"/>
                <w:vAlign w:val="center"/>
              </w:tcPr>
            </w:tcPrChange>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Pr>
                <w:szCs w:val="24"/>
              </w:rPr>
              <w:t>The implemented website</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287"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88"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Resources needed</w:t>
            </w:r>
          </w:p>
        </w:tc>
        <w:tc>
          <w:tcPr>
            <w:tcW w:w="4972" w:type="dxa"/>
            <w:vAlign w:val="center"/>
            <w:tcPrChange w:id="289" w:author="mine" w:date="2014-05-21T13:59:00Z">
              <w:tcPr>
                <w:tcW w:w="4972" w:type="dxa"/>
                <w:vAlign w:val="center"/>
              </w:tcPr>
            </w:tcPrChange>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All team members; 27 days</w:t>
            </w:r>
          </w:p>
        </w:tc>
      </w:tr>
      <w:tr w:rsidR="00396BD3" w:rsidTr="00B77415">
        <w:trPr>
          <w:jc w:val="center"/>
          <w:trPrChange w:id="29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91" w:author="mine" w:date="2014-05-21T13:59:00Z">
              <w:tcPr>
                <w:tcW w:w="3325" w:type="dxa"/>
                <w:vAlign w:val="center"/>
              </w:tcPr>
            </w:tcPrChange>
          </w:tcPr>
          <w:p w:rsidR="00396BD3" w:rsidRDefault="00396BD3" w:rsidP="00DB1B45">
            <w:pPr>
              <w:spacing w:after="0"/>
              <w:rPr>
                <w:sz w:val="24"/>
                <w:szCs w:val="24"/>
              </w:rPr>
            </w:pPr>
            <w:r>
              <w:rPr>
                <w:sz w:val="24"/>
                <w:szCs w:val="24"/>
              </w:rPr>
              <w:t>Dependencies and constraints</w:t>
            </w:r>
          </w:p>
        </w:tc>
        <w:tc>
          <w:tcPr>
            <w:tcW w:w="4972" w:type="dxa"/>
            <w:vAlign w:val="center"/>
            <w:tcPrChange w:id="292" w:author="mine" w:date="2014-05-21T13:59:00Z">
              <w:tcPr>
                <w:tcW w:w="4972" w:type="dxa"/>
                <w:vAlign w:val="center"/>
              </w:tcPr>
            </w:tcPrChange>
          </w:tcPr>
          <w:p w:rsidR="00396BD3" w:rsidRPr="00B90273" w:rsidRDefault="0057377A"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t>Task 7</w:t>
            </w:r>
            <w:r w:rsidR="00396BD3">
              <w:t xml:space="preserve"> has finished</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29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94"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Risks</w:t>
            </w:r>
          </w:p>
        </w:tc>
        <w:tc>
          <w:tcPr>
            <w:tcW w:w="4972" w:type="dxa"/>
            <w:vAlign w:val="center"/>
            <w:tcPrChange w:id="295" w:author="mine" w:date="2014-05-21T13:59:00Z">
              <w:tcPr>
                <w:tcW w:w="4972" w:type="dxa"/>
                <w:vAlign w:val="center"/>
              </w:tcPr>
            </w:tcPrChange>
          </w:tcPr>
          <w:p w:rsidR="00396BD3" w:rsidRPr="007F73AF" w:rsidRDefault="00396BD3" w:rsidP="00977D67">
            <w:pPr>
              <w:pStyle w:val="ListParagraph"/>
              <w:numPr>
                <w:ilvl w:val="0"/>
                <w:numId w:val="52"/>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7F73AF">
              <w:rPr>
                <w:sz w:val="24"/>
                <w:szCs w:val="24"/>
              </w:rPr>
              <w:t>Some design documents contain errors; implementation is not always consistent with the system and detailed designs.</w:t>
            </w:r>
          </w:p>
          <w:p w:rsidR="0057377A" w:rsidRPr="007F73AF" w:rsidRDefault="0057377A" w:rsidP="00977D67">
            <w:pPr>
              <w:pStyle w:val="ListParagraph"/>
              <w:numPr>
                <w:ilvl w:val="0"/>
                <w:numId w:val="52"/>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7F73AF">
              <w:rPr>
                <w:sz w:val="24"/>
                <w:szCs w:val="24"/>
              </w:rPr>
              <w:t>Team members do not understand thoroughly framework</w:t>
            </w:r>
          </w:p>
          <w:p w:rsidR="0057377A" w:rsidRPr="007F73AF" w:rsidRDefault="0057377A" w:rsidP="00977D67">
            <w:pPr>
              <w:pStyle w:val="ListParagraph"/>
              <w:numPr>
                <w:ilvl w:val="0"/>
                <w:numId w:val="52"/>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7F73AF">
              <w:rPr>
                <w:sz w:val="24"/>
                <w:szCs w:val="24"/>
              </w:rPr>
              <w:t>Problem about coding skill which is not follow coding convention</w:t>
            </w:r>
          </w:p>
        </w:tc>
      </w:tr>
    </w:tbl>
    <w:p w:rsidR="003F66D4" w:rsidRPr="003F66D4" w:rsidRDefault="003F66D4" w:rsidP="003F66D4"/>
    <w:p w:rsidR="00433C98" w:rsidRDefault="00C65CBF" w:rsidP="00977D67">
      <w:pPr>
        <w:pStyle w:val="Heading4"/>
        <w:numPr>
          <w:ilvl w:val="0"/>
          <w:numId w:val="38"/>
        </w:numPr>
        <w:ind w:left="1620"/>
        <w:rPr>
          <w:i w:val="0"/>
          <w:sz w:val="24"/>
          <w:szCs w:val="24"/>
        </w:rPr>
      </w:pPr>
      <w:bookmarkStart w:id="296" w:name="_Toc385663802"/>
      <w:r>
        <w:rPr>
          <w:i w:val="0"/>
          <w:sz w:val="24"/>
          <w:szCs w:val="24"/>
        </w:rPr>
        <w:t>Task 9</w:t>
      </w:r>
      <w:r w:rsidR="00433C98" w:rsidRPr="00AA14D3">
        <w:rPr>
          <w:i w:val="0"/>
          <w:sz w:val="24"/>
          <w:szCs w:val="24"/>
        </w:rPr>
        <w:t>:</w:t>
      </w:r>
      <w:r w:rsidR="00AE6743" w:rsidRPr="00AA14D3">
        <w:rPr>
          <w:i w:val="0"/>
          <w:sz w:val="24"/>
          <w:szCs w:val="24"/>
        </w:rPr>
        <w:t xml:space="preserve"> </w:t>
      </w:r>
      <w:r w:rsidR="00E4413A" w:rsidRPr="00AA14D3">
        <w:rPr>
          <w:i w:val="0"/>
          <w:sz w:val="24"/>
          <w:szCs w:val="24"/>
        </w:rPr>
        <w:t>Preforming</w:t>
      </w:r>
      <w:r>
        <w:rPr>
          <w:i w:val="0"/>
          <w:sz w:val="24"/>
          <w:szCs w:val="24"/>
        </w:rPr>
        <w:t xml:space="preserve"> System</w:t>
      </w:r>
      <w:r w:rsidR="00AE6743" w:rsidRPr="00AA14D3">
        <w:rPr>
          <w:i w:val="0"/>
          <w:sz w:val="24"/>
          <w:szCs w:val="24"/>
        </w:rPr>
        <w:t xml:space="preserve"> Testing</w:t>
      </w:r>
      <w:bookmarkEnd w:id="296"/>
    </w:p>
    <w:tbl>
      <w:tblPr>
        <w:tblStyle w:val="GridTable4-Accent21"/>
        <w:tblW w:w="0" w:type="auto"/>
        <w:jc w:val="center"/>
        <w:tblLook w:val="04A0" w:firstRow="1" w:lastRow="0" w:firstColumn="1" w:lastColumn="0" w:noHBand="0" w:noVBand="1"/>
        <w:tblPrChange w:id="297" w:author="mine" w:date="2014-05-21T13:59:00Z">
          <w:tblPr>
            <w:tblStyle w:val="GridTable4-Accent210"/>
            <w:tblW w:w="0" w:type="auto"/>
            <w:jc w:val="center"/>
            <w:tblLook w:val="04A0" w:firstRow="1" w:lastRow="0" w:firstColumn="1" w:lastColumn="0" w:noHBand="0" w:noVBand="1"/>
          </w:tblPr>
        </w:tblPrChange>
      </w:tblPr>
      <w:tblGrid>
        <w:gridCol w:w="3325"/>
        <w:gridCol w:w="4972"/>
        <w:tblGridChange w:id="298">
          <w:tblGrid>
            <w:gridCol w:w="3325"/>
            <w:gridCol w:w="4972"/>
          </w:tblGrid>
        </w:tblGridChange>
      </w:tblGrid>
      <w:tr w:rsidR="00396BD3" w:rsidTr="00B77415">
        <w:trPr>
          <w:cnfStyle w:val="100000000000" w:firstRow="1" w:lastRow="0" w:firstColumn="0" w:lastColumn="0" w:oddVBand="0" w:evenVBand="0" w:oddHBand="0" w:evenHBand="0" w:firstRowFirstColumn="0" w:firstRowLastColumn="0" w:lastRowFirstColumn="0" w:lastRowLastColumn="0"/>
          <w:jc w:val="center"/>
          <w:trPrChange w:id="299"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00" w:author="mine" w:date="2014-05-21T13:59:00Z">
              <w:tcPr>
                <w:tcW w:w="3325" w:type="dxa"/>
                <w:vAlign w:val="center"/>
              </w:tcPr>
            </w:tcPrChange>
          </w:tcPr>
          <w:p w:rsidR="00396BD3" w:rsidRDefault="00396BD3" w:rsidP="00FB4752">
            <w:pPr>
              <w:spacing w:after="0"/>
              <w:cnfStyle w:val="101000000000" w:firstRow="1" w:lastRow="0" w:firstColumn="1" w:lastColumn="0" w:oddVBand="0" w:evenVBand="0" w:oddHBand="0" w:evenHBand="0" w:firstRowFirstColumn="0" w:firstRowLastColumn="0" w:lastRowFirstColumn="0" w:lastRowLastColumn="0"/>
              <w:rPr>
                <w:sz w:val="24"/>
                <w:szCs w:val="24"/>
              </w:rPr>
            </w:pPr>
            <w:r>
              <w:rPr>
                <w:sz w:val="24"/>
                <w:szCs w:val="24"/>
              </w:rPr>
              <w:t>Task Name</w:t>
            </w:r>
          </w:p>
        </w:tc>
        <w:tc>
          <w:tcPr>
            <w:tcW w:w="4972" w:type="dxa"/>
            <w:vAlign w:val="center"/>
            <w:tcPrChange w:id="301" w:author="mine" w:date="2014-05-21T13:59:00Z">
              <w:tcPr>
                <w:tcW w:w="4972" w:type="dxa"/>
                <w:vAlign w:val="center"/>
              </w:tcPr>
            </w:tcPrChange>
          </w:tcPr>
          <w:p w:rsidR="00396BD3" w:rsidRPr="00DF7886" w:rsidRDefault="00396BD3" w:rsidP="00FB4752">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DF7886">
              <w:rPr>
                <w:sz w:val="24"/>
                <w:szCs w:val="24"/>
              </w:rPr>
              <w:t>Perform</w:t>
            </w:r>
            <w:r w:rsidR="00DF7886">
              <w:rPr>
                <w:sz w:val="24"/>
                <w:szCs w:val="24"/>
              </w:rPr>
              <w:t>ing</w:t>
            </w:r>
            <w:r w:rsidRPr="00DF7886">
              <w:rPr>
                <w:sz w:val="24"/>
                <w:szCs w:val="24"/>
              </w:rPr>
              <w:t xml:space="preserve"> System Testing</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30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03" w:author="mine" w:date="2014-05-21T13:59:00Z">
              <w:tcPr>
                <w:tcW w:w="3325" w:type="dxa"/>
                <w:vAlign w:val="center"/>
              </w:tcPr>
            </w:tcPrChange>
          </w:tcPr>
          <w:p w:rsidR="00396BD3" w:rsidRDefault="00396BD3" w:rsidP="00FB4752">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Descriptions</w:t>
            </w:r>
          </w:p>
        </w:tc>
        <w:tc>
          <w:tcPr>
            <w:tcW w:w="4972" w:type="dxa"/>
            <w:vAlign w:val="center"/>
            <w:tcPrChange w:id="304" w:author="mine" w:date="2014-05-21T13:59:00Z">
              <w:tcPr>
                <w:tcW w:w="4972" w:type="dxa"/>
                <w:vAlign w:val="center"/>
              </w:tcPr>
            </w:tcPrChange>
          </w:tcPr>
          <w:p w:rsidR="00396BD3" w:rsidRPr="00B90273" w:rsidRDefault="00396BD3" w:rsidP="00FB4752">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 xml:space="preserve">Create and perform appropriate test cases for all main functions; record the test results for later reference; </w:t>
            </w:r>
            <w:r>
              <w:rPr>
                <w:szCs w:val="24"/>
              </w:rPr>
              <w:lastRenderedPageBreak/>
              <w:t xml:space="preserve">fix all the bugs found during the testing sessions.   </w:t>
            </w:r>
          </w:p>
        </w:tc>
      </w:tr>
      <w:tr w:rsidR="00396BD3" w:rsidTr="00B77415">
        <w:trPr>
          <w:jc w:val="center"/>
          <w:trPrChange w:id="30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06" w:author="mine" w:date="2014-05-21T13:59:00Z">
              <w:tcPr>
                <w:tcW w:w="3325" w:type="dxa"/>
                <w:vAlign w:val="center"/>
              </w:tcPr>
            </w:tcPrChange>
          </w:tcPr>
          <w:p w:rsidR="00396BD3" w:rsidRDefault="00396BD3" w:rsidP="00FB4752">
            <w:pPr>
              <w:spacing w:after="0"/>
              <w:rPr>
                <w:sz w:val="24"/>
                <w:szCs w:val="24"/>
              </w:rPr>
            </w:pPr>
            <w:r>
              <w:rPr>
                <w:sz w:val="24"/>
                <w:szCs w:val="24"/>
              </w:rPr>
              <w:lastRenderedPageBreak/>
              <w:t>Deliverables</w:t>
            </w:r>
          </w:p>
        </w:tc>
        <w:tc>
          <w:tcPr>
            <w:tcW w:w="4972" w:type="dxa"/>
            <w:vAlign w:val="center"/>
            <w:tcPrChange w:id="307" w:author="mine" w:date="2014-05-21T13:59:00Z">
              <w:tcPr>
                <w:tcW w:w="4972" w:type="dxa"/>
                <w:vAlign w:val="center"/>
              </w:tcPr>
            </w:tcPrChange>
          </w:tcPr>
          <w:p w:rsidR="00396BD3" w:rsidRPr="00B90273" w:rsidRDefault="00396BD3" w:rsidP="00FB4752">
            <w:pPr>
              <w:spacing w:after="0"/>
              <w:cnfStyle w:val="000000000000" w:firstRow="0" w:lastRow="0" w:firstColumn="0" w:lastColumn="0" w:oddVBand="0" w:evenVBand="0" w:oddHBand="0" w:evenHBand="0" w:firstRowFirstColumn="0" w:firstRowLastColumn="0" w:lastRowFirstColumn="0" w:lastRowLastColumn="0"/>
              <w:rPr>
                <w:sz w:val="24"/>
                <w:szCs w:val="24"/>
              </w:rPr>
            </w:pPr>
            <w:r>
              <w:rPr>
                <w:szCs w:val="24"/>
              </w:rPr>
              <w:t>Report 5 – Software Test Documentation</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308"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09" w:author="mine" w:date="2014-05-21T13:59:00Z">
              <w:tcPr>
                <w:tcW w:w="3325" w:type="dxa"/>
                <w:vAlign w:val="center"/>
              </w:tcPr>
            </w:tcPrChange>
          </w:tcPr>
          <w:p w:rsidR="00396BD3" w:rsidRDefault="00396BD3" w:rsidP="00FB4752">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Resources needed</w:t>
            </w:r>
          </w:p>
        </w:tc>
        <w:tc>
          <w:tcPr>
            <w:tcW w:w="4972" w:type="dxa"/>
            <w:vAlign w:val="center"/>
            <w:tcPrChange w:id="310" w:author="mine" w:date="2014-05-21T13:59:00Z">
              <w:tcPr>
                <w:tcW w:w="4972" w:type="dxa"/>
                <w:vAlign w:val="center"/>
              </w:tcPr>
            </w:tcPrChange>
          </w:tcPr>
          <w:p w:rsidR="00396BD3" w:rsidRPr="00B90273" w:rsidRDefault="0070431F" w:rsidP="00FB4752">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12</w:t>
            </w:r>
            <w:r w:rsidR="00396BD3">
              <w:rPr>
                <w:szCs w:val="24"/>
              </w:rPr>
              <w:t xml:space="preserve"> days</w:t>
            </w:r>
          </w:p>
        </w:tc>
      </w:tr>
      <w:tr w:rsidR="00396BD3" w:rsidTr="00B77415">
        <w:trPr>
          <w:jc w:val="center"/>
          <w:trPrChange w:id="31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12" w:author="mine" w:date="2014-05-21T13:59:00Z">
              <w:tcPr>
                <w:tcW w:w="3325" w:type="dxa"/>
                <w:vAlign w:val="center"/>
              </w:tcPr>
            </w:tcPrChange>
          </w:tcPr>
          <w:p w:rsidR="00396BD3" w:rsidRDefault="00396BD3" w:rsidP="00FB4752">
            <w:pPr>
              <w:spacing w:after="0"/>
              <w:rPr>
                <w:sz w:val="24"/>
                <w:szCs w:val="24"/>
              </w:rPr>
            </w:pPr>
            <w:r>
              <w:rPr>
                <w:sz w:val="24"/>
                <w:szCs w:val="24"/>
              </w:rPr>
              <w:t>Dependencies and constraints</w:t>
            </w:r>
          </w:p>
        </w:tc>
        <w:tc>
          <w:tcPr>
            <w:tcW w:w="4972" w:type="dxa"/>
            <w:vAlign w:val="center"/>
            <w:tcPrChange w:id="313" w:author="mine" w:date="2014-05-21T13:59:00Z">
              <w:tcPr>
                <w:tcW w:w="4972" w:type="dxa"/>
                <w:vAlign w:val="center"/>
              </w:tcPr>
            </w:tcPrChange>
          </w:tcPr>
          <w:p w:rsidR="00396BD3" w:rsidRPr="00B90273" w:rsidRDefault="00D44035" w:rsidP="00FB4752">
            <w:pPr>
              <w:spacing w:after="0"/>
              <w:cnfStyle w:val="000000000000" w:firstRow="0" w:lastRow="0" w:firstColumn="0" w:lastColumn="0" w:oddVBand="0" w:evenVBand="0" w:oddHBand="0" w:evenHBand="0" w:firstRowFirstColumn="0" w:firstRowLastColumn="0" w:lastRowFirstColumn="0" w:lastRowLastColumn="0"/>
              <w:rPr>
                <w:sz w:val="24"/>
                <w:szCs w:val="24"/>
              </w:rPr>
            </w:pPr>
            <w:r>
              <w:t>Task 8</w:t>
            </w:r>
            <w:r w:rsidR="00396BD3">
              <w:t xml:space="preserve"> has finished</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31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15" w:author="mine" w:date="2014-05-21T13:59:00Z">
              <w:tcPr>
                <w:tcW w:w="3325" w:type="dxa"/>
                <w:vAlign w:val="center"/>
              </w:tcPr>
            </w:tcPrChange>
          </w:tcPr>
          <w:p w:rsidR="00396BD3" w:rsidRDefault="00396BD3" w:rsidP="00FB4752">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Risks</w:t>
            </w:r>
          </w:p>
        </w:tc>
        <w:tc>
          <w:tcPr>
            <w:tcW w:w="4972" w:type="dxa"/>
            <w:vAlign w:val="center"/>
            <w:tcPrChange w:id="316" w:author="mine" w:date="2014-05-21T13:59:00Z">
              <w:tcPr>
                <w:tcW w:w="4972" w:type="dxa"/>
                <w:vAlign w:val="center"/>
              </w:tcPr>
            </w:tcPrChange>
          </w:tcPr>
          <w:p w:rsidR="009E7BE5" w:rsidRPr="00B90273" w:rsidRDefault="00396BD3" w:rsidP="00FB4752">
            <w:pPr>
              <w:spacing w:after="0"/>
              <w:cnfStyle w:val="000000100000" w:firstRow="0" w:lastRow="0" w:firstColumn="0" w:lastColumn="0" w:oddVBand="0" w:evenVBand="0" w:oddHBand="1" w:evenHBand="0" w:firstRowFirstColumn="0" w:firstRowLastColumn="0" w:lastRowFirstColumn="0" w:lastRowLastColumn="0"/>
              <w:rPr>
                <w:sz w:val="24"/>
                <w:szCs w:val="24"/>
              </w:rPr>
            </w:pPr>
            <w:r>
              <w:t>Lack of test cases for some non-critical functions; not enough time to intensively test all the functions.</w:t>
            </w:r>
          </w:p>
        </w:tc>
      </w:tr>
    </w:tbl>
    <w:p w:rsidR="003F66D4" w:rsidRPr="003F66D4" w:rsidRDefault="003F66D4" w:rsidP="003F66D4"/>
    <w:p w:rsidR="00FB0EAF" w:rsidRDefault="0064779B" w:rsidP="00977D67">
      <w:pPr>
        <w:pStyle w:val="Heading4"/>
        <w:numPr>
          <w:ilvl w:val="0"/>
          <w:numId w:val="38"/>
        </w:numPr>
        <w:ind w:left="1620"/>
        <w:rPr>
          <w:i w:val="0"/>
          <w:sz w:val="24"/>
          <w:szCs w:val="24"/>
        </w:rPr>
      </w:pPr>
      <w:bookmarkStart w:id="317" w:name="_Toc385663803"/>
      <w:r>
        <w:rPr>
          <w:i w:val="0"/>
          <w:sz w:val="24"/>
          <w:szCs w:val="24"/>
        </w:rPr>
        <w:t>Task 10</w:t>
      </w:r>
      <w:r w:rsidR="00FB0EAF" w:rsidRPr="00AA14D3">
        <w:rPr>
          <w:i w:val="0"/>
          <w:sz w:val="24"/>
          <w:szCs w:val="24"/>
        </w:rPr>
        <w:t xml:space="preserve">: </w:t>
      </w:r>
      <w:r w:rsidR="00E0681B">
        <w:rPr>
          <w:i w:val="0"/>
          <w:sz w:val="24"/>
          <w:szCs w:val="24"/>
        </w:rPr>
        <w:t>Deployment</w:t>
      </w:r>
      <w:r>
        <w:rPr>
          <w:i w:val="0"/>
          <w:sz w:val="24"/>
          <w:szCs w:val="24"/>
        </w:rPr>
        <w:t xml:space="preserve"> and Input Initial Data</w:t>
      </w:r>
      <w:bookmarkEnd w:id="317"/>
    </w:p>
    <w:tbl>
      <w:tblPr>
        <w:tblStyle w:val="GridTable4-Accent21"/>
        <w:tblW w:w="0" w:type="auto"/>
        <w:jc w:val="center"/>
        <w:tblLook w:val="04A0" w:firstRow="1" w:lastRow="0" w:firstColumn="1" w:lastColumn="0" w:noHBand="0" w:noVBand="1"/>
        <w:tblPrChange w:id="318" w:author="mine" w:date="2014-05-21T13:59:00Z">
          <w:tblPr>
            <w:tblStyle w:val="GridTable4-Accent210"/>
            <w:tblW w:w="0" w:type="auto"/>
            <w:jc w:val="center"/>
            <w:tblLook w:val="04A0" w:firstRow="1" w:lastRow="0" w:firstColumn="1" w:lastColumn="0" w:noHBand="0" w:noVBand="1"/>
          </w:tblPr>
        </w:tblPrChange>
      </w:tblPr>
      <w:tblGrid>
        <w:gridCol w:w="3325"/>
        <w:gridCol w:w="4972"/>
        <w:tblGridChange w:id="319">
          <w:tblGrid>
            <w:gridCol w:w="3325"/>
            <w:gridCol w:w="4972"/>
          </w:tblGrid>
        </w:tblGridChange>
      </w:tblGrid>
      <w:tr w:rsidR="004D4660" w:rsidTr="00B77415">
        <w:trPr>
          <w:cnfStyle w:val="100000000000" w:firstRow="1" w:lastRow="0" w:firstColumn="0" w:lastColumn="0" w:oddVBand="0" w:evenVBand="0" w:oddHBand="0" w:evenHBand="0" w:firstRowFirstColumn="0" w:firstRowLastColumn="0" w:lastRowFirstColumn="0" w:lastRowLastColumn="0"/>
          <w:jc w:val="center"/>
          <w:trPrChange w:id="32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21" w:author="mine" w:date="2014-05-21T13:59:00Z">
              <w:tcPr>
                <w:tcW w:w="3325" w:type="dxa"/>
                <w:vAlign w:val="center"/>
              </w:tcPr>
            </w:tcPrChange>
          </w:tcPr>
          <w:p w:rsidR="004D4660" w:rsidRDefault="004D4660" w:rsidP="00DB1B45">
            <w:pPr>
              <w:spacing w:after="0"/>
              <w:cnfStyle w:val="101000000000" w:firstRow="1" w:lastRow="0" w:firstColumn="1" w:lastColumn="0" w:oddVBand="0" w:evenVBand="0" w:oddHBand="0" w:evenHBand="0" w:firstRowFirstColumn="0" w:firstRowLastColumn="0" w:lastRowFirstColumn="0" w:lastRowLastColumn="0"/>
              <w:rPr>
                <w:sz w:val="24"/>
                <w:szCs w:val="24"/>
              </w:rPr>
            </w:pPr>
            <w:r>
              <w:rPr>
                <w:sz w:val="24"/>
                <w:szCs w:val="24"/>
              </w:rPr>
              <w:t>Task Name</w:t>
            </w:r>
          </w:p>
        </w:tc>
        <w:tc>
          <w:tcPr>
            <w:tcW w:w="4972" w:type="dxa"/>
            <w:vAlign w:val="center"/>
            <w:tcPrChange w:id="322" w:author="mine" w:date="2014-05-21T13:59:00Z">
              <w:tcPr>
                <w:tcW w:w="4972" w:type="dxa"/>
                <w:vAlign w:val="center"/>
              </w:tcPr>
            </w:tcPrChange>
          </w:tcPr>
          <w:p w:rsidR="004D4660" w:rsidRPr="00DF7886" w:rsidRDefault="001F1978"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DF7886">
              <w:rPr>
                <w:sz w:val="24"/>
                <w:szCs w:val="24"/>
              </w:rPr>
              <w:t>Deployment</w:t>
            </w:r>
            <w:r w:rsidR="006536C3" w:rsidRPr="00DF7886">
              <w:rPr>
                <w:sz w:val="24"/>
                <w:szCs w:val="24"/>
              </w:rPr>
              <w:t xml:space="preserve"> and Input Initial Data</w:t>
            </w:r>
          </w:p>
        </w:tc>
      </w:tr>
      <w:tr w:rsidR="004D4660" w:rsidTr="00B77415">
        <w:trPr>
          <w:cnfStyle w:val="000000100000" w:firstRow="0" w:lastRow="0" w:firstColumn="0" w:lastColumn="0" w:oddVBand="0" w:evenVBand="0" w:oddHBand="1" w:evenHBand="0" w:firstRowFirstColumn="0" w:firstRowLastColumn="0" w:lastRowFirstColumn="0" w:lastRowLastColumn="0"/>
          <w:jc w:val="center"/>
          <w:trPrChange w:id="32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24" w:author="mine" w:date="2014-05-21T13:59:00Z">
              <w:tcPr>
                <w:tcW w:w="3325" w:type="dxa"/>
                <w:vAlign w:val="center"/>
              </w:tcPr>
            </w:tcPrChange>
          </w:tcPr>
          <w:p w:rsidR="004D4660" w:rsidRDefault="004D4660"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Descriptions</w:t>
            </w:r>
          </w:p>
        </w:tc>
        <w:tc>
          <w:tcPr>
            <w:tcW w:w="4972" w:type="dxa"/>
            <w:vAlign w:val="center"/>
            <w:tcPrChange w:id="325" w:author="mine" w:date="2014-05-21T13:59:00Z">
              <w:tcPr>
                <w:tcW w:w="4972" w:type="dxa"/>
                <w:vAlign w:val="center"/>
              </w:tcPr>
            </w:tcPrChange>
          </w:tcPr>
          <w:p w:rsidR="004D4660" w:rsidRPr="00B90273" w:rsidRDefault="000076F2"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Deploy</w:t>
            </w:r>
            <w:r w:rsidR="00425BF0">
              <w:rPr>
                <w:szCs w:val="24"/>
              </w:rPr>
              <w:t xml:space="preserve"> system and input initial data for TSMT system</w:t>
            </w:r>
            <w:r w:rsidR="004D4660">
              <w:rPr>
                <w:szCs w:val="24"/>
              </w:rPr>
              <w:t xml:space="preserve">   </w:t>
            </w:r>
          </w:p>
        </w:tc>
      </w:tr>
      <w:tr w:rsidR="004D4660" w:rsidTr="00B77415">
        <w:trPr>
          <w:jc w:val="center"/>
          <w:trPrChange w:id="32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27" w:author="mine" w:date="2014-05-21T13:59:00Z">
              <w:tcPr>
                <w:tcW w:w="3325" w:type="dxa"/>
                <w:vAlign w:val="center"/>
              </w:tcPr>
            </w:tcPrChange>
          </w:tcPr>
          <w:p w:rsidR="004D4660" w:rsidRDefault="004D4660" w:rsidP="00DB1B45">
            <w:pPr>
              <w:spacing w:after="0"/>
              <w:rPr>
                <w:sz w:val="24"/>
                <w:szCs w:val="24"/>
              </w:rPr>
            </w:pPr>
            <w:r>
              <w:rPr>
                <w:sz w:val="24"/>
                <w:szCs w:val="24"/>
              </w:rPr>
              <w:t>Deliverables</w:t>
            </w:r>
          </w:p>
        </w:tc>
        <w:tc>
          <w:tcPr>
            <w:tcW w:w="4972" w:type="dxa"/>
            <w:vAlign w:val="center"/>
            <w:tcPrChange w:id="328" w:author="mine" w:date="2014-05-21T13:59:00Z">
              <w:tcPr>
                <w:tcW w:w="4972" w:type="dxa"/>
                <w:vAlign w:val="center"/>
              </w:tcPr>
            </w:tcPrChange>
          </w:tcPr>
          <w:p w:rsidR="004D4660" w:rsidRPr="00B90273" w:rsidRDefault="00D64734" w:rsidP="00DB1B45">
            <w:pPr>
              <w:tabs>
                <w:tab w:val="right" w:pos="4756"/>
              </w:tabs>
              <w:spacing w:after="0"/>
              <w:cnfStyle w:val="000000000000" w:firstRow="0" w:lastRow="0" w:firstColumn="0" w:lastColumn="0" w:oddVBand="0" w:evenVBand="0" w:oddHBand="0" w:evenHBand="0" w:firstRowFirstColumn="0" w:firstRowLastColumn="0" w:lastRowFirstColumn="0" w:lastRowLastColumn="0"/>
              <w:rPr>
                <w:sz w:val="24"/>
                <w:szCs w:val="24"/>
              </w:rPr>
            </w:pPr>
            <w:r>
              <w:rPr>
                <w:szCs w:val="24"/>
              </w:rPr>
              <w:t>Complete TSMT project source code, up-to-date documentations</w:t>
            </w:r>
            <w:r w:rsidR="00485DDE">
              <w:rPr>
                <w:szCs w:val="24"/>
              </w:rPr>
              <w:t>.</w:t>
            </w:r>
            <w:r w:rsidR="00EB415A">
              <w:rPr>
                <w:szCs w:val="24"/>
              </w:rPr>
              <w:tab/>
            </w:r>
          </w:p>
        </w:tc>
      </w:tr>
      <w:tr w:rsidR="004D4660" w:rsidTr="00B77415">
        <w:trPr>
          <w:cnfStyle w:val="000000100000" w:firstRow="0" w:lastRow="0" w:firstColumn="0" w:lastColumn="0" w:oddVBand="0" w:evenVBand="0" w:oddHBand="1" w:evenHBand="0" w:firstRowFirstColumn="0" w:firstRowLastColumn="0" w:lastRowFirstColumn="0" w:lastRowLastColumn="0"/>
          <w:jc w:val="center"/>
          <w:trPrChange w:id="329"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30" w:author="mine" w:date="2014-05-21T13:59:00Z">
              <w:tcPr>
                <w:tcW w:w="3325" w:type="dxa"/>
                <w:vAlign w:val="center"/>
              </w:tcPr>
            </w:tcPrChange>
          </w:tcPr>
          <w:p w:rsidR="004D4660" w:rsidRDefault="004D4660"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Resources needed</w:t>
            </w:r>
          </w:p>
        </w:tc>
        <w:tc>
          <w:tcPr>
            <w:tcW w:w="4972" w:type="dxa"/>
            <w:vAlign w:val="center"/>
            <w:tcPrChange w:id="331" w:author="mine" w:date="2014-05-21T13:59:00Z">
              <w:tcPr>
                <w:tcW w:w="4972" w:type="dxa"/>
                <w:vAlign w:val="center"/>
              </w:tcPr>
            </w:tcPrChange>
          </w:tcPr>
          <w:p w:rsidR="004D4660" w:rsidRPr="00B90273" w:rsidRDefault="00B56B99"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8</w:t>
            </w:r>
            <w:r w:rsidR="004D4660">
              <w:rPr>
                <w:szCs w:val="24"/>
              </w:rPr>
              <w:t xml:space="preserve"> days</w:t>
            </w:r>
          </w:p>
        </w:tc>
      </w:tr>
      <w:tr w:rsidR="004D4660" w:rsidTr="00B77415">
        <w:trPr>
          <w:jc w:val="center"/>
          <w:trPrChange w:id="33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33" w:author="mine" w:date="2014-05-21T13:59:00Z">
              <w:tcPr>
                <w:tcW w:w="3325" w:type="dxa"/>
                <w:vAlign w:val="center"/>
              </w:tcPr>
            </w:tcPrChange>
          </w:tcPr>
          <w:p w:rsidR="004D4660" w:rsidRDefault="004D4660" w:rsidP="00DB1B45">
            <w:pPr>
              <w:spacing w:after="0"/>
              <w:rPr>
                <w:sz w:val="24"/>
                <w:szCs w:val="24"/>
              </w:rPr>
            </w:pPr>
            <w:r>
              <w:rPr>
                <w:sz w:val="24"/>
                <w:szCs w:val="24"/>
              </w:rPr>
              <w:t>Dependencies and constraints</w:t>
            </w:r>
          </w:p>
        </w:tc>
        <w:tc>
          <w:tcPr>
            <w:tcW w:w="4972" w:type="dxa"/>
            <w:vAlign w:val="center"/>
            <w:tcPrChange w:id="334" w:author="mine" w:date="2014-05-21T13:59:00Z">
              <w:tcPr>
                <w:tcW w:w="4972" w:type="dxa"/>
                <w:vAlign w:val="center"/>
              </w:tcPr>
            </w:tcPrChange>
          </w:tcPr>
          <w:p w:rsidR="004D4660" w:rsidRPr="00B90273" w:rsidRDefault="00EA58FD"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t>Task 9</w:t>
            </w:r>
            <w:r w:rsidR="004D4660">
              <w:t xml:space="preserve"> has finished</w:t>
            </w:r>
          </w:p>
        </w:tc>
      </w:tr>
      <w:tr w:rsidR="004D4660" w:rsidTr="00B77415">
        <w:trPr>
          <w:cnfStyle w:val="000000100000" w:firstRow="0" w:lastRow="0" w:firstColumn="0" w:lastColumn="0" w:oddVBand="0" w:evenVBand="0" w:oddHBand="1" w:evenHBand="0" w:firstRowFirstColumn="0" w:firstRowLastColumn="0" w:lastRowFirstColumn="0" w:lastRowLastColumn="0"/>
          <w:jc w:val="center"/>
          <w:trPrChange w:id="33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36" w:author="mine" w:date="2014-05-21T13:59:00Z">
              <w:tcPr>
                <w:tcW w:w="3325" w:type="dxa"/>
                <w:vAlign w:val="center"/>
              </w:tcPr>
            </w:tcPrChange>
          </w:tcPr>
          <w:p w:rsidR="004D4660" w:rsidRDefault="004D4660"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Risks</w:t>
            </w:r>
          </w:p>
        </w:tc>
        <w:tc>
          <w:tcPr>
            <w:tcW w:w="4972" w:type="dxa"/>
            <w:vAlign w:val="center"/>
            <w:tcPrChange w:id="337" w:author="mine" w:date="2014-05-21T13:59:00Z">
              <w:tcPr>
                <w:tcW w:w="4972" w:type="dxa"/>
                <w:vAlign w:val="center"/>
              </w:tcPr>
            </w:tcPrChange>
          </w:tcPr>
          <w:p w:rsidR="00FE5DB4" w:rsidRDefault="00FE5DB4" w:rsidP="00977D67">
            <w:pPr>
              <w:pStyle w:val="ListParagraph"/>
              <w:numPr>
                <w:ilvl w:val="0"/>
                <w:numId w:val="53"/>
              </w:numPr>
              <w:spacing w:after="0"/>
              <w:ind w:left="162" w:hanging="198"/>
              <w:cnfStyle w:val="000000100000" w:firstRow="0" w:lastRow="0" w:firstColumn="0" w:lastColumn="0" w:oddVBand="0" w:evenVBand="0" w:oddHBand="1" w:evenHBand="0" w:firstRowFirstColumn="0" w:firstRowLastColumn="0" w:lastRowFirstColumn="0" w:lastRowLastColumn="0"/>
            </w:pPr>
            <w:r>
              <w:t>Update all documentations may need more time than schedule.</w:t>
            </w:r>
          </w:p>
          <w:p w:rsidR="00FE5DB4" w:rsidRDefault="00FE5DB4" w:rsidP="00977D67">
            <w:pPr>
              <w:pStyle w:val="ListParagraph"/>
              <w:numPr>
                <w:ilvl w:val="0"/>
                <w:numId w:val="53"/>
              </w:numPr>
              <w:spacing w:after="0"/>
              <w:ind w:left="162" w:hanging="198"/>
              <w:cnfStyle w:val="000000100000" w:firstRow="0" w:lastRow="0" w:firstColumn="0" w:lastColumn="0" w:oddVBand="0" w:evenVBand="0" w:oddHBand="1" w:evenHBand="0" w:firstRowFirstColumn="0" w:firstRowLastColumn="0" w:lastRowFirstColumn="0" w:lastRowLastColumn="0"/>
            </w:pPr>
            <w:r>
              <w:t>Team members may not familiar with input consistent data for all tables in database.</w:t>
            </w:r>
          </w:p>
          <w:p w:rsidR="00FE5DB4" w:rsidRDefault="00FE5DB4" w:rsidP="00977D67">
            <w:pPr>
              <w:pStyle w:val="ListParagraph"/>
              <w:numPr>
                <w:ilvl w:val="0"/>
                <w:numId w:val="53"/>
              </w:numPr>
              <w:spacing w:after="0"/>
              <w:ind w:left="162" w:hanging="198"/>
              <w:cnfStyle w:val="000000100000" w:firstRow="0" w:lastRow="0" w:firstColumn="0" w:lastColumn="0" w:oddVBand="0" w:evenVBand="0" w:oddHBand="1" w:evenHBand="0" w:firstRowFirstColumn="0" w:firstRowLastColumn="0" w:lastRowFirstColumn="0" w:lastRowLastColumn="0"/>
            </w:pPr>
            <w:r>
              <w:t>The program is not running properly in real environment.</w:t>
            </w:r>
          </w:p>
          <w:p w:rsidR="004D4660" w:rsidRPr="0028039F" w:rsidRDefault="00FE5DB4" w:rsidP="00977D67">
            <w:pPr>
              <w:pStyle w:val="ListParagraph"/>
              <w:numPr>
                <w:ilvl w:val="0"/>
                <w:numId w:val="53"/>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t>Cannot release before the deadline.</w:t>
            </w:r>
          </w:p>
        </w:tc>
      </w:tr>
    </w:tbl>
    <w:p w:rsidR="00E0681B" w:rsidRPr="00E0681B" w:rsidRDefault="00E0681B" w:rsidP="00E0681B"/>
    <w:p w:rsidR="00AF48BF" w:rsidRPr="004D1189" w:rsidRDefault="0064779B" w:rsidP="00977D67">
      <w:pPr>
        <w:pStyle w:val="Heading4"/>
        <w:numPr>
          <w:ilvl w:val="0"/>
          <w:numId w:val="38"/>
        </w:numPr>
        <w:ind w:left="1620"/>
        <w:rPr>
          <w:i w:val="0"/>
        </w:rPr>
      </w:pPr>
      <w:bookmarkStart w:id="338" w:name="_Toc385663804"/>
      <w:r w:rsidRPr="004D1189">
        <w:rPr>
          <w:i w:val="0"/>
          <w:sz w:val="24"/>
          <w:szCs w:val="24"/>
        </w:rPr>
        <w:t>Task 11</w:t>
      </w:r>
      <w:r w:rsidR="00AF48BF" w:rsidRPr="004D1189">
        <w:rPr>
          <w:i w:val="0"/>
          <w:sz w:val="24"/>
          <w:szCs w:val="24"/>
        </w:rPr>
        <w:t>: Writing User’s Manual</w:t>
      </w:r>
      <w:bookmarkEnd w:id="338"/>
    </w:p>
    <w:tbl>
      <w:tblPr>
        <w:tblStyle w:val="GridTable4-Accent21"/>
        <w:tblW w:w="0" w:type="auto"/>
        <w:jc w:val="center"/>
        <w:tblLook w:val="04A0" w:firstRow="1" w:lastRow="0" w:firstColumn="1" w:lastColumn="0" w:noHBand="0" w:noVBand="1"/>
        <w:tblPrChange w:id="339" w:author="mine" w:date="2014-05-21T13:59:00Z">
          <w:tblPr>
            <w:tblStyle w:val="GridTable4-Accent210"/>
            <w:tblW w:w="0" w:type="auto"/>
            <w:jc w:val="center"/>
            <w:tblLook w:val="04A0" w:firstRow="1" w:lastRow="0" w:firstColumn="1" w:lastColumn="0" w:noHBand="0" w:noVBand="1"/>
          </w:tblPr>
        </w:tblPrChange>
      </w:tblPr>
      <w:tblGrid>
        <w:gridCol w:w="3325"/>
        <w:gridCol w:w="4972"/>
        <w:tblGridChange w:id="340">
          <w:tblGrid>
            <w:gridCol w:w="3325"/>
            <w:gridCol w:w="4972"/>
          </w:tblGrid>
        </w:tblGridChange>
      </w:tblGrid>
      <w:tr w:rsidR="00396BD3" w:rsidTr="00B77415">
        <w:trPr>
          <w:cnfStyle w:val="100000000000" w:firstRow="1" w:lastRow="0" w:firstColumn="0" w:lastColumn="0" w:oddVBand="0" w:evenVBand="0" w:oddHBand="0" w:evenHBand="0" w:firstRowFirstColumn="0" w:firstRowLastColumn="0" w:lastRowFirstColumn="0" w:lastRowLastColumn="0"/>
          <w:jc w:val="center"/>
          <w:trPrChange w:id="34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42" w:author="mine" w:date="2014-05-21T13:59:00Z">
              <w:tcPr>
                <w:tcW w:w="3325" w:type="dxa"/>
                <w:vAlign w:val="center"/>
              </w:tcPr>
            </w:tcPrChange>
          </w:tcPr>
          <w:p w:rsidR="00396BD3" w:rsidRDefault="00396BD3" w:rsidP="00DB1B45">
            <w:pPr>
              <w:spacing w:after="0"/>
              <w:cnfStyle w:val="101000000000" w:firstRow="1" w:lastRow="0" w:firstColumn="1" w:lastColumn="0" w:oddVBand="0" w:evenVBand="0" w:oddHBand="0" w:evenHBand="0" w:firstRowFirstColumn="0" w:firstRowLastColumn="0" w:lastRowFirstColumn="0" w:lastRowLastColumn="0"/>
              <w:rPr>
                <w:sz w:val="24"/>
                <w:szCs w:val="24"/>
              </w:rPr>
            </w:pPr>
            <w:r>
              <w:rPr>
                <w:sz w:val="24"/>
                <w:szCs w:val="24"/>
              </w:rPr>
              <w:t>Task Name</w:t>
            </w:r>
          </w:p>
        </w:tc>
        <w:tc>
          <w:tcPr>
            <w:tcW w:w="4972" w:type="dxa"/>
            <w:vAlign w:val="center"/>
            <w:tcPrChange w:id="343" w:author="mine" w:date="2014-05-21T13:59:00Z">
              <w:tcPr>
                <w:tcW w:w="4972" w:type="dxa"/>
                <w:vAlign w:val="center"/>
              </w:tcPr>
            </w:tcPrChange>
          </w:tcPr>
          <w:p w:rsidR="00396BD3" w:rsidRPr="00DF7886" w:rsidRDefault="00396BD3"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DF7886">
              <w:rPr>
                <w:sz w:val="24"/>
                <w:szCs w:val="24"/>
              </w:rPr>
              <w:t>Writing User’s Manual</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34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45"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Descriptions</w:t>
            </w:r>
          </w:p>
        </w:tc>
        <w:tc>
          <w:tcPr>
            <w:tcW w:w="4972" w:type="dxa"/>
            <w:vAlign w:val="center"/>
            <w:tcPrChange w:id="346" w:author="mine" w:date="2014-05-21T13:59:00Z">
              <w:tcPr>
                <w:tcW w:w="4972" w:type="dxa"/>
                <w:vAlign w:val="center"/>
              </w:tcPr>
            </w:tcPrChange>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Writing a user’s manual to instruct the users, including guest, travelers, hotel owners, and system administrators, how to use the system.</w:t>
            </w:r>
          </w:p>
        </w:tc>
      </w:tr>
      <w:tr w:rsidR="00396BD3" w:rsidTr="00B77415">
        <w:trPr>
          <w:jc w:val="center"/>
          <w:trPrChange w:id="347"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48" w:author="mine" w:date="2014-05-21T13:59:00Z">
              <w:tcPr>
                <w:tcW w:w="3325" w:type="dxa"/>
                <w:vAlign w:val="center"/>
              </w:tcPr>
            </w:tcPrChange>
          </w:tcPr>
          <w:p w:rsidR="00396BD3" w:rsidRDefault="00396BD3" w:rsidP="00DB1B45">
            <w:pPr>
              <w:spacing w:after="0"/>
              <w:rPr>
                <w:sz w:val="24"/>
                <w:szCs w:val="24"/>
              </w:rPr>
            </w:pPr>
            <w:r>
              <w:rPr>
                <w:sz w:val="24"/>
                <w:szCs w:val="24"/>
              </w:rPr>
              <w:t>Deliverables</w:t>
            </w:r>
          </w:p>
        </w:tc>
        <w:tc>
          <w:tcPr>
            <w:tcW w:w="4972" w:type="dxa"/>
            <w:vAlign w:val="center"/>
            <w:tcPrChange w:id="349" w:author="mine" w:date="2014-05-21T13:59:00Z">
              <w:tcPr>
                <w:tcW w:w="4972" w:type="dxa"/>
                <w:vAlign w:val="center"/>
              </w:tcPr>
            </w:tcPrChange>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Pr>
                <w:szCs w:val="24"/>
              </w:rPr>
              <w:t>Report 6 – User’s Manual</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35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51"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Resources needed</w:t>
            </w:r>
          </w:p>
        </w:tc>
        <w:tc>
          <w:tcPr>
            <w:tcW w:w="4972" w:type="dxa"/>
            <w:vAlign w:val="center"/>
            <w:tcPrChange w:id="352" w:author="mine" w:date="2014-05-21T13:59:00Z">
              <w:tcPr>
                <w:tcW w:w="4972" w:type="dxa"/>
                <w:vAlign w:val="center"/>
              </w:tcPr>
            </w:tcPrChange>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4 days</w:t>
            </w:r>
          </w:p>
        </w:tc>
      </w:tr>
      <w:tr w:rsidR="00396BD3" w:rsidTr="00B77415">
        <w:trPr>
          <w:jc w:val="center"/>
          <w:trPrChange w:id="35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54" w:author="mine" w:date="2014-05-21T13:59:00Z">
              <w:tcPr>
                <w:tcW w:w="3325" w:type="dxa"/>
                <w:vAlign w:val="center"/>
              </w:tcPr>
            </w:tcPrChange>
          </w:tcPr>
          <w:p w:rsidR="00396BD3" w:rsidRDefault="00396BD3" w:rsidP="00DB1B45">
            <w:pPr>
              <w:spacing w:after="0"/>
              <w:rPr>
                <w:sz w:val="24"/>
                <w:szCs w:val="24"/>
              </w:rPr>
            </w:pPr>
            <w:r>
              <w:rPr>
                <w:sz w:val="24"/>
                <w:szCs w:val="24"/>
              </w:rPr>
              <w:t>Dependencies and constraints</w:t>
            </w:r>
          </w:p>
        </w:tc>
        <w:tc>
          <w:tcPr>
            <w:tcW w:w="4972" w:type="dxa"/>
            <w:vAlign w:val="center"/>
            <w:tcPrChange w:id="355" w:author="mine" w:date="2014-05-21T13:59:00Z">
              <w:tcPr>
                <w:tcW w:w="4972" w:type="dxa"/>
                <w:vAlign w:val="center"/>
              </w:tcPr>
            </w:tcPrChange>
          </w:tcPr>
          <w:p w:rsidR="00396BD3" w:rsidRPr="00B90273" w:rsidRDefault="00C03D8D"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t>Task 9</w:t>
            </w:r>
            <w:r w:rsidR="00396BD3">
              <w:t xml:space="preserve"> has finished</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35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57"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Risks</w:t>
            </w:r>
          </w:p>
        </w:tc>
        <w:tc>
          <w:tcPr>
            <w:tcW w:w="4972" w:type="dxa"/>
            <w:vAlign w:val="center"/>
            <w:tcPrChange w:id="358" w:author="mine" w:date="2014-05-21T13:59:00Z">
              <w:tcPr>
                <w:tcW w:w="4972" w:type="dxa"/>
                <w:vAlign w:val="center"/>
              </w:tcPr>
            </w:tcPrChange>
          </w:tcPr>
          <w:p w:rsidR="00396BD3" w:rsidRDefault="00396BD3" w:rsidP="00977D67">
            <w:pPr>
              <w:pStyle w:val="ListParagraph"/>
              <w:numPr>
                <w:ilvl w:val="0"/>
                <w:numId w:val="54"/>
              </w:numPr>
              <w:spacing w:after="0"/>
              <w:ind w:left="162" w:hanging="198"/>
              <w:cnfStyle w:val="000000100000" w:firstRow="0" w:lastRow="0" w:firstColumn="0" w:lastColumn="0" w:oddVBand="0" w:evenVBand="0" w:oddHBand="1" w:evenHBand="0" w:firstRowFirstColumn="0" w:firstRowLastColumn="0" w:lastRowFirstColumn="0" w:lastRowLastColumn="0"/>
            </w:pPr>
            <w:r>
              <w:t>Some of the functions are not consistent with the user requirements, causing the user’s manual to be inconsistent with the user requirements.</w:t>
            </w:r>
          </w:p>
          <w:p w:rsidR="00BB2B77" w:rsidRPr="00221769" w:rsidRDefault="00BB2B77" w:rsidP="00977D67">
            <w:pPr>
              <w:pStyle w:val="ListParagraph"/>
              <w:numPr>
                <w:ilvl w:val="0"/>
                <w:numId w:val="54"/>
              </w:numPr>
              <w:autoSpaceDE w:val="0"/>
              <w:autoSpaceDN w:val="0"/>
              <w:adjustRightInd w:val="0"/>
              <w:spacing w:after="0" w:line="240" w:lineRule="auto"/>
              <w:ind w:left="162" w:hanging="19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21769">
              <w:rPr>
                <w:rFonts w:ascii="Times New Roman" w:hAnsi="Times New Roman" w:cs="Times New Roman"/>
                <w:sz w:val="24"/>
                <w:szCs w:val="24"/>
              </w:rPr>
              <w:t>User’s manual may be not easy to understand with the customer.</w:t>
            </w:r>
          </w:p>
          <w:p w:rsidR="00BB2B77" w:rsidRPr="00221769" w:rsidRDefault="00BB2B77" w:rsidP="00977D67">
            <w:pPr>
              <w:pStyle w:val="ListParagraph"/>
              <w:numPr>
                <w:ilvl w:val="0"/>
                <w:numId w:val="54"/>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221769">
              <w:rPr>
                <w:rFonts w:ascii="Times New Roman" w:hAnsi="Times New Roman" w:cs="Times New Roman"/>
                <w:sz w:val="24"/>
                <w:szCs w:val="24"/>
              </w:rPr>
              <w:t>Team members may be not familiar with crating user’s manual which leads to behind schedule.</w:t>
            </w:r>
          </w:p>
        </w:tc>
      </w:tr>
    </w:tbl>
    <w:p w:rsidR="0009190F" w:rsidRPr="003C0CAD" w:rsidRDefault="0009190F" w:rsidP="00540BBA">
      <w:pPr>
        <w:ind w:left="1260"/>
      </w:pPr>
    </w:p>
    <w:p w:rsidR="00D878E2" w:rsidRDefault="00A2407E" w:rsidP="00977D67">
      <w:pPr>
        <w:pStyle w:val="Heading3"/>
        <w:numPr>
          <w:ilvl w:val="0"/>
          <w:numId w:val="37"/>
        </w:numPr>
        <w:ind w:left="1260"/>
      </w:pPr>
      <w:bookmarkStart w:id="359" w:name="_Toc385663805"/>
      <w:r w:rsidRPr="003C0CAD">
        <w:rPr>
          <w:b/>
        </w:rPr>
        <w:lastRenderedPageBreak/>
        <w:t>Task Sheet: Assignments and Timetable</w:t>
      </w:r>
      <w:bookmarkEnd w:id="359"/>
    </w:p>
    <w:tbl>
      <w:tblPr>
        <w:tblStyle w:val="GridTable4-Accent21"/>
        <w:tblW w:w="9990" w:type="dxa"/>
        <w:jc w:val="center"/>
        <w:tblLook w:val="04A0" w:firstRow="1" w:lastRow="0" w:firstColumn="1" w:lastColumn="0" w:noHBand="0" w:noVBand="1"/>
        <w:tblPrChange w:id="360" w:author="mine" w:date="2014-05-21T13:59:00Z">
          <w:tblPr>
            <w:tblStyle w:val="GridTable4-Accent210"/>
            <w:tblW w:w="9990" w:type="dxa"/>
            <w:jc w:val="center"/>
            <w:tblLook w:val="04A0" w:firstRow="1" w:lastRow="0" w:firstColumn="1" w:lastColumn="0" w:noHBand="0" w:noVBand="1"/>
          </w:tblPr>
        </w:tblPrChange>
      </w:tblPr>
      <w:tblGrid>
        <w:gridCol w:w="3420"/>
        <w:gridCol w:w="1080"/>
        <w:gridCol w:w="1260"/>
        <w:gridCol w:w="1260"/>
        <w:gridCol w:w="2970"/>
        <w:tblGridChange w:id="361">
          <w:tblGrid>
            <w:gridCol w:w="3420"/>
            <w:gridCol w:w="1080"/>
            <w:gridCol w:w="1260"/>
            <w:gridCol w:w="1260"/>
            <w:gridCol w:w="2970"/>
          </w:tblGrid>
        </w:tblGridChange>
      </w:tblGrid>
      <w:tr w:rsidR="00E36347" w:rsidTr="00B77415">
        <w:trPr>
          <w:cnfStyle w:val="100000000000" w:firstRow="1" w:lastRow="0" w:firstColumn="0" w:lastColumn="0" w:oddVBand="0" w:evenVBand="0" w:oddHBand="0" w:evenHBand="0" w:firstRowFirstColumn="0" w:firstRowLastColumn="0" w:lastRowFirstColumn="0" w:lastRowLastColumn="0"/>
          <w:jc w:val="center"/>
          <w:trPrChange w:id="36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420" w:type="dxa"/>
            <w:tcPrChange w:id="363" w:author="mine" w:date="2014-05-21T13:59:00Z">
              <w:tcPr>
                <w:tcW w:w="3420" w:type="dxa"/>
              </w:tcPr>
            </w:tcPrChange>
          </w:tcPr>
          <w:p w:rsidR="00E36347" w:rsidRDefault="00E36347" w:rsidP="00D617C3">
            <w:pPr>
              <w:cnfStyle w:val="101000000000" w:firstRow="1" w:lastRow="0" w:firstColumn="1" w:lastColumn="0" w:oddVBand="0" w:evenVBand="0" w:oddHBand="0" w:evenHBand="0" w:firstRowFirstColumn="0" w:firstRowLastColumn="0" w:lastRowFirstColumn="0" w:lastRowLastColumn="0"/>
            </w:pPr>
            <w:r>
              <w:t>Task Name</w:t>
            </w:r>
          </w:p>
        </w:tc>
        <w:tc>
          <w:tcPr>
            <w:tcW w:w="1080" w:type="dxa"/>
            <w:tcPrChange w:id="364" w:author="mine" w:date="2014-05-21T13:59:00Z">
              <w:tcPr>
                <w:tcW w:w="1080" w:type="dxa"/>
              </w:tcPr>
            </w:tcPrChange>
          </w:tcPr>
          <w:p w:rsidR="00E36347" w:rsidRDefault="00E36347" w:rsidP="00D617C3">
            <w:pPr>
              <w:cnfStyle w:val="100000000000" w:firstRow="1" w:lastRow="0" w:firstColumn="0" w:lastColumn="0" w:oddVBand="0" w:evenVBand="0" w:oddHBand="0" w:evenHBand="0" w:firstRowFirstColumn="0" w:firstRowLastColumn="0" w:lastRowFirstColumn="0" w:lastRowLastColumn="0"/>
            </w:pPr>
            <w:r>
              <w:t>Duration</w:t>
            </w:r>
          </w:p>
        </w:tc>
        <w:tc>
          <w:tcPr>
            <w:tcW w:w="1260" w:type="dxa"/>
            <w:tcPrChange w:id="365" w:author="mine" w:date="2014-05-21T13:59:00Z">
              <w:tcPr>
                <w:tcW w:w="1260" w:type="dxa"/>
              </w:tcPr>
            </w:tcPrChange>
          </w:tcPr>
          <w:p w:rsidR="00E36347" w:rsidRDefault="00E36347" w:rsidP="00D617C3">
            <w:pPr>
              <w:cnfStyle w:val="100000000000" w:firstRow="1" w:lastRow="0" w:firstColumn="0" w:lastColumn="0" w:oddVBand="0" w:evenVBand="0" w:oddHBand="0" w:evenHBand="0" w:firstRowFirstColumn="0" w:firstRowLastColumn="0" w:lastRowFirstColumn="0" w:lastRowLastColumn="0"/>
            </w:pPr>
            <w:r>
              <w:t>Start Date</w:t>
            </w:r>
          </w:p>
        </w:tc>
        <w:tc>
          <w:tcPr>
            <w:tcW w:w="1260" w:type="dxa"/>
            <w:tcPrChange w:id="366" w:author="mine" w:date="2014-05-21T13:59:00Z">
              <w:tcPr>
                <w:tcW w:w="1260" w:type="dxa"/>
              </w:tcPr>
            </w:tcPrChange>
          </w:tcPr>
          <w:p w:rsidR="00E36347" w:rsidRDefault="00E36347" w:rsidP="00D617C3">
            <w:pPr>
              <w:cnfStyle w:val="100000000000" w:firstRow="1" w:lastRow="0" w:firstColumn="0" w:lastColumn="0" w:oddVBand="0" w:evenVBand="0" w:oddHBand="0" w:evenHBand="0" w:firstRowFirstColumn="0" w:firstRowLastColumn="0" w:lastRowFirstColumn="0" w:lastRowLastColumn="0"/>
            </w:pPr>
            <w:r>
              <w:t>End Date</w:t>
            </w:r>
          </w:p>
        </w:tc>
        <w:tc>
          <w:tcPr>
            <w:tcW w:w="2970" w:type="dxa"/>
            <w:tcPrChange w:id="367" w:author="mine" w:date="2014-05-21T13:59:00Z">
              <w:tcPr>
                <w:tcW w:w="2970" w:type="dxa"/>
              </w:tcPr>
            </w:tcPrChange>
          </w:tcPr>
          <w:p w:rsidR="00E36347" w:rsidRDefault="00E36347" w:rsidP="00D617C3">
            <w:pPr>
              <w:cnfStyle w:val="100000000000" w:firstRow="1" w:lastRow="0" w:firstColumn="0" w:lastColumn="0" w:oddVBand="0" w:evenVBand="0" w:oddHBand="0" w:evenHBand="0" w:firstRowFirstColumn="0" w:firstRowLastColumn="0" w:lastRowFirstColumn="0" w:lastRowLastColumn="0"/>
            </w:pPr>
            <w:r>
              <w:t>Resource</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Change w:id="368"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420" w:type="dxa"/>
            <w:tcPrChange w:id="369" w:author="mine" w:date="2014-05-21T13:59:00Z">
              <w:tcPr>
                <w:tcW w:w="3420" w:type="dxa"/>
              </w:tcPr>
            </w:tcPrChange>
          </w:tcPr>
          <w:p w:rsidR="00E36347" w:rsidRDefault="00E36347" w:rsidP="00D617C3">
            <w:pPr>
              <w:cnfStyle w:val="001000100000" w:firstRow="0" w:lastRow="0" w:firstColumn="1" w:lastColumn="0" w:oddVBand="0" w:evenVBand="0" w:oddHBand="1" w:evenHBand="0" w:firstRowFirstColumn="0" w:firstRowLastColumn="0" w:lastRowFirstColumn="0" w:lastRowLastColumn="0"/>
            </w:pPr>
            <w:r>
              <w:t>Initiating</w:t>
            </w:r>
          </w:p>
        </w:tc>
        <w:tc>
          <w:tcPr>
            <w:tcW w:w="1080" w:type="dxa"/>
            <w:tcPrChange w:id="370" w:author="mine" w:date="2014-05-21T13:59:00Z">
              <w:tcPr>
                <w:tcW w:w="108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5 days</w:t>
            </w:r>
          </w:p>
        </w:tc>
        <w:tc>
          <w:tcPr>
            <w:tcW w:w="1260" w:type="dxa"/>
            <w:tcPrChange w:id="371" w:author="mine" w:date="2014-05-21T13:59:00Z">
              <w:tcPr>
                <w:tcW w:w="126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Mon 06/01/2014</w:t>
            </w:r>
          </w:p>
        </w:tc>
        <w:tc>
          <w:tcPr>
            <w:tcW w:w="1260" w:type="dxa"/>
            <w:tcPrChange w:id="372" w:author="mine" w:date="2014-05-21T13:59:00Z">
              <w:tcPr>
                <w:tcW w:w="126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Fri</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10/01/2014</w:t>
            </w:r>
          </w:p>
        </w:tc>
        <w:tc>
          <w:tcPr>
            <w:tcW w:w="2970" w:type="dxa"/>
            <w:tcPrChange w:id="373" w:author="mine" w:date="2014-05-21T13:59:00Z">
              <w:tcPr>
                <w:tcW w:w="297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KhoaND, TriLNH, TuanND, VinhNTK, HienNV</w:t>
            </w:r>
          </w:p>
        </w:tc>
      </w:tr>
      <w:tr w:rsidR="00E36347" w:rsidTr="00B77415">
        <w:trPr>
          <w:jc w:val="center"/>
          <w:trPrChange w:id="37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420" w:type="dxa"/>
            <w:tcPrChange w:id="375" w:author="mine" w:date="2014-05-21T13:59:00Z">
              <w:tcPr>
                <w:tcW w:w="3420" w:type="dxa"/>
              </w:tcPr>
            </w:tcPrChange>
          </w:tcPr>
          <w:p w:rsidR="00E36347" w:rsidRDefault="00E36347" w:rsidP="00D617C3">
            <w:r>
              <w:t>Planning</w:t>
            </w:r>
          </w:p>
        </w:tc>
        <w:tc>
          <w:tcPr>
            <w:tcW w:w="1080" w:type="dxa"/>
            <w:tcPrChange w:id="376" w:author="mine" w:date="2014-05-21T13:59:00Z">
              <w:tcPr>
                <w:tcW w:w="108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5 days</w:t>
            </w:r>
          </w:p>
        </w:tc>
        <w:tc>
          <w:tcPr>
            <w:tcW w:w="1260" w:type="dxa"/>
            <w:tcPrChange w:id="377" w:author="mine" w:date="2014-05-21T13:59:00Z">
              <w:tcPr>
                <w:tcW w:w="126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Mon 13/01/2014</w:t>
            </w:r>
          </w:p>
        </w:tc>
        <w:tc>
          <w:tcPr>
            <w:tcW w:w="1260" w:type="dxa"/>
            <w:tcPrChange w:id="378" w:author="mine" w:date="2014-05-21T13:59:00Z">
              <w:tcPr>
                <w:tcW w:w="126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Fri</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17/01/2014</w:t>
            </w:r>
          </w:p>
        </w:tc>
        <w:tc>
          <w:tcPr>
            <w:tcW w:w="2970" w:type="dxa"/>
            <w:tcPrChange w:id="379" w:author="mine" w:date="2014-05-21T13:59:00Z">
              <w:tcPr>
                <w:tcW w:w="297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KhoaND, TriLNH</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Change w:id="38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420" w:type="dxa"/>
            <w:tcPrChange w:id="381" w:author="mine" w:date="2014-05-21T13:59:00Z">
              <w:tcPr>
                <w:tcW w:w="3420" w:type="dxa"/>
              </w:tcPr>
            </w:tcPrChange>
          </w:tcPr>
          <w:p w:rsidR="00E36347" w:rsidRDefault="00D063B1" w:rsidP="00D617C3">
            <w:pPr>
              <w:cnfStyle w:val="001000100000" w:firstRow="0" w:lastRow="0" w:firstColumn="1" w:lastColumn="0" w:oddVBand="0" w:evenVBand="0" w:oddHBand="1" w:evenHBand="0" w:firstRowFirstColumn="0" w:firstRowLastColumn="0" w:lastRowFirstColumn="0" w:lastRowLastColumn="0"/>
            </w:pPr>
            <w:r>
              <w:t>Creating</w:t>
            </w:r>
            <w:r w:rsidR="0058398F">
              <w:t xml:space="preserve"> </w:t>
            </w:r>
            <w:r w:rsidR="00E36347">
              <w:t>Software Requirement Specification</w:t>
            </w:r>
          </w:p>
        </w:tc>
        <w:tc>
          <w:tcPr>
            <w:tcW w:w="1080" w:type="dxa"/>
            <w:tcPrChange w:id="382" w:author="mine" w:date="2014-05-21T13:59:00Z">
              <w:tcPr>
                <w:tcW w:w="108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5.5 days</w:t>
            </w:r>
          </w:p>
        </w:tc>
        <w:tc>
          <w:tcPr>
            <w:tcW w:w="1260" w:type="dxa"/>
            <w:tcPrChange w:id="383" w:author="mine" w:date="2014-05-21T13:59:00Z">
              <w:tcPr>
                <w:tcW w:w="126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Mon 20/01/2014</w:t>
            </w:r>
          </w:p>
        </w:tc>
        <w:tc>
          <w:tcPr>
            <w:tcW w:w="1260" w:type="dxa"/>
            <w:tcPrChange w:id="384" w:author="mine" w:date="2014-05-21T13:59:00Z">
              <w:tcPr>
                <w:tcW w:w="126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Fri</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24/01/2014</w:t>
            </w:r>
          </w:p>
        </w:tc>
        <w:tc>
          <w:tcPr>
            <w:tcW w:w="2970" w:type="dxa"/>
            <w:tcPrChange w:id="385" w:author="mine" w:date="2014-05-21T13:59:00Z">
              <w:tcPr>
                <w:tcW w:w="297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TuanND, VinhNTK, HienNV</w:t>
            </w:r>
          </w:p>
        </w:tc>
      </w:tr>
      <w:tr w:rsidR="00E36347" w:rsidTr="00B77415">
        <w:trPr>
          <w:jc w:val="center"/>
          <w:trPrChange w:id="38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420" w:type="dxa"/>
            <w:tcPrChange w:id="387" w:author="mine" w:date="2014-05-21T13:59:00Z">
              <w:tcPr>
                <w:tcW w:w="3420" w:type="dxa"/>
              </w:tcPr>
            </w:tcPrChange>
          </w:tcPr>
          <w:p w:rsidR="00E36347" w:rsidRPr="00956116" w:rsidRDefault="002A49AF" w:rsidP="00D617C3">
            <w:r>
              <w:t>Design</w:t>
            </w:r>
            <w:r w:rsidR="00AC40C2">
              <w:t>ing</w:t>
            </w:r>
            <w:r w:rsidR="00E36347" w:rsidRPr="00956116">
              <w:t xml:space="preserve"> Database</w:t>
            </w:r>
          </w:p>
        </w:tc>
        <w:tc>
          <w:tcPr>
            <w:tcW w:w="1080" w:type="dxa"/>
            <w:tcPrChange w:id="388" w:author="mine" w:date="2014-05-21T13:59:00Z">
              <w:tcPr>
                <w:tcW w:w="108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1.5 days</w:t>
            </w:r>
          </w:p>
        </w:tc>
        <w:tc>
          <w:tcPr>
            <w:tcW w:w="1260" w:type="dxa"/>
            <w:tcPrChange w:id="389" w:author="mine" w:date="2014-05-21T13:59:00Z">
              <w:tcPr>
                <w:tcW w:w="126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 xml:space="preserve">Fri </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24/01/2014</w:t>
            </w:r>
          </w:p>
        </w:tc>
        <w:tc>
          <w:tcPr>
            <w:tcW w:w="1260" w:type="dxa"/>
            <w:tcPrChange w:id="390" w:author="mine" w:date="2014-05-21T13:59:00Z">
              <w:tcPr>
                <w:tcW w:w="126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Mon</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27/01/2014</w:t>
            </w:r>
          </w:p>
        </w:tc>
        <w:tc>
          <w:tcPr>
            <w:tcW w:w="2970" w:type="dxa"/>
            <w:tcPrChange w:id="391" w:author="mine" w:date="2014-05-21T13:59:00Z">
              <w:tcPr>
                <w:tcW w:w="297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KhoaND, TriLNH</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Change w:id="39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420" w:type="dxa"/>
            <w:tcPrChange w:id="393" w:author="mine" w:date="2014-05-21T13:59:00Z">
              <w:tcPr>
                <w:tcW w:w="3420" w:type="dxa"/>
              </w:tcPr>
            </w:tcPrChange>
          </w:tcPr>
          <w:p w:rsidR="00E36347" w:rsidRPr="00956116" w:rsidRDefault="00E36347" w:rsidP="00D617C3">
            <w:pPr>
              <w:cnfStyle w:val="001000100000" w:firstRow="0" w:lastRow="0" w:firstColumn="1" w:lastColumn="0" w:oddVBand="0" w:evenVBand="0" w:oddHBand="1" w:evenHBand="0" w:firstRowFirstColumn="0" w:firstRowLastColumn="0" w:lastRowFirstColumn="0" w:lastRowLastColumn="0"/>
            </w:pPr>
            <w:r w:rsidRPr="00956116">
              <w:t>Design</w:t>
            </w:r>
            <w:r w:rsidR="00CF4C07">
              <w:t>ing</w:t>
            </w:r>
            <w:r w:rsidRPr="00956116">
              <w:t xml:space="preserve"> User Interface</w:t>
            </w:r>
          </w:p>
        </w:tc>
        <w:tc>
          <w:tcPr>
            <w:tcW w:w="1080" w:type="dxa"/>
            <w:tcPrChange w:id="394" w:author="mine" w:date="2014-05-21T13:59:00Z">
              <w:tcPr>
                <w:tcW w:w="108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3 days</w:t>
            </w:r>
          </w:p>
        </w:tc>
        <w:tc>
          <w:tcPr>
            <w:tcW w:w="1260" w:type="dxa"/>
            <w:tcPrChange w:id="395" w:author="mine" w:date="2014-05-21T13:59:00Z">
              <w:tcPr>
                <w:tcW w:w="126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 xml:space="preserve">Mon </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10/02/2014</w:t>
            </w:r>
          </w:p>
        </w:tc>
        <w:tc>
          <w:tcPr>
            <w:tcW w:w="1260" w:type="dxa"/>
            <w:tcPrChange w:id="396" w:author="mine" w:date="2014-05-21T13:59:00Z">
              <w:tcPr>
                <w:tcW w:w="126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Thu</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13/02/2014</w:t>
            </w:r>
          </w:p>
        </w:tc>
        <w:tc>
          <w:tcPr>
            <w:tcW w:w="2970" w:type="dxa"/>
            <w:tcPrChange w:id="397" w:author="mine" w:date="2014-05-21T13:59:00Z">
              <w:tcPr>
                <w:tcW w:w="297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TriLNH, TuanND, VinhNTK</w:t>
            </w:r>
          </w:p>
        </w:tc>
      </w:tr>
      <w:tr w:rsidR="00E36347" w:rsidTr="00B77415">
        <w:trPr>
          <w:jc w:val="center"/>
          <w:trPrChange w:id="398"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420" w:type="dxa"/>
            <w:tcPrChange w:id="399" w:author="mine" w:date="2014-05-21T13:59:00Z">
              <w:tcPr>
                <w:tcW w:w="3420" w:type="dxa"/>
              </w:tcPr>
            </w:tcPrChange>
          </w:tcPr>
          <w:p w:rsidR="00E36347" w:rsidRPr="00956116" w:rsidRDefault="00E36347" w:rsidP="00D617C3">
            <w:r w:rsidRPr="00956116">
              <w:t>Creating Software Design Description</w:t>
            </w:r>
          </w:p>
        </w:tc>
        <w:tc>
          <w:tcPr>
            <w:tcW w:w="1080" w:type="dxa"/>
            <w:tcPrChange w:id="400" w:author="mine" w:date="2014-05-21T13:59:00Z">
              <w:tcPr>
                <w:tcW w:w="108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3 days</w:t>
            </w:r>
          </w:p>
        </w:tc>
        <w:tc>
          <w:tcPr>
            <w:tcW w:w="1260" w:type="dxa"/>
            <w:tcPrChange w:id="401" w:author="mine" w:date="2014-05-21T13:59:00Z">
              <w:tcPr>
                <w:tcW w:w="126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Fri</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14/02/2014</w:t>
            </w:r>
          </w:p>
        </w:tc>
        <w:tc>
          <w:tcPr>
            <w:tcW w:w="1260" w:type="dxa"/>
            <w:tcPrChange w:id="402" w:author="mine" w:date="2014-05-21T13:59:00Z">
              <w:tcPr>
                <w:tcW w:w="126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Tue</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18/02/2014</w:t>
            </w:r>
          </w:p>
        </w:tc>
        <w:tc>
          <w:tcPr>
            <w:tcW w:w="2970" w:type="dxa"/>
            <w:tcPrChange w:id="403" w:author="mine" w:date="2014-05-21T13:59:00Z">
              <w:tcPr>
                <w:tcW w:w="297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TriLNH, TuanND, VinhNTK, HienNV</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Change w:id="40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420" w:type="dxa"/>
            <w:tcPrChange w:id="405" w:author="mine" w:date="2014-05-21T13:59:00Z">
              <w:tcPr>
                <w:tcW w:w="3420" w:type="dxa"/>
              </w:tcPr>
            </w:tcPrChange>
          </w:tcPr>
          <w:p w:rsidR="00E36347" w:rsidRPr="00956116" w:rsidRDefault="002748A3" w:rsidP="007D6AC3">
            <w:pPr>
              <w:cnfStyle w:val="001000100000" w:firstRow="0" w:lastRow="0" w:firstColumn="1" w:lastColumn="0" w:oddVBand="0" w:evenVBand="0" w:oddHBand="1" w:evenHBand="0" w:firstRowFirstColumn="0" w:firstRowLastColumn="0" w:lastRowFirstColumn="0" w:lastRowLastColumn="0"/>
            </w:pPr>
            <w:r>
              <w:t>Creating</w:t>
            </w:r>
            <w:r w:rsidR="00E36347" w:rsidRPr="00956116">
              <w:t xml:space="preserve"> </w:t>
            </w:r>
            <w:r w:rsidR="007D6AC3">
              <w:t>Coding F</w:t>
            </w:r>
            <w:r w:rsidR="00E36347" w:rsidRPr="00956116">
              <w:t>ramework</w:t>
            </w:r>
          </w:p>
        </w:tc>
        <w:tc>
          <w:tcPr>
            <w:tcW w:w="1080" w:type="dxa"/>
            <w:tcPrChange w:id="406" w:author="mine" w:date="2014-05-21T13:59:00Z">
              <w:tcPr>
                <w:tcW w:w="108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3 days</w:t>
            </w:r>
          </w:p>
        </w:tc>
        <w:tc>
          <w:tcPr>
            <w:tcW w:w="1260" w:type="dxa"/>
            <w:tcPrChange w:id="407" w:author="mine" w:date="2014-05-21T13:59:00Z">
              <w:tcPr>
                <w:tcW w:w="126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Wed</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19/02/2014</w:t>
            </w:r>
          </w:p>
        </w:tc>
        <w:tc>
          <w:tcPr>
            <w:tcW w:w="1260" w:type="dxa"/>
            <w:tcPrChange w:id="408" w:author="mine" w:date="2014-05-21T13:59:00Z">
              <w:tcPr>
                <w:tcW w:w="126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Fri</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21/02/2014</w:t>
            </w:r>
          </w:p>
        </w:tc>
        <w:tc>
          <w:tcPr>
            <w:tcW w:w="2970" w:type="dxa"/>
            <w:tcPrChange w:id="409" w:author="mine" w:date="2014-05-21T13:59:00Z">
              <w:tcPr>
                <w:tcW w:w="297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KhoaND, HienNV</w:t>
            </w:r>
          </w:p>
        </w:tc>
      </w:tr>
      <w:tr w:rsidR="00E36347" w:rsidTr="00B77415">
        <w:trPr>
          <w:jc w:val="center"/>
          <w:trPrChange w:id="41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420" w:type="dxa"/>
            <w:tcPrChange w:id="411" w:author="mine" w:date="2014-05-21T13:59:00Z">
              <w:tcPr>
                <w:tcW w:w="3420" w:type="dxa"/>
              </w:tcPr>
            </w:tcPrChange>
          </w:tcPr>
          <w:p w:rsidR="00E36347" w:rsidRPr="00956116" w:rsidRDefault="001744C9" w:rsidP="00D617C3">
            <w:r>
              <w:t>Implement</w:t>
            </w:r>
            <w:r w:rsidR="002B59CF">
              <w:t>ing</w:t>
            </w:r>
          </w:p>
        </w:tc>
        <w:tc>
          <w:tcPr>
            <w:tcW w:w="1080" w:type="dxa"/>
            <w:tcPrChange w:id="412" w:author="mine" w:date="2014-05-21T13:59:00Z">
              <w:tcPr>
                <w:tcW w:w="108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27 days</w:t>
            </w:r>
          </w:p>
        </w:tc>
        <w:tc>
          <w:tcPr>
            <w:tcW w:w="1260" w:type="dxa"/>
            <w:tcPrChange w:id="413" w:author="mine" w:date="2014-05-21T13:59:00Z">
              <w:tcPr>
                <w:tcW w:w="126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Fri</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28/02/2014</w:t>
            </w:r>
          </w:p>
        </w:tc>
        <w:tc>
          <w:tcPr>
            <w:tcW w:w="1260" w:type="dxa"/>
            <w:tcPrChange w:id="414" w:author="mine" w:date="2014-05-21T13:59:00Z">
              <w:tcPr>
                <w:tcW w:w="126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Mon</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07/04/2014</w:t>
            </w:r>
          </w:p>
        </w:tc>
        <w:tc>
          <w:tcPr>
            <w:tcW w:w="2970" w:type="dxa"/>
            <w:tcPrChange w:id="415" w:author="mine" w:date="2014-05-21T13:59:00Z">
              <w:tcPr>
                <w:tcW w:w="297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KhoaND, TriLNH, TuanND, VinhNTK, HienNV</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Change w:id="41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420" w:type="dxa"/>
            <w:tcPrChange w:id="417" w:author="mine" w:date="2014-05-21T13:59:00Z">
              <w:tcPr>
                <w:tcW w:w="3420" w:type="dxa"/>
              </w:tcPr>
            </w:tcPrChange>
          </w:tcPr>
          <w:p w:rsidR="00E36347" w:rsidRPr="00956116" w:rsidRDefault="00BB3DC1" w:rsidP="00BB3DC1">
            <w:pPr>
              <w:cnfStyle w:val="001000100000" w:firstRow="0" w:lastRow="0" w:firstColumn="1" w:lastColumn="0" w:oddVBand="0" w:evenVBand="0" w:oddHBand="1" w:evenHBand="0" w:firstRowFirstColumn="0" w:firstRowLastColumn="0" w:lastRowFirstColumn="0" w:lastRowLastColumn="0"/>
            </w:pPr>
            <w:r>
              <w:t>Perform</w:t>
            </w:r>
            <w:r w:rsidR="00FD41A8">
              <w:t>ing</w:t>
            </w:r>
            <w:r>
              <w:t xml:space="preserve"> System T</w:t>
            </w:r>
            <w:r w:rsidR="00E36347" w:rsidRPr="00956116">
              <w:t>est</w:t>
            </w:r>
          </w:p>
        </w:tc>
        <w:tc>
          <w:tcPr>
            <w:tcW w:w="1080" w:type="dxa"/>
            <w:tcPrChange w:id="418" w:author="mine" w:date="2014-05-21T13:59:00Z">
              <w:tcPr>
                <w:tcW w:w="108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3 days</w:t>
            </w:r>
          </w:p>
        </w:tc>
        <w:tc>
          <w:tcPr>
            <w:tcW w:w="1260" w:type="dxa"/>
            <w:tcPrChange w:id="419" w:author="mine" w:date="2014-05-21T13:59:00Z">
              <w:tcPr>
                <w:tcW w:w="126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Tue</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08/04/2014</w:t>
            </w:r>
          </w:p>
        </w:tc>
        <w:tc>
          <w:tcPr>
            <w:tcW w:w="1260" w:type="dxa"/>
            <w:tcPrChange w:id="420" w:author="mine" w:date="2014-05-21T13:59:00Z">
              <w:tcPr>
                <w:tcW w:w="126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Thu</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10/04/2014</w:t>
            </w:r>
          </w:p>
        </w:tc>
        <w:tc>
          <w:tcPr>
            <w:tcW w:w="2970" w:type="dxa"/>
            <w:tcPrChange w:id="421" w:author="mine" w:date="2014-05-21T13:59:00Z">
              <w:tcPr>
                <w:tcW w:w="297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TriLNH, TuanND, VinhNTK, HienNV</w:t>
            </w:r>
          </w:p>
        </w:tc>
      </w:tr>
      <w:tr w:rsidR="00E36347" w:rsidTr="00B77415">
        <w:trPr>
          <w:jc w:val="center"/>
          <w:trPrChange w:id="42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420" w:type="dxa"/>
            <w:tcPrChange w:id="423" w:author="mine" w:date="2014-05-21T13:59:00Z">
              <w:tcPr>
                <w:tcW w:w="3420" w:type="dxa"/>
              </w:tcPr>
            </w:tcPrChange>
          </w:tcPr>
          <w:p w:rsidR="00E36347" w:rsidRDefault="00E36347" w:rsidP="00A75E4B">
            <w:r w:rsidRPr="00956116">
              <w:t>Creat</w:t>
            </w:r>
            <w:r w:rsidR="0060270A">
              <w:t>ing</w:t>
            </w:r>
            <w:r w:rsidRPr="00956116">
              <w:t xml:space="preserve"> Software User’s Manual</w:t>
            </w:r>
          </w:p>
        </w:tc>
        <w:tc>
          <w:tcPr>
            <w:tcW w:w="1080" w:type="dxa"/>
            <w:tcPrChange w:id="424" w:author="mine" w:date="2014-05-21T13:59:00Z">
              <w:tcPr>
                <w:tcW w:w="108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4 days</w:t>
            </w:r>
          </w:p>
        </w:tc>
        <w:tc>
          <w:tcPr>
            <w:tcW w:w="1260" w:type="dxa"/>
            <w:tcPrChange w:id="425" w:author="mine" w:date="2014-05-21T13:59:00Z">
              <w:tcPr>
                <w:tcW w:w="126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Fri 11/04/2014</w:t>
            </w:r>
          </w:p>
        </w:tc>
        <w:tc>
          <w:tcPr>
            <w:tcW w:w="1260" w:type="dxa"/>
            <w:tcPrChange w:id="426" w:author="mine" w:date="2014-05-21T13:59:00Z">
              <w:tcPr>
                <w:tcW w:w="126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Wed</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16/04/2014</w:t>
            </w:r>
          </w:p>
        </w:tc>
        <w:tc>
          <w:tcPr>
            <w:tcW w:w="2970" w:type="dxa"/>
            <w:tcPrChange w:id="427" w:author="mine" w:date="2014-05-21T13:59:00Z">
              <w:tcPr>
                <w:tcW w:w="297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TriLNH, TuanND, VinhNTK</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Change w:id="428"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420" w:type="dxa"/>
            <w:tcPrChange w:id="429" w:author="mine" w:date="2014-05-21T13:59:00Z">
              <w:tcPr>
                <w:tcW w:w="3420" w:type="dxa"/>
              </w:tcPr>
            </w:tcPrChange>
          </w:tcPr>
          <w:p w:rsidR="00E36347" w:rsidRPr="00956116" w:rsidRDefault="00A06AAE" w:rsidP="00D617C3">
            <w:pPr>
              <w:cnfStyle w:val="001000100000" w:firstRow="0" w:lastRow="0" w:firstColumn="1" w:lastColumn="0" w:oddVBand="0" w:evenVBand="0" w:oddHBand="1" w:evenHBand="0" w:firstRowFirstColumn="0" w:firstRowLastColumn="0" w:lastRowFirstColumn="0" w:lastRowLastColumn="0"/>
            </w:pPr>
            <w:r>
              <w:t>Deploy</w:t>
            </w:r>
            <w:r w:rsidR="0045609F">
              <w:t>ing</w:t>
            </w:r>
            <w:r w:rsidR="00025ACE">
              <w:t xml:space="preserve"> and </w:t>
            </w:r>
            <w:r w:rsidR="00DF7886">
              <w:t>Inputting</w:t>
            </w:r>
            <w:r w:rsidR="00025ACE">
              <w:t xml:space="preserve"> Initial D</w:t>
            </w:r>
            <w:r w:rsidR="00E36347" w:rsidRPr="00956116">
              <w:t>ata</w:t>
            </w:r>
          </w:p>
        </w:tc>
        <w:tc>
          <w:tcPr>
            <w:tcW w:w="1080" w:type="dxa"/>
            <w:tcPrChange w:id="430" w:author="mine" w:date="2014-05-21T13:59:00Z">
              <w:tcPr>
                <w:tcW w:w="108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2 days</w:t>
            </w:r>
          </w:p>
        </w:tc>
        <w:tc>
          <w:tcPr>
            <w:tcW w:w="1260" w:type="dxa"/>
            <w:tcPrChange w:id="431" w:author="mine" w:date="2014-05-21T13:59:00Z">
              <w:tcPr>
                <w:tcW w:w="126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Thu</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17/04/2014</w:t>
            </w:r>
          </w:p>
        </w:tc>
        <w:tc>
          <w:tcPr>
            <w:tcW w:w="1260" w:type="dxa"/>
            <w:tcPrChange w:id="432" w:author="mine" w:date="2014-05-21T13:59:00Z">
              <w:tcPr>
                <w:tcW w:w="126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Fri</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18/04/2014</w:t>
            </w:r>
          </w:p>
        </w:tc>
        <w:tc>
          <w:tcPr>
            <w:tcW w:w="2970" w:type="dxa"/>
            <w:tcPrChange w:id="433" w:author="mine" w:date="2014-05-21T13:59:00Z">
              <w:tcPr>
                <w:tcW w:w="297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KhoaND, HienNV</w:t>
            </w:r>
          </w:p>
        </w:tc>
      </w:tr>
    </w:tbl>
    <w:p w:rsidR="00A2407E" w:rsidRPr="00236C8E" w:rsidRDefault="00A2407E" w:rsidP="007412DC">
      <w:pPr>
        <w:pStyle w:val="NoSpacing"/>
        <w:rPr>
          <w:sz w:val="24"/>
          <w:szCs w:val="24"/>
        </w:rPr>
      </w:pPr>
    </w:p>
    <w:p w:rsidR="00B03E4C" w:rsidRDefault="00B03E4C" w:rsidP="007412DC">
      <w:pPr>
        <w:pStyle w:val="Heading2"/>
        <w:numPr>
          <w:ilvl w:val="0"/>
          <w:numId w:val="2"/>
        </w:numPr>
        <w:rPr>
          <w:b/>
          <w:sz w:val="28"/>
          <w:szCs w:val="28"/>
        </w:rPr>
      </w:pPr>
      <w:bookmarkStart w:id="434" w:name="_Toc385663806"/>
      <w:r w:rsidRPr="00D439C2">
        <w:rPr>
          <w:b/>
          <w:sz w:val="28"/>
          <w:szCs w:val="28"/>
        </w:rPr>
        <w:t>Convention Rules</w:t>
      </w:r>
      <w:bookmarkEnd w:id="434"/>
    </w:p>
    <w:p w:rsidR="00762928" w:rsidRPr="00236C8E" w:rsidRDefault="007324C0" w:rsidP="00B34AAE">
      <w:pPr>
        <w:pStyle w:val="NoSpacing"/>
        <w:spacing w:after="120"/>
        <w:ind w:firstLine="720"/>
        <w:rPr>
          <w:sz w:val="24"/>
          <w:szCs w:val="24"/>
        </w:rPr>
      </w:pPr>
      <w:r w:rsidRPr="00356818">
        <w:rPr>
          <w:color w:val="auto"/>
          <w:sz w:val="24"/>
          <w:szCs w:val="24"/>
        </w:rPr>
        <w:t xml:space="preserve">The implantation of the system must strictly follow all the standard coding and naming convention specified by Microsoft, which can be found at </w:t>
      </w:r>
      <w:r w:rsidR="00BF2400">
        <w:fldChar w:fldCharType="begin"/>
      </w:r>
      <w:r w:rsidR="00BF2400">
        <w:instrText xml:space="preserve"> HYPERLINK "http://msdn.microsoft.com/en-us/library/ff926074.aspx" </w:instrText>
      </w:r>
      <w:r w:rsidR="00BF2400">
        <w:fldChar w:fldCharType="separate"/>
      </w:r>
      <w:r w:rsidR="00CC2452" w:rsidRPr="008D1511">
        <w:rPr>
          <w:rStyle w:val="Hyperlink"/>
          <w:sz w:val="24"/>
          <w:szCs w:val="24"/>
        </w:rPr>
        <w:t>http://msdn.microsoft.com/en-us/library/ff926074.aspx</w:t>
      </w:r>
      <w:r w:rsidR="00BF2400">
        <w:rPr>
          <w:rStyle w:val="Hyperlink"/>
          <w:sz w:val="24"/>
          <w:szCs w:val="24"/>
        </w:rPr>
        <w:fldChar w:fldCharType="end"/>
      </w:r>
      <w:r w:rsidR="00CC2452">
        <w:rPr>
          <w:color w:val="auto"/>
          <w:sz w:val="24"/>
          <w:szCs w:val="24"/>
        </w:rPr>
        <w:t xml:space="preserve"> </w:t>
      </w:r>
    </w:p>
    <w:p w:rsidR="00156847" w:rsidRDefault="00D947D1" w:rsidP="007412DC">
      <w:pPr>
        <w:pStyle w:val="Heading1"/>
        <w:numPr>
          <w:ilvl w:val="0"/>
          <w:numId w:val="1"/>
        </w:numPr>
        <w:ind w:left="360"/>
        <w:rPr>
          <w:rFonts w:ascii="Times New Roman" w:hAnsi="Times New Roman" w:cs="Times New Roman"/>
          <w:b/>
          <w:sz w:val="28"/>
          <w:szCs w:val="28"/>
        </w:rPr>
      </w:pPr>
      <w:bookmarkStart w:id="435" w:name="_Toc385663807"/>
      <w:r w:rsidRPr="00D947D1">
        <w:rPr>
          <w:rFonts w:ascii="Times New Roman" w:hAnsi="Times New Roman" w:cs="Times New Roman"/>
          <w:b/>
          <w:sz w:val="28"/>
          <w:szCs w:val="28"/>
        </w:rPr>
        <w:lastRenderedPageBreak/>
        <w:t>REPORT NO.3</w:t>
      </w:r>
      <w:r w:rsidR="004860DD">
        <w:rPr>
          <w:rFonts w:ascii="Times New Roman" w:hAnsi="Times New Roman" w:cs="Times New Roman"/>
          <w:b/>
          <w:sz w:val="28"/>
          <w:szCs w:val="28"/>
        </w:rPr>
        <w:t>: SYSTEM REQUIREMENT SPECIFICATION (SRS)</w:t>
      </w:r>
      <w:bookmarkEnd w:id="435"/>
    </w:p>
    <w:p w:rsidR="00C37323" w:rsidRDefault="004C5811" w:rsidP="00977D67">
      <w:pPr>
        <w:pStyle w:val="Heading2"/>
        <w:numPr>
          <w:ilvl w:val="0"/>
          <w:numId w:val="56"/>
        </w:numPr>
        <w:rPr>
          <w:b/>
          <w:sz w:val="28"/>
          <w:szCs w:val="28"/>
        </w:rPr>
      </w:pPr>
      <w:bookmarkStart w:id="436" w:name="_Toc385663808"/>
      <w:r w:rsidRPr="000B6E75">
        <w:rPr>
          <w:b/>
          <w:sz w:val="28"/>
          <w:szCs w:val="28"/>
        </w:rPr>
        <w:t>User Requirement Specification</w:t>
      </w:r>
      <w:bookmarkEnd w:id="436"/>
    </w:p>
    <w:p w:rsidR="00D815E0" w:rsidRPr="00567CD9" w:rsidRDefault="00567CD9" w:rsidP="00B34AAE">
      <w:pPr>
        <w:spacing w:after="120"/>
        <w:ind w:firstLine="720"/>
        <w:rPr>
          <w:sz w:val="24"/>
          <w:szCs w:val="24"/>
        </w:rPr>
      </w:pPr>
      <w:r>
        <w:rPr>
          <w:sz w:val="24"/>
          <w:szCs w:val="24"/>
        </w:rPr>
        <w:t>The system should allow types of actors, namely Guest, Candidate,</w:t>
      </w:r>
      <w:r w:rsidR="00B97307">
        <w:rPr>
          <w:sz w:val="24"/>
          <w:szCs w:val="24"/>
        </w:rPr>
        <w:t xml:space="preserve"> Sponsor,</w:t>
      </w:r>
      <w:r>
        <w:rPr>
          <w:sz w:val="24"/>
          <w:szCs w:val="24"/>
        </w:rPr>
        <w:t xml:space="preserve"> </w:t>
      </w:r>
      <w:r w:rsidR="00F64FA4">
        <w:rPr>
          <w:sz w:val="24"/>
          <w:szCs w:val="24"/>
        </w:rPr>
        <w:t xml:space="preserve">Charity, Volunteer and Admin. And an abstract actor names Authorized User. </w:t>
      </w:r>
    </w:p>
    <w:p w:rsidR="00776CC0" w:rsidRDefault="00563138" w:rsidP="00977D67">
      <w:pPr>
        <w:pStyle w:val="Heading3"/>
        <w:numPr>
          <w:ilvl w:val="0"/>
          <w:numId w:val="58"/>
        </w:numPr>
        <w:ind w:left="1170"/>
        <w:rPr>
          <w:b/>
        </w:rPr>
      </w:pPr>
      <w:bookmarkStart w:id="437" w:name="_Toc385663809"/>
      <w:r w:rsidRPr="004E5D6A">
        <w:rPr>
          <w:b/>
        </w:rPr>
        <w:t>Guest Requirements</w:t>
      </w:r>
      <w:bookmarkEnd w:id="437"/>
    </w:p>
    <w:p w:rsidR="004E5D6A" w:rsidRDefault="004F48CC" w:rsidP="004F48CC">
      <w:pPr>
        <w:pStyle w:val="NoSpacing"/>
        <w:ind w:firstLine="720"/>
        <w:rPr>
          <w:color w:val="auto"/>
          <w:sz w:val="24"/>
          <w:szCs w:val="24"/>
        </w:rPr>
      </w:pPr>
      <w:r>
        <w:rPr>
          <w:color w:val="auto"/>
          <w:sz w:val="24"/>
          <w:szCs w:val="24"/>
        </w:rPr>
        <w:t>A guest is an authenticated user of the website. He or she can:</w:t>
      </w:r>
    </w:p>
    <w:p w:rsidR="004F48CC" w:rsidRDefault="00D42D67" w:rsidP="00255909">
      <w:pPr>
        <w:pStyle w:val="NoSpacing"/>
        <w:numPr>
          <w:ilvl w:val="0"/>
          <w:numId w:val="81"/>
        </w:numPr>
        <w:ind w:left="1530"/>
        <w:rPr>
          <w:color w:val="auto"/>
          <w:sz w:val="24"/>
          <w:szCs w:val="24"/>
        </w:rPr>
      </w:pPr>
      <w:r>
        <w:rPr>
          <w:color w:val="auto"/>
          <w:sz w:val="24"/>
          <w:szCs w:val="24"/>
        </w:rPr>
        <w:t>Search charity in each examinations</w:t>
      </w:r>
    </w:p>
    <w:p w:rsidR="00D42D67" w:rsidRDefault="00D42D67" w:rsidP="00255909">
      <w:pPr>
        <w:pStyle w:val="NoSpacing"/>
        <w:numPr>
          <w:ilvl w:val="0"/>
          <w:numId w:val="81"/>
        </w:numPr>
        <w:ind w:left="1530"/>
        <w:rPr>
          <w:color w:val="auto"/>
          <w:sz w:val="24"/>
          <w:szCs w:val="24"/>
        </w:rPr>
      </w:pPr>
      <w:r>
        <w:rPr>
          <w:color w:val="auto"/>
          <w:sz w:val="24"/>
          <w:szCs w:val="24"/>
        </w:rPr>
        <w:t>View detail information of charity</w:t>
      </w:r>
    </w:p>
    <w:p w:rsidR="00D42D67" w:rsidRDefault="00D42D67" w:rsidP="00255909">
      <w:pPr>
        <w:pStyle w:val="NoSpacing"/>
        <w:numPr>
          <w:ilvl w:val="0"/>
          <w:numId w:val="81"/>
        </w:numPr>
        <w:ind w:left="1530"/>
        <w:rPr>
          <w:color w:val="auto"/>
          <w:sz w:val="24"/>
          <w:szCs w:val="24"/>
        </w:rPr>
      </w:pPr>
      <w:r>
        <w:rPr>
          <w:color w:val="auto"/>
          <w:sz w:val="24"/>
          <w:szCs w:val="24"/>
        </w:rPr>
        <w:t>View news</w:t>
      </w:r>
    </w:p>
    <w:p w:rsidR="00D42D67" w:rsidRDefault="00D42D67" w:rsidP="00255909">
      <w:pPr>
        <w:pStyle w:val="NoSpacing"/>
        <w:numPr>
          <w:ilvl w:val="0"/>
          <w:numId w:val="81"/>
        </w:numPr>
        <w:ind w:left="1530"/>
        <w:rPr>
          <w:color w:val="auto"/>
          <w:sz w:val="24"/>
          <w:szCs w:val="24"/>
        </w:rPr>
      </w:pPr>
      <w:r>
        <w:rPr>
          <w:color w:val="auto"/>
          <w:sz w:val="24"/>
          <w:szCs w:val="24"/>
        </w:rPr>
        <w:t>View news feeds</w:t>
      </w:r>
    </w:p>
    <w:p w:rsidR="001D44CC" w:rsidRPr="009227E5" w:rsidRDefault="001D44CC" w:rsidP="00255909">
      <w:pPr>
        <w:pStyle w:val="NoSpacing"/>
        <w:numPr>
          <w:ilvl w:val="0"/>
          <w:numId w:val="81"/>
        </w:numPr>
        <w:ind w:left="1530"/>
        <w:rPr>
          <w:color w:val="auto"/>
          <w:sz w:val="24"/>
          <w:szCs w:val="24"/>
        </w:rPr>
      </w:pPr>
      <w:r>
        <w:rPr>
          <w:color w:val="auto"/>
          <w:sz w:val="24"/>
          <w:szCs w:val="24"/>
        </w:rPr>
        <w:t>View system statistics</w:t>
      </w:r>
    </w:p>
    <w:p w:rsidR="00D42D67" w:rsidRPr="00D42D67" w:rsidRDefault="00AB3300" w:rsidP="00255909">
      <w:pPr>
        <w:pStyle w:val="NoSpacing"/>
        <w:numPr>
          <w:ilvl w:val="0"/>
          <w:numId w:val="81"/>
        </w:numPr>
        <w:spacing w:after="120"/>
        <w:ind w:left="1530"/>
        <w:rPr>
          <w:color w:val="auto"/>
          <w:sz w:val="24"/>
          <w:szCs w:val="24"/>
        </w:rPr>
      </w:pPr>
      <w:r>
        <w:rPr>
          <w:color w:val="auto"/>
          <w:sz w:val="24"/>
          <w:szCs w:val="24"/>
        </w:rPr>
        <w:t>Register</w:t>
      </w:r>
    </w:p>
    <w:p w:rsidR="004F48CC" w:rsidRDefault="004F48CC" w:rsidP="00977D67">
      <w:pPr>
        <w:pStyle w:val="Heading3"/>
        <w:numPr>
          <w:ilvl w:val="0"/>
          <w:numId w:val="58"/>
        </w:numPr>
        <w:ind w:left="1170"/>
        <w:rPr>
          <w:b/>
        </w:rPr>
      </w:pPr>
      <w:bookmarkStart w:id="438" w:name="_Toc385663810"/>
      <w:r>
        <w:rPr>
          <w:b/>
        </w:rPr>
        <w:t>Authorized User Requirements</w:t>
      </w:r>
      <w:bookmarkEnd w:id="438"/>
    </w:p>
    <w:p w:rsidR="004F48CC" w:rsidRPr="00394B91" w:rsidRDefault="00D42D67" w:rsidP="00BC42BC">
      <w:pPr>
        <w:spacing w:after="0"/>
        <w:ind w:firstLine="720"/>
        <w:rPr>
          <w:sz w:val="24"/>
          <w:szCs w:val="24"/>
        </w:rPr>
      </w:pPr>
      <w:r w:rsidRPr="00394B91">
        <w:rPr>
          <w:sz w:val="24"/>
          <w:szCs w:val="24"/>
        </w:rPr>
        <w:t xml:space="preserve">An authorized user </w:t>
      </w:r>
      <w:r w:rsidR="00000CE8" w:rsidRPr="00394B91">
        <w:rPr>
          <w:sz w:val="24"/>
          <w:szCs w:val="24"/>
        </w:rPr>
        <w:t xml:space="preserve">(who logged on to the system with a valid </w:t>
      </w:r>
      <w:r w:rsidR="009227E5">
        <w:rPr>
          <w:sz w:val="24"/>
          <w:szCs w:val="24"/>
        </w:rPr>
        <w:t>email</w:t>
      </w:r>
      <w:r w:rsidR="00000CE8" w:rsidRPr="00394B91">
        <w:rPr>
          <w:sz w:val="24"/>
          <w:szCs w:val="24"/>
        </w:rPr>
        <w:t xml:space="preserve"> and password</w:t>
      </w:r>
      <w:r w:rsidR="00916D82">
        <w:rPr>
          <w:sz w:val="24"/>
          <w:szCs w:val="24"/>
        </w:rPr>
        <w:t>) can</w:t>
      </w:r>
      <w:r w:rsidR="00A76FAA">
        <w:rPr>
          <w:sz w:val="24"/>
          <w:szCs w:val="24"/>
        </w:rPr>
        <w:t>:</w:t>
      </w:r>
    </w:p>
    <w:p w:rsidR="00F70879" w:rsidRDefault="00F70879" w:rsidP="00255909">
      <w:pPr>
        <w:pStyle w:val="ListParagraph"/>
        <w:numPr>
          <w:ilvl w:val="0"/>
          <w:numId w:val="82"/>
        </w:numPr>
        <w:spacing w:after="0"/>
        <w:rPr>
          <w:sz w:val="24"/>
          <w:szCs w:val="24"/>
        </w:rPr>
      </w:pPr>
      <w:r>
        <w:rPr>
          <w:sz w:val="24"/>
          <w:szCs w:val="24"/>
        </w:rPr>
        <w:t>Log in</w:t>
      </w:r>
    </w:p>
    <w:p w:rsidR="006B489A" w:rsidRPr="00394B91" w:rsidRDefault="00BC42BC" w:rsidP="00255909">
      <w:pPr>
        <w:pStyle w:val="ListParagraph"/>
        <w:numPr>
          <w:ilvl w:val="0"/>
          <w:numId w:val="82"/>
        </w:numPr>
        <w:spacing w:after="0"/>
        <w:rPr>
          <w:sz w:val="24"/>
          <w:szCs w:val="24"/>
        </w:rPr>
      </w:pPr>
      <w:r w:rsidRPr="00394B91">
        <w:rPr>
          <w:sz w:val="24"/>
          <w:szCs w:val="24"/>
        </w:rPr>
        <w:t>Log out</w:t>
      </w:r>
    </w:p>
    <w:p w:rsidR="00BC42BC" w:rsidRDefault="00A76FAA" w:rsidP="00255909">
      <w:pPr>
        <w:pStyle w:val="ListParagraph"/>
        <w:numPr>
          <w:ilvl w:val="0"/>
          <w:numId w:val="82"/>
        </w:numPr>
        <w:spacing w:after="0"/>
        <w:rPr>
          <w:sz w:val="24"/>
          <w:szCs w:val="24"/>
        </w:rPr>
      </w:pPr>
      <w:r>
        <w:rPr>
          <w:sz w:val="24"/>
          <w:szCs w:val="24"/>
        </w:rPr>
        <w:t>Change</w:t>
      </w:r>
      <w:r w:rsidR="00BC42BC" w:rsidRPr="00394B91">
        <w:rPr>
          <w:sz w:val="24"/>
          <w:szCs w:val="24"/>
        </w:rPr>
        <w:t xml:space="preserve"> password</w:t>
      </w:r>
    </w:p>
    <w:p w:rsidR="00A76FAA" w:rsidRPr="00394B91" w:rsidRDefault="00A76FAA" w:rsidP="00255909">
      <w:pPr>
        <w:pStyle w:val="ListParagraph"/>
        <w:numPr>
          <w:ilvl w:val="0"/>
          <w:numId w:val="82"/>
        </w:numPr>
        <w:spacing w:after="0"/>
        <w:rPr>
          <w:sz w:val="24"/>
          <w:szCs w:val="24"/>
        </w:rPr>
      </w:pPr>
      <w:r>
        <w:rPr>
          <w:sz w:val="24"/>
          <w:szCs w:val="24"/>
        </w:rPr>
        <w:t>Reset password</w:t>
      </w:r>
    </w:p>
    <w:p w:rsidR="00BC42BC" w:rsidRPr="00394B91" w:rsidRDefault="00BC42BC" w:rsidP="00255909">
      <w:pPr>
        <w:pStyle w:val="ListParagraph"/>
        <w:numPr>
          <w:ilvl w:val="0"/>
          <w:numId w:val="82"/>
        </w:numPr>
        <w:spacing w:after="0"/>
        <w:rPr>
          <w:sz w:val="24"/>
          <w:szCs w:val="24"/>
        </w:rPr>
      </w:pPr>
      <w:r w:rsidRPr="00394B91">
        <w:rPr>
          <w:sz w:val="24"/>
          <w:szCs w:val="24"/>
        </w:rPr>
        <w:t xml:space="preserve">View and </w:t>
      </w:r>
      <w:r w:rsidR="001A7E22">
        <w:rPr>
          <w:sz w:val="24"/>
          <w:szCs w:val="24"/>
        </w:rPr>
        <w:t xml:space="preserve">update </w:t>
      </w:r>
      <w:r w:rsidR="002F43B2">
        <w:rPr>
          <w:sz w:val="24"/>
          <w:szCs w:val="24"/>
        </w:rPr>
        <w:t>detail</w:t>
      </w:r>
      <w:r w:rsidR="00D27FF5">
        <w:rPr>
          <w:sz w:val="24"/>
          <w:szCs w:val="24"/>
        </w:rPr>
        <w:t xml:space="preserve"> account</w:t>
      </w:r>
      <w:r w:rsidR="002F43B2">
        <w:rPr>
          <w:sz w:val="24"/>
          <w:szCs w:val="24"/>
        </w:rPr>
        <w:t xml:space="preserve"> profile</w:t>
      </w:r>
    </w:p>
    <w:p w:rsidR="00BC42BC" w:rsidRPr="00394B91" w:rsidRDefault="00BC42BC" w:rsidP="00B34AAE">
      <w:pPr>
        <w:spacing w:after="120"/>
        <w:ind w:firstLine="720"/>
        <w:rPr>
          <w:sz w:val="24"/>
          <w:szCs w:val="24"/>
        </w:rPr>
      </w:pPr>
      <w:r w:rsidRPr="00394B91">
        <w:rPr>
          <w:sz w:val="24"/>
          <w:szCs w:val="24"/>
        </w:rPr>
        <w:t>Note: This actor is an abstract one and does not represent a real actor in practical</w:t>
      </w:r>
    </w:p>
    <w:p w:rsidR="00563138" w:rsidRDefault="00563138" w:rsidP="00977D67">
      <w:pPr>
        <w:pStyle w:val="Heading3"/>
        <w:numPr>
          <w:ilvl w:val="0"/>
          <w:numId w:val="58"/>
        </w:numPr>
        <w:ind w:left="1170"/>
        <w:rPr>
          <w:b/>
        </w:rPr>
      </w:pPr>
      <w:bookmarkStart w:id="439" w:name="_Toc385663811"/>
      <w:r w:rsidRPr="004E5D6A">
        <w:rPr>
          <w:b/>
        </w:rPr>
        <w:t>Candidate Requirements</w:t>
      </w:r>
      <w:bookmarkEnd w:id="439"/>
    </w:p>
    <w:p w:rsidR="004E5D6A" w:rsidRDefault="00394B91" w:rsidP="004E7383">
      <w:pPr>
        <w:pStyle w:val="NoSpacing"/>
        <w:ind w:firstLine="720"/>
        <w:rPr>
          <w:color w:val="auto"/>
          <w:sz w:val="24"/>
          <w:szCs w:val="24"/>
        </w:rPr>
      </w:pPr>
      <w:r>
        <w:rPr>
          <w:color w:val="auto"/>
          <w:sz w:val="24"/>
          <w:szCs w:val="24"/>
        </w:rPr>
        <w:t>A candidate is an authorized user (see 3.1.2. Authorized User Requirement) and is given all the functi</w:t>
      </w:r>
      <w:r w:rsidR="000C1725">
        <w:rPr>
          <w:color w:val="auto"/>
          <w:sz w:val="24"/>
          <w:szCs w:val="24"/>
        </w:rPr>
        <w:t xml:space="preserve">on of </w:t>
      </w:r>
      <w:r w:rsidR="00536D51">
        <w:rPr>
          <w:color w:val="auto"/>
          <w:sz w:val="24"/>
          <w:szCs w:val="24"/>
        </w:rPr>
        <w:t>a guest</w:t>
      </w:r>
      <w:r w:rsidR="00DB7862">
        <w:rPr>
          <w:color w:val="auto"/>
          <w:sz w:val="24"/>
          <w:szCs w:val="24"/>
        </w:rPr>
        <w:t xml:space="preserve"> (see 3.1.1. </w:t>
      </w:r>
      <w:proofErr w:type="gramStart"/>
      <w:r w:rsidR="00DB7862">
        <w:rPr>
          <w:color w:val="auto"/>
          <w:sz w:val="24"/>
          <w:szCs w:val="24"/>
        </w:rPr>
        <w:t>Guest Requirement)</w:t>
      </w:r>
      <w:r w:rsidR="00F70879">
        <w:rPr>
          <w:color w:val="auto"/>
          <w:sz w:val="24"/>
          <w:szCs w:val="24"/>
        </w:rPr>
        <w:t>.</w:t>
      </w:r>
      <w:proofErr w:type="gramEnd"/>
      <w:r w:rsidR="00F70879">
        <w:rPr>
          <w:color w:val="auto"/>
          <w:sz w:val="24"/>
          <w:szCs w:val="24"/>
        </w:rPr>
        <w:t xml:space="preserve"> </w:t>
      </w:r>
      <w:r w:rsidR="00C8050D">
        <w:rPr>
          <w:color w:val="auto"/>
          <w:sz w:val="24"/>
          <w:szCs w:val="24"/>
        </w:rPr>
        <w:t>A candidate also has his or her own set of functions:</w:t>
      </w:r>
    </w:p>
    <w:p w:rsidR="00226E4C" w:rsidRDefault="00572134" w:rsidP="00255909">
      <w:pPr>
        <w:pStyle w:val="NoSpacing"/>
        <w:numPr>
          <w:ilvl w:val="0"/>
          <w:numId w:val="83"/>
        </w:numPr>
        <w:ind w:left="1350"/>
        <w:rPr>
          <w:color w:val="auto"/>
          <w:sz w:val="24"/>
          <w:szCs w:val="24"/>
        </w:rPr>
      </w:pPr>
      <w:r>
        <w:rPr>
          <w:color w:val="auto"/>
          <w:sz w:val="24"/>
          <w:szCs w:val="24"/>
        </w:rPr>
        <w:t>Manage Examination Paper</w:t>
      </w:r>
    </w:p>
    <w:p w:rsidR="00FD5F18" w:rsidRPr="00671F5B" w:rsidRDefault="004A771F" w:rsidP="00255909">
      <w:pPr>
        <w:pStyle w:val="NoSpacing"/>
        <w:numPr>
          <w:ilvl w:val="0"/>
          <w:numId w:val="83"/>
        </w:numPr>
        <w:ind w:left="1350"/>
        <w:rPr>
          <w:color w:val="auto"/>
          <w:sz w:val="24"/>
          <w:szCs w:val="24"/>
        </w:rPr>
      </w:pPr>
      <w:r>
        <w:rPr>
          <w:color w:val="auto"/>
          <w:sz w:val="24"/>
          <w:szCs w:val="24"/>
        </w:rPr>
        <w:t>Register</w:t>
      </w:r>
      <w:r w:rsidR="000D65A5">
        <w:rPr>
          <w:color w:val="auto"/>
          <w:sz w:val="24"/>
          <w:szCs w:val="24"/>
        </w:rPr>
        <w:t xml:space="preserve"> </w:t>
      </w:r>
      <w:r w:rsidR="001A5378">
        <w:rPr>
          <w:color w:val="auto"/>
          <w:sz w:val="24"/>
          <w:szCs w:val="24"/>
        </w:rPr>
        <w:t xml:space="preserve">or unregister </w:t>
      </w:r>
      <w:r w:rsidR="006408B4">
        <w:rPr>
          <w:color w:val="auto"/>
          <w:sz w:val="24"/>
          <w:szCs w:val="24"/>
        </w:rPr>
        <w:t>at</w:t>
      </w:r>
      <w:r>
        <w:rPr>
          <w:color w:val="auto"/>
          <w:sz w:val="24"/>
          <w:szCs w:val="24"/>
        </w:rPr>
        <w:t xml:space="preserve"> charities</w:t>
      </w:r>
    </w:p>
    <w:p w:rsidR="00B0284F" w:rsidRDefault="00671F5B" w:rsidP="00255909">
      <w:pPr>
        <w:pStyle w:val="NoSpacing"/>
        <w:numPr>
          <w:ilvl w:val="0"/>
          <w:numId w:val="83"/>
        </w:numPr>
        <w:ind w:left="1350"/>
        <w:rPr>
          <w:color w:val="auto"/>
          <w:sz w:val="24"/>
          <w:szCs w:val="24"/>
        </w:rPr>
      </w:pPr>
      <w:r>
        <w:rPr>
          <w:color w:val="auto"/>
          <w:sz w:val="24"/>
          <w:szCs w:val="24"/>
        </w:rPr>
        <w:t>S</w:t>
      </w:r>
      <w:r w:rsidR="00B0284F" w:rsidRPr="006C02F7">
        <w:rPr>
          <w:color w:val="auto"/>
          <w:sz w:val="24"/>
          <w:szCs w:val="24"/>
        </w:rPr>
        <w:t>earch friends</w:t>
      </w:r>
      <w:r w:rsidR="002B645E">
        <w:rPr>
          <w:color w:val="auto"/>
          <w:sz w:val="24"/>
          <w:szCs w:val="24"/>
        </w:rPr>
        <w:t xml:space="preserve"> which stay</w:t>
      </w:r>
    </w:p>
    <w:p w:rsidR="006C02F7" w:rsidRDefault="00190C95" w:rsidP="00255909">
      <w:pPr>
        <w:pStyle w:val="NoSpacing"/>
        <w:numPr>
          <w:ilvl w:val="0"/>
          <w:numId w:val="83"/>
        </w:numPr>
        <w:ind w:left="1350"/>
        <w:rPr>
          <w:color w:val="auto"/>
          <w:sz w:val="24"/>
          <w:szCs w:val="24"/>
        </w:rPr>
      </w:pPr>
      <w:r>
        <w:rPr>
          <w:color w:val="auto"/>
          <w:sz w:val="24"/>
          <w:szCs w:val="24"/>
        </w:rPr>
        <w:t>Invite</w:t>
      </w:r>
      <w:r w:rsidR="008D095A">
        <w:rPr>
          <w:color w:val="auto"/>
          <w:sz w:val="24"/>
          <w:szCs w:val="24"/>
        </w:rPr>
        <w:t xml:space="preserve"> friends, in the same lodge, </w:t>
      </w:r>
      <w:r w:rsidR="00A74EC4">
        <w:rPr>
          <w:color w:val="auto"/>
          <w:sz w:val="24"/>
          <w:szCs w:val="24"/>
        </w:rPr>
        <w:t>for joining a group</w:t>
      </w:r>
    </w:p>
    <w:p w:rsidR="00A74EC4" w:rsidRDefault="00A74EC4" w:rsidP="00255909">
      <w:pPr>
        <w:pStyle w:val="NoSpacing"/>
        <w:numPr>
          <w:ilvl w:val="0"/>
          <w:numId w:val="83"/>
        </w:numPr>
        <w:ind w:left="1350"/>
        <w:rPr>
          <w:color w:val="auto"/>
          <w:sz w:val="24"/>
          <w:szCs w:val="24"/>
        </w:rPr>
      </w:pPr>
      <w:r>
        <w:rPr>
          <w:color w:val="auto"/>
          <w:sz w:val="24"/>
          <w:szCs w:val="24"/>
        </w:rPr>
        <w:t>Ask to join a group</w:t>
      </w:r>
    </w:p>
    <w:p w:rsidR="00C67CA5" w:rsidRPr="00E8359B" w:rsidRDefault="00A74EC4" w:rsidP="00255909">
      <w:pPr>
        <w:pStyle w:val="NoSpacing"/>
        <w:numPr>
          <w:ilvl w:val="0"/>
          <w:numId w:val="83"/>
        </w:numPr>
        <w:spacing w:after="120"/>
        <w:ind w:left="1350"/>
        <w:rPr>
          <w:color w:val="auto"/>
          <w:sz w:val="24"/>
          <w:szCs w:val="24"/>
        </w:rPr>
      </w:pPr>
      <w:r w:rsidRPr="00E8359B">
        <w:rPr>
          <w:color w:val="auto"/>
          <w:sz w:val="24"/>
          <w:szCs w:val="24"/>
        </w:rPr>
        <w:t>Approve</w:t>
      </w:r>
      <w:r w:rsidR="00013FE7" w:rsidRPr="00E8359B">
        <w:rPr>
          <w:color w:val="auto"/>
          <w:sz w:val="24"/>
          <w:szCs w:val="24"/>
        </w:rPr>
        <w:t xml:space="preserve"> or </w:t>
      </w:r>
      <w:r w:rsidRPr="00E8359B">
        <w:rPr>
          <w:color w:val="auto"/>
          <w:sz w:val="24"/>
          <w:szCs w:val="24"/>
        </w:rPr>
        <w:t xml:space="preserve">deny </w:t>
      </w:r>
      <w:r w:rsidR="00013FE7" w:rsidRPr="00E8359B">
        <w:rPr>
          <w:color w:val="auto"/>
          <w:sz w:val="24"/>
          <w:szCs w:val="24"/>
        </w:rPr>
        <w:t>a req</w:t>
      </w:r>
      <w:r w:rsidRPr="00E8359B">
        <w:rPr>
          <w:color w:val="auto"/>
          <w:sz w:val="24"/>
          <w:szCs w:val="24"/>
        </w:rPr>
        <w:t>uest</w:t>
      </w:r>
      <w:r w:rsidR="00C67CA5" w:rsidRPr="00E8359B">
        <w:rPr>
          <w:color w:val="auto"/>
          <w:sz w:val="24"/>
          <w:szCs w:val="24"/>
        </w:rPr>
        <w:t xml:space="preserve"> </w:t>
      </w:r>
    </w:p>
    <w:p w:rsidR="00563138" w:rsidRDefault="00563138" w:rsidP="00977D67">
      <w:pPr>
        <w:pStyle w:val="Heading3"/>
        <w:numPr>
          <w:ilvl w:val="0"/>
          <w:numId w:val="58"/>
        </w:numPr>
        <w:ind w:left="1170"/>
        <w:rPr>
          <w:b/>
        </w:rPr>
      </w:pPr>
      <w:bookmarkStart w:id="440" w:name="_Toc385663812"/>
      <w:r w:rsidRPr="004E5D6A">
        <w:rPr>
          <w:b/>
        </w:rPr>
        <w:t>Sponsor Requirements</w:t>
      </w:r>
      <w:bookmarkEnd w:id="440"/>
    </w:p>
    <w:p w:rsidR="004E5D6A" w:rsidRDefault="00691E8B" w:rsidP="00B6643D">
      <w:pPr>
        <w:pStyle w:val="NoSpacing"/>
        <w:ind w:firstLine="720"/>
        <w:rPr>
          <w:color w:val="auto"/>
          <w:sz w:val="24"/>
          <w:szCs w:val="24"/>
        </w:rPr>
      </w:pPr>
      <w:r w:rsidRPr="00691E8B">
        <w:rPr>
          <w:color w:val="auto"/>
          <w:sz w:val="24"/>
          <w:szCs w:val="24"/>
        </w:rPr>
        <w:t xml:space="preserve">A </w:t>
      </w:r>
      <w:r w:rsidR="00424EC3">
        <w:rPr>
          <w:color w:val="auto"/>
          <w:sz w:val="24"/>
          <w:szCs w:val="24"/>
        </w:rPr>
        <w:t>sponsor</w:t>
      </w:r>
      <w:r w:rsidRPr="00691E8B">
        <w:rPr>
          <w:color w:val="auto"/>
          <w:sz w:val="24"/>
          <w:szCs w:val="24"/>
        </w:rPr>
        <w:t xml:space="preserve"> is </w:t>
      </w:r>
      <w:r w:rsidR="00D05502">
        <w:rPr>
          <w:color w:val="auto"/>
          <w:sz w:val="24"/>
          <w:szCs w:val="24"/>
        </w:rPr>
        <w:t xml:space="preserve">an authorized user (see 3.1.2. Authorized User Requirement) and is given all the function of a guest (see 3.1.1. </w:t>
      </w:r>
      <w:proofErr w:type="gramStart"/>
      <w:r w:rsidR="00D05502">
        <w:rPr>
          <w:color w:val="auto"/>
          <w:sz w:val="24"/>
          <w:szCs w:val="24"/>
        </w:rPr>
        <w:t>Guest Requirement)</w:t>
      </w:r>
      <w:r w:rsidRPr="00691E8B">
        <w:rPr>
          <w:color w:val="auto"/>
          <w:sz w:val="24"/>
          <w:szCs w:val="24"/>
        </w:rPr>
        <w:t>.</w:t>
      </w:r>
      <w:proofErr w:type="gramEnd"/>
      <w:r w:rsidRPr="00691E8B">
        <w:rPr>
          <w:color w:val="auto"/>
          <w:sz w:val="24"/>
          <w:szCs w:val="24"/>
        </w:rPr>
        <w:t xml:space="preserve"> A </w:t>
      </w:r>
      <w:r w:rsidR="00F73CB6">
        <w:rPr>
          <w:color w:val="auto"/>
          <w:sz w:val="24"/>
          <w:szCs w:val="24"/>
        </w:rPr>
        <w:t>sponsor</w:t>
      </w:r>
      <w:r w:rsidRPr="00691E8B">
        <w:rPr>
          <w:color w:val="auto"/>
          <w:sz w:val="24"/>
          <w:szCs w:val="24"/>
        </w:rPr>
        <w:t xml:space="preserve"> also has his or her own set of functions:</w:t>
      </w:r>
    </w:p>
    <w:p w:rsidR="0079338D" w:rsidRDefault="00237E68" w:rsidP="00255909">
      <w:pPr>
        <w:pStyle w:val="NoSpacing"/>
        <w:numPr>
          <w:ilvl w:val="0"/>
          <w:numId w:val="83"/>
        </w:numPr>
        <w:ind w:left="1350"/>
        <w:rPr>
          <w:color w:val="auto"/>
          <w:sz w:val="24"/>
          <w:szCs w:val="24"/>
        </w:rPr>
      </w:pPr>
      <w:r>
        <w:rPr>
          <w:color w:val="auto"/>
          <w:sz w:val="24"/>
          <w:szCs w:val="24"/>
        </w:rPr>
        <w:t>Manage vehicles</w:t>
      </w:r>
      <w:r w:rsidR="00AB69C1">
        <w:rPr>
          <w:color w:val="auto"/>
          <w:sz w:val="24"/>
          <w:szCs w:val="24"/>
        </w:rPr>
        <w:t xml:space="preserve"> of sponsor</w:t>
      </w:r>
    </w:p>
    <w:p w:rsidR="00237E68" w:rsidRDefault="00237E68" w:rsidP="00255909">
      <w:pPr>
        <w:pStyle w:val="NoSpacing"/>
        <w:numPr>
          <w:ilvl w:val="0"/>
          <w:numId w:val="83"/>
        </w:numPr>
        <w:ind w:left="1350"/>
        <w:rPr>
          <w:color w:val="auto"/>
          <w:sz w:val="24"/>
          <w:szCs w:val="24"/>
        </w:rPr>
      </w:pPr>
      <w:r>
        <w:rPr>
          <w:color w:val="auto"/>
          <w:sz w:val="24"/>
          <w:szCs w:val="24"/>
        </w:rPr>
        <w:t>Manage lodges</w:t>
      </w:r>
      <w:r w:rsidR="00AB69C1">
        <w:rPr>
          <w:color w:val="auto"/>
          <w:sz w:val="24"/>
          <w:szCs w:val="24"/>
        </w:rPr>
        <w:t xml:space="preserve"> of </w:t>
      </w:r>
      <w:r w:rsidR="00633A28">
        <w:rPr>
          <w:color w:val="auto"/>
          <w:sz w:val="24"/>
          <w:szCs w:val="24"/>
        </w:rPr>
        <w:t>sponsor</w:t>
      </w:r>
    </w:p>
    <w:p w:rsidR="00237E68" w:rsidRDefault="00237E68" w:rsidP="00255909">
      <w:pPr>
        <w:pStyle w:val="NoSpacing"/>
        <w:numPr>
          <w:ilvl w:val="0"/>
          <w:numId w:val="83"/>
        </w:numPr>
        <w:ind w:left="1350"/>
        <w:rPr>
          <w:color w:val="auto"/>
          <w:sz w:val="24"/>
          <w:szCs w:val="24"/>
        </w:rPr>
      </w:pPr>
      <w:r>
        <w:rPr>
          <w:color w:val="auto"/>
          <w:sz w:val="24"/>
          <w:szCs w:val="24"/>
        </w:rPr>
        <w:t>Manage rooms</w:t>
      </w:r>
      <w:r w:rsidR="00633A28">
        <w:rPr>
          <w:color w:val="auto"/>
          <w:sz w:val="24"/>
          <w:szCs w:val="24"/>
        </w:rPr>
        <w:t xml:space="preserve"> of lodges of sponsor</w:t>
      </w:r>
    </w:p>
    <w:p w:rsidR="00237E68" w:rsidRDefault="00237E68" w:rsidP="00255909">
      <w:pPr>
        <w:pStyle w:val="NoSpacing"/>
        <w:numPr>
          <w:ilvl w:val="0"/>
          <w:numId w:val="83"/>
        </w:numPr>
        <w:ind w:left="1350"/>
        <w:rPr>
          <w:color w:val="auto"/>
          <w:sz w:val="24"/>
          <w:szCs w:val="24"/>
        </w:rPr>
      </w:pPr>
      <w:r>
        <w:rPr>
          <w:color w:val="auto"/>
          <w:sz w:val="24"/>
          <w:szCs w:val="24"/>
        </w:rPr>
        <w:t>Manage funds</w:t>
      </w:r>
    </w:p>
    <w:p w:rsidR="00237E68" w:rsidRDefault="00237E68" w:rsidP="00255909">
      <w:pPr>
        <w:pStyle w:val="NoSpacing"/>
        <w:numPr>
          <w:ilvl w:val="0"/>
          <w:numId w:val="83"/>
        </w:numPr>
        <w:ind w:left="1350"/>
        <w:rPr>
          <w:color w:val="auto"/>
          <w:sz w:val="24"/>
          <w:szCs w:val="24"/>
        </w:rPr>
      </w:pPr>
      <w:r>
        <w:rPr>
          <w:color w:val="auto"/>
          <w:sz w:val="24"/>
          <w:szCs w:val="24"/>
        </w:rPr>
        <w:t>Sponsored resources</w:t>
      </w:r>
      <w:r w:rsidR="00B72B0B">
        <w:rPr>
          <w:color w:val="auto"/>
          <w:sz w:val="24"/>
          <w:szCs w:val="24"/>
        </w:rPr>
        <w:t xml:space="preserve"> for charity</w:t>
      </w:r>
    </w:p>
    <w:p w:rsidR="003E39E0" w:rsidRPr="001E08A6" w:rsidRDefault="003E39E0" w:rsidP="00255909">
      <w:pPr>
        <w:pStyle w:val="NoSpacing"/>
        <w:numPr>
          <w:ilvl w:val="0"/>
          <w:numId w:val="83"/>
        </w:numPr>
        <w:ind w:left="1350"/>
        <w:rPr>
          <w:color w:val="auto"/>
          <w:sz w:val="24"/>
          <w:szCs w:val="24"/>
        </w:rPr>
      </w:pPr>
      <w:r>
        <w:rPr>
          <w:color w:val="auto"/>
          <w:sz w:val="24"/>
          <w:szCs w:val="24"/>
        </w:rPr>
        <w:t>View statistics for sponsor</w:t>
      </w:r>
    </w:p>
    <w:p w:rsidR="00563138" w:rsidRDefault="00563138" w:rsidP="00977D67">
      <w:pPr>
        <w:pStyle w:val="Heading3"/>
        <w:numPr>
          <w:ilvl w:val="0"/>
          <w:numId w:val="58"/>
        </w:numPr>
        <w:ind w:left="1170"/>
        <w:rPr>
          <w:b/>
        </w:rPr>
      </w:pPr>
      <w:bookmarkStart w:id="441" w:name="_Toc385663813"/>
      <w:r w:rsidRPr="004E5D6A">
        <w:rPr>
          <w:b/>
        </w:rPr>
        <w:lastRenderedPageBreak/>
        <w:t xml:space="preserve">Charity </w:t>
      </w:r>
      <w:r w:rsidR="004E5D6A" w:rsidRPr="004E5D6A">
        <w:rPr>
          <w:b/>
        </w:rPr>
        <w:t>Requirements</w:t>
      </w:r>
      <w:bookmarkEnd w:id="441"/>
    </w:p>
    <w:p w:rsidR="004E5D6A" w:rsidRDefault="00691E8B" w:rsidP="00B6643D">
      <w:pPr>
        <w:pStyle w:val="NoSpacing"/>
        <w:ind w:firstLine="720"/>
        <w:rPr>
          <w:color w:val="auto"/>
          <w:sz w:val="24"/>
          <w:szCs w:val="24"/>
        </w:rPr>
      </w:pPr>
      <w:r w:rsidRPr="00691E8B">
        <w:rPr>
          <w:color w:val="auto"/>
          <w:sz w:val="24"/>
          <w:szCs w:val="24"/>
        </w:rPr>
        <w:t xml:space="preserve">A </w:t>
      </w:r>
      <w:r w:rsidR="00C36A18">
        <w:rPr>
          <w:color w:val="auto"/>
          <w:sz w:val="24"/>
          <w:szCs w:val="24"/>
        </w:rPr>
        <w:t>charity</w:t>
      </w:r>
      <w:r w:rsidR="00D05502">
        <w:rPr>
          <w:color w:val="auto"/>
          <w:sz w:val="24"/>
          <w:szCs w:val="24"/>
        </w:rPr>
        <w:t xml:space="preserve"> is an authorized user (see 3.1.2. Authorized User Requirement) and is given all the function of a guest (see 3.1.1. </w:t>
      </w:r>
      <w:proofErr w:type="gramStart"/>
      <w:r w:rsidR="00D05502">
        <w:rPr>
          <w:color w:val="auto"/>
          <w:sz w:val="24"/>
          <w:szCs w:val="24"/>
        </w:rPr>
        <w:t>Guest Requirement)</w:t>
      </w:r>
      <w:r w:rsidRPr="00691E8B">
        <w:rPr>
          <w:color w:val="auto"/>
          <w:sz w:val="24"/>
          <w:szCs w:val="24"/>
        </w:rPr>
        <w:t>.</w:t>
      </w:r>
      <w:proofErr w:type="gramEnd"/>
      <w:r w:rsidRPr="00691E8B">
        <w:rPr>
          <w:color w:val="auto"/>
          <w:sz w:val="24"/>
          <w:szCs w:val="24"/>
        </w:rPr>
        <w:t xml:space="preserve"> A </w:t>
      </w:r>
      <w:r w:rsidR="0094049B">
        <w:rPr>
          <w:color w:val="auto"/>
          <w:sz w:val="24"/>
          <w:szCs w:val="24"/>
        </w:rPr>
        <w:t>charity</w:t>
      </w:r>
      <w:r w:rsidRPr="00691E8B">
        <w:rPr>
          <w:color w:val="auto"/>
          <w:sz w:val="24"/>
          <w:szCs w:val="24"/>
        </w:rPr>
        <w:t xml:space="preserve"> also has his or </w:t>
      </w:r>
      <w:proofErr w:type="gramStart"/>
      <w:r w:rsidRPr="00691E8B">
        <w:rPr>
          <w:color w:val="auto"/>
          <w:sz w:val="24"/>
          <w:szCs w:val="24"/>
        </w:rPr>
        <w:t>her own</w:t>
      </w:r>
      <w:proofErr w:type="gramEnd"/>
      <w:r w:rsidRPr="00691E8B">
        <w:rPr>
          <w:color w:val="auto"/>
          <w:sz w:val="24"/>
          <w:szCs w:val="24"/>
        </w:rPr>
        <w:t xml:space="preserve"> set of functions:</w:t>
      </w:r>
    </w:p>
    <w:p w:rsidR="0079338D" w:rsidRDefault="00AB69C1" w:rsidP="00255909">
      <w:pPr>
        <w:pStyle w:val="NoSpacing"/>
        <w:numPr>
          <w:ilvl w:val="0"/>
          <w:numId w:val="83"/>
        </w:numPr>
        <w:ind w:left="1350"/>
        <w:rPr>
          <w:color w:val="auto"/>
          <w:sz w:val="24"/>
          <w:szCs w:val="24"/>
        </w:rPr>
      </w:pPr>
      <w:r>
        <w:rPr>
          <w:color w:val="auto"/>
          <w:sz w:val="24"/>
          <w:szCs w:val="24"/>
        </w:rPr>
        <w:t>Manage vehicles of charity</w:t>
      </w:r>
    </w:p>
    <w:p w:rsidR="00AB69C1" w:rsidRDefault="00AB69C1" w:rsidP="00255909">
      <w:pPr>
        <w:pStyle w:val="NoSpacing"/>
        <w:numPr>
          <w:ilvl w:val="0"/>
          <w:numId w:val="83"/>
        </w:numPr>
        <w:ind w:left="1350"/>
        <w:rPr>
          <w:color w:val="auto"/>
          <w:sz w:val="24"/>
          <w:szCs w:val="24"/>
        </w:rPr>
      </w:pPr>
      <w:r>
        <w:rPr>
          <w:color w:val="auto"/>
          <w:sz w:val="24"/>
          <w:szCs w:val="24"/>
        </w:rPr>
        <w:t>Manage lodges of charity</w:t>
      </w:r>
    </w:p>
    <w:p w:rsidR="00061F5D" w:rsidRDefault="00061F5D" w:rsidP="00255909">
      <w:pPr>
        <w:pStyle w:val="NoSpacing"/>
        <w:numPr>
          <w:ilvl w:val="0"/>
          <w:numId w:val="83"/>
        </w:numPr>
        <w:ind w:left="1350"/>
        <w:rPr>
          <w:color w:val="auto"/>
          <w:sz w:val="24"/>
          <w:szCs w:val="24"/>
        </w:rPr>
      </w:pPr>
      <w:r>
        <w:rPr>
          <w:color w:val="auto"/>
          <w:sz w:val="24"/>
          <w:szCs w:val="24"/>
        </w:rPr>
        <w:t>Manage room of lodges of charity</w:t>
      </w:r>
      <w:r w:rsidR="006703E9">
        <w:rPr>
          <w:color w:val="auto"/>
          <w:sz w:val="24"/>
          <w:szCs w:val="24"/>
        </w:rPr>
        <w:t xml:space="preserve"> </w:t>
      </w:r>
    </w:p>
    <w:p w:rsidR="00AB69C1" w:rsidRDefault="004F306A" w:rsidP="00255909">
      <w:pPr>
        <w:pStyle w:val="NoSpacing"/>
        <w:numPr>
          <w:ilvl w:val="0"/>
          <w:numId w:val="83"/>
        </w:numPr>
        <w:ind w:left="1350"/>
        <w:rPr>
          <w:color w:val="auto"/>
          <w:sz w:val="24"/>
          <w:szCs w:val="24"/>
        </w:rPr>
      </w:pPr>
      <w:r>
        <w:rPr>
          <w:color w:val="auto"/>
          <w:sz w:val="24"/>
          <w:szCs w:val="24"/>
        </w:rPr>
        <w:t>Manage e</w:t>
      </w:r>
      <w:r w:rsidR="00A61090">
        <w:rPr>
          <w:color w:val="auto"/>
          <w:sz w:val="24"/>
          <w:szCs w:val="24"/>
        </w:rPr>
        <w:t>xamination</w:t>
      </w:r>
      <w:r>
        <w:rPr>
          <w:color w:val="auto"/>
          <w:sz w:val="24"/>
          <w:szCs w:val="24"/>
        </w:rPr>
        <w:t>s</w:t>
      </w:r>
      <w:r w:rsidR="00A61090">
        <w:rPr>
          <w:color w:val="auto"/>
          <w:sz w:val="24"/>
          <w:szCs w:val="24"/>
        </w:rPr>
        <w:t xml:space="preserve"> </w:t>
      </w:r>
      <w:r w:rsidR="0044664C">
        <w:rPr>
          <w:color w:val="auto"/>
          <w:sz w:val="24"/>
          <w:szCs w:val="24"/>
        </w:rPr>
        <w:t>which charity registered to support</w:t>
      </w:r>
      <w:r w:rsidR="00A61090">
        <w:rPr>
          <w:color w:val="auto"/>
          <w:sz w:val="24"/>
          <w:szCs w:val="24"/>
        </w:rPr>
        <w:t xml:space="preserve"> </w:t>
      </w:r>
    </w:p>
    <w:p w:rsidR="007C0B43" w:rsidRDefault="004F306A" w:rsidP="00255909">
      <w:pPr>
        <w:pStyle w:val="NoSpacing"/>
        <w:numPr>
          <w:ilvl w:val="0"/>
          <w:numId w:val="83"/>
        </w:numPr>
        <w:ind w:left="1350"/>
        <w:rPr>
          <w:color w:val="auto"/>
          <w:sz w:val="24"/>
          <w:szCs w:val="24"/>
        </w:rPr>
      </w:pPr>
      <w:r>
        <w:rPr>
          <w:color w:val="auto"/>
          <w:sz w:val="24"/>
          <w:szCs w:val="24"/>
        </w:rPr>
        <w:t>Manage c</w:t>
      </w:r>
      <w:r w:rsidR="007C0B43">
        <w:rPr>
          <w:color w:val="auto"/>
          <w:sz w:val="24"/>
          <w:szCs w:val="24"/>
        </w:rPr>
        <w:t>andidate</w:t>
      </w:r>
      <w:r>
        <w:rPr>
          <w:color w:val="auto"/>
          <w:sz w:val="24"/>
          <w:szCs w:val="24"/>
        </w:rPr>
        <w:t>s</w:t>
      </w:r>
      <w:r w:rsidR="007C0B43">
        <w:rPr>
          <w:color w:val="auto"/>
          <w:sz w:val="24"/>
          <w:szCs w:val="24"/>
        </w:rPr>
        <w:t xml:space="preserve"> which registered</w:t>
      </w:r>
      <w:r>
        <w:rPr>
          <w:color w:val="auto"/>
          <w:sz w:val="24"/>
          <w:szCs w:val="24"/>
        </w:rPr>
        <w:t xml:space="preserve"> to stay at a lodge of </w:t>
      </w:r>
      <w:r w:rsidR="007C0B43">
        <w:rPr>
          <w:color w:val="auto"/>
          <w:sz w:val="24"/>
          <w:szCs w:val="24"/>
        </w:rPr>
        <w:t>charity</w:t>
      </w:r>
      <w:r w:rsidR="000A378B">
        <w:rPr>
          <w:color w:val="auto"/>
          <w:sz w:val="24"/>
          <w:szCs w:val="24"/>
        </w:rPr>
        <w:t xml:space="preserve"> in each exams</w:t>
      </w:r>
    </w:p>
    <w:p w:rsidR="004F306A" w:rsidRDefault="004F306A" w:rsidP="00255909">
      <w:pPr>
        <w:pStyle w:val="NoSpacing"/>
        <w:numPr>
          <w:ilvl w:val="0"/>
          <w:numId w:val="83"/>
        </w:numPr>
        <w:ind w:left="1350"/>
        <w:rPr>
          <w:color w:val="auto"/>
          <w:sz w:val="24"/>
          <w:szCs w:val="24"/>
        </w:rPr>
      </w:pPr>
      <w:r>
        <w:rPr>
          <w:color w:val="auto"/>
          <w:sz w:val="24"/>
          <w:szCs w:val="24"/>
        </w:rPr>
        <w:t>Manage volunteers which register</w:t>
      </w:r>
      <w:r w:rsidR="008503E9">
        <w:rPr>
          <w:color w:val="auto"/>
          <w:sz w:val="24"/>
          <w:szCs w:val="24"/>
        </w:rPr>
        <w:t>ed with charity to support candidates in each exams</w:t>
      </w:r>
    </w:p>
    <w:p w:rsidR="008503E9" w:rsidRDefault="008503E9" w:rsidP="00255909">
      <w:pPr>
        <w:pStyle w:val="NoSpacing"/>
        <w:numPr>
          <w:ilvl w:val="0"/>
          <w:numId w:val="83"/>
        </w:numPr>
        <w:ind w:left="1350"/>
        <w:rPr>
          <w:color w:val="auto"/>
          <w:sz w:val="24"/>
          <w:szCs w:val="24"/>
        </w:rPr>
      </w:pPr>
      <w:r>
        <w:rPr>
          <w:color w:val="auto"/>
          <w:sz w:val="24"/>
          <w:szCs w:val="24"/>
        </w:rPr>
        <w:t xml:space="preserve">Manage resources </w:t>
      </w:r>
      <w:r w:rsidR="00061F5D">
        <w:rPr>
          <w:color w:val="auto"/>
          <w:sz w:val="24"/>
          <w:szCs w:val="24"/>
        </w:rPr>
        <w:t xml:space="preserve">in each </w:t>
      </w:r>
      <w:proofErr w:type="gramStart"/>
      <w:r w:rsidR="00061F5D">
        <w:rPr>
          <w:color w:val="auto"/>
          <w:sz w:val="24"/>
          <w:szCs w:val="24"/>
        </w:rPr>
        <w:t>exams</w:t>
      </w:r>
      <w:proofErr w:type="gramEnd"/>
      <w:r w:rsidR="00061F5D">
        <w:rPr>
          <w:color w:val="auto"/>
          <w:sz w:val="24"/>
          <w:szCs w:val="24"/>
        </w:rPr>
        <w:t xml:space="preserve"> include: vehicles, lodges, </w:t>
      </w:r>
      <w:r w:rsidR="00861F4E">
        <w:rPr>
          <w:color w:val="auto"/>
          <w:sz w:val="24"/>
          <w:szCs w:val="24"/>
        </w:rPr>
        <w:t>rooms</w:t>
      </w:r>
      <w:r w:rsidR="003B47F8">
        <w:rPr>
          <w:color w:val="auto"/>
          <w:sz w:val="24"/>
          <w:szCs w:val="24"/>
        </w:rPr>
        <w:t xml:space="preserve">, </w:t>
      </w:r>
      <w:r w:rsidR="000E3985">
        <w:rPr>
          <w:color w:val="auto"/>
          <w:sz w:val="24"/>
          <w:szCs w:val="24"/>
        </w:rPr>
        <w:t>and resources which are sponsored</w:t>
      </w:r>
      <w:r w:rsidR="00046A4B">
        <w:rPr>
          <w:color w:val="auto"/>
          <w:sz w:val="24"/>
          <w:szCs w:val="24"/>
        </w:rPr>
        <w:t xml:space="preserve"> (lodges, vehicles, funds)</w:t>
      </w:r>
      <w:r w:rsidR="000E3985">
        <w:rPr>
          <w:color w:val="auto"/>
          <w:sz w:val="24"/>
          <w:szCs w:val="24"/>
        </w:rPr>
        <w:t>.</w:t>
      </w:r>
    </w:p>
    <w:p w:rsidR="00046A4B" w:rsidRDefault="00046A4B" w:rsidP="00255909">
      <w:pPr>
        <w:pStyle w:val="NoSpacing"/>
        <w:numPr>
          <w:ilvl w:val="0"/>
          <w:numId w:val="83"/>
        </w:numPr>
        <w:ind w:left="1350"/>
        <w:rPr>
          <w:color w:val="auto"/>
          <w:sz w:val="24"/>
          <w:szCs w:val="24"/>
        </w:rPr>
      </w:pPr>
      <w:r>
        <w:rPr>
          <w:color w:val="auto"/>
          <w:sz w:val="24"/>
          <w:szCs w:val="24"/>
        </w:rPr>
        <w:t xml:space="preserve">Assign </w:t>
      </w:r>
      <w:r w:rsidR="00411CF0">
        <w:rPr>
          <w:color w:val="auto"/>
          <w:sz w:val="24"/>
          <w:szCs w:val="24"/>
        </w:rPr>
        <w:t>rooms for candidates in each exams</w:t>
      </w:r>
    </w:p>
    <w:p w:rsidR="00411CF0" w:rsidRDefault="00411CF0" w:rsidP="00255909">
      <w:pPr>
        <w:pStyle w:val="NoSpacing"/>
        <w:numPr>
          <w:ilvl w:val="0"/>
          <w:numId w:val="83"/>
        </w:numPr>
        <w:ind w:left="1350"/>
        <w:rPr>
          <w:color w:val="auto"/>
          <w:sz w:val="24"/>
          <w:szCs w:val="24"/>
        </w:rPr>
      </w:pPr>
      <w:r>
        <w:rPr>
          <w:color w:val="auto"/>
          <w:sz w:val="24"/>
          <w:szCs w:val="24"/>
        </w:rPr>
        <w:t>Assign vehicles</w:t>
      </w:r>
      <w:r w:rsidR="002A0554">
        <w:rPr>
          <w:color w:val="auto"/>
          <w:sz w:val="24"/>
          <w:szCs w:val="24"/>
        </w:rPr>
        <w:t xml:space="preserve"> for candidates to shuttle in during </w:t>
      </w:r>
      <w:r w:rsidR="008A3C8A">
        <w:rPr>
          <w:color w:val="auto"/>
          <w:sz w:val="24"/>
          <w:szCs w:val="24"/>
        </w:rPr>
        <w:t>exams</w:t>
      </w:r>
    </w:p>
    <w:p w:rsidR="00877102" w:rsidRDefault="00877102" w:rsidP="00255909">
      <w:pPr>
        <w:pStyle w:val="NoSpacing"/>
        <w:numPr>
          <w:ilvl w:val="0"/>
          <w:numId w:val="83"/>
        </w:numPr>
        <w:ind w:left="1350"/>
        <w:rPr>
          <w:color w:val="auto"/>
          <w:sz w:val="24"/>
          <w:szCs w:val="24"/>
        </w:rPr>
      </w:pPr>
      <w:r>
        <w:rPr>
          <w:color w:val="auto"/>
          <w:sz w:val="24"/>
          <w:szCs w:val="24"/>
        </w:rPr>
        <w:t>Manual assign rooms, vehicles for candidates who can’t assign</w:t>
      </w:r>
      <w:r w:rsidR="00A14B2F">
        <w:rPr>
          <w:color w:val="auto"/>
          <w:sz w:val="24"/>
          <w:szCs w:val="24"/>
        </w:rPr>
        <w:t xml:space="preserve"> into rooms</w:t>
      </w:r>
      <w:r>
        <w:rPr>
          <w:color w:val="auto"/>
          <w:sz w:val="24"/>
          <w:szCs w:val="24"/>
        </w:rPr>
        <w:t>, vehicles in automatic mode.</w:t>
      </w:r>
    </w:p>
    <w:p w:rsidR="003E39E0" w:rsidRPr="00B6643D" w:rsidRDefault="003E39E0" w:rsidP="00255909">
      <w:pPr>
        <w:pStyle w:val="NoSpacing"/>
        <w:numPr>
          <w:ilvl w:val="0"/>
          <w:numId w:val="83"/>
        </w:numPr>
        <w:ind w:left="1350"/>
        <w:rPr>
          <w:color w:val="auto"/>
          <w:sz w:val="24"/>
          <w:szCs w:val="24"/>
        </w:rPr>
      </w:pPr>
      <w:r>
        <w:rPr>
          <w:color w:val="auto"/>
          <w:sz w:val="24"/>
          <w:szCs w:val="24"/>
        </w:rPr>
        <w:t>View statistics for charity</w:t>
      </w:r>
    </w:p>
    <w:p w:rsidR="00563138" w:rsidRDefault="00563138" w:rsidP="00977D67">
      <w:pPr>
        <w:pStyle w:val="Heading3"/>
        <w:numPr>
          <w:ilvl w:val="0"/>
          <w:numId w:val="58"/>
        </w:numPr>
        <w:ind w:left="1170"/>
        <w:rPr>
          <w:b/>
        </w:rPr>
      </w:pPr>
      <w:bookmarkStart w:id="442" w:name="_Toc385663814"/>
      <w:r w:rsidRPr="004E5D6A">
        <w:rPr>
          <w:b/>
        </w:rPr>
        <w:t xml:space="preserve">Volunteer </w:t>
      </w:r>
      <w:r w:rsidR="004E5D6A" w:rsidRPr="004E5D6A">
        <w:rPr>
          <w:b/>
        </w:rPr>
        <w:t>Requirements</w:t>
      </w:r>
      <w:bookmarkEnd w:id="442"/>
    </w:p>
    <w:p w:rsidR="004E5D6A" w:rsidRDefault="00691E8B" w:rsidP="00B6643D">
      <w:pPr>
        <w:pStyle w:val="NoSpacing"/>
        <w:ind w:firstLine="720"/>
        <w:rPr>
          <w:color w:val="auto"/>
          <w:sz w:val="24"/>
          <w:szCs w:val="24"/>
        </w:rPr>
      </w:pPr>
      <w:r w:rsidRPr="00691E8B">
        <w:rPr>
          <w:color w:val="auto"/>
          <w:sz w:val="24"/>
          <w:szCs w:val="24"/>
        </w:rPr>
        <w:t xml:space="preserve">A </w:t>
      </w:r>
      <w:r w:rsidR="00123682">
        <w:rPr>
          <w:color w:val="auto"/>
          <w:sz w:val="24"/>
          <w:szCs w:val="24"/>
        </w:rPr>
        <w:t>volunteer</w:t>
      </w:r>
      <w:r w:rsidRPr="00691E8B">
        <w:rPr>
          <w:color w:val="auto"/>
          <w:sz w:val="24"/>
          <w:szCs w:val="24"/>
        </w:rPr>
        <w:t xml:space="preserve"> </w:t>
      </w:r>
      <w:r w:rsidR="008243FF">
        <w:rPr>
          <w:color w:val="auto"/>
          <w:sz w:val="24"/>
          <w:szCs w:val="24"/>
        </w:rPr>
        <w:t xml:space="preserve">is an authorized user (see 3.1.2. Authorized User Requirement) and is given all the function of a guest (see 3.1.1. </w:t>
      </w:r>
      <w:proofErr w:type="gramStart"/>
      <w:r w:rsidR="008243FF">
        <w:rPr>
          <w:color w:val="auto"/>
          <w:sz w:val="24"/>
          <w:szCs w:val="24"/>
        </w:rPr>
        <w:t>Guest Requirement)</w:t>
      </w:r>
      <w:r w:rsidRPr="00691E8B">
        <w:rPr>
          <w:color w:val="auto"/>
          <w:sz w:val="24"/>
          <w:szCs w:val="24"/>
        </w:rPr>
        <w:t>.</w:t>
      </w:r>
      <w:proofErr w:type="gramEnd"/>
      <w:r w:rsidRPr="00691E8B">
        <w:rPr>
          <w:color w:val="auto"/>
          <w:sz w:val="24"/>
          <w:szCs w:val="24"/>
        </w:rPr>
        <w:t xml:space="preserve"> A </w:t>
      </w:r>
      <w:r w:rsidR="00261885">
        <w:rPr>
          <w:color w:val="auto"/>
          <w:sz w:val="24"/>
          <w:szCs w:val="24"/>
        </w:rPr>
        <w:t>volunteer</w:t>
      </w:r>
      <w:r w:rsidRPr="00691E8B">
        <w:rPr>
          <w:color w:val="auto"/>
          <w:sz w:val="24"/>
          <w:szCs w:val="24"/>
        </w:rPr>
        <w:t xml:space="preserve"> also has his or her own set of functions:</w:t>
      </w:r>
    </w:p>
    <w:p w:rsidR="0079338D" w:rsidRDefault="00ED1B42" w:rsidP="00255909">
      <w:pPr>
        <w:pStyle w:val="NoSpacing"/>
        <w:numPr>
          <w:ilvl w:val="0"/>
          <w:numId w:val="83"/>
        </w:numPr>
        <w:ind w:left="1260"/>
        <w:rPr>
          <w:color w:val="auto"/>
          <w:sz w:val="24"/>
          <w:szCs w:val="24"/>
        </w:rPr>
      </w:pPr>
      <w:r>
        <w:rPr>
          <w:color w:val="auto"/>
          <w:sz w:val="24"/>
          <w:szCs w:val="24"/>
        </w:rPr>
        <w:t>Register to charities. In each exams, volunteer only can register a charity</w:t>
      </w:r>
    </w:p>
    <w:p w:rsidR="00ED1B42" w:rsidRDefault="00065D25" w:rsidP="00255909">
      <w:pPr>
        <w:pStyle w:val="NoSpacing"/>
        <w:numPr>
          <w:ilvl w:val="0"/>
          <w:numId w:val="83"/>
        </w:numPr>
        <w:ind w:left="1260"/>
        <w:rPr>
          <w:color w:val="auto"/>
          <w:sz w:val="24"/>
          <w:szCs w:val="24"/>
        </w:rPr>
      </w:pPr>
      <w:r>
        <w:rPr>
          <w:color w:val="auto"/>
          <w:sz w:val="24"/>
          <w:szCs w:val="24"/>
        </w:rPr>
        <w:t>Vi</w:t>
      </w:r>
      <w:r w:rsidR="00B00ECB">
        <w:rPr>
          <w:color w:val="auto"/>
          <w:sz w:val="24"/>
          <w:szCs w:val="24"/>
        </w:rPr>
        <w:t>ew route</w:t>
      </w:r>
      <w:r w:rsidR="006703E9">
        <w:rPr>
          <w:color w:val="auto"/>
          <w:sz w:val="24"/>
          <w:szCs w:val="24"/>
        </w:rPr>
        <w:t xml:space="preserve"> and view schedule</w:t>
      </w:r>
      <w:r w:rsidR="00B00ECB">
        <w:rPr>
          <w:color w:val="auto"/>
          <w:sz w:val="24"/>
          <w:szCs w:val="24"/>
        </w:rPr>
        <w:t xml:space="preserve"> to shuttle candidate during examination days</w:t>
      </w:r>
    </w:p>
    <w:p w:rsidR="00A541B1" w:rsidRPr="001E08A6" w:rsidRDefault="00C91BEB" w:rsidP="00255909">
      <w:pPr>
        <w:pStyle w:val="NoSpacing"/>
        <w:numPr>
          <w:ilvl w:val="0"/>
          <w:numId w:val="83"/>
        </w:numPr>
        <w:ind w:left="1260"/>
        <w:rPr>
          <w:color w:val="auto"/>
          <w:sz w:val="24"/>
          <w:szCs w:val="24"/>
        </w:rPr>
      </w:pPr>
      <w:r>
        <w:rPr>
          <w:color w:val="auto"/>
          <w:sz w:val="24"/>
          <w:szCs w:val="24"/>
        </w:rPr>
        <w:t>Manage news</w:t>
      </w:r>
    </w:p>
    <w:p w:rsidR="00563138" w:rsidRDefault="00563138" w:rsidP="00977D67">
      <w:pPr>
        <w:pStyle w:val="Heading3"/>
        <w:numPr>
          <w:ilvl w:val="0"/>
          <w:numId w:val="58"/>
        </w:numPr>
        <w:ind w:left="1170"/>
        <w:rPr>
          <w:b/>
        </w:rPr>
      </w:pPr>
      <w:bookmarkStart w:id="443" w:name="_Toc385663815"/>
      <w:r w:rsidRPr="004E5D6A">
        <w:rPr>
          <w:b/>
        </w:rPr>
        <w:t>Administrator Requirements</w:t>
      </w:r>
      <w:bookmarkEnd w:id="443"/>
    </w:p>
    <w:p w:rsidR="004E5D6A" w:rsidRDefault="001A0211" w:rsidP="00E635C2">
      <w:pPr>
        <w:pStyle w:val="NoSpacing"/>
        <w:ind w:firstLine="720"/>
        <w:rPr>
          <w:color w:val="auto"/>
          <w:sz w:val="24"/>
          <w:szCs w:val="24"/>
        </w:rPr>
      </w:pPr>
      <w:r w:rsidRPr="001A0211">
        <w:rPr>
          <w:color w:val="auto"/>
          <w:sz w:val="24"/>
          <w:szCs w:val="24"/>
        </w:rPr>
        <w:t>A</w:t>
      </w:r>
      <w:r w:rsidR="00261885">
        <w:rPr>
          <w:color w:val="auto"/>
          <w:sz w:val="24"/>
          <w:szCs w:val="24"/>
        </w:rPr>
        <w:t>n</w:t>
      </w:r>
      <w:r w:rsidRPr="001A0211">
        <w:rPr>
          <w:color w:val="auto"/>
          <w:sz w:val="24"/>
          <w:szCs w:val="24"/>
        </w:rPr>
        <w:t xml:space="preserve"> </w:t>
      </w:r>
      <w:r>
        <w:rPr>
          <w:color w:val="auto"/>
          <w:sz w:val="24"/>
          <w:szCs w:val="24"/>
        </w:rPr>
        <w:t>administrator</w:t>
      </w:r>
      <w:r w:rsidRPr="001A0211">
        <w:rPr>
          <w:color w:val="auto"/>
          <w:sz w:val="24"/>
          <w:szCs w:val="24"/>
        </w:rPr>
        <w:t xml:space="preserve"> </w:t>
      </w:r>
      <w:r w:rsidR="001B493C">
        <w:rPr>
          <w:color w:val="auto"/>
          <w:sz w:val="24"/>
          <w:szCs w:val="24"/>
        </w:rPr>
        <w:t xml:space="preserve">is an authorized user (see 3.1.2. Authorized User Requirement) and is given all the function of a guest (see 3.1.1. </w:t>
      </w:r>
      <w:proofErr w:type="gramStart"/>
      <w:r w:rsidR="001B493C">
        <w:rPr>
          <w:color w:val="auto"/>
          <w:sz w:val="24"/>
          <w:szCs w:val="24"/>
        </w:rPr>
        <w:t>Guest Requirement)</w:t>
      </w:r>
      <w:r w:rsidRPr="001A0211">
        <w:rPr>
          <w:color w:val="auto"/>
          <w:sz w:val="24"/>
          <w:szCs w:val="24"/>
        </w:rPr>
        <w:t>.</w:t>
      </w:r>
      <w:proofErr w:type="gramEnd"/>
      <w:r w:rsidRPr="001A0211">
        <w:rPr>
          <w:color w:val="auto"/>
          <w:sz w:val="24"/>
          <w:szCs w:val="24"/>
        </w:rPr>
        <w:t xml:space="preserve"> A</w:t>
      </w:r>
      <w:r w:rsidR="00261885">
        <w:rPr>
          <w:color w:val="auto"/>
          <w:sz w:val="24"/>
          <w:szCs w:val="24"/>
        </w:rPr>
        <w:t>n</w:t>
      </w:r>
      <w:r w:rsidRPr="001A0211">
        <w:rPr>
          <w:color w:val="auto"/>
          <w:sz w:val="24"/>
          <w:szCs w:val="24"/>
        </w:rPr>
        <w:t xml:space="preserve"> </w:t>
      </w:r>
      <w:r w:rsidR="008F3A63">
        <w:rPr>
          <w:color w:val="auto"/>
          <w:sz w:val="24"/>
          <w:szCs w:val="24"/>
        </w:rPr>
        <w:t>administrator</w:t>
      </w:r>
      <w:r w:rsidRPr="001A0211">
        <w:rPr>
          <w:color w:val="auto"/>
          <w:sz w:val="24"/>
          <w:szCs w:val="24"/>
        </w:rPr>
        <w:t xml:space="preserve"> also has his or her own set of functions:</w:t>
      </w:r>
    </w:p>
    <w:p w:rsidR="00022C9E" w:rsidRDefault="000F5843" w:rsidP="00255909">
      <w:pPr>
        <w:pStyle w:val="NoSpacing"/>
        <w:numPr>
          <w:ilvl w:val="0"/>
          <w:numId w:val="83"/>
        </w:numPr>
        <w:ind w:left="1260"/>
        <w:rPr>
          <w:color w:val="auto"/>
          <w:sz w:val="24"/>
          <w:szCs w:val="24"/>
        </w:rPr>
      </w:pPr>
      <w:r>
        <w:rPr>
          <w:color w:val="auto"/>
          <w:sz w:val="24"/>
          <w:szCs w:val="24"/>
        </w:rPr>
        <w:t>M</w:t>
      </w:r>
      <w:r w:rsidR="00CD59F1">
        <w:rPr>
          <w:color w:val="auto"/>
          <w:sz w:val="24"/>
          <w:szCs w:val="24"/>
        </w:rPr>
        <w:t>anage a</w:t>
      </w:r>
      <w:r>
        <w:rPr>
          <w:color w:val="auto"/>
          <w:sz w:val="24"/>
          <w:szCs w:val="24"/>
        </w:rPr>
        <w:t>ccount</w:t>
      </w:r>
      <w:r w:rsidR="00CD59F1">
        <w:rPr>
          <w:color w:val="auto"/>
          <w:sz w:val="24"/>
          <w:szCs w:val="24"/>
        </w:rPr>
        <w:t>s</w:t>
      </w:r>
    </w:p>
    <w:p w:rsidR="000F5843" w:rsidRDefault="00CD59F1" w:rsidP="00255909">
      <w:pPr>
        <w:pStyle w:val="NoSpacing"/>
        <w:numPr>
          <w:ilvl w:val="0"/>
          <w:numId w:val="83"/>
        </w:numPr>
        <w:ind w:left="1260"/>
        <w:rPr>
          <w:color w:val="auto"/>
          <w:sz w:val="24"/>
          <w:szCs w:val="24"/>
        </w:rPr>
      </w:pPr>
      <w:r>
        <w:rPr>
          <w:color w:val="auto"/>
          <w:sz w:val="24"/>
          <w:szCs w:val="24"/>
        </w:rPr>
        <w:t>Manage c</w:t>
      </w:r>
      <w:r w:rsidR="000F5843">
        <w:rPr>
          <w:color w:val="auto"/>
          <w:sz w:val="24"/>
          <w:szCs w:val="24"/>
        </w:rPr>
        <w:t>ategories</w:t>
      </w:r>
    </w:p>
    <w:p w:rsidR="000F5843" w:rsidRDefault="00CD59F1" w:rsidP="00255909">
      <w:pPr>
        <w:pStyle w:val="NoSpacing"/>
        <w:numPr>
          <w:ilvl w:val="0"/>
          <w:numId w:val="83"/>
        </w:numPr>
        <w:ind w:left="1260"/>
        <w:rPr>
          <w:color w:val="auto"/>
          <w:sz w:val="24"/>
          <w:szCs w:val="24"/>
        </w:rPr>
      </w:pPr>
      <w:r>
        <w:rPr>
          <w:color w:val="auto"/>
          <w:sz w:val="24"/>
          <w:szCs w:val="24"/>
        </w:rPr>
        <w:t>Manage posts</w:t>
      </w:r>
    </w:p>
    <w:p w:rsidR="00CD59F1" w:rsidRDefault="00CD59F1" w:rsidP="00255909">
      <w:pPr>
        <w:pStyle w:val="NoSpacing"/>
        <w:numPr>
          <w:ilvl w:val="0"/>
          <w:numId w:val="83"/>
        </w:numPr>
        <w:ind w:left="1260"/>
        <w:rPr>
          <w:color w:val="auto"/>
          <w:sz w:val="24"/>
          <w:szCs w:val="24"/>
        </w:rPr>
      </w:pPr>
      <w:r>
        <w:rPr>
          <w:color w:val="auto"/>
          <w:sz w:val="24"/>
          <w:szCs w:val="24"/>
        </w:rPr>
        <w:t>Approve posts</w:t>
      </w:r>
    </w:p>
    <w:p w:rsidR="00CD59F1" w:rsidRDefault="000F7C99" w:rsidP="00255909">
      <w:pPr>
        <w:pStyle w:val="NoSpacing"/>
        <w:numPr>
          <w:ilvl w:val="0"/>
          <w:numId w:val="83"/>
        </w:numPr>
        <w:ind w:left="1260"/>
        <w:rPr>
          <w:color w:val="auto"/>
          <w:sz w:val="24"/>
          <w:szCs w:val="24"/>
        </w:rPr>
      </w:pPr>
      <w:r>
        <w:rPr>
          <w:color w:val="auto"/>
          <w:sz w:val="24"/>
          <w:szCs w:val="24"/>
        </w:rPr>
        <w:t>Manage information of universities</w:t>
      </w:r>
    </w:p>
    <w:p w:rsidR="000F7C99" w:rsidRDefault="000F7C99" w:rsidP="00255909">
      <w:pPr>
        <w:pStyle w:val="NoSpacing"/>
        <w:numPr>
          <w:ilvl w:val="0"/>
          <w:numId w:val="83"/>
        </w:numPr>
        <w:ind w:left="1260"/>
        <w:rPr>
          <w:color w:val="auto"/>
          <w:sz w:val="24"/>
          <w:szCs w:val="24"/>
        </w:rPr>
      </w:pPr>
      <w:r>
        <w:rPr>
          <w:color w:val="auto"/>
          <w:sz w:val="24"/>
          <w:szCs w:val="24"/>
        </w:rPr>
        <w:t>Manage examination schedule</w:t>
      </w:r>
    </w:p>
    <w:p w:rsidR="000F7C99" w:rsidRDefault="000F7C99" w:rsidP="00255909">
      <w:pPr>
        <w:pStyle w:val="NoSpacing"/>
        <w:numPr>
          <w:ilvl w:val="0"/>
          <w:numId w:val="83"/>
        </w:numPr>
        <w:ind w:left="1260"/>
        <w:rPr>
          <w:color w:val="auto"/>
          <w:sz w:val="24"/>
          <w:szCs w:val="24"/>
        </w:rPr>
      </w:pPr>
      <w:r>
        <w:rPr>
          <w:color w:val="auto"/>
          <w:sz w:val="24"/>
          <w:szCs w:val="24"/>
        </w:rPr>
        <w:t xml:space="preserve">Manage university – examination. </w:t>
      </w:r>
      <w:r w:rsidR="000117DA">
        <w:rPr>
          <w:color w:val="auto"/>
          <w:sz w:val="24"/>
          <w:szCs w:val="24"/>
        </w:rPr>
        <w:t xml:space="preserve">It </w:t>
      </w:r>
      <w:r w:rsidR="00F23433">
        <w:rPr>
          <w:color w:val="auto"/>
          <w:sz w:val="24"/>
          <w:szCs w:val="24"/>
        </w:rPr>
        <w:t>a</w:t>
      </w:r>
      <w:r>
        <w:rPr>
          <w:color w:val="auto"/>
          <w:sz w:val="24"/>
          <w:szCs w:val="24"/>
        </w:rPr>
        <w:t>llow</w:t>
      </w:r>
      <w:r w:rsidR="000117DA">
        <w:rPr>
          <w:color w:val="auto"/>
          <w:sz w:val="24"/>
          <w:szCs w:val="24"/>
        </w:rPr>
        <w:t>s</w:t>
      </w:r>
      <w:r>
        <w:rPr>
          <w:color w:val="auto"/>
          <w:sz w:val="24"/>
          <w:szCs w:val="24"/>
        </w:rPr>
        <w:t xml:space="preserve"> admin to </w:t>
      </w:r>
      <w:r w:rsidR="001D44CC">
        <w:rPr>
          <w:color w:val="auto"/>
          <w:sz w:val="24"/>
          <w:szCs w:val="24"/>
        </w:rPr>
        <w:t xml:space="preserve">create </w:t>
      </w:r>
      <w:r w:rsidR="00F23433">
        <w:rPr>
          <w:color w:val="auto"/>
          <w:sz w:val="24"/>
          <w:szCs w:val="24"/>
        </w:rPr>
        <w:t xml:space="preserve">information about examination of </w:t>
      </w:r>
      <w:r w:rsidR="005125F1">
        <w:rPr>
          <w:color w:val="auto"/>
          <w:sz w:val="24"/>
          <w:szCs w:val="24"/>
        </w:rPr>
        <w:t>university</w:t>
      </w:r>
    </w:p>
    <w:p w:rsidR="00113435" w:rsidRPr="00113435" w:rsidRDefault="00113435" w:rsidP="00255909">
      <w:pPr>
        <w:pStyle w:val="NoSpacing"/>
        <w:numPr>
          <w:ilvl w:val="0"/>
          <w:numId w:val="83"/>
        </w:numPr>
        <w:ind w:left="1260"/>
        <w:rPr>
          <w:color w:val="auto"/>
          <w:sz w:val="24"/>
          <w:szCs w:val="24"/>
        </w:rPr>
      </w:pPr>
      <w:r w:rsidRPr="00113435">
        <w:rPr>
          <w:color w:val="auto"/>
          <w:sz w:val="24"/>
          <w:szCs w:val="24"/>
        </w:rPr>
        <w:t>Manage examination venues in each exams</w:t>
      </w:r>
    </w:p>
    <w:p w:rsidR="004C5811" w:rsidRPr="004621DD" w:rsidRDefault="00C4059B" w:rsidP="00977D67">
      <w:pPr>
        <w:pStyle w:val="Heading2"/>
        <w:numPr>
          <w:ilvl w:val="0"/>
          <w:numId w:val="56"/>
        </w:numPr>
        <w:rPr>
          <w:b/>
          <w:sz w:val="28"/>
          <w:szCs w:val="28"/>
        </w:rPr>
      </w:pPr>
      <w:bookmarkStart w:id="444" w:name="_Toc385663816"/>
      <w:r w:rsidRPr="000B6E75">
        <w:rPr>
          <w:b/>
          <w:sz w:val="28"/>
          <w:szCs w:val="28"/>
        </w:rPr>
        <w:t>System Requirement Specification</w:t>
      </w:r>
      <w:bookmarkEnd w:id="444"/>
    </w:p>
    <w:p w:rsidR="00956C0F" w:rsidRDefault="00F6602A" w:rsidP="00977D67">
      <w:pPr>
        <w:pStyle w:val="Heading3"/>
        <w:numPr>
          <w:ilvl w:val="0"/>
          <w:numId w:val="57"/>
        </w:numPr>
        <w:ind w:left="1170"/>
        <w:rPr>
          <w:b/>
        </w:rPr>
      </w:pPr>
      <w:bookmarkStart w:id="445" w:name="_Toc385663817"/>
      <w:r w:rsidRPr="002A4554">
        <w:rPr>
          <w:b/>
        </w:rPr>
        <w:t xml:space="preserve">External Interface </w:t>
      </w:r>
      <w:r w:rsidR="002A4554" w:rsidRPr="002A4554">
        <w:rPr>
          <w:b/>
        </w:rPr>
        <w:t>Requirement</w:t>
      </w:r>
      <w:bookmarkEnd w:id="445"/>
    </w:p>
    <w:p w:rsidR="008D36EA" w:rsidRDefault="007D3844" w:rsidP="00977D67">
      <w:pPr>
        <w:pStyle w:val="Heading4"/>
        <w:numPr>
          <w:ilvl w:val="0"/>
          <w:numId w:val="59"/>
        </w:numPr>
        <w:ind w:left="1710"/>
        <w:rPr>
          <w:i w:val="0"/>
          <w:sz w:val="24"/>
          <w:szCs w:val="24"/>
        </w:rPr>
      </w:pPr>
      <w:bookmarkStart w:id="446" w:name="_Toc385663818"/>
      <w:r w:rsidRPr="00CC6D13">
        <w:rPr>
          <w:i w:val="0"/>
          <w:sz w:val="24"/>
          <w:szCs w:val="24"/>
        </w:rPr>
        <w:t>User Interfaces</w:t>
      </w:r>
      <w:bookmarkEnd w:id="446"/>
    </w:p>
    <w:p w:rsidR="007E38F9" w:rsidRPr="0079338D" w:rsidRDefault="007E38F9" w:rsidP="004E7383">
      <w:pPr>
        <w:pStyle w:val="ListParagraph"/>
        <w:numPr>
          <w:ilvl w:val="0"/>
          <w:numId w:val="69"/>
        </w:numPr>
        <w:spacing w:after="0"/>
        <w:ind w:left="1440"/>
        <w:rPr>
          <w:sz w:val="24"/>
          <w:szCs w:val="24"/>
        </w:rPr>
      </w:pPr>
      <w:r w:rsidRPr="0079338D">
        <w:rPr>
          <w:sz w:val="24"/>
          <w:szCs w:val="24"/>
        </w:rPr>
        <w:t>The TSMT website should adopt an attractive and user-friendly interface so that the users of the system can get a good experience browsing the site.</w:t>
      </w:r>
    </w:p>
    <w:p w:rsidR="007E38F9" w:rsidRPr="0079338D" w:rsidRDefault="00064FE3" w:rsidP="004E7383">
      <w:pPr>
        <w:pStyle w:val="ListParagraph"/>
        <w:numPr>
          <w:ilvl w:val="0"/>
          <w:numId w:val="69"/>
        </w:numPr>
        <w:spacing w:after="0"/>
        <w:ind w:left="1440"/>
        <w:rPr>
          <w:sz w:val="24"/>
          <w:szCs w:val="24"/>
        </w:rPr>
      </w:pPr>
      <w:r w:rsidRPr="0079338D">
        <w:rPr>
          <w:sz w:val="24"/>
          <w:szCs w:val="24"/>
        </w:rPr>
        <w:lastRenderedPageBreak/>
        <w:t xml:space="preserve">The pages should be well linked together to promote </w:t>
      </w:r>
    </w:p>
    <w:p w:rsidR="00064FE3" w:rsidRPr="0079338D" w:rsidRDefault="00064FE3" w:rsidP="004E7383">
      <w:pPr>
        <w:pStyle w:val="ListParagraph"/>
        <w:numPr>
          <w:ilvl w:val="0"/>
          <w:numId w:val="69"/>
        </w:numPr>
        <w:spacing w:after="0"/>
        <w:ind w:left="1440"/>
        <w:rPr>
          <w:sz w:val="24"/>
          <w:szCs w:val="24"/>
        </w:rPr>
      </w:pPr>
      <w:r w:rsidRPr="0079338D">
        <w:rPr>
          <w:sz w:val="24"/>
          <w:szCs w:val="24"/>
        </w:rPr>
        <w:t xml:space="preserve">Client </w:t>
      </w:r>
      <w:r w:rsidR="001014C1" w:rsidRPr="0079338D">
        <w:rPr>
          <w:sz w:val="24"/>
          <w:szCs w:val="24"/>
        </w:rPr>
        <w:t>postbacks</w:t>
      </w:r>
      <w:r w:rsidRPr="0079338D">
        <w:rPr>
          <w:sz w:val="24"/>
          <w:szCs w:val="24"/>
        </w:rPr>
        <w:t xml:space="preserve"> should be limited wherever possible, in order to boost performance and ease of use</w:t>
      </w:r>
    </w:p>
    <w:p w:rsidR="00DA5EF0" w:rsidRPr="0079338D" w:rsidRDefault="00FD14D7" w:rsidP="004E7383">
      <w:pPr>
        <w:pStyle w:val="ListParagraph"/>
        <w:numPr>
          <w:ilvl w:val="0"/>
          <w:numId w:val="69"/>
        </w:numPr>
        <w:spacing w:after="0"/>
        <w:ind w:left="1440"/>
        <w:rPr>
          <w:sz w:val="24"/>
          <w:szCs w:val="24"/>
        </w:rPr>
      </w:pPr>
      <w:r w:rsidRPr="0079338D">
        <w:rPr>
          <w:sz w:val="24"/>
          <w:szCs w:val="24"/>
        </w:rPr>
        <w:t>The languages of TSMT website is Vietnamese.</w:t>
      </w:r>
    </w:p>
    <w:p w:rsidR="007D3844" w:rsidRDefault="007D3844" w:rsidP="00977D67">
      <w:pPr>
        <w:pStyle w:val="Heading4"/>
        <w:numPr>
          <w:ilvl w:val="0"/>
          <w:numId w:val="59"/>
        </w:numPr>
        <w:ind w:left="1710"/>
        <w:rPr>
          <w:i w:val="0"/>
          <w:sz w:val="24"/>
          <w:szCs w:val="24"/>
        </w:rPr>
      </w:pPr>
      <w:bookmarkStart w:id="447" w:name="_Toc385663819"/>
      <w:r w:rsidRPr="00CC6D13">
        <w:rPr>
          <w:i w:val="0"/>
          <w:sz w:val="24"/>
          <w:szCs w:val="24"/>
        </w:rPr>
        <w:t>Hardware Interfaces</w:t>
      </w:r>
      <w:bookmarkEnd w:id="447"/>
    </w:p>
    <w:p w:rsidR="00FE0909" w:rsidRPr="0079338D" w:rsidRDefault="00A152F8" w:rsidP="00B8505D">
      <w:pPr>
        <w:pStyle w:val="ListParagraph"/>
        <w:numPr>
          <w:ilvl w:val="0"/>
          <w:numId w:val="67"/>
        </w:numPr>
        <w:ind w:left="1440"/>
        <w:rPr>
          <w:sz w:val="24"/>
          <w:szCs w:val="24"/>
        </w:rPr>
      </w:pPr>
      <w:r w:rsidRPr="0079338D">
        <w:rPr>
          <w:sz w:val="24"/>
          <w:szCs w:val="24"/>
        </w:rPr>
        <w:t xml:space="preserve">The TSMT website can be reached by personal computers that support Internet connection and web browsers. In order to get the best experience, the following conditions should be </w:t>
      </w:r>
      <w:r w:rsidR="005E5A4A" w:rsidRPr="0079338D">
        <w:rPr>
          <w:sz w:val="24"/>
          <w:szCs w:val="24"/>
        </w:rPr>
        <w:t>satisfied:</w:t>
      </w:r>
    </w:p>
    <w:p w:rsidR="005E5A4A" w:rsidRPr="0079338D" w:rsidRDefault="005B58C5" w:rsidP="00977D67">
      <w:pPr>
        <w:pStyle w:val="ListParagraph"/>
        <w:numPr>
          <w:ilvl w:val="0"/>
          <w:numId w:val="68"/>
        </w:numPr>
        <w:tabs>
          <w:tab w:val="left" w:pos="1260"/>
        </w:tabs>
        <w:spacing w:after="0"/>
        <w:ind w:left="2160"/>
        <w:rPr>
          <w:sz w:val="24"/>
          <w:szCs w:val="24"/>
        </w:rPr>
      </w:pPr>
      <w:r w:rsidRPr="0079338D">
        <w:rPr>
          <w:sz w:val="24"/>
          <w:szCs w:val="24"/>
        </w:rPr>
        <w:t>512 Kbps Internet connection or faster</w:t>
      </w:r>
    </w:p>
    <w:p w:rsidR="005B58C5" w:rsidRPr="0079338D" w:rsidRDefault="005B58C5" w:rsidP="00977D67">
      <w:pPr>
        <w:pStyle w:val="ListParagraph"/>
        <w:numPr>
          <w:ilvl w:val="0"/>
          <w:numId w:val="68"/>
        </w:numPr>
        <w:tabs>
          <w:tab w:val="left" w:pos="1260"/>
        </w:tabs>
        <w:spacing w:after="0"/>
        <w:ind w:left="2160"/>
        <w:rPr>
          <w:sz w:val="24"/>
          <w:szCs w:val="24"/>
        </w:rPr>
      </w:pPr>
      <w:r w:rsidRPr="0079338D">
        <w:rPr>
          <w:sz w:val="24"/>
          <w:szCs w:val="24"/>
        </w:rPr>
        <w:t>1 gigahertz (GHz) processor or faster</w:t>
      </w:r>
    </w:p>
    <w:p w:rsidR="005B58C5" w:rsidRPr="0079338D" w:rsidRDefault="005B58C5" w:rsidP="00977D67">
      <w:pPr>
        <w:pStyle w:val="ListParagraph"/>
        <w:numPr>
          <w:ilvl w:val="0"/>
          <w:numId w:val="68"/>
        </w:numPr>
        <w:tabs>
          <w:tab w:val="left" w:pos="1260"/>
        </w:tabs>
        <w:spacing w:after="0"/>
        <w:ind w:left="2160"/>
        <w:rPr>
          <w:sz w:val="24"/>
          <w:szCs w:val="24"/>
        </w:rPr>
      </w:pPr>
      <w:r w:rsidRPr="0079338D">
        <w:rPr>
          <w:sz w:val="24"/>
          <w:szCs w:val="24"/>
        </w:rPr>
        <w:t>1 gigabytes (GB) RAM or more.</w:t>
      </w:r>
    </w:p>
    <w:p w:rsidR="007D3844" w:rsidRDefault="007D3844" w:rsidP="00977D67">
      <w:pPr>
        <w:pStyle w:val="Heading4"/>
        <w:numPr>
          <w:ilvl w:val="0"/>
          <w:numId w:val="59"/>
        </w:numPr>
        <w:ind w:left="1710"/>
        <w:rPr>
          <w:i w:val="0"/>
          <w:sz w:val="24"/>
          <w:szCs w:val="24"/>
        </w:rPr>
      </w:pPr>
      <w:bookmarkStart w:id="448" w:name="_Toc385663820"/>
      <w:r w:rsidRPr="00521D0C">
        <w:rPr>
          <w:i w:val="0"/>
          <w:sz w:val="24"/>
          <w:szCs w:val="24"/>
        </w:rPr>
        <w:lastRenderedPageBreak/>
        <w:t>Software Interfaces</w:t>
      </w:r>
      <w:bookmarkEnd w:id="448"/>
    </w:p>
    <w:tbl>
      <w:tblPr>
        <w:tblStyle w:val="GridTable4-Accent21"/>
        <w:tblW w:w="0" w:type="auto"/>
        <w:jc w:val="center"/>
        <w:tblLook w:val="04A0" w:firstRow="1" w:lastRow="0" w:firstColumn="1" w:lastColumn="0" w:noHBand="0" w:noVBand="1"/>
        <w:tblPrChange w:id="449" w:author="mine" w:date="2014-05-21T13:59:00Z">
          <w:tblPr>
            <w:tblStyle w:val="GridTable4-Accent210"/>
            <w:tblW w:w="0" w:type="auto"/>
            <w:jc w:val="center"/>
            <w:tblLook w:val="04A0" w:firstRow="1" w:lastRow="0" w:firstColumn="1" w:lastColumn="0" w:noHBand="0" w:noVBand="1"/>
          </w:tblPr>
        </w:tblPrChange>
      </w:tblPr>
      <w:tblGrid>
        <w:gridCol w:w="2026"/>
        <w:gridCol w:w="1868"/>
        <w:gridCol w:w="2110"/>
        <w:gridCol w:w="2519"/>
        <w:tblGridChange w:id="450">
          <w:tblGrid>
            <w:gridCol w:w="2452"/>
            <w:gridCol w:w="1593"/>
            <w:gridCol w:w="810"/>
            <w:gridCol w:w="1350"/>
          </w:tblGrid>
        </w:tblGridChange>
      </w:tblGrid>
      <w:tr w:rsidR="00641C0A" w:rsidTr="00D05B82">
        <w:trPr>
          <w:cnfStyle w:val="100000000000" w:firstRow="1" w:lastRow="0" w:firstColumn="0" w:lastColumn="0" w:oddVBand="0" w:evenVBand="0" w:oddHBand="0" w:evenHBand="0" w:firstRowFirstColumn="0" w:firstRowLastColumn="0" w:lastRowFirstColumn="0" w:lastRowLastColumn="0"/>
          <w:jc w:val="center"/>
          <w:trPrChange w:id="45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2452" w:type="dxa"/>
            <w:vAlign w:val="center"/>
            <w:tcPrChange w:id="452" w:author="mine" w:date="2014-05-21T13:59:00Z">
              <w:tcPr>
                <w:tcW w:w="2452" w:type="dxa"/>
                <w:vAlign w:val="center"/>
              </w:tcPr>
            </w:tcPrChange>
          </w:tcPr>
          <w:p w:rsidR="00641C0A" w:rsidRDefault="00641C0A" w:rsidP="002B5120">
            <w:pPr>
              <w:spacing w:after="0"/>
              <w:jc w:val="center"/>
              <w:cnfStyle w:val="101000000000" w:firstRow="1" w:lastRow="0" w:firstColumn="1" w:lastColumn="0" w:oddVBand="0" w:evenVBand="0" w:oddHBand="0" w:evenHBand="0" w:firstRowFirstColumn="0" w:firstRowLastColumn="0" w:lastRowFirstColumn="0" w:lastRowLastColumn="0"/>
            </w:pPr>
            <w:r>
              <w:t>Software Name</w:t>
            </w:r>
          </w:p>
        </w:tc>
        <w:tc>
          <w:tcPr>
            <w:tcW w:w="1593" w:type="dxa"/>
            <w:vAlign w:val="center"/>
            <w:tcPrChange w:id="453" w:author="mine" w:date="2014-05-21T13:59:00Z">
              <w:tcPr>
                <w:tcW w:w="1593" w:type="dxa"/>
                <w:vAlign w:val="center"/>
              </w:tcPr>
            </w:tcPrChange>
          </w:tcPr>
          <w:p w:rsidR="00641C0A" w:rsidRDefault="00641C0A" w:rsidP="002B5120">
            <w:pPr>
              <w:spacing w:after="0"/>
              <w:jc w:val="center"/>
              <w:cnfStyle w:val="100000000000" w:firstRow="1" w:lastRow="0" w:firstColumn="0" w:lastColumn="0" w:oddVBand="0" w:evenVBand="0" w:oddHBand="0" w:evenHBand="0" w:firstRowFirstColumn="0" w:firstRowLastColumn="0" w:lastRowFirstColumn="0" w:lastRowLastColumn="0"/>
            </w:pPr>
            <w:r>
              <w:t>Version</w:t>
            </w:r>
          </w:p>
        </w:tc>
        <w:tc>
          <w:tcPr>
            <w:tcW w:w="810" w:type="dxa"/>
            <w:vAlign w:val="center"/>
            <w:tcPrChange w:id="454" w:author="mine" w:date="2014-05-21T13:59:00Z">
              <w:tcPr>
                <w:tcW w:w="810" w:type="dxa"/>
                <w:vAlign w:val="center"/>
              </w:tcPr>
            </w:tcPrChange>
          </w:tcPr>
          <w:p w:rsidR="00641C0A" w:rsidRDefault="00641C0A" w:rsidP="002B5120">
            <w:pPr>
              <w:spacing w:after="0"/>
              <w:jc w:val="center"/>
              <w:cnfStyle w:val="100000000000" w:firstRow="1" w:lastRow="0" w:firstColumn="0" w:lastColumn="0" w:oddVBand="0" w:evenVBand="0" w:oddHBand="0" w:evenHBand="0" w:firstRowFirstColumn="0" w:firstRowLastColumn="0" w:lastRowFirstColumn="0" w:lastRowLastColumn="0"/>
            </w:pPr>
            <w:r>
              <w:t>Cost</w:t>
            </w:r>
          </w:p>
        </w:tc>
        <w:tc>
          <w:tcPr>
            <w:tcW w:w="1350" w:type="dxa"/>
            <w:vAlign w:val="center"/>
            <w:tcPrChange w:id="455" w:author="mine" w:date="2014-05-21T13:59:00Z">
              <w:tcPr>
                <w:tcW w:w="1350" w:type="dxa"/>
                <w:vAlign w:val="center"/>
              </w:tcPr>
            </w:tcPrChange>
          </w:tcPr>
          <w:p w:rsidR="00641C0A" w:rsidRDefault="00641C0A" w:rsidP="002B5120">
            <w:pPr>
              <w:spacing w:after="0"/>
              <w:jc w:val="center"/>
              <w:cnfStyle w:val="100000000000" w:firstRow="1" w:lastRow="0" w:firstColumn="0" w:lastColumn="0" w:oddVBand="0" w:evenVBand="0" w:oddHBand="0" w:evenHBand="0" w:firstRowFirstColumn="0" w:firstRowLastColumn="0" w:lastRowFirstColumn="0" w:lastRowLastColumn="0"/>
            </w:pPr>
            <w:r>
              <w:t>Provider</w:t>
            </w:r>
          </w:p>
        </w:tc>
      </w:tr>
      <w:tr w:rsidR="00641C0A" w:rsidTr="00D05B82">
        <w:trPr>
          <w:cnfStyle w:val="000000100000" w:firstRow="0" w:lastRow="0" w:firstColumn="0" w:lastColumn="0" w:oddVBand="0" w:evenVBand="0" w:oddHBand="1" w:evenHBand="0" w:firstRowFirstColumn="0" w:firstRowLastColumn="0" w:lastRowFirstColumn="0" w:lastRowLastColumn="0"/>
          <w:jc w:val="center"/>
          <w:trPrChange w:id="45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2452" w:type="dxa"/>
            <w:vAlign w:val="center"/>
            <w:tcPrChange w:id="457" w:author="mine" w:date="2014-05-21T13:59:00Z">
              <w:tcPr>
                <w:tcW w:w="2452" w:type="dxa"/>
                <w:vAlign w:val="center"/>
              </w:tcPr>
            </w:tcPrChange>
          </w:tcPr>
          <w:p w:rsidR="00641C0A" w:rsidRDefault="00212826" w:rsidP="002B5120">
            <w:pPr>
              <w:spacing w:after="0"/>
              <w:cnfStyle w:val="001000100000" w:firstRow="0" w:lastRow="0" w:firstColumn="1" w:lastColumn="0" w:oddVBand="0" w:evenVBand="0" w:oddHBand="1" w:evenHBand="0" w:firstRowFirstColumn="0" w:firstRowLastColumn="0" w:lastRowFirstColumn="0" w:lastRowLastColumn="0"/>
            </w:pPr>
            <w:r>
              <w:t>Web Browser</w:t>
            </w:r>
          </w:p>
          <w:p w:rsidR="00EF2885" w:rsidRDefault="00EF2885" w:rsidP="00977D67">
            <w:pPr>
              <w:pStyle w:val="ListParagraph"/>
              <w:numPr>
                <w:ilvl w:val="0"/>
                <w:numId w:val="66"/>
              </w:numPr>
              <w:spacing w:after="0"/>
              <w:ind w:left="517" w:hanging="203"/>
              <w:cnfStyle w:val="001000100000" w:firstRow="0" w:lastRow="0" w:firstColumn="1" w:lastColumn="0" w:oddVBand="0" w:evenVBand="0" w:oddHBand="1" w:evenHBand="0" w:firstRowFirstColumn="0" w:firstRowLastColumn="0" w:lastRowFirstColumn="0" w:lastRowLastColumn="0"/>
            </w:pPr>
            <w:r>
              <w:t>Internet Explorer</w:t>
            </w:r>
          </w:p>
          <w:p w:rsidR="00E96B68" w:rsidRDefault="00E96B68" w:rsidP="00977D67">
            <w:pPr>
              <w:pStyle w:val="ListParagraph"/>
              <w:numPr>
                <w:ilvl w:val="0"/>
                <w:numId w:val="66"/>
              </w:numPr>
              <w:spacing w:after="0"/>
              <w:ind w:left="517" w:hanging="203"/>
              <w:cnfStyle w:val="001000100000" w:firstRow="0" w:lastRow="0" w:firstColumn="1" w:lastColumn="0" w:oddVBand="0" w:evenVBand="0" w:oddHBand="1" w:evenHBand="0" w:firstRowFirstColumn="0" w:firstRowLastColumn="0" w:lastRowFirstColumn="0" w:lastRowLastColumn="0"/>
            </w:pPr>
            <w:r>
              <w:t>Mozilla Firefox</w:t>
            </w:r>
          </w:p>
          <w:p w:rsidR="00AF77C0" w:rsidRDefault="00AF77C0" w:rsidP="00977D67">
            <w:pPr>
              <w:pStyle w:val="ListParagraph"/>
              <w:numPr>
                <w:ilvl w:val="0"/>
                <w:numId w:val="66"/>
              </w:numPr>
              <w:spacing w:after="0"/>
              <w:ind w:left="517" w:hanging="203"/>
              <w:cnfStyle w:val="001000100000" w:firstRow="0" w:lastRow="0" w:firstColumn="1" w:lastColumn="0" w:oddVBand="0" w:evenVBand="0" w:oddHBand="1" w:evenHBand="0" w:firstRowFirstColumn="0" w:firstRowLastColumn="0" w:lastRowFirstColumn="0" w:lastRowLastColumn="0"/>
            </w:pPr>
            <w:r>
              <w:t>Google Chrome</w:t>
            </w:r>
          </w:p>
        </w:tc>
        <w:tc>
          <w:tcPr>
            <w:tcW w:w="1593" w:type="dxa"/>
            <w:vAlign w:val="center"/>
            <w:tcPrChange w:id="458" w:author="mine" w:date="2014-05-21T13:59:00Z">
              <w:tcPr>
                <w:tcW w:w="1593" w:type="dxa"/>
                <w:vAlign w:val="center"/>
              </w:tcPr>
            </w:tcPrChange>
          </w:tcPr>
          <w:p w:rsidR="00641C0A" w:rsidRDefault="00641C0A" w:rsidP="002B5120">
            <w:pPr>
              <w:spacing w:after="0"/>
              <w:cnfStyle w:val="000000100000" w:firstRow="0" w:lastRow="0" w:firstColumn="0" w:lastColumn="0" w:oddVBand="0" w:evenVBand="0" w:oddHBand="1" w:evenHBand="0" w:firstRowFirstColumn="0" w:firstRowLastColumn="0" w:lastRowFirstColumn="0" w:lastRowLastColumn="0"/>
            </w:pPr>
          </w:p>
          <w:p w:rsidR="00E96B68" w:rsidRDefault="00B91779" w:rsidP="002B5120">
            <w:pPr>
              <w:spacing w:after="0"/>
              <w:cnfStyle w:val="000000100000" w:firstRow="0" w:lastRow="0" w:firstColumn="0" w:lastColumn="0" w:oddVBand="0" w:evenVBand="0" w:oddHBand="1" w:evenHBand="0" w:firstRowFirstColumn="0" w:firstRowLastColumn="0" w:lastRowFirstColumn="0" w:lastRowLastColumn="0"/>
            </w:pPr>
            <w:r>
              <w:t>9</w:t>
            </w:r>
            <w:r w:rsidR="008254B4">
              <w:t>.0</w:t>
            </w:r>
            <w:r>
              <w:t xml:space="preserve"> or higher</w:t>
            </w:r>
          </w:p>
          <w:p w:rsidR="00E96B68" w:rsidRDefault="008254B4" w:rsidP="002B5120">
            <w:pPr>
              <w:spacing w:after="0"/>
              <w:cnfStyle w:val="000000100000" w:firstRow="0" w:lastRow="0" w:firstColumn="0" w:lastColumn="0" w:oddVBand="0" w:evenVBand="0" w:oddHBand="1" w:evenHBand="0" w:firstRowFirstColumn="0" w:firstRowLastColumn="0" w:lastRowFirstColumn="0" w:lastRowLastColumn="0"/>
            </w:pPr>
            <w:r>
              <w:t>27.0 or higher</w:t>
            </w:r>
          </w:p>
          <w:p w:rsidR="00A43760" w:rsidRDefault="00E24B06" w:rsidP="002B5120">
            <w:pPr>
              <w:spacing w:after="0"/>
              <w:cnfStyle w:val="000000100000" w:firstRow="0" w:lastRow="0" w:firstColumn="0" w:lastColumn="0" w:oddVBand="0" w:evenVBand="0" w:oddHBand="1" w:evenHBand="0" w:firstRowFirstColumn="0" w:firstRowLastColumn="0" w:lastRowFirstColumn="0" w:lastRowLastColumn="0"/>
            </w:pPr>
            <w:r>
              <w:t>34</w:t>
            </w:r>
          </w:p>
        </w:tc>
        <w:tc>
          <w:tcPr>
            <w:tcW w:w="810" w:type="dxa"/>
            <w:vAlign w:val="center"/>
            <w:tcPrChange w:id="459" w:author="mine" w:date="2014-05-21T13:59:00Z">
              <w:tcPr>
                <w:tcW w:w="810" w:type="dxa"/>
                <w:vAlign w:val="center"/>
              </w:tcPr>
            </w:tcPrChange>
          </w:tcPr>
          <w:p w:rsidR="002D0A4E" w:rsidRDefault="002D0A4E" w:rsidP="002B5120">
            <w:pPr>
              <w:spacing w:after="0"/>
              <w:cnfStyle w:val="000000100000" w:firstRow="0" w:lastRow="0" w:firstColumn="0" w:lastColumn="0" w:oddVBand="0" w:evenVBand="0" w:oddHBand="1" w:evenHBand="0" w:firstRowFirstColumn="0" w:firstRowLastColumn="0" w:lastRowFirstColumn="0" w:lastRowLastColumn="0"/>
            </w:pPr>
          </w:p>
          <w:p w:rsidR="00641C0A" w:rsidRDefault="002E1CB3" w:rsidP="002B5120">
            <w:pPr>
              <w:spacing w:after="0"/>
              <w:cnfStyle w:val="000000100000" w:firstRow="0" w:lastRow="0" w:firstColumn="0" w:lastColumn="0" w:oddVBand="0" w:evenVBand="0" w:oddHBand="1" w:evenHBand="0" w:firstRowFirstColumn="0" w:firstRowLastColumn="0" w:lastRowFirstColumn="0" w:lastRowLastColumn="0"/>
            </w:pPr>
            <w:r>
              <w:t>Free</w:t>
            </w:r>
          </w:p>
          <w:p w:rsidR="002D0A4E" w:rsidRDefault="002D0A4E" w:rsidP="002B5120">
            <w:pPr>
              <w:spacing w:after="0"/>
              <w:cnfStyle w:val="000000100000" w:firstRow="0" w:lastRow="0" w:firstColumn="0" w:lastColumn="0" w:oddVBand="0" w:evenVBand="0" w:oddHBand="1" w:evenHBand="0" w:firstRowFirstColumn="0" w:firstRowLastColumn="0" w:lastRowFirstColumn="0" w:lastRowLastColumn="0"/>
            </w:pPr>
            <w:r>
              <w:t>Free</w:t>
            </w:r>
          </w:p>
          <w:p w:rsidR="002D0A4E" w:rsidRDefault="002D0A4E" w:rsidP="002B5120">
            <w:pPr>
              <w:spacing w:after="0"/>
              <w:cnfStyle w:val="000000100000" w:firstRow="0" w:lastRow="0" w:firstColumn="0" w:lastColumn="0" w:oddVBand="0" w:evenVBand="0" w:oddHBand="1" w:evenHBand="0" w:firstRowFirstColumn="0" w:firstRowLastColumn="0" w:lastRowFirstColumn="0" w:lastRowLastColumn="0"/>
            </w:pPr>
            <w:r>
              <w:t>Free</w:t>
            </w:r>
          </w:p>
        </w:tc>
        <w:tc>
          <w:tcPr>
            <w:tcW w:w="1350" w:type="dxa"/>
            <w:vAlign w:val="center"/>
            <w:tcPrChange w:id="460" w:author="mine" w:date="2014-05-21T13:59:00Z">
              <w:tcPr>
                <w:tcW w:w="1350" w:type="dxa"/>
                <w:vAlign w:val="center"/>
              </w:tcPr>
            </w:tcPrChange>
          </w:tcPr>
          <w:p w:rsidR="00641C0A" w:rsidRDefault="00641C0A" w:rsidP="002B5120">
            <w:pPr>
              <w:spacing w:after="0"/>
              <w:cnfStyle w:val="000000100000" w:firstRow="0" w:lastRow="0" w:firstColumn="0" w:lastColumn="0" w:oddVBand="0" w:evenVBand="0" w:oddHBand="1" w:evenHBand="0" w:firstRowFirstColumn="0" w:firstRowLastColumn="0" w:lastRowFirstColumn="0" w:lastRowLastColumn="0"/>
            </w:pPr>
          </w:p>
          <w:p w:rsidR="00647EE9" w:rsidRDefault="00E854FA" w:rsidP="002B5120">
            <w:pPr>
              <w:spacing w:after="0"/>
              <w:cnfStyle w:val="000000100000" w:firstRow="0" w:lastRow="0" w:firstColumn="0" w:lastColumn="0" w:oddVBand="0" w:evenVBand="0" w:oddHBand="1" w:evenHBand="0" w:firstRowFirstColumn="0" w:firstRowLastColumn="0" w:lastRowFirstColumn="0" w:lastRowLastColumn="0"/>
            </w:pPr>
            <w:r>
              <w:t>Microsoft</w:t>
            </w:r>
          </w:p>
          <w:p w:rsidR="00647EE9" w:rsidRDefault="00647EE9" w:rsidP="002B5120">
            <w:pPr>
              <w:spacing w:after="0"/>
              <w:cnfStyle w:val="000000100000" w:firstRow="0" w:lastRow="0" w:firstColumn="0" w:lastColumn="0" w:oddVBand="0" w:evenVBand="0" w:oddHBand="1" w:evenHBand="0" w:firstRowFirstColumn="0" w:firstRowLastColumn="0" w:lastRowFirstColumn="0" w:lastRowLastColumn="0"/>
            </w:pPr>
            <w:r>
              <w:t>Mozilla</w:t>
            </w:r>
          </w:p>
          <w:p w:rsidR="00647EE9" w:rsidRDefault="00647EE9" w:rsidP="002B5120">
            <w:pPr>
              <w:spacing w:after="0"/>
              <w:cnfStyle w:val="000000100000" w:firstRow="0" w:lastRow="0" w:firstColumn="0" w:lastColumn="0" w:oddVBand="0" w:evenVBand="0" w:oddHBand="1" w:evenHBand="0" w:firstRowFirstColumn="0" w:firstRowLastColumn="0" w:lastRowFirstColumn="0" w:lastRowLastColumn="0"/>
            </w:pPr>
            <w:r>
              <w:t>Google</w:t>
            </w:r>
          </w:p>
        </w:tc>
      </w:tr>
      <w:tr w:rsidR="00641C0A" w:rsidTr="00D05B82">
        <w:trPr>
          <w:jc w:val="center"/>
          <w:trPrChange w:id="46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2452" w:type="dxa"/>
            <w:vAlign w:val="center"/>
            <w:tcPrChange w:id="462" w:author="mine" w:date="2014-05-21T13:59:00Z">
              <w:tcPr>
                <w:tcW w:w="2452" w:type="dxa"/>
                <w:vAlign w:val="center"/>
              </w:tcPr>
            </w:tcPrChange>
          </w:tcPr>
          <w:p w:rsidR="00641C0A" w:rsidRDefault="00234102" w:rsidP="002B5120">
            <w:pPr>
              <w:spacing w:after="0"/>
            </w:pPr>
            <w:r>
              <w:t>SQL Server Express</w:t>
            </w:r>
          </w:p>
        </w:tc>
        <w:tc>
          <w:tcPr>
            <w:tcW w:w="1593" w:type="dxa"/>
            <w:vAlign w:val="center"/>
            <w:tcPrChange w:id="463" w:author="mine" w:date="2014-05-21T13:59:00Z">
              <w:tcPr>
                <w:tcW w:w="1593" w:type="dxa"/>
                <w:vAlign w:val="center"/>
              </w:tcPr>
            </w:tcPrChange>
          </w:tcPr>
          <w:p w:rsidR="00641C0A" w:rsidRDefault="002E1CB3" w:rsidP="002B5120">
            <w:pPr>
              <w:spacing w:after="0"/>
              <w:cnfStyle w:val="000000000000" w:firstRow="0" w:lastRow="0" w:firstColumn="0" w:lastColumn="0" w:oddVBand="0" w:evenVBand="0" w:oddHBand="0" w:evenHBand="0" w:firstRowFirstColumn="0" w:firstRowLastColumn="0" w:lastRowFirstColumn="0" w:lastRowLastColumn="0"/>
            </w:pPr>
            <w:r>
              <w:t>1</w:t>
            </w:r>
            <w:r w:rsidR="000B26F9">
              <w:t>1.1</w:t>
            </w:r>
          </w:p>
        </w:tc>
        <w:tc>
          <w:tcPr>
            <w:tcW w:w="810" w:type="dxa"/>
            <w:vAlign w:val="center"/>
            <w:tcPrChange w:id="464" w:author="mine" w:date="2014-05-21T13:59:00Z">
              <w:tcPr>
                <w:tcW w:w="810" w:type="dxa"/>
                <w:vAlign w:val="center"/>
              </w:tcPr>
            </w:tcPrChange>
          </w:tcPr>
          <w:p w:rsidR="00641C0A" w:rsidRDefault="002E1CB3" w:rsidP="002B5120">
            <w:pPr>
              <w:spacing w:after="0"/>
              <w:cnfStyle w:val="000000000000" w:firstRow="0" w:lastRow="0" w:firstColumn="0" w:lastColumn="0" w:oddVBand="0" w:evenVBand="0" w:oddHBand="0" w:evenHBand="0" w:firstRowFirstColumn="0" w:firstRowLastColumn="0" w:lastRowFirstColumn="0" w:lastRowLastColumn="0"/>
            </w:pPr>
            <w:r>
              <w:t>Free</w:t>
            </w:r>
          </w:p>
        </w:tc>
        <w:tc>
          <w:tcPr>
            <w:tcW w:w="1350" w:type="dxa"/>
            <w:vAlign w:val="center"/>
            <w:tcPrChange w:id="465" w:author="mine" w:date="2014-05-21T13:59:00Z">
              <w:tcPr>
                <w:tcW w:w="1350" w:type="dxa"/>
                <w:vAlign w:val="center"/>
              </w:tcPr>
            </w:tcPrChange>
          </w:tcPr>
          <w:p w:rsidR="00641C0A" w:rsidRDefault="002E1CB3" w:rsidP="002B5120">
            <w:pPr>
              <w:spacing w:after="0"/>
              <w:cnfStyle w:val="000000000000" w:firstRow="0" w:lastRow="0" w:firstColumn="0" w:lastColumn="0" w:oddVBand="0" w:evenVBand="0" w:oddHBand="0" w:evenHBand="0" w:firstRowFirstColumn="0" w:firstRowLastColumn="0" w:lastRowFirstColumn="0" w:lastRowLastColumn="0"/>
            </w:pPr>
            <w:r>
              <w:t>Microsoft</w:t>
            </w:r>
          </w:p>
        </w:tc>
      </w:tr>
      <w:tr w:rsidR="00641C0A" w:rsidTr="00D05B82">
        <w:trPr>
          <w:cnfStyle w:val="000000100000" w:firstRow="0" w:lastRow="0" w:firstColumn="0" w:lastColumn="0" w:oddVBand="0" w:evenVBand="0" w:oddHBand="1" w:evenHBand="0" w:firstRowFirstColumn="0" w:firstRowLastColumn="0" w:lastRowFirstColumn="0" w:lastRowLastColumn="0"/>
          <w:jc w:val="center"/>
          <w:trPrChange w:id="46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2452" w:type="dxa"/>
            <w:vAlign w:val="center"/>
            <w:tcPrChange w:id="467" w:author="mine" w:date="2014-05-21T13:59:00Z">
              <w:tcPr>
                <w:tcW w:w="2452" w:type="dxa"/>
                <w:vAlign w:val="center"/>
              </w:tcPr>
            </w:tcPrChange>
          </w:tcPr>
          <w:p w:rsidR="00641C0A" w:rsidRDefault="002E1CB3" w:rsidP="002B5120">
            <w:pPr>
              <w:spacing w:after="0"/>
              <w:cnfStyle w:val="001000100000" w:firstRow="0" w:lastRow="0" w:firstColumn="1" w:lastColumn="0" w:oddVBand="0" w:evenVBand="0" w:oddHBand="1" w:evenHBand="0" w:firstRowFirstColumn="0" w:firstRowLastColumn="0" w:lastRowFirstColumn="0" w:lastRowLastColumn="0"/>
            </w:pPr>
            <w:r>
              <w:t>.NET Framework</w:t>
            </w:r>
          </w:p>
        </w:tc>
        <w:tc>
          <w:tcPr>
            <w:tcW w:w="1593" w:type="dxa"/>
            <w:vAlign w:val="center"/>
            <w:tcPrChange w:id="468" w:author="mine" w:date="2014-05-21T13:59:00Z">
              <w:tcPr>
                <w:tcW w:w="1593" w:type="dxa"/>
                <w:vAlign w:val="center"/>
              </w:tcPr>
            </w:tcPrChange>
          </w:tcPr>
          <w:p w:rsidR="00641C0A" w:rsidRDefault="002E1CB3" w:rsidP="002B5120">
            <w:pPr>
              <w:spacing w:after="0"/>
              <w:cnfStyle w:val="000000100000" w:firstRow="0" w:lastRow="0" w:firstColumn="0" w:lastColumn="0" w:oddVBand="0" w:evenVBand="0" w:oddHBand="1" w:evenHBand="0" w:firstRowFirstColumn="0" w:firstRowLastColumn="0" w:lastRowFirstColumn="0" w:lastRowLastColumn="0"/>
            </w:pPr>
            <w:r>
              <w:t>4.5</w:t>
            </w:r>
          </w:p>
        </w:tc>
        <w:tc>
          <w:tcPr>
            <w:tcW w:w="810" w:type="dxa"/>
            <w:vAlign w:val="center"/>
            <w:tcPrChange w:id="469" w:author="mine" w:date="2014-05-21T13:59:00Z">
              <w:tcPr>
                <w:tcW w:w="810" w:type="dxa"/>
                <w:vAlign w:val="center"/>
              </w:tcPr>
            </w:tcPrChange>
          </w:tcPr>
          <w:p w:rsidR="00641C0A" w:rsidRDefault="002E1CB3" w:rsidP="002B5120">
            <w:pPr>
              <w:spacing w:after="0"/>
              <w:cnfStyle w:val="000000100000" w:firstRow="0" w:lastRow="0" w:firstColumn="0" w:lastColumn="0" w:oddVBand="0" w:evenVBand="0" w:oddHBand="1" w:evenHBand="0" w:firstRowFirstColumn="0" w:firstRowLastColumn="0" w:lastRowFirstColumn="0" w:lastRowLastColumn="0"/>
            </w:pPr>
            <w:r>
              <w:t>Free</w:t>
            </w:r>
          </w:p>
        </w:tc>
        <w:tc>
          <w:tcPr>
            <w:tcW w:w="1350" w:type="dxa"/>
            <w:vAlign w:val="center"/>
            <w:tcPrChange w:id="470" w:author="mine" w:date="2014-05-21T13:59:00Z">
              <w:tcPr>
                <w:tcW w:w="1350" w:type="dxa"/>
                <w:vAlign w:val="center"/>
              </w:tcPr>
            </w:tcPrChange>
          </w:tcPr>
          <w:p w:rsidR="00641C0A" w:rsidRDefault="00622C19" w:rsidP="002B5120">
            <w:pPr>
              <w:spacing w:after="0"/>
              <w:cnfStyle w:val="000000100000" w:firstRow="0" w:lastRow="0" w:firstColumn="0" w:lastColumn="0" w:oddVBand="0" w:evenVBand="0" w:oddHBand="1" w:evenHBand="0" w:firstRowFirstColumn="0" w:firstRowLastColumn="0" w:lastRowFirstColumn="0" w:lastRowLastColumn="0"/>
            </w:pPr>
            <w:r>
              <w:t>Microsoft</w:t>
            </w:r>
          </w:p>
        </w:tc>
      </w:tr>
      <w:tr w:rsidR="008B3751" w:rsidTr="00D05B82">
        <w:trPr>
          <w:jc w:val="center"/>
          <w:del w:id="471" w:author="mine" w:date="2014-05-21T13:58:00Z"/>
          <w:trPrChange w:id="472" w:author="Tri Le Nguyen Huu"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2452" w:type="dxa"/>
            <w:vAlign w:val="center"/>
            <w:tcPrChange w:id="473" w:author="Tri Le Nguyen Huu" w:date="2014-05-21T13:59:00Z">
              <w:tcPr>
                <w:tcW w:w="2452" w:type="dxa"/>
                <w:vAlign w:val="center"/>
              </w:tcPr>
            </w:tcPrChange>
          </w:tcPr>
          <w:p w:rsidR="008B3751" w:rsidRDefault="008B3751">
            <w:pPr>
              <w:pStyle w:val="Heading3"/>
              <w:numPr>
                <w:ilvl w:val="0"/>
                <w:numId w:val="57"/>
              </w:numPr>
              <w:ind w:left="1170"/>
              <w:rPr>
                <w:del w:id="474" w:author="mine" w:date="2014-05-21T13:58:00Z"/>
                <w:b w:val="0"/>
                <w:bCs w:val="0"/>
              </w:rPr>
              <w:pPrChange w:id="475" w:author="Tri Le Nguyen Huu" w:date="2014-05-21T13:59:00Z">
                <w:pPr>
                  <w:spacing w:after="0"/>
                </w:pPr>
              </w:pPrChange>
            </w:pPr>
            <w:bookmarkStart w:id="476" w:name="_Toc385663821"/>
            <w:del w:id="477" w:author="mine" w:date="2014-05-21T13:58:00Z">
              <w:r>
                <w:delText>IIS Express</w:delText>
              </w:r>
            </w:del>
          </w:p>
        </w:tc>
        <w:tc>
          <w:tcPr>
            <w:tcW w:w="1593" w:type="dxa"/>
            <w:vAlign w:val="center"/>
            <w:tcPrChange w:id="478" w:author="Tri Le Nguyen Huu" w:date="2014-05-21T13:59:00Z">
              <w:tcPr>
                <w:tcW w:w="1593" w:type="dxa"/>
                <w:vAlign w:val="center"/>
              </w:tcPr>
            </w:tcPrChange>
          </w:tcPr>
          <w:p w:rsidR="008B3751" w:rsidRDefault="008B3751">
            <w:pPr>
              <w:pStyle w:val="Heading3"/>
              <w:numPr>
                <w:ilvl w:val="0"/>
                <w:numId w:val="57"/>
              </w:numPr>
              <w:ind w:left="1170"/>
              <w:cnfStyle w:val="000000000000" w:firstRow="0" w:lastRow="0" w:firstColumn="0" w:lastColumn="0" w:oddVBand="0" w:evenVBand="0" w:oddHBand="0" w:evenHBand="0" w:firstRowFirstColumn="0" w:firstRowLastColumn="0" w:lastRowFirstColumn="0" w:lastRowLastColumn="0"/>
              <w:rPr>
                <w:del w:id="479" w:author="mine" w:date="2014-05-21T13:58:00Z"/>
              </w:rPr>
              <w:pPrChange w:id="480" w:author="Tri Le Nguyen Huu" w:date="2014-05-21T13:59:00Z">
                <w:pPr>
                  <w:spacing w:after="0"/>
                  <w:cnfStyle w:val="000000000000" w:firstRow="0" w:lastRow="0" w:firstColumn="0" w:lastColumn="0" w:oddVBand="0" w:evenVBand="0" w:oddHBand="0" w:evenHBand="0" w:firstRowFirstColumn="0" w:firstRowLastColumn="0" w:lastRowFirstColumn="0" w:lastRowLastColumn="0"/>
                </w:pPr>
              </w:pPrChange>
            </w:pPr>
            <w:del w:id="481" w:author="mine" w:date="2014-05-21T13:58:00Z">
              <w:r>
                <w:delText>8</w:delText>
              </w:r>
            </w:del>
          </w:p>
        </w:tc>
        <w:tc>
          <w:tcPr>
            <w:tcW w:w="810" w:type="dxa"/>
            <w:vAlign w:val="center"/>
            <w:tcPrChange w:id="482" w:author="Tri Le Nguyen Huu" w:date="2014-05-21T13:59:00Z">
              <w:tcPr>
                <w:tcW w:w="810" w:type="dxa"/>
                <w:vAlign w:val="center"/>
              </w:tcPr>
            </w:tcPrChange>
          </w:tcPr>
          <w:p w:rsidR="008B3751" w:rsidRDefault="008B3751">
            <w:pPr>
              <w:pStyle w:val="Heading3"/>
              <w:numPr>
                <w:ilvl w:val="0"/>
                <w:numId w:val="57"/>
              </w:numPr>
              <w:ind w:left="1170"/>
              <w:cnfStyle w:val="000000000000" w:firstRow="0" w:lastRow="0" w:firstColumn="0" w:lastColumn="0" w:oddVBand="0" w:evenVBand="0" w:oddHBand="0" w:evenHBand="0" w:firstRowFirstColumn="0" w:firstRowLastColumn="0" w:lastRowFirstColumn="0" w:lastRowLastColumn="0"/>
              <w:rPr>
                <w:del w:id="483" w:author="mine" w:date="2014-05-21T13:58:00Z"/>
              </w:rPr>
              <w:pPrChange w:id="484" w:author="Tri Le Nguyen Huu" w:date="2014-05-21T13:59:00Z">
                <w:pPr>
                  <w:spacing w:after="0"/>
                  <w:cnfStyle w:val="000000000000" w:firstRow="0" w:lastRow="0" w:firstColumn="0" w:lastColumn="0" w:oddVBand="0" w:evenVBand="0" w:oddHBand="0" w:evenHBand="0" w:firstRowFirstColumn="0" w:firstRowLastColumn="0" w:lastRowFirstColumn="0" w:lastRowLastColumn="0"/>
                </w:pPr>
              </w:pPrChange>
            </w:pPr>
            <w:del w:id="485" w:author="mine" w:date="2014-05-21T13:58:00Z">
              <w:r>
                <w:delText>Free</w:delText>
              </w:r>
            </w:del>
          </w:p>
        </w:tc>
        <w:tc>
          <w:tcPr>
            <w:tcW w:w="1350" w:type="dxa"/>
            <w:vAlign w:val="center"/>
            <w:tcPrChange w:id="486" w:author="Tri Le Nguyen Huu" w:date="2014-05-21T13:59:00Z">
              <w:tcPr>
                <w:tcW w:w="1350" w:type="dxa"/>
                <w:vAlign w:val="center"/>
              </w:tcPr>
            </w:tcPrChange>
          </w:tcPr>
          <w:p w:rsidR="008B3751" w:rsidRDefault="008B3751">
            <w:pPr>
              <w:pStyle w:val="Heading3"/>
              <w:numPr>
                <w:ilvl w:val="0"/>
                <w:numId w:val="57"/>
              </w:numPr>
              <w:ind w:left="1170"/>
              <w:cnfStyle w:val="000000000000" w:firstRow="0" w:lastRow="0" w:firstColumn="0" w:lastColumn="0" w:oddVBand="0" w:evenVBand="0" w:oddHBand="0" w:evenHBand="0" w:firstRowFirstColumn="0" w:firstRowLastColumn="0" w:lastRowFirstColumn="0" w:lastRowLastColumn="0"/>
              <w:rPr>
                <w:del w:id="487" w:author="mine" w:date="2014-05-21T13:58:00Z"/>
              </w:rPr>
              <w:pPrChange w:id="488" w:author="Tri Le Nguyen Huu" w:date="2014-05-21T13:59:00Z">
                <w:pPr>
                  <w:spacing w:after="0"/>
                  <w:cnfStyle w:val="000000000000" w:firstRow="0" w:lastRow="0" w:firstColumn="0" w:lastColumn="0" w:oddVBand="0" w:evenVBand="0" w:oddHBand="0" w:evenHBand="0" w:firstRowFirstColumn="0" w:firstRowLastColumn="0" w:lastRowFirstColumn="0" w:lastRowLastColumn="0"/>
                </w:pPr>
              </w:pPrChange>
            </w:pPr>
            <w:del w:id="489" w:author="mine" w:date="2014-05-21T13:58:00Z">
              <w:r>
                <w:delText>Microsoft</w:delText>
              </w:r>
            </w:del>
          </w:p>
        </w:tc>
      </w:tr>
    </w:tbl>
    <w:p w:rsidR="00B8251B" w:rsidRPr="002A4554" w:rsidRDefault="00B8251B" w:rsidP="00977D67">
      <w:pPr>
        <w:pStyle w:val="Heading3"/>
        <w:numPr>
          <w:ilvl w:val="0"/>
          <w:numId w:val="57"/>
        </w:numPr>
        <w:ind w:left="1170"/>
        <w:rPr>
          <w:b/>
        </w:rPr>
      </w:pPr>
      <w:r w:rsidRPr="002A4554">
        <w:rPr>
          <w:b/>
        </w:rPr>
        <w:t>System Features</w:t>
      </w:r>
      <w:bookmarkEnd w:id="476"/>
    </w:p>
    <w:p w:rsidR="00B8251B" w:rsidRDefault="005806DE" w:rsidP="00977D67">
      <w:pPr>
        <w:pStyle w:val="Heading4"/>
        <w:numPr>
          <w:ilvl w:val="0"/>
          <w:numId w:val="60"/>
        </w:numPr>
        <w:ind w:left="1710"/>
        <w:rPr>
          <w:i w:val="0"/>
          <w:sz w:val="24"/>
          <w:szCs w:val="24"/>
        </w:rPr>
      </w:pPr>
      <w:bookmarkStart w:id="490" w:name="_Toc385663822"/>
      <w:r w:rsidRPr="00D81E90">
        <w:rPr>
          <w:i w:val="0"/>
          <w:sz w:val="24"/>
          <w:szCs w:val="24"/>
        </w:rPr>
        <w:t>Overall Use case diagram</w:t>
      </w:r>
      <w:bookmarkEnd w:id="490"/>
    </w:p>
    <w:p w:rsidR="00D81E90" w:rsidRDefault="00046DB6" w:rsidP="00695280">
      <w:pPr>
        <w:pStyle w:val="Caption"/>
        <w:spacing w:after="0"/>
        <w:jc w:val="center"/>
        <w:rPr>
          <w:rFonts w:ascii="Arial" w:hAnsi="Arial" w:cs="Arial"/>
          <w:sz w:val="20"/>
          <w:szCs w:val="20"/>
        </w:rPr>
      </w:pPr>
      <w:r w:rsidRPr="00615DF5">
        <w:rPr>
          <w:noProof/>
          <w:lang w:eastAsia="en-US"/>
        </w:rPr>
        <w:lastRenderedPageBreak/>
        <w:drawing>
          <wp:inline distT="0" distB="0" distL="0" distR="0" wp14:anchorId="26D04736" wp14:editId="1F48AA7A">
            <wp:extent cx="6287770" cy="7237562"/>
            <wp:effectExtent l="0" t="0" r="0" b="0"/>
            <wp:docPr id="1" name="Picture 1" descr="C:\Users\hiennv60339\Downloads\Usecase Tuan +Vinh+ hien\Usecase Tuan +Vinh+ hien\Tsmt_general_usecas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ennv60339\Downloads\Usecase Tuan +Vinh+ hien\Usecase Tuan +Vinh+ hien\Tsmt_general_usecase_diagram.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93795" cy="7244497"/>
                    </a:xfrm>
                    <a:prstGeom prst="rect">
                      <a:avLst/>
                    </a:prstGeom>
                    <a:noFill/>
                    <a:ln>
                      <a:noFill/>
                    </a:ln>
                  </pic:spPr>
                </pic:pic>
              </a:graphicData>
            </a:graphic>
          </wp:inline>
        </w:drawing>
      </w:r>
      <w:r w:rsidR="00F52037" w:rsidRPr="00F52037">
        <w:rPr>
          <w:rFonts w:ascii="Arial" w:hAnsi="Arial" w:cs="Arial"/>
          <w:sz w:val="20"/>
          <w:szCs w:val="20"/>
        </w:rPr>
        <w:t xml:space="preserve">Figure </w:t>
      </w:r>
      <w:r w:rsidR="00F52037" w:rsidRPr="00F52037">
        <w:rPr>
          <w:rFonts w:ascii="Arial" w:hAnsi="Arial" w:cs="Arial"/>
          <w:sz w:val="20"/>
          <w:szCs w:val="20"/>
        </w:rPr>
        <w:fldChar w:fldCharType="begin"/>
      </w:r>
      <w:r w:rsidR="00F52037" w:rsidRPr="00F52037">
        <w:rPr>
          <w:rFonts w:ascii="Arial" w:hAnsi="Arial" w:cs="Arial"/>
          <w:sz w:val="20"/>
          <w:szCs w:val="20"/>
        </w:rPr>
        <w:instrText xml:space="preserve"> SEQ Figure \* ARABIC </w:instrText>
      </w:r>
      <w:r w:rsidR="00F52037" w:rsidRPr="00F52037">
        <w:rPr>
          <w:rFonts w:ascii="Arial" w:hAnsi="Arial" w:cs="Arial"/>
          <w:sz w:val="20"/>
          <w:szCs w:val="20"/>
        </w:rPr>
        <w:fldChar w:fldCharType="separate"/>
      </w:r>
      <w:r w:rsidR="00AC3537">
        <w:rPr>
          <w:rFonts w:ascii="Arial" w:hAnsi="Arial" w:cs="Arial"/>
          <w:noProof/>
          <w:sz w:val="20"/>
          <w:szCs w:val="20"/>
        </w:rPr>
        <w:t>2</w:t>
      </w:r>
      <w:r w:rsidR="00F52037" w:rsidRPr="00F52037">
        <w:rPr>
          <w:rFonts w:ascii="Arial" w:hAnsi="Arial" w:cs="Arial"/>
          <w:sz w:val="20"/>
          <w:szCs w:val="20"/>
        </w:rPr>
        <w:fldChar w:fldCharType="end"/>
      </w:r>
      <w:r w:rsidR="00F52037" w:rsidRPr="00F52037">
        <w:rPr>
          <w:rFonts w:ascii="Arial" w:hAnsi="Arial" w:cs="Arial"/>
          <w:sz w:val="20"/>
          <w:szCs w:val="20"/>
        </w:rPr>
        <w:t xml:space="preserve"> - System Overview Usecase</w:t>
      </w:r>
    </w:p>
    <w:p w:rsidR="00226F7F" w:rsidRDefault="00F12FCB" w:rsidP="00226F7F">
      <w:pPr>
        <w:pStyle w:val="Heading4"/>
        <w:numPr>
          <w:ilvl w:val="0"/>
          <w:numId w:val="60"/>
        </w:numPr>
        <w:ind w:left="1710"/>
        <w:rPr>
          <w:i w:val="0"/>
          <w:sz w:val="24"/>
          <w:szCs w:val="24"/>
        </w:rPr>
      </w:pPr>
      <w:bookmarkStart w:id="491" w:name="_Toc385663823"/>
      <w:r>
        <w:rPr>
          <w:i w:val="0"/>
          <w:sz w:val="24"/>
          <w:szCs w:val="24"/>
        </w:rPr>
        <w:lastRenderedPageBreak/>
        <w:t xml:space="preserve">(Guest) </w:t>
      </w:r>
      <w:r w:rsidR="008F0342">
        <w:rPr>
          <w:i w:val="0"/>
          <w:sz w:val="24"/>
          <w:szCs w:val="24"/>
        </w:rPr>
        <w:t>Register</w:t>
      </w:r>
      <w:bookmarkEnd w:id="491"/>
    </w:p>
    <w:p w:rsidR="008F0342" w:rsidRDefault="008F0342" w:rsidP="008F0342">
      <w:pPr>
        <w:jc w:val="center"/>
      </w:pPr>
      <w:r>
        <w:rPr>
          <w:noProof/>
          <w:lang w:eastAsia="en-US"/>
        </w:rPr>
        <w:drawing>
          <wp:inline distT="0" distB="0" distL="0" distR="0" wp14:anchorId="41C0C537" wp14:editId="1B5A9FFB">
            <wp:extent cx="2884861" cy="109543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uest_Register.png"/>
                    <pic:cNvPicPr/>
                  </pic:nvPicPr>
                  <pic:blipFill>
                    <a:blip r:embed="rId17">
                      <a:extLst>
                        <a:ext uri="{28A0092B-C50C-407E-A947-70E740481C1C}">
                          <a14:useLocalDpi xmlns:a14="http://schemas.microsoft.com/office/drawing/2010/main" val="0"/>
                        </a:ext>
                      </a:extLst>
                    </a:blip>
                    <a:stretch>
                      <a:fillRect/>
                    </a:stretch>
                  </pic:blipFill>
                  <pic:spPr>
                    <a:xfrm>
                      <a:off x="0" y="0"/>
                      <a:ext cx="2884861" cy="1095431"/>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Change w:id="492" w:author="mine" w:date="2014-05-21T13:59:00Z">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PrChange>
      </w:tblPr>
      <w:tblGrid>
        <w:gridCol w:w="2374"/>
        <w:gridCol w:w="2329"/>
        <w:gridCol w:w="1088"/>
        <w:gridCol w:w="721"/>
        <w:gridCol w:w="2025"/>
        <w:tblGridChange w:id="493">
          <w:tblGrid>
            <w:gridCol w:w="2374"/>
            <w:gridCol w:w="422"/>
            <w:gridCol w:w="2741"/>
            <w:gridCol w:w="1280"/>
            <w:gridCol w:w="848"/>
            <w:gridCol w:w="872"/>
            <w:gridCol w:w="1512"/>
          </w:tblGrid>
        </w:tblGridChange>
      </w:tblGrid>
      <w:tr w:rsidR="008F0342" w:rsidRPr="005C5A04" w:rsidTr="00445A84">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494" w:author="mine" w:date="2014-05-21T13:59:00Z">
              <w:tcPr>
                <w:tcW w:w="5000" w:type="pct"/>
                <w:gridSpan w:val="7"/>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CASE-UC001 SPECIFICATION</w:t>
            </w:r>
          </w:p>
        </w:tc>
      </w:tr>
      <w:tr w:rsidR="00743708"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495" w:author="mine" w:date="2014-05-21T13:59:00Z">
              <w:tcPr>
                <w:tcW w:w="1391"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496"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UC001</w:t>
            </w:r>
          </w:p>
        </w:tc>
        <w:tc>
          <w:tcPr>
            <w:tcW w:w="1059"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497" w:author="mine" w:date="2014-05-21T13:59:00Z">
              <w:tcPr>
                <w:tcW w:w="1059"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6"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498" w:author="mine" w:date="2014-05-21T13:59:00Z">
              <w:tcPr>
                <w:tcW w:w="1186"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F0342" w:rsidRPr="005C5A04" w:rsidRDefault="000B26F9" w:rsidP="00445A84">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743708"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9"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Register</w:t>
            </w:r>
          </w:p>
        </w:tc>
      </w:tr>
      <w:tr w:rsidR="00743708"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9"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F0342" w:rsidRPr="005C5A04" w:rsidRDefault="0024730D" w:rsidP="00445A84">
            <w:pPr>
              <w:snapToGrid w:val="0"/>
              <w:spacing w:after="0" w:line="240" w:lineRule="auto"/>
              <w:jc w:val="both"/>
              <w:rPr>
                <w:rFonts w:ascii="Times New Roman" w:hAnsi="Times New Roman" w:cs="Times New Roman"/>
              </w:rPr>
            </w:pPr>
            <w:r>
              <w:rPr>
                <w:rFonts w:ascii="Times New Roman" w:hAnsi="Times New Roman" w:cs="Times New Roman"/>
              </w:rPr>
              <w:t>Lê Nguyễn Hữu  Trí</w:t>
            </w:r>
          </w:p>
        </w:tc>
      </w:tr>
      <w:tr w:rsidR="00743708"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499" w:author="mine" w:date="2014-05-21T13:59:00Z">
              <w:tcPr>
                <w:tcW w:w="1391"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500"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15/02/2014</w:t>
            </w:r>
          </w:p>
        </w:tc>
        <w:tc>
          <w:tcPr>
            <w:tcW w:w="637"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501" w:author="mine" w:date="2014-05-21T13:59:00Z">
              <w:tcPr>
                <w:tcW w:w="637"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502" w:author="mine" w:date="2014-05-21T13:59:00Z">
              <w:tcPr>
                <w:tcW w:w="1608"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743708" w:rsidRPr="005C5A04" w:rsidTr="00445A84">
        <w:trPr>
          <w:trHeight w:val="2992"/>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p>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Guest</w:t>
            </w:r>
          </w:p>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Summary:</w:t>
            </w:r>
          </w:p>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Guest can register new account</w:t>
            </w:r>
          </w:p>
          <w:p w:rsidR="008F0342" w:rsidRPr="005C5A04" w:rsidRDefault="008F0342"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Goal:</w:t>
            </w:r>
          </w:p>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It helps guest to register new account</w:t>
            </w:r>
          </w:p>
          <w:p w:rsidR="008F0342" w:rsidRPr="005C5A04" w:rsidRDefault="008F0342" w:rsidP="00445A84">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F0342" w:rsidRPr="005C5A04" w:rsidRDefault="008F0342" w:rsidP="00445A84">
            <w:pPr>
              <w:snapToGrid w:val="0"/>
              <w:spacing w:after="0" w:line="240" w:lineRule="auto"/>
              <w:ind w:left="780"/>
              <w:jc w:val="both"/>
              <w:rPr>
                <w:rFonts w:ascii="Times New Roman" w:hAnsi="Times New Roman" w:cs="Times New Roman"/>
              </w:rPr>
            </w:pPr>
            <w:r w:rsidRPr="005C5A04">
              <w:rPr>
                <w:rFonts w:ascii="Times New Roman" w:hAnsi="Times New Roman" w:cs="Times New Roman"/>
              </w:rPr>
              <w:t xml:space="preserve">Guest </w:t>
            </w:r>
            <w:proofErr w:type="gramStart"/>
            <w:r w:rsidRPr="005C5A04">
              <w:rPr>
                <w:rFonts w:ascii="Times New Roman" w:hAnsi="Times New Roman" w:cs="Times New Roman"/>
              </w:rPr>
              <w:t>click</w:t>
            </w:r>
            <w:proofErr w:type="gramEnd"/>
            <w:r w:rsidRPr="005C5A04">
              <w:rPr>
                <w:rFonts w:ascii="Times New Roman" w:hAnsi="Times New Roman" w:cs="Times New Roman"/>
              </w:rPr>
              <w:t xml:space="preserve"> “</w:t>
            </w:r>
            <w:r>
              <w:rPr>
                <w:rFonts w:ascii="Times New Roman" w:hAnsi="Times New Roman" w:cs="Times New Roman"/>
              </w:rPr>
              <w:t xml:space="preserve">Đăng ký” on the </w:t>
            </w:r>
            <w:r w:rsidR="001A3A9E">
              <w:rPr>
                <w:rFonts w:ascii="Times New Roman" w:hAnsi="Times New Roman" w:cs="Times New Roman"/>
              </w:rPr>
              <w:t>home</w:t>
            </w:r>
            <w:r w:rsidR="001A3A9E" w:rsidRPr="005C5A04">
              <w:rPr>
                <w:rFonts w:ascii="Times New Roman" w:hAnsi="Times New Roman" w:cs="Times New Roman"/>
              </w:rPr>
              <w:t>page.</w:t>
            </w:r>
          </w:p>
          <w:p w:rsidR="008F0342" w:rsidRPr="005C5A04" w:rsidRDefault="008F0342"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Preconditions:</w:t>
            </w:r>
          </w:p>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The page is fully loaded</w:t>
            </w:r>
          </w:p>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Guest link to TSMT page </w:t>
            </w:r>
          </w:p>
          <w:p w:rsidR="008F0342" w:rsidRPr="005C5A04" w:rsidRDefault="008F0342"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F0342" w:rsidRPr="005C5A04" w:rsidRDefault="008F0342" w:rsidP="00445A84">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Message box will be shown “Bạn đã đăng ký thành công” and go to Homepage</w:t>
            </w:r>
          </w:p>
          <w:p w:rsidR="008F0342" w:rsidRPr="005C5A04" w:rsidRDefault="008F0342" w:rsidP="00445A84">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w:t>
            </w:r>
            <w:r>
              <w:rPr>
                <w:rFonts w:ascii="Times New Roman" w:hAnsi="Times New Roman" w:cs="Times New Roman"/>
              </w:rPr>
              <w:t>on based on the type of failure</w:t>
            </w:r>
            <w:r w:rsidRPr="005C5A04">
              <w:rPr>
                <w:rFonts w:ascii="Times New Roman" w:hAnsi="Times New Roman" w:cs="Times New Roman"/>
              </w:rPr>
              <w:t>.</w:t>
            </w:r>
          </w:p>
          <w:p w:rsidR="008F0342" w:rsidRPr="005C5A04" w:rsidRDefault="008F0342" w:rsidP="00445A84">
            <w:pPr>
              <w:snapToGrid w:val="0"/>
              <w:spacing w:after="0" w:line="240" w:lineRule="auto"/>
              <w:ind w:left="780" w:hanging="360"/>
              <w:jc w:val="both"/>
              <w:rPr>
                <w:rFonts w:ascii="Times New Roman" w:hAnsi="Times New Roman" w:cs="Times New Roman"/>
              </w:rPr>
            </w:pPr>
          </w:p>
          <w:p w:rsidR="008F0342" w:rsidRPr="005C5A04" w:rsidRDefault="008F0342"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F0342" w:rsidRPr="005C5A04" w:rsidRDefault="008F0342"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F0342" w:rsidRPr="005C5A04" w:rsidRDefault="008F0342"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F0342" w:rsidRPr="005C5A04" w:rsidRDefault="008F0342"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F0342" w:rsidRPr="005C5A04" w:rsidRDefault="008F0342" w:rsidP="00445A84">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F0342" w:rsidRPr="005C5A04" w:rsidRDefault="008F0342" w:rsidP="00445A84">
                  <w:pPr>
                    <w:snapToGrid w:val="0"/>
                    <w:rPr>
                      <w:rFonts w:ascii="Times New Roman" w:hAnsi="Times New Roman" w:cs="Times New Roman"/>
                    </w:rPr>
                  </w:pPr>
                  <w:r w:rsidRPr="005C5A04">
                    <w:rPr>
                      <w:rFonts w:ascii="Times New Roman" w:hAnsi="Times New Roman" w:cs="Times New Roman"/>
                    </w:rPr>
                    <w:t>Click “tạo tài khoản”  on the home page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hAnsi="Times New Roman" w:cs="Times New Roman"/>
                    </w:rPr>
                  </w:pPr>
                </w:p>
              </w:tc>
            </w:tr>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eastAsia="SimSun" w:hAnsi="Times New Roman" w:cs="Times New Roman"/>
                      <w:sz w:val="24"/>
                      <w:szCs w:val="24"/>
                      <w:lang w:eastAsia="zh-CN"/>
                    </w:rPr>
                  </w:pPr>
                  <w:r w:rsidRPr="005C5A04">
                    <w:rPr>
                      <w:rFonts w:ascii="Times New Roman" w:eastAsia="SimSun" w:hAnsi="Times New Roman" w:cs="Times New Roman"/>
                      <w:sz w:val="24"/>
                      <w:szCs w:val="24"/>
                      <w:lang w:val="vi-VN" w:eastAsia="zh-CN"/>
                    </w:rPr>
                    <w:t xml:space="preserve">Display a table with </w:t>
                  </w:r>
                  <w:r w:rsidRPr="005C5A04">
                    <w:rPr>
                      <w:rFonts w:ascii="Times New Roman" w:eastAsia="SimSun" w:hAnsi="Times New Roman" w:cs="Times New Roman"/>
                      <w:sz w:val="24"/>
                      <w:szCs w:val="24"/>
                      <w:lang w:eastAsia="zh-CN"/>
                    </w:rPr>
                    <w:t xml:space="preserve">profile </w:t>
                  </w:r>
                  <w:r w:rsidRPr="005C5A04">
                    <w:rPr>
                      <w:rFonts w:ascii="Times New Roman" w:eastAsia="SimSun" w:hAnsi="Times New Roman" w:cs="Times New Roman"/>
                      <w:sz w:val="24"/>
                      <w:szCs w:val="24"/>
                      <w:lang w:val="vi-VN" w:eastAsia="zh-CN"/>
                    </w:rPr>
                    <w:t xml:space="preserve">information of </w:t>
                  </w:r>
                  <w:r w:rsidRPr="005C5A04">
                    <w:rPr>
                      <w:rFonts w:ascii="Times New Roman" w:eastAsia="SimSun" w:hAnsi="Times New Roman" w:cs="Times New Roman"/>
                      <w:sz w:val="24"/>
                      <w:szCs w:val="24"/>
                      <w:lang w:eastAsia="zh-CN"/>
                    </w:rPr>
                    <w:t xml:space="preserve"> User</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Tên đăng nhập:</w:t>
                  </w:r>
                  <w:r w:rsidRPr="005C5A04">
                    <w:rPr>
                      <w:rFonts w:ascii="Times New Roman" w:hAnsi="Times New Roman" w:cs="Times New Roman"/>
                      <w:sz w:val="24"/>
                      <w:szCs w:val="24"/>
                    </w:rPr>
                    <w:t xml:space="preserve"> textbox (min length: 5, max length: 30, required).</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Ngày sinh:</w:t>
                  </w:r>
                  <w:r w:rsidRPr="005C5A04">
                    <w:rPr>
                      <w:rFonts w:ascii="Times New Roman" w:hAnsi="Times New Roman" w:cs="Times New Roman"/>
                      <w:sz w:val="24"/>
                      <w:szCs w:val="24"/>
                    </w:rPr>
                    <w:t xml:space="preserve"> textbox (min length: 5, max length: 30).</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Giới tính:</w:t>
                  </w:r>
                  <w:r w:rsidRPr="005C5A04">
                    <w:rPr>
                      <w:rFonts w:ascii="Times New Roman" w:hAnsi="Times New Roman" w:cs="Times New Roman"/>
                      <w:sz w:val="24"/>
                      <w:szCs w:val="24"/>
                    </w:rPr>
                    <w:t xml:space="preserve"> textbox (min length: 5, max length: 30).</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lastRenderedPageBreak/>
                    <w:t>Email:</w:t>
                  </w:r>
                  <w:r w:rsidRPr="005C5A04">
                    <w:rPr>
                      <w:rFonts w:ascii="Times New Roman" w:hAnsi="Times New Roman" w:cs="Times New Roman"/>
                      <w:sz w:val="24"/>
                      <w:szCs w:val="24"/>
                    </w:rPr>
                    <w:t xml:space="preserve"> textbox (min length: 5, max length: 30, required).</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Địa chỉ:</w:t>
                  </w:r>
                  <w:r w:rsidRPr="005C5A04">
                    <w:rPr>
                      <w:rFonts w:ascii="Times New Roman" w:hAnsi="Times New Roman" w:cs="Times New Roman"/>
                      <w:sz w:val="24"/>
                      <w:szCs w:val="24"/>
                    </w:rPr>
                    <w:t xml:space="preserve"> textbox (min length: 5, max length: 50, required).</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Điện thoại:</w:t>
                  </w:r>
                  <w:r w:rsidRPr="005C5A04">
                    <w:rPr>
                      <w:rFonts w:ascii="Times New Roman" w:hAnsi="Times New Roman" w:cs="Times New Roman"/>
                      <w:sz w:val="24"/>
                      <w:szCs w:val="24"/>
                    </w:rPr>
                    <w:t xml:space="preserve"> textbox (min length: 5, max length: 30,).</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Mật khẩu:</w:t>
                  </w:r>
                  <w:r w:rsidRPr="005C5A04">
                    <w:rPr>
                      <w:rFonts w:ascii="Times New Roman" w:hAnsi="Times New Roman" w:cs="Times New Roman"/>
                      <w:sz w:val="24"/>
                      <w:szCs w:val="24"/>
                    </w:rPr>
                    <w:t xml:space="preserve"> textbox (min length: 5, max length: 30, required).</w:t>
                  </w:r>
                </w:p>
              </w:tc>
            </w:tr>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ind w:left="144"/>
                    <w:rPr>
                      <w:rFonts w:ascii="Times New Roman" w:hAnsi="Times New Roman" w:cs="Times New Roman"/>
                    </w:rPr>
                  </w:pPr>
                </w:p>
              </w:tc>
            </w:tr>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hAnsi="Times New Roman" w:cs="Times New Roman"/>
                    </w:rPr>
                  </w:pPr>
                  <w:r w:rsidRPr="005C5A04">
                    <w:rPr>
                      <w:rFonts w:ascii="Times New Roman" w:hAnsi="Times New Roman" w:cs="Times New Roman"/>
                    </w:rPr>
                    <w:t>Click “Tạo tài khoản” to create new account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ind w:left="144"/>
                    <w:rPr>
                      <w:rFonts w:ascii="Times New Roman" w:hAnsi="Times New Roman" w:cs="Times New Roman"/>
                    </w:rPr>
                  </w:pPr>
                </w:p>
              </w:tc>
            </w:tr>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jc w:val="center"/>
                    <w:rPr>
                      <w:rFonts w:ascii="Times New Roman" w:hAnsi="Times New Roman" w:cs="Times New Roman"/>
                    </w:rPr>
                  </w:pPr>
                  <w:r w:rsidRPr="005C5A04">
                    <w:rPr>
                      <w:rFonts w:ascii="Times New Roman" w:hAnsi="Times New Roman" w:cs="Times New Roman"/>
                    </w:rPr>
                    <w:t>5</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ind w:firstLine="18"/>
                    <w:rPr>
                      <w:rFonts w:ascii="Times New Roman" w:hAnsi="Times New Roman" w:cs="Times New Roman"/>
                    </w:rPr>
                  </w:pPr>
                  <w:r w:rsidRPr="005C5A04">
                    <w:rPr>
                      <w:rFonts w:ascii="Times New Roman" w:hAnsi="Times New Roman" w:cs="Times New Roman"/>
                    </w:rPr>
                    <w:t>Show confirmation message: “Tạo tài khoản thành công” redirects the user to the home page of this role</w:t>
                  </w:r>
                </w:p>
              </w:tc>
            </w:tr>
          </w:tbl>
          <w:p w:rsidR="008F0342" w:rsidRPr="005C5A04" w:rsidRDefault="008F0342"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8F0342" w:rsidRPr="005C5A04" w:rsidRDefault="008F0342"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Look w:val="04A0" w:firstRow="1" w:lastRow="0" w:firstColumn="1" w:lastColumn="0" w:noHBand="0" w:noVBand="1"/>
            </w:tblPr>
            <w:tblGrid>
              <w:gridCol w:w="891"/>
              <w:gridCol w:w="3031"/>
              <w:gridCol w:w="4375"/>
            </w:tblGrid>
            <w:tr w:rsidR="008F0342" w:rsidRPr="005C5A04" w:rsidTr="00445A84">
              <w:tc>
                <w:tcPr>
                  <w:tcW w:w="891" w:type="dxa"/>
                  <w:shd w:val="clear" w:color="auto" w:fill="D9D9D9" w:themeFill="background1" w:themeFillShade="D9"/>
                </w:tcPr>
                <w:p w:rsidR="008F0342" w:rsidRPr="005C5A04" w:rsidRDefault="008F0342" w:rsidP="00445A84">
                  <w:pPr>
                    <w:jc w:val="center"/>
                    <w:rPr>
                      <w:rFonts w:ascii="Times New Roman" w:hAnsi="Times New Roman" w:cs="Times New Roman"/>
                      <w:sz w:val="24"/>
                      <w:szCs w:val="24"/>
                    </w:rPr>
                  </w:pPr>
                  <w:r w:rsidRPr="005C5A04">
                    <w:rPr>
                      <w:rFonts w:ascii="Times New Roman" w:hAnsi="Times New Roman" w:cs="Times New Roman"/>
                      <w:sz w:val="24"/>
                      <w:szCs w:val="24"/>
                    </w:rPr>
                    <w:t>No</w:t>
                  </w:r>
                </w:p>
              </w:tc>
              <w:tc>
                <w:tcPr>
                  <w:tcW w:w="3031" w:type="dxa"/>
                  <w:shd w:val="clear" w:color="auto" w:fill="D9D9D9" w:themeFill="background1" w:themeFillShade="D9"/>
                </w:tcPr>
                <w:p w:rsidR="008F0342" w:rsidRPr="005C5A04" w:rsidRDefault="008F0342" w:rsidP="00445A84">
                  <w:pPr>
                    <w:jc w:val="center"/>
                    <w:rPr>
                      <w:rFonts w:ascii="Times New Roman" w:hAnsi="Times New Roman" w:cs="Times New Roman"/>
                      <w:sz w:val="24"/>
                      <w:szCs w:val="24"/>
                    </w:rPr>
                  </w:pPr>
                  <w:r w:rsidRPr="005C5A04">
                    <w:rPr>
                      <w:rFonts w:ascii="Times New Roman" w:hAnsi="Times New Roman" w:cs="Times New Roman"/>
                      <w:sz w:val="24"/>
                      <w:szCs w:val="24"/>
                    </w:rPr>
                    <w:t>Actor Action</w:t>
                  </w:r>
                </w:p>
              </w:tc>
              <w:tc>
                <w:tcPr>
                  <w:tcW w:w="4375" w:type="dxa"/>
                  <w:shd w:val="clear" w:color="auto" w:fill="D9D9D9" w:themeFill="background1" w:themeFillShade="D9"/>
                </w:tcPr>
                <w:p w:rsidR="008F0342" w:rsidRPr="005C5A04" w:rsidRDefault="008F0342" w:rsidP="00445A84">
                  <w:pPr>
                    <w:jc w:val="center"/>
                    <w:rPr>
                      <w:rFonts w:ascii="Times New Roman" w:hAnsi="Times New Roman" w:cs="Times New Roman"/>
                      <w:sz w:val="24"/>
                      <w:szCs w:val="24"/>
                    </w:rPr>
                  </w:pPr>
                  <w:r w:rsidRPr="005C5A04">
                    <w:rPr>
                      <w:rFonts w:ascii="Times New Roman" w:hAnsi="Times New Roman" w:cs="Times New Roman"/>
                      <w:sz w:val="24"/>
                      <w:szCs w:val="24"/>
                    </w:rPr>
                    <w:t>System Response</w:t>
                  </w:r>
                </w:p>
              </w:tc>
            </w:tr>
            <w:tr w:rsidR="008F0342" w:rsidRPr="005C5A04" w:rsidTr="00445A84">
              <w:tc>
                <w:tcPr>
                  <w:tcW w:w="891" w:type="dxa"/>
                </w:tcPr>
                <w:p w:rsidR="008F0342" w:rsidRPr="005C5A04" w:rsidRDefault="008F0342" w:rsidP="00445A84">
                  <w:pPr>
                    <w:jc w:val="center"/>
                    <w:rPr>
                      <w:rFonts w:ascii="Times New Roman" w:hAnsi="Times New Roman" w:cs="Times New Roman"/>
                      <w:sz w:val="24"/>
                      <w:szCs w:val="24"/>
                    </w:rPr>
                  </w:pPr>
                  <w:r w:rsidRPr="005C5A04">
                    <w:rPr>
                      <w:rFonts w:ascii="Times New Roman" w:hAnsi="Times New Roman" w:cs="Times New Roman"/>
                      <w:sz w:val="24"/>
                      <w:szCs w:val="24"/>
                    </w:rPr>
                    <w:t>1</w:t>
                  </w:r>
                </w:p>
              </w:tc>
              <w:tc>
                <w:tcPr>
                  <w:tcW w:w="3031" w:type="dxa"/>
                </w:tcPr>
                <w:p w:rsidR="008F0342" w:rsidRPr="005C5A04" w:rsidRDefault="008F0342" w:rsidP="00445A84">
                  <w:pPr>
                    <w:rPr>
                      <w:rFonts w:ascii="Times New Roman" w:hAnsi="Times New Roman" w:cs="Times New Roman"/>
                      <w:sz w:val="24"/>
                      <w:szCs w:val="24"/>
                    </w:rPr>
                  </w:pPr>
                  <w:r w:rsidRPr="005C5A04">
                    <w:rPr>
                      <w:rFonts w:ascii="Times New Roman" w:hAnsi="Times New Roman" w:cs="Times New Roman"/>
                      <w:sz w:val="24"/>
                      <w:szCs w:val="24"/>
                    </w:rPr>
                    <w:t>No input in (“Tên Đăng Nhập”,“Mật khẩu”, “Email”, “Địa chỉ” textboxs</w:t>
                  </w:r>
                </w:p>
              </w:tc>
              <w:tc>
                <w:tcPr>
                  <w:tcW w:w="4375" w:type="dxa"/>
                </w:tcPr>
                <w:p w:rsidR="008F0342" w:rsidRPr="005C5A04" w:rsidRDefault="008F0342" w:rsidP="00445A84">
                  <w:pPr>
                    <w:rPr>
                      <w:rFonts w:ascii="Times New Roman" w:hAnsi="Times New Roman" w:cs="Times New Roman"/>
                      <w:sz w:val="24"/>
                      <w:szCs w:val="24"/>
                    </w:rPr>
                  </w:pPr>
                  <w:r w:rsidRPr="005C5A04">
                    <w:rPr>
                      <w:rFonts w:ascii="Times New Roman" w:hAnsi="Times New Roman" w:cs="Times New Roman"/>
                      <w:sz w:val="24"/>
                      <w:szCs w:val="24"/>
                    </w:rPr>
                    <w:t>Show error message: “Vui lòng điền đầy đủ thông tin bên dưới” below Username/Password/Email/Address textbox.</w:t>
                  </w:r>
                </w:p>
              </w:tc>
            </w:tr>
            <w:tr w:rsidR="008F0342" w:rsidRPr="005C5A04" w:rsidTr="00445A84">
              <w:tc>
                <w:tcPr>
                  <w:tcW w:w="891" w:type="dxa"/>
                </w:tcPr>
                <w:p w:rsidR="008F0342" w:rsidRPr="005C5A04" w:rsidRDefault="008F0342" w:rsidP="00445A84">
                  <w:pPr>
                    <w:jc w:val="center"/>
                    <w:rPr>
                      <w:rFonts w:ascii="Times New Roman" w:hAnsi="Times New Roman" w:cs="Times New Roman"/>
                      <w:sz w:val="24"/>
                      <w:szCs w:val="24"/>
                    </w:rPr>
                  </w:pPr>
                  <w:r w:rsidRPr="005C5A04">
                    <w:rPr>
                      <w:rFonts w:ascii="Times New Roman" w:hAnsi="Times New Roman" w:cs="Times New Roman"/>
                      <w:sz w:val="24"/>
                      <w:szCs w:val="24"/>
                    </w:rPr>
                    <w:t>2</w:t>
                  </w:r>
                </w:p>
              </w:tc>
              <w:tc>
                <w:tcPr>
                  <w:tcW w:w="3031" w:type="dxa"/>
                </w:tcPr>
                <w:p w:rsidR="008F0342" w:rsidRPr="005C5A04" w:rsidRDefault="008F0342" w:rsidP="00445A84">
                  <w:pPr>
                    <w:rPr>
                      <w:rFonts w:ascii="Times New Roman" w:hAnsi="Times New Roman" w:cs="Times New Roman"/>
                      <w:sz w:val="24"/>
                      <w:szCs w:val="24"/>
                    </w:rPr>
                  </w:pPr>
                  <w:r w:rsidRPr="005C5A04">
                    <w:rPr>
                      <w:rFonts w:ascii="Times New Roman" w:hAnsi="Times New Roman" w:cs="Times New Roman"/>
                      <w:sz w:val="24"/>
                      <w:szCs w:val="24"/>
                    </w:rPr>
                    <w:t>Username/Password not in range [5,30]</w:t>
                  </w:r>
                </w:p>
              </w:tc>
              <w:tc>
                <w:tcPr>
                  <w:tcW w:w="4375" w:type="dxa"/>
                </w:tcPr>
                <w:p w:rsidR="008F0342" w:rsidRPr="005C5A04" w:rsidRDefault="008F0342" w:rsidP="00445A84">
                  <w:pPr>
                    <w:rPr>
                      <w:rFonts w:ascii="Times New Roman" w:hAnsi="Times New Roman" w:cs="Times New Roman"/>
                      <w:sz w:val="24"/>
                      <w:szCs w:val="24"/>
                    </w:rPr>
                  </w:pPr>
                  <w:r w:rsidRPr="005C5A04">
                    <w:rPr>
                      <w:rFonts w:ascii="Times New Roman" w:hAnsi="Times New Roman" w:cs="Times New Roman"/>
                      <w:sz w:val="24"/>
                      <w:szCs w:val="24"/>
                    </w:rPr>
                    <w:t>Show error message: “Tên Đăng Nhập/ Mật Khẩuphải từ 5 đến 30 kí tự” textbox.</w:t>
                  </w:r>
                </w:p>
              </w:tc>
            </w:tr>
          </w:tbl>
          <w:p w:rsidR="008F0342" w:rsidRPr="005C5A04" w:rsidRDefault="008F0342" w:rsidP="00445A84">
            <w:pPr>
              <w:snapToGrid w:val="0"/>
              <w:spacing w:after="80" w:line="240" w:lineRule="auto"/>
              <w:jc w:val="both"/>
              <w:rPr>
                <w:rFonts w:ascii="Times New Roman" w:hAnsi="Times New Roman" w:cs="Times New Roman"/>
                <w:b/>
                <w:bCs/>
              </w:rPr>
            </w:pPr>
          </w:p>
          <w:p w:rsidR="008F0342" w:rsidRPr="005C5A04" w:rsidRDefault="008F0342"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8F0342" w:rsidRPr="005C5A04" w:rsidRDefault="008F0342" w:rsidP="00445A84">
            <w:pPr>
              <w:snapToGrid w:val="0"/>
              <w:spacing w:after="0" w:line="240" w:lineRule="auto"/>
              <w:ind w:left="780"/>
              <w:jc w:val="both"/>
              <w:rPr>
                <w:rFonts w:ascii="Times New Roman" w:hAnsi="Times New Roman" w:cs="Times New Roman"/>
                <w:bCs/>
              </w:rPr>
            </w:pPr>
          </w:p>
          <w:p w:rsidR="008F0342" w:rsidRPr="005C5A04" w:rsidRDefault="008F0342"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 N/A</w:t>
            </w:r>
          </w:p>
        </w:tc>
      </w:tr>
    </w:tbl>
    <w:p w:rsidR="008F0342" w:rsidRPr="008F0342" w:rsidRDefault="008F0342" w:rsidP="008F0342">
      <w:pPr>
        <w:jc w:val="center"/>
      </w:pPr>
    </w:p>
    <w:p w:rsidR="00E71B36" w:rsidRDefault="00E71B36" w:rsidP="00226F7F">
      <w:pPr>
        <w:pStyle w:val="Heading4"/>
        <w:numPr>
          <w:ilvl w:val="0"/>
          <w:numId w:val="60"/>
        </w:numPr>
        <w:ind w:left="1710"/>
        <w:rPr>
          <w:i w:val="0"/>
          <w:sz w:val="24"/>
          <w:szCs w:val="24"/>
        </w:rPr>
      </w:pPr>
      <w:bookmarkStart w:id="503" w:name="_Toc385663824"/>
      <w:r>
        <w:rPr>
          <w:i w:val="0"/>
          <w:sz w:val="24"/>
          <w:szCs w:val="24"/>
        </w:rPr>
        <w:t>(</w:t>
      </w:r>
      <w:r w:rsidR="00445A84">
        <w:rPr>
          <w:i w:val="0"/>
          <w:sz w:val="24"/>
          <w:szCs w:val="24"/>
        </w:rPr>
        <w:t>Authorized User</w:t>
      </w:r>
      <w:r>
        <w:rPr>
          <w:i w:val="0"/>
          <w:sz w:val="24"/>
          <w:szCs w:val="24"/>
        </w:rPr>
        <w:t xml:space="preserve">) </w:t>
      </w:r>
      <w:r w:rsidR="00445A84">
        <w:rPr>
          <w:i w:val="0"/>
          <w:sz w:val="24"/>
          <w:szCs w:val="24"/>
        </w:rPr>
        <w:t>Edit Profile</w:t>
      </w:r>
      <w:bookmarkEnd w:id="503"/>
    </w:p>
    <w:p w:rsidR="008F0342" w:rsidRDefault="00445A84" w:rsidP="00445A84">
      <w:pPr>
        <w:jc w:val="center"/>
      </w:pPr>
      <w:r w:rsidRPr="005C5A04">
        <w:rPr>
          <w:rFonts w:ascii="Times New Roman" w:hAnsi="Times New Roman" w:cs="Times New Roman"/>
          <w:noProof/>
          <w:lang w:eastAsia="en-US"/>
        </w:rPr>
        <w:drawing>
          <wp:inline distT="0" distB="0" distL="0" distR="0" wp14:anchorId="7EB82138" wp14:editId="78DF54A8">
            <wp:extent cx="2753030" cy="101284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ditProfile.png"/>
                    <pic:cNvPicPr/>
                  </pic:nvPicPr>
                  <pic:blipFill>
                    <a:blip r:embed="rId18">
                      <a:extLst>
                        <a:ext uri="{28A0092B-C50C-407E-A947-70E740481C1C}">
                          <a14:useLocalDpi xmlns:a14="http://schemas.microsoft.com/office/drawing/2010/main" val="0"/>
                        </a:ext>
                      </a:extLst>
                    </a:blip>
                    <a:stretch>
                      <a:fillRect/>
                    </a:stretch>
                  </pic:blipFill>
                  <pic:spPr>
                    <a:xfrm>
                      <a:off x="0" y="0"/>
                      <a:ext cx="2766123" cy="101766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74"/>
        <w:gridCol w:w="2329"/>
        <w:gridCol w:w="1088"/>
        <w:gridCol w:w="721"/>
        <w:gridCol w:w="2025"/>
        <w:tblGridChange w:id="504">
          <w:tblGrid>
            <w:gridCol w:w="21"/>
            <w:gridCol w:w="2353"/>
            <w:gridCol w:w="443"/>
            <w:gridCol w:w="2741"/>
            <w:gridCol w:w="1280"/>
            <w:gridCol w:w="848"/>
            <w:gridCol w:w="851"/>
            <w:gridCol w:w="1533"/>
          </w:tblGrid>
        </w:tblGridChange>
      </w:tblGrid>
      <w:tr w:rsidR="00743708" w:rsidRPr="005C5A04" w:rsidTr="00445A84">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CASE-UC003 SPECIFICATION</w:t>
            </w:r>
          </w:p>
        </w:tc>
      </w:tr>
      <w:tr w:rsidR="00743708" w:rsidRPr="005C5A04" w:rsidTr="00445A84">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50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506" w:author="mine" w:date="2014-05-21T13:59:00Z">
            <w:trPr>
              <w:gridBefore w:val="1"/>
            </w:trPr>
          </w:trPrChange>
        </w:trPr>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507" w:author="mine" w:date="2014-05-21T13:59:00Z">
              <w:tcPr>
                <w:tcW w:w="1391"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508"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UC003</w:t>
            </w:r>
          </w:p>
        </w:tc>
        <w:tc>
          <w:tcPr>
            <w:tcW w:w="1059"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509" w:author="mine" w:date="2014-05-21T13:59:00Z">
              <w:tcPr>
                <w:tcW w:w="1059"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6"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510" w:author="mine" w:date="2014-05-21T13:59:00Z">
              <w:tcPr>
                <w:tcW w:w="1186"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445A84" w:rsidRPr="005C5A04" w:rsidRDefault="00445A84" w:rsidP="00445A84">
            <w:pPr>
              <w:snapToGrid w:val="0"/>
              <w:spacing w:after="0" w:line="240" w:lineRule="auto"/>
              <w:jc w:val="both"/>
              <w:rPr>
                <w:rFonts w:ascii="Times New Roman" w:hAnsi="Times New Roman" w:cs="Times New Roman"/>
              </w:rPr>
            </w:pPr>
            <w:del w:id="511" w:author="theirs" w:date="2014-05-21T13:58:00Z">
              <w:r w:rsidRPr="005C5A04">
                <w:rPr>
                  <w:rFonts w:ascii="Times New Roman" w:hAnsi="Times New Roman" w:cs="Times New Roman"/>
                </w:rPr>
                <w:delText>1</w:delText>
              </w:r>
            </w:del>
            <w:ins w:id="512" w:author="theirs" w:date="2014-05-21T13:58:00Z">
              <w:r w:rsidR="00B43DCD">
                <w:rPr>
                  <w:rFonts w:ascii="Times New Roman" w:hAnsi="Times New Roman" w:cs="Times New Roman"/>
                </w:rPr>
                <w:t>2</w:t>
              </w:r>
            </w:ins>
            <w:r w:rsidRPr="005C5A04">
              <w:rPr>
                <w:rFonts w:ascii="Times New Roman" w:hAnsi="Times New Roman" w:cs="Times New Roman"/>
              </w:rPr>
              <w:t>.0</w:t>
            </w:r>
          </w:p>
        </w:tc>
      </w:tr>
      <w:tr w:rsidR="00743708"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Use-case Name</w:t>
            </w:r>
          </w:p>
        </w:tc>
        <w:tc>
          <w:tcPr>
            <w:tcW w:w="3609"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Edit Profile</w:t>
            </w:r>
          </w:p>
        </w:tc>
      </w:tr>
      <w:tr w:rsidR="00743708"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9"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445A84" w:rsidRPr="005C5A04" w:rsidRDefault="00D40C8B" w:rsidP="00445A84">
            <w:pPr>
              <w:snapToGrid w:val="0"/>
              <w:spacing w:after="0" w:line="240" w:lineRule="auto"/>
              <w:jc w:val="both"/>
              <w:rPr>
                <w:rFonts w:ascii="Times New Roman" w:hAnsi="Times New Roman" w:cs="Times New Roman"/>
              </w:rPr>
            </w:pPr>
            <w:r>
              <w:rPr>
                <w:rFonts w:ascii="Times New Roman" w:hAnsi="Times New Roman" w:cs="Times New Roman"/>
              </w:rPr>
              <w:t>Lê Nguyễn Hữu  Trí</w:t>
            </w:r>
          </w:p>
        </w:tc>
      </w:tr>
      <w:tr w:rsidR="00743708" w:rsidRPr="005C5A04" w:rsidTr="00445A84">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51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514" w:author="mine" w:date="2014-05-21T13:59:00Z">
            <w:trPr>
              <w:gridBefore w:val="1"/>
            </w:trPr>
          </w:trPrChange>
        </w:trPr>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515" w:author="mine" w:date="2014-05-21T13:59:00Z">
              <w:tcPr>
                <w:tcW w:w="1391"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516"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15/02/2014</w:t>
            </w:r>
          </w:p>
        </w:tc>
        <w:tc>
          <w:tcPr>
            <w:tcW w:w="637"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517" w:author="mine" w:date="2014-05-21T13:59:00Z">
              <w:tcPr>
                <w:tcW w:w="637"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518" w:author="mine" w:date="2014-05-21T13:59:00Z">
              <w:tcPr>
                <w:tcW w:w="1608"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743708" w:rsidRPr="005C5A04" w:rsidTr="00445A84">
        <w:trPr>
          <w:trHeight w:val="2992"/>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Authorized User(</w:t>
            </w:r>
            <w:r w:rsidRPr="005C5A04">
              <w:rPr>
                <w:rFonts w:ascii="Times New Roman" w:hAnsi="Times New Roman" w:cs="Times New Roman"/>
                <w:sz w:val="24"/>
                <w:szCs w:val="24"/>
              </w:rPr>
              <w:t>sponsor, charity, candidate, volunteer, admin)</w:t>
            </w:r>
          </w:p>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Summary:</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Authorized user can edit the information need, to supplement incomplete information at registration step.</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Goal:</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It helps Authorized User to edit profile</w:t>
            </w:r>
          </w:p>
          <w:p w:rsidR="00445A84" w:rsidRPr="005C5A04" w:rsidRDefault="00445A84" w:rsidP="00445A84">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445A84" w:rsidRPr="005C5A04" w:rsidRDefault="00445A84" w:rsidP="00445A84">
            <w:pPr>
              <w:snapToGrid w:val="0"/>
              <w:spacing w:after="0" w:line="240" w:lineRule="auto"/>
              <w:ind w:left="780"/>
              <w:jc w:val="both"/>
              <w:rPr>
                <w:rFonts w:ascii="Times New Roman" w:hAnsi="Times New Roman" w:cs="Times New Roman"/>
              </w:rPr>
            </w:pPr>
            <w:r w:rsidRPr="005C5A04">
              <w:rPr>
                <w:rFonts w:ascii="Times New Roman" w:hAnsi="Times New Roman" w:cs="Times New Roman"/>
              </w:rPr>
              <w:t xml:space="preserve">Authorized User wants to edit profile. </w:t>
            </w:r>
          </w:p>
          <w:p w:rsidR="00445A84" w:rsidRPr="005C5A04" w:rsidRDefault="00445A84" w:rsidP="00445A84">
            <w:pPr>
              <w:snapToGrid w:val="0"/>
              <w:spacing w:after="0" w:line="240" w:lineRule="auto"/>
              <w:ind w:left="780"/>
              <w:jc w:val="both"/>
              <w:rPr>
                <w:rFonts w:ascii="Times New Roman" w:hAnsi="Times New Roman" w:cs="Times New Roman"/>
              </w:rPr>
            </w:pPr>
            <w:r w:rsidRPr="005C5A04">
              <w:rPr>
                <w:rFonts w:ascii="Times New Roman" w:hAnsi="Times New Roman" w:cs="Times New Roman"/>
              </w:rPr>
              <w:t>Authorized User click “Edit Profile” on the individual menu which has “Edit” status</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Preconditions:</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The page is fully loaded</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User log in with “Authorized User” role.(</w:t>
            </w:r>
            <w:r w:rsidRPr="005C5A04">
              <w:rPr>
                <w:rFonts w:ascii="Times New Roman" w:hAnsi="Times New Roman" w:cs="Times New Roman"/>
                <w:sz w:val="24"/>
                <w:szCs w:val="24"/>
              </w:rPr>
              <w:t xml:space="preserve"> sponsor, charity, candidate, volunteer, admin)</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Stay at Homepage.</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445A84" w:rsidRPr="005C5A04" w:rsidRDefault="00445A84" w:rsidP="00445A84">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Message box will be shown “Bạn đã thay đổi thông tin cá nhân!” and go to Homepage</w:t>
            </w:r>
          </w:p>
          <w:p w:rsidR="00445A84" w:rsidRPr="005C5A04" w:rsidRDefault="00445A84" w:rsidP="00445A84">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w:t>
            </w:r>
            <w:r w:rsidR="001A3A9E">
              <w:rPr>
                <w:rFonts w:ascii="Times New Roman" w:hAnsi="Times New Roman" w:cs="Times New Roman"/>
              </w:rPr>
              <w:t>n based on the type of failure.</w:t>
            </w:r>
          </w:p>
          <w:p w:rsidR="00445A84" w:rsidRPr="005C5A04" w:rsidRDefault="00445A84" w:rsidP="00445A84">
            <w:pPr>
              <w:snapToGrid w:val="0"/>
              <w:spacing w:after="0" w:line="240" w:lineRule="auto"/>
              <w:ind w:left="780" w:hanging="360"/>
              <w:jc w:val="both"/>
              <w:rPr>
                <w:rFonts w:ascii="Times New Roman" w:hAnsi="Times New Roman" w:cs="Times New Roman"/>
              </w:rPr>
            </w:pP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45A84" w:rsidRPr="005C5A04" w:rsidRDefault="00445A84" w:rsidP="00445A84">
                  <w:pPr>
                    <w:snapToGrid w:val="0"/>
                    <w:rPr>
                      <w:rFonts w:ascii="Times New Roman" w:hAnsi="Times New Roman" w:cs="Times New Roman"/>
                    </w:rPr>
                  </w:pPr>
                  <w:r w:rsidRPr="005C5A04">
                    <w:rPr>
                      <w:rFonts w:ascii="Times New Roman" w:hAnsi="Times New Roman" w:cs="Times New Roman"/>
                    </w:rPr>
                    <w:t>Click “chỉnh sữa thông tin cá nhân” tab to view basic information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eastAsia="SimSun" w:hAnsi="Times New Roman" w:cs="Times New Roman"/>
                      <w:sz w:val="24"/>
                      <w:szCs w:val="24"/>
                      <w:lang w:eastAsia="zh-CN"/>
                    </w:rPr>
                  </w:pPr>
                  <w:r w:rsidRPr="005C5A04">
                    <w:rPr>
                      <w:rFonts w:ascii="Times New Roman" w:eastAsia="SimSun" w:hAnsi="Times New Roman" w:cs="Times New Roman"/>
                      <w:sz w:val="24"/>
                      <w:szCs w:val="24"/>
                      <w:lang w:val="vi-VN" w:eastAsia="zh-CN"/>
                    </w:rPr>
                    <w:t xml:space="preserve">Display a table with </w:t>
                  </w:r>
                  <w:r w:rsidRPr="005C5A04">
                    <w:rPr>
                      <w:rFonts w:ascii="Times New Roman" w:eastAsia="SimSun" w:hAnsi="Times New Roman" w:cs="Times New Roman"/>
                      <w:sz w:val="24"/>
                      <w:szCs w:val="24"/>
                      <w:lang w:eastAsia="zh-CN"/>
                    </w:rPr>
                    <w:t xml:space="preserve">profile </w:t>
                  </w:r>
                  <w:r w:rsidRPr="005C5A04">
                    <w:rPr>
                      <w:rFonts w:ascii="Times New Roman" w:eastAsia="SimSun" w:hAnsi="Times New Roman" w:cs="Times New Roman"/>
                      <w:sz w:val="24"/>
                      <w:szCs w:val="24"/>
                      <w:lang w:val="vi-VN" w:eastAsia="zh-CN"/>
                    </w:rPr>
                    <w:t xml:space="preserve">information of </w:t>
                  </w:r>
                  <w:r w:rsidRPr="005C5A04">
                    <w:rPr>
                      <w:rFonts w:ascii="Times New Roman" w:eastAsia="SimSun" w:hAnsi="Times New Roman" w:cs="Times New Roman"/>
                      <w:sz w:val="24"/>
                      <w:szCs w:val="24"/>
                      <w:lang w:eastAsia="zh-CN"/>
                    </w:rPr>
                    <w:t>authorized User</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Tên:</w:t>
                  </w:r>
                  <w:r w:rsidRPr="005C5A04">
                    <w:rPr>
                      <w:rFonts w:ascii="Times New Roman" w:hAnsi="Times New Roman" w:cs="Times New Roman"/>
                      <w:sz w:val="24"/>
                      <w:szCs w:val="24"/>
                    </w:rPr>
                    <w:t xml:space="preserve"> textbox (min length: 5, max length: 30, required).</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Ngày sinh:</w:t>
                  </w:r>
                  <w:r w:rsidRPr="005C5A04">
                    <w:rPr>
                      <w:rFonts w:ascii="Times New Roman" w:hAnsi="Times New Roman" w:cs="Times New Roman"/>
                      <w:sz w:val="24"/>
                      <w:szCs w:val="24"/>
                    </w:rPr>
                    <w:t xml:space="preserve"> textbox (min length: 5, max length: 30).</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Giới tính:</w:t>
                  </w:r>
                  <w:r w:rsidRPr="005C5A04">
                    <w:rPr>
                      <w:rFonts w:ascii="Times New Roman" w:hAnsi="Times New Roman" w:cs="Times New Roman"/>
                      <w:sz w:val="24"/>
                      <w:szCs w:val="24"/>
                    </w:rPr>
                    <w:t xml:space="preserve"> textbox (min length: 5, max length: 30).</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Email:</w:t>
                  </w:r>
                  <w:r w:rsidRPr="005C5A04">
                    <w:rPr>
                      <w:rFonts w:ascii="Times New Roman" w:hAnsi="Times New Roman" w:cs="Times New Roman"/>
                      <w:sz w:val="24"/>
                      <w:szCs w:val="24"/>
                    </w:rPr>
                    <w:t xml:space="preserve"> textbox (min length: 5, max length: 30, required).</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Địa chỉ:</w:t>
                  </w:r>
                  <w:r w:rsidRPr="005C5A04">
                    <w:rPr>
                      <w:rFonts w:ascii="Times New Roman" w:hAnsi="Times New Roman" w:cs="Times New Roman"/>
                      <w:sz w:val="24"/>
                      <w:szCs w:val="24"/>
                    </w:rPr>
                    <w:t xml:space="preserve"> textbox (min length: 5, max length: 50, required).</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Điện thoại:</w:t>
                  </w:r>
                  <w:r w:rsidRPr="005C5A04">
                    <w:rPr>
                      <w:rFonts w:ascii="Times New Roman" w:hAnsi="Times New Roman" w:cs="Times New Roman"/>
                      <w:sz w:val="24"/>
                      <w:szCs w:val="24"/>
                    </w:rPr>
                    <w:t xml:space="preserve"> textbox (min length: 5, max length: 30,).</w:t>
                  </w:r>
                </w:p>
                <w:p w:rsidR="00445A84" w:rsidRPr="005C5A04" w:rsidRDefault="00445A84" w:rsidP="00255909">
                  <w:pPr>
                    <w:pStyle w:val="ListParagraph"/>
                    <w:numPr>
                      <w:ilvl w:val="0"/>
                      <w:numId w:val="95"/>
                    </w:numPr>
                    <w:snapToGrid w:val="0"/>
                    <w:spacing w:after="0" w:line="240" w:lineRule="auto"/>
                    <w:rPr>
                      <w:rFonts w:ascii="Times New Roman" w:hAnsi="Times New Roman" w:cs="Times New Roman"/>
                    </w:rPr>
                  </w:pPr>
                  <w:r w:rsidRPr="005C5A04">
                    <w:rPr>
                      <w:rFonts w:ascii="Times New Roman" w:eastAsia="SimSun" w:hAnsi="Times New Roman" w:cs="Times New Roman"/>
                      <w:sz w:val="24"/>
                      <w:szCs w:val="24"/>
                      <w:lang w:eastAsia="zh-CN"/>
                    </w:rPr>
                    <w:t>Mật khẩu:</w:t>
                  </w:r>
                  <w:r w:rsidRPr="005C5A04">
                    <w:rPr>
                      <w:rFonts w:ascii="Times New Roman" w:hAnsi="Times New Roman" w:cs="Times New Roman"/>
                      <w:sz w:val="24"/>
                      <w:szCs w:val="24"/>
                    </w:rPr>
                    <w:t xml:space="preserve"> textbox (min length: 5, max length: 30, required).</w:t>
                  </w: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ind w:left="144"/>
                    <w:rPr>
                      <w:rFonts w:ascii="Times New Roman" w:hAnsi="Times New Roman" w:cs="Times New Roman"/>
                    </w:rPr>
                  </w:pP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r w:rsidRPr="005C5A04">
                    <w:rPr>
                      <w:rFonts w:ascii="Times New Roman" w:hAnsi="Times New Roman" w:cs="Times New Roman"/>
                    </w:rPr>
                    <w:t>Click “Lưu” to Update information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ind w:left="144"/>
                    <w:rPr>
                      <w:rFonts w:ascii="Times New Roman" w:hAnsi="Times New Roman" w:cs="Times New Roman"/>
                    </w:rPr>
                  </w:pP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5</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ind w:firstLine="18"/>
                    <w:rPr>
                      <w:rFonts w:ascii="Times New Roman" w:hAnsi="Times New Roman" w:cs="Times New Roman"/>
                    </w:rPr>
                  </w:pPr>
                  <w:r w:rsidRPr="005C5A04">
                    <w:rPr>
                      <w:rFonts w:ascii="Times New Roman" w:hAnsi="Times New Roman" w:cs="Times New Roman"/>
                    </w:rPr>
                    <w:t xml:space="preserve">Show confirmation message: “Bạn có muốn lưu thông tin này?” with “Xác Nhận” button and “Hủy” button. </w:t>
                  </w:r>
                  <w:r w:rsidRPr="005C5A04">
                    <w:rPr>
                      <w:rFonts w:ascii="Times New Roman" w:hAnsi="Times New Roman" w:cs="Times New Roman"/>
                      <w:sz w:val="20"/>
                      <w:szCs w:val="20"/>
                    </w:rPr>
                    <w:t>[See Alternative 1]</w:t>
                  </w: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6</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r w:rsidRPr="005C5A04">
                    <w:rPr>
                      <w:rFonts w:ascii="Times New Roman" w:eastAsia="SimSun" w:hAnsi="Times New Roman" w:cs="Times New Roman"/>
                      <w:sz w:val="24"/>
                      <w:szCs w:val="24"/>
                      <w:lang w:val="vi-VN" w:eastAsia="zh-CN"/>
                    </w:rPr>
                    <w:t>Click “</w:t>
                  </w:r>
                  <w:r w:rsidRPr="005C5A04">
                    <w:rPr>
                      <w:rFonts w:ascii="Times New Roman" w:eastAsia="SimSun" w:hAnsi="Times New Roman" w:cs="Times New Roman"/>
                      <w:sz w:val="24"/>
                      <w:szCs w:val="24"/>
                      <w:lang w:eastAsia="zh-CN"/>
                    </w:rPr>
                    <w:t>Xác nhận</w:t>
                  </w:r>
                  <w:r w:rsidRPr="005C5A04">
                    <w:rPr>
                      <w:rFonts w:ascii="Times New Roman" w:eastAsia="SimSun" w:hAnsi="Times New Roman" w:cs="Times New Roman"/>
                      <w:sz w:val="24"/>
                      <w:szCs w:val="24"/>
                      <w:lang w:val="vi-VN" w:eastAsia="zh-CN"/>
                    </w:rPr>
                    <w:t xml:space="preserve">” </w:t>
                  </w:r>
                  <w:r w:rsidRPr="005C5A04">
                    <w:rPr>
                      <w:rFonts w:ascii="Times New Roman" w:eastAsia="SimSun" w:hAnsi="Times New Roman" w:cs="Times New Roman"/>
                      <w:sz w:val="24"/>
                      <w:szCs w:val="24"/>
                      <w:lang w:eastAsia="zh-CN"/>
                    </w:rPr>
                    <w:t>button</w:t>
                  </w:r>
                  <w:r w:rsidRPr="005C5A04">
                    <w:rPr>
                      <w:rFonts w:ascii="Times New Roman" w:eastAsia="SimSun" w:hAnsi="Times New Roman" w:cs="Times New Roman"/>
                      <w:sz w:val="24"/>
                      <w:szCs w:val="24"/>
                      <w:lang w:val="vi-VN" w:eastAsia="zh-CN"/>
                    </w:rPr>
                    <w:t xml:space="preserve"> to cancel</w:t>
                  </w:r>
                  <w:r w:rsidRPr="005C5A04">
                    <w:rPr>
                      <w:rFonts w:ascii="Times New Roman" w:eastAsia="SimSun" w:hAnsi="Times New Roman" w:cs="Times New Roman"/>
                      <w:sz w:val="24"/>
                      <w:szCs w:val="24"/>
                      <w:lang w:eastAsia="zh-CN"/>
                    </w:rPr>
                    <w:t xml:space="preserve"> update</w:t>
                  </w:r>
                  <w:r w:rsidRPr="005C5A04">
                    <w:rPr>
                      <w:rFonts w:ascii="Times New Roman" w:eastAsia="SimSun" w:hAnsi="Times New Roman" w:cs="Times New Roman"/>
                      <w:sz w:val="24"/>
                      <w:szCs w:val="24"/>
                      <w:lang w:val="vi-VN" w:eastAsia="zh-CN"/>
                    </w:rPr>
                    <w: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ind w:left="144"/>
                    <w:rPr>
                      <w:rFonts w:ascii="Times New Roman" w:hAnsi="Times New Roman" w:cs="Times New Roman"/>
                    </w:rPr>
                  </w:pP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7</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r w:rsidRPr="005C5A04">
                    <w:rPr>
                      <w:rFonts w:ascii="Times New Roman" w:eastAsia="SimSun" w:hAnsi="Times New Roman" w:cs="Times New Roman"/>
                      <w:sz w:val="24"/>
                      <w:szCs w:val="24"/>
                      <w:lang w:val="vi-VN"/>
                    </w:rPr>
                    <w:t>Close info message box</w:t>
                  </w:r>
                  <w:r w:rsidRPr="005C5A04">
                    <w:rPr>
                      <w:rFonts w:ascii="Times New Roman" w:eastAsia="SimSun" w:hAnsi="Times New Roman" w:cs="Times New Roman"/>
                      <w:sz w:val="24"/>
                      <w:szCs w:val="24"/>
                    </w:rPr>
                    <w:t xml:space="preserve">, update new information and </w:t>
                  </w:r>
                  <w:r w:rsidRPr="005C5A04">
                    <w:rPr>
                      <w:rFonts w:ascii="Times New Roman" w:eastAsia="SimSun" w:hAnsi="Times New Roman" w:cs="Times New Roman"/>
                      <w:sz w:val="24"/>
                      <w:szCs w:val="24"/>
                      <w:lang w:val="vi-VN"/>
                    </w:rPr>
                    <w:t>back to</w:t>
                  </w:r>
                  <w:r w:rsidRPr="005C5A04">
                    <w:rPr>
                      <w:rFonts w:ascii="Times New Roman" w:eastAsia="SimSun" w:hAnsi="Times New Roman" w:cs="Times New Roman"/>
                      <w:sz w:val="24"/>
                      <w:szCs w:val="24"/>
                    </w:rPr>
                    <w:t xml:space="preserve"> Home page</w:t>
                  </w:r>
                </w:p>
              </w:tc>
            </w:tr>
          </w:tbl>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029"/>
              <w:gridCol w:w="3780"/>
            </w:tblGrid>
            <w:tr w:rsidR="00445A84" w:rsidRPr="005C5A04" w:rsidTr="00445A84">
              <w:tc>
                <w:tcPr>
                  <w:tcW w:w="58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02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7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445A84" w:rsidRPr="005C5A04" w:rsidTr="00445A84">
              <w:tc>
                <w:tcPr>
                  <w:tcW w:w="58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1.</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1.</w:t>
                  </w:r>
                </w:p>
              </w:tc>
              <w:tc>
                <w:tcPr>
                  <w:tcW w:w="302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45A84" w:rsidRPr="005C5A04" w:rsidRDefault="00445A84" w:rsidP="00445A84">
                  <w:pPr>
                    <w:snapToGrid w:val="0"/>
                    <w:rPr>
                      <w:rFonts w:ascii="Times New Roman" w:hAnsi="Times New Roman" w:cs="Times New Roman"/>
                    </w:rPr>
                  </w:pPr>
                  <w:r w:rsidRPr="005C5A04">
                    <w:rPr>
                      <w:rFonts w:ascii="Times New Roman" w:eastAsia="SimSun" w:hAnsi="Times New Roman" w:cs="Times New Roman"/>
                      <w:sz w:val="24"/>
                      <w:szCs w:val="24"/>
                      <w:lang w:val="vi-VN"/>
                    </w:rPr>
                    <w:t>Click “</w:t>
                  </w:r>
                  <w:r w:rsidRPr="005C5A04">
                    <w:rPr>
                      <w:rFonts w:ascii="Times New Roman" w:eastAsia="SimSun" w:hAnsi="Times New Roman" w:cs="Times New Roman"/>
                      <w:sz w:val="24"/>
                      <w:szCs w:val="24"/>
                    </w:rPr>
                    <w:t>Hủy</w:t>
                  </w:r>
                  <w:r w:rsidRPr="005C5A04">
                    <w:rPr>
                      <w:rFonts w:ascii="Times New Roman" w:eastAsia="SimSun" w:hAnsi="Times New Roman" w:cs="Times New Roman"/>
                      <w:sz w:val="24"/>
                      <w:szCs w:val="24"/>
                      <w:lang w:val="vi-VN"/>
                    </w:rPr>
                    <w:t>” button.</w:t>
                  </w:r>
                </w:p>
              </w:tc>
              <w:tc>
                <w:tcPr>
                  <w:tcW w:w="37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r>
            <w:tr w:rsidR="00445A84" w:rsidRPr="005C5A04" w:rsidTr="00445A84">
              <w:tc>
                <w:tcPr>
                  <w:tcW w:w="58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2.</w:t>
                  </w:r>
                </w:p>
              </w:tc>
              <w:tc>
                <w:tcPr>
                  <w:tcW w:w="302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c>
                <w:tcPr>
                  <w:tcW w:w="37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r w:rsidRPr="005C5A04">
                    <w:rPr>
                      <w:rFonts w:ascii="Times New Roman" w:eastAsia="SimSun" w:hAnsi="Times New Roman" w:cs="Times New Roman"/>
                      <w:sz w:val="24"/>
                      <w:szCs w:val="24"/>
                      <w:lang w:val="vi-VN"/>
                    </w:rPr>
                    <w:t xml:space="preserve">Close info message box and back to </w:t>
                  </w:r>
                  <w:r w:rsidRPr="005C5A04">
                    <w:rPr>
                      <w:rFonts w:ascii="Times New Roman" w:eastAsia="SimSun" w:hAnsi="Times New Roman" w:cs="Times New Roman"/>
                      <w:sz w:val="24"/>
                      <w:szCs w:val="24"/>
                    </w:rPr>
                    <w:t>Home page</w:t>
                  </w:r>
                </w:p>
              </w:tc>
            </w:tr>
          </w:tbl>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w:t>
            </w:r>
          </w:p>
          <w:tbl>
            <w:tblPr>
              <w:tblStyle w:val="TableGrid"/>
              <w:tblW w:w="0" w:type="auto"/>
              <w:tblLook w:val="04A0" w:firstRow="1" w:lastRow="0" w:firstColumn="1" w:lastColumn="0" w:noHBand="0" w:noVBand="1"/>
            </w:tblPr>
            <w:tblGrid>
              <w:gridCol w:w="891"/>
              <w:gridCol w:w="3031"/>
              <w:gridCol w:w="4375"/>
            </w:tblGrid>
            <w:tr w:rsidR="00445A84" w:rsidRPr="005C5A04" w:rsidTr="00445A84">
              <w:tc>
                <w:tcPr>
                  <w:tcW w:w="891"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No</w:t>
                  </w:r>
                </w:p>
              </w:tc>
              <w:tc>
                <w:tcPr>
                  <w:tcW w:w="3031"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Actor Action</w:t>
                  </w:r>
                </w:p>
              </w:tc>
              <w:tc>
                <w:tcPr>
                  <w:tcW w:w="4375"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System Response</w:t>
                  </w:r>
                </w:p>
              </w:tc>
            </w:tr>
            <w:tr w:rsidR="00445A84" w:rsidRPr="005C5A04" w:rsidTr="00445A84">
              <w:tc>
                <w:tcPr>
                  <w:tcW w:w="891" w:type="dxa"/>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1</w:t>
                  </w:r>
                </w:p>
              </w:tc>
              <w:tc>
                <w:tcPr>
                  <w:tcW w:w="303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No input in (“Tên Đăng Nhập”,“Mật khẩu”, “Email”, “Địa chỉ” textboxs</w:t>
                  </w:r>
                </w:p>
              </w:tc>
              <w:tc>
                <w:tcPr>
                  <w:tcW w:w="4375"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Show error message: “Vui lòng điền đầy đủ thông tin bên dưới” below Username/Password/Email/Address textbox.</w:t>
                  </w:r>
                </w:p>
              </w:tc>
            </w:tr>
            <w:tr w:rsidR="00445A84" w:rsidRPr="005C5A04" w:rsidTr="00445A84">
              <w:tc>
                <w:tcPr>
                  <w:tcW w:w="891" w:type="dxa"/>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2</w:t>
                  </w:r>
                </w:p>
              </w:tc>
              <w:tc>
                <w:tcPr>
                  <w:tcW w:w="303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Username/Password not in range [5,30]</w:t>
                  </w:r>
                </w:p>
              </w:tc>
              <w:tc>
                <w:tcPr>
                  <w:tcW w:w="4375"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Show error message: “Tên Đăng Nhập/ Mật Khẩu phải từ 5 đến 30 kí tự” textbox.</w:t>
                  </w:r>
                </w:p>
              </w:tc>
            </w:tr>
          </w:tbl>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p>
          <w:p w:rsidR="00445A84" w:rsidRPr="005C5A04" w:rsidRDefault="00445A84" w:rsidP="00445A84">
            <w:pPr>
              <w:snapToGrid w:val="0"/>
              <w:spacing w:after="0" w:line="240" w:lineRule="auto"/>
              <w:ind w:left="780"/>
              <w:jc w:val="both"/>
              <w:rPr>
                <w:rFonts w:ascii="Times New Roman" w:hAnsi="Times New Roman" w:cs="Times New Roman"/>
                <w:bCs/>
              </w:rPr>
            </w:pPr>
            <w:r w:rsidRPr="005C5A04">
              <w:rPr>
                <w:rFonts w:ascii="Times New Roman" w:hAnsi="Times New Roman" w:cs="Times New Roman"/>
                <w:bCs/>
              </w:rPr>
              <w:t>Login</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w:t>
            </w:r>
          </w:p>
          <w:p w:rsidR="00445A84" w:rsidRPr="005C5A04" w:rsidRDefault="00445A84" w:rsidP="00445A84">
            <w:pPr>
              <w:snapToGrid w:val="0"/>
              <w:spacing w:before="40" w:after="40" w:line="240" w:lineRule="auto"/>
              <w:ind w:left="780"/>
              <w:jc w:val="both"/>
              <w:rPr>
                <w:rFonts w:ascii="Times New Roman" w:hAnsi="Times New Roman" w:cs="Times New Roman"/>
              </w:rPr>
            </w:pPr>
            <w:del w:id="519" w:author="theirs" w:date="2014-05-21T13:58:00Z">
              <w:r w:rsidRPr="005C5A04">
                <w:rPr>
                  <w:rFonts w:ascii="Times New Roman" w:hAnsi="Times New Roman" w:cs="Times New Roman"/>
                </w:rPr>
                <w:delText>N/A</w:delText>
              </w:r>
            </w:del>
            <w:ins w:id="520" w:author="theirs" w:date="2014-05-21T13:58:00Z">
              <w:r w:rsidR="002C7D82">
                <w:rPr>
                  <w:rFonts w:ascii="Times New Roman" w:hAnsi="Times New Roman" w:cs="Times New Roman"/>
                </w:rPr>
                <w:t>All information must right to validate data.</w:t>
              </w:r>
            </w:ins>
            <w:del w:id="521" w:author="TuanND60358" w:date="2014-05-21T13:59:00Z">
              <w:r w:rsidRPr="005C5A04">
                <w:rPr>
                  <w:rFonts w:ascii="Times New Roman" w:hAnsi="Times New Roman" w:cs="Times New Roman"/>
                </w:rPr>
                <w:delText>N/A</w:delText>
              </w:r>
            </w:del>
          </w:p>
        </w:tc>
      </w:tr>
    </w:tbl>
    <w:p w:rsidR="00445A84" w:rsidRPr="008F0342" w:rsidRDefault="00445A84" w:rsidP="00445A84">
      <w:pPr>
        <w:jc w:val="center"/>
      </w:pPr>
    </w:p>
    <w:p w:rsidR="008F0342" w:rsidRDefault="008F0342" w:rsidP="00445A84">
      <w:pPr>
        <w:jc w:val="center"/>
      </w:pPr>
    </w:p>
    <w:p w:rsidR="00445A84" w:rsidRPr="008F0342" w:rsidRDefault="00445A84" w:rsidP="00445A84">
      <w:pPr>
        <w:jc w:val="center"/>
      </w:pPr>
    </w:p>
    <w:p w:rsidR="00226F7F" w:rsidRDefault="00B00A5D" w:rsidP="00226F7F">
      <w:pPr>
        <w:pStyle w:val="Heading4"/>
        <w:numPr>
          <w:ilvl w:val="0"/>
          <w:numId w:val="60"/>
        </w:numPr>
        <w:ind w:left="1710"/>
        <w:rPr>
          <w:i w:val="0"/>
          <w:sz w:val="24"/>
          <w:szCs w:val="24"/>
        </w:rPr>
      </w:pPr>
      <w:bookmarkStart w:id="522" w:name="_Toc385663825"/>
      <w:r>
        <w:rPr>
          <w:i w:val="0"/>
          <w:sz w:val="24"/>
          <w:szCs w:val="24"/>
        </w:rPr>
        <w:lastRenderedPageBreak/>
        <w:t>(</w:t>
      </w:r>
      <w:r w:rsidR="00445A84">
        <w:rPr>
          <w:i w:val="0"/>
          <w:sz w:val="24"/>
          <w:szCs w:val="24"/>
        </w:rPr>
        <w:t>Authorized</w:t>
      </w:r>
      <w:r>
        <w:rPr>
          <w:i w:val="0"/>
          <w:sz w:val="24"/>
          <w:szCs w:val="24"/>
        </w:rPr>
        <w:t xml:space="preserve">) </w:t>
      </w:r>
      <w:r w:rsidR="00445A84">
        <w:rPr>
          <w:i w:val="0"/>
          <w:sz w:val="24"/>
          <w:szCs w:val="24"/>
        </w:rPr>
        <w:t>Logout</w:t>
      </w:r>
      <w:bookmarkEnd w:id="522"/>
    </w:p>
    <w:p w:rsidR="008F0342" w:rsidRDefault="00445A84" w:rsidP="008F0342">
      <w:r w:rsidRPr="005C5A04">
        <w:rPr>
          <w:rFonts w:ascii="Times New Roman" w:hAnsi="Times New Roman" w:cs="Times New Roman"/>
          <w:noProof/>
          <w:lang w:eastAsia="en-US"/>
        </w:rPr>
        <w:drawing>
          <wp:inline distT="0" distB="0" distL="0" distR="0" wp14:anchorId="01334052" wp14:editId="26373CAB">
            <wp:extent cx="2782291" cy="1023608"/>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ut.png"/>
                    <pic:cNvPicPr/>
                  </pic:nvPicPr>
                  <pic:blipFill>
                    <a:blip r:embed="rId19">
                      <a:extLst>
                        <a:ext uri="{28A0092B-C50C-407E-A947-70E740481C1C}">
                          <a14:useLocalDpi xmlns:a14="http://schemas.microsoft.com/office/drawing/2010/main" val="0"/>
                        </a:ext>
                      </a:extLst>
                    </a:blip>
                    <a:stretch>
                      <a:fillRect/>
                    </a:stretch>
                  </pic:blipFill>
                  <pic:spPr>
                    <a:xfrm>
                      <a:off x="0" y="0"/>
                      <a:ext cx="2805937" cy="1032307"/>
                    </a:xfrm>
                    <a:prstGeom prst="rect">
                      <a:avLst/>
                    </a:prstGeom>
                  </pic:spPr>
                </pic:pic>
              </a:graphicData>
            </a:graphic>
          </wp:inline>
        </w:drawing>
      </w:r>
    </w:p>
    <w:tbl>
      <w:tblPr>
        <w:tblStyle w:val="TableGrid"/>
        <w:tblW w:w="0" w:type="auto"/>
        <w:tblLook w:val="04A0" w:firstRow="1" w:lastRow="0" w:firstColumn="1" w:lastColumn="0" w:noHBand="0" w:noVBand="1"/>
        <w:tblPrChange w:id="523" w:author="mine" w:date="2014-05-21T13:59:00Z">
          <w:tblPr>
            <w:tblStyle w:val="TableGrid"/>
            <w:tblW w:w="0" w:type="auto"/>
            <w:tblLook w:val="04A0" w:firstRow="1" w:lastRow="0" w:firstColumn="1" w:lastColumn="0" w:noHBand="0" w:noVBand="1"/>
          </w:tblPr>
        </w:tblPrChange>
      </w:tblPr>
      <w:tblGrid>
        <w:gridCol w:w="2121"/>
        <w:gridCol w:w="2156"/>
        <w:gridCol w:w="2127"/>
        <w:gridCol w:w="2119"/>
        <w:tblGridChange w:id="524">
          <w:tblGrid>
            <w:gridCol w:w="2121"/>
            <w:gridCol w:w="130"/>
            <w:gridCol w:w="2026"/>
            <w:gridCol w:w="2127"/>
            <w:gridCol w:w="2119"/>
            <w:gridCol w:w="481"/>
          </w:tblGrid>
        </w:tblGridChange>
      </w:tblGrid>
      <w:tr w:rsidR="00445A84" w:rsidRPr="005C5A04" w:rsidTr="00445A84">
        <w:tc>
          <w:tcPr>
            <w:tcW w:w="9004" w:type="dxa"/>
            <w:gridSpan w:val="4"/>
            <w:shd w:val="clear" w:color="auto" w:fill="D9D9D9" w:themeFill="background1" w:themeFillShade="D9"/>
            <w:tcPrChange w:id="525" w:author="mine" w:date="2014-05-21T13:59:00Z">
              <w:tcPr>
                <w:tcW w:w="9004" w:type="dxa"/>
                <w:gridSpan w:val="6"/>
                <w:shd w:val="clear" w:color="auto" w:fill="D9D9D9" w:themeFill="background1" w:themeFillShade="D9"/>
              </w:tcPr>
            </w:tcPrChange>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color w:val="0D558B" w:themeColor="accent5" w:themeShade="80"/>
              </w:rPr>
              <w:t>USE CASE-UC005 SPECIFICATION</w:t>
            </w:r>
          </w:p>
        </w:tc>
      </w:tr>
      <w:tr w:rsidR="00743708" w:rsidRPr="005C5A04" w:rsidTr="00445A84">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Use Case No.</w:t>
            </w:r>
          </w:p>
        </w:tc>
        <w:tc>
          <w:tcPr>
            <w:tcW w:w="225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UC005</w:t>
            </w:r>
          </w:p>
        </w:tc>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Use Case Version</w:t>
            </w:r>
          </w:p>
        </w:tc>
        <w:tc>
          <w:tcPr>
            <w:tcW w:w="225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2.0</w:t>
            </w:r>
          </w:p>
        </w:tc>
      </w:tr>
      <w:tr w:rsidR="00445A84" w:rsidRPr="005C5A04" w:rsidTr="00445A84">
        <w:tc>
          <w:tcPr>
            <w:tcW w:w="2251" w:type="dxa"/>
            <w:shd w:val="clear" w:color="auto" w:fill="D9D9D9" w:themeFill="background1" w:themeFillShade="D9"/>
            <w:tcPrChange w:id="526" w:author="mine" w:date="2014-05-21T13:59:00Z">
              <w:tcPr>
                <w:tcW w:w="2251" w:type="dxa"/>
                <w:gridSpan w:val="2"/>
                <w:shd w:val="clear" w:color="auto" w:fill="D9D9D9" w:themeFill="background1" w:themeFillShade="D9"/>
              </w:tcPr>
            </w:tcPrChange>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Use Case Name</w:t>
            </w:r>
          </w:p>
        </w:tc>
        <w:tc>
          <w:tcPr>
            <w:tcW w:w="6753" w:type="dxa"/>
            <w:gridSpan w:val="3"/>
            <w:tcPrChange w:id="527" w:author="mine" w:date="2014-05-21T13:59:00Z">
              <w:tcPr>
                <w:tcW w:w="6753" w:type="dxa"/>
                <w:gridSpan w:val="4"/>
              </w:tcPr>
            </w:tcPrChange>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logout</w:t>
            </w:r>
          </w:p>
        </w:tc>
      </w:tr>
      <w:tr w:rsidR="00445A84" w:rsidRPr="005C5A04" w:rsidTr="00445A84">
        <w:tc>
          <w:tcPr>
            <w:tcW w:w="2251" w:type="dxa"/>
            <w:shd w:val="clear" w:color="auto" w:fill="D9D9D9" w:themeFill="background1" w:themeFillShade="D9"/>
            <w:tcPrChange w:id="528" w:author="mine" w:date="2014-05-21T13:59:00Z">
              <w:tcPr>
                <w:tcW w:w="2251" w:type="dxa"/>
                <w:gridSpan w:val="2"/>
                <w:shd w:val="clear" w:color="auto" w:fill="D9D9D9" w:themeFill="background1" w:themeFillShade="D9"/>
              </w:tcPr>
            </w:tcPrChange>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Author</w:t>
            </w:r>
          </w:p>
        </w:tc>
        <w:tc>
          <w:tcPr>
            <w:tcW w:w="6753" w:type="dxa"/>
            <w:gridSpan w:val="3"/>
            <w:tcPrChange w:id="529" w:author="mine" w:date="2014-05-21T13:59:00Z">
              <w:tcPr>
                <w:tcW w:w="6753" w:type="dxa"/>
                <w:gridSpan w:val="4"/>
              </w:tcPr>
            </w:tcPrChange>
          </w:tcPr>
          <w:p w:rsidR="00445A84" w:rsidRPr="005C5A04" w:rsidRDefault="00D40C8B" w:rsidP="00445A84">
            <w:pPr>
              <w:rPr>
                <w:rFonts w:ascii="Times New Roman" w:hAnsi="Times New Roman" w:cs="Times New Roman"/>
                <w:sz w:val="24"/>
                <w:szCs w:val="24"/>
              </w:rPr>
            </w:pPr>
            <w:r>
              <w:rPr>
                <w:rFonts w:ascii="Times New Roman" w:hAnsi="Times New Roman" w:cs="Times New Roman"/>
              </w:rPr>
              <w:t>Lê Nguyễn Hữu  Trí</w:t>
            </w:r>
          </w:p>
        </w:tc>
      </w:tr>
      <w:tr w:rsidR="00743708" w:rsidRPr="005C5A04" w:rsidTr="00445A84">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Date</w:t>
            </w:r>
          </w:p>
        </w:tc>
        <w:tc>
          <w:tcPr>
            <w:tcW w:w="225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23/09/2013</w:t>
            </w:r>
          </w:p>
        </w:tc>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Priority</w:t>
            </w:r>
          </w:p>
        </w:tc>
        <w:tc>
          <w:tcPr>
            <w:tcW w:w="225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Normal</w:t>
            </w:r>
          </w:p>
        </w:tc>
      </w:tr>
      <w:tr w:rsidR="00445A84" w:rsidRPr="005C5A04" w:rsidTr="00445A84">
        <w:tc>
          <w:tcPr>
            <w:tcW w:w="9004" w:type="dxa"/>
            <w:gridSpan w:val="4"/>
            <w:tcPrChange w:id="530" w:author="mine" w:date="2014-05-21T13:59:00Z">
              <w:tcPr>
                <w:tcW w:w="9004" w:type="dxa"/>
                <w:gridSpan w:val="6"/>
              </w:tcPr>
            </w:tcPrChange>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b/>
                <w:sz w:val="24"/>
                <w:szCs w:val="24"/>
              </w:rPr>
              <w:t>Actor:</w:t>
            </w:r>
            <w:r w:rsidRPr="005C5A04">
              <w:rPr>
                <w:rFonts w:ascii="Times New Roman" w:hAnsi="Times New Roman" w:cs="Times New Roman"/>
                <w:sz w:val="24"/>
                <w:szCs w:val="24"/>
              </w:rPr>
              <w:t xml:space="preserve"> User (sponsor, charity, candidate, volunteer, admin).</w:t>
            </w:r>
          </w:p>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Summary:</w:t>
            </w:r>
          </w:p>
          <w:p w:rsidR="00445A84" w:rsidRPr="005C5A04" w:rsidRDefault="00445A84" w:rsidP="00255909">
            <w:pPr>
              <w:pStyle w:val="ListParagraph"/>
              <w:numPr>
                <w:ilvl w:val="0"/>
                <w:numId w:val="96"/>
              </w:numPr>
              <w:spacing w:after="0" w:line="240" w:lineRule="auto"/>
              <w:rPr>
                <w:rFonts w:ascii="Times New Roman" w:hAnsi="Times New Roman" w:cs="Times New Roman"/>
                <w:sz w:val="24"/>
                <w:szCs w:val="24"/>
              </w:rPr>
            </w:pPr>
            <w:proofErr w:type="gramStart"/>
            <w:r w:rsidRPr="005C5A04">
              <w:rPr>
                <w:rFonts w:ascii="Times New Roman" w:hAnsi="Times New Roman" w:cs="Times New Roman"/>
                <w:sz w:val="24"/>
                <w:szCs w:val="24"/>
              </w:rPr>
              <w:t>User use</w:t>
            </w:r>
            <w:proofErr w:type="gramEnd"/>
            <w:r w:rsidRPr="005C5A04">
              <w:rPr>
                <w:rFonts w:ascii="Times New Roman" w:hAnsi="Times New Roman" w:cs="Times New Roman"/>
                <w:sz w:val="24"/>
                <w:szCs w:val="24"/>
              </w:rPr>
              <w:t xml:space="preserve"> this use case to logout system.</w:t>
            </w:r>
          </w:p>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Goal:</w:t>
            </w:r>
          </w:p>
          <w:p w:rsidR="00445A84" w:rsidRPr="005C5A04" w:rsidRDefault="00445A84" w:rsidP="00255909">
            <w:pPr>
              <w:pStyle w:val="ListParagraph"/>
              <w:numPr>
                <w:ilvl w:val="0"/>
                <w:numId w:val="96"/>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 xml:space="preserve">The user selects the option to log off of the TSMT website and is then redirected back to the Login page. </w:t>
            </w:r>
          </w:p>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Triggers:</w:t>
            </w:r>
          </w:p>
          <w:p w:rsidR="00445A84" w:rsidRPr="005C5A04" w:rsidRDefault="00445A84" w:rsidP="00255909">
            <w:pPr>
              <w:pStyle w:val="BodyText"/>
              <w:numPr>
                <w:ilvl w:val="0"/>
                <w:numId w:val="96"/>
              </w:numPr>
              <w:spacing w:line="240" w:lineRule="auto"/>
              <w:rPr>
                <w:rFonts w:ascii="Times New Roman" w:hAnsi="Times New Roman" w:cs="Times New Roman"/>
                <w:sz w:val="24"/>
                <w:szCs w:val="24"/>
              </w:rPr>
            </w:pPr>
            <w:r w:rsidRPr="005C5A04">
              <w:rPr>
                <w:rFonts w:ascii="Times New Roman" w:hAnsi="Times New Roman" w:cs="Times New Roman"/>
                <w:sz w:val="24"/>
                <w:szCs w:val="24"/>
              </w:rPr>
              <w:t>The use case starts when the user selects the option to logout.</w:t>
            </w:r>
          </w:p>
          <w:p w:rsidR="00445A84" w:rsidRPr="005C5A04" w:rsidRDefault="00445A84" w:rsidP="00255909">
            <w:pPr>
              <w:pStyle w:val="ListParagraph"/>
              <w:numPr>
                <w:ilvl w:val="0"/>
                <w:numId w:val="97"/>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The user selects the option to logout.</w:t>
            </w:r>
          </w:p>
          <w:p w:rsidR="00445A84" w:rsidRPr="005C5A04" w:rsidRDefault="00445A84" w:rsidP="00255909">
            <w:pPr>
              <w:pStyle w:val="ListParagraph"/>
              <w:numPr>
                <w:ilvl w:val="0"/>
                <w:numId w:val="97"/>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The system informs the user of logging out.</w:t>
            </w:r>
          </w:p>
          <w:p w:rsidR="00445A84" w:rsidRPr="005C5A04" w:rsidRDefault="00445A84" w:rsidP="00255909">
            <w:pPr>
              <w:pStyle w:val="ListParagraph"/>
              <w:numPr>
                <w:ilvl w:val="0"/>
                <w:numId w:val="97"/>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The user confirms logging out.</w:t>
            </w:r>
          </w:p>
          <w:p w:rsidR="00445A84" w:rsidRPr="005C5A04" w:rsidRDefault="00445A84" w:rsidP="00255909">
            <w:pPr>
              <w:pStyle w:val="ListParagraph"/>
              <w:numPr>
                <w:ilvl w:val="0"/>
                <w:numId w:val="97"/>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The system redirects user back to the Login page.</w:t>
            </w:r>
          </w:p>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b/>
                <w:sz w:val="24"/>
                <w:szCs w:val="24"/>
              </w:rPr>
              <w:t>Preconditions:</w:t>
            </w:r>
            <w:r w:rsidRPr="005C5A04">
              <w:rPr>
                <w:rFonts w:ascii="Times New Roman" w:hAnsi="Times New Roman" w:cs="Times New Roman"/>
                <w:sz w:val="24"/>
                <w:szCs w:val="24"/>
              </w:rPr>
              <w:t xml:space="preserve">  </w:t>
            </w:r>
          </w:p>
          <w:p w:rsidR="00445A84" w:rsidRPr="005C5A04" w:rsidRDefault="00445A84" w:rsidP="00255909">
            <w:pPr>
              <w:pStyle w:val="ListParagraph"/>
              <w:numPr>
                <w:ilvl w:val="0"/>
                <w:numId w:val="96"/>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User must logged in the system with the role is User (sponsor, charity, candidate, volunteer, admin).</w:t>
            </w:r>
          </w:p>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Post Conditions:</w:t>
            </w:r>
          </w:p>
          <w:p w:rsidR="00445A84" w:rsidRPr="005C5A04" w:rsidRDefault="00445A84" w:rsidP="00255909">
            <w:pPr>
              <w:pStyle w:val="ListParagraph"/>
              <w:numPr>
                <w:ilvl w:val="0"/>
                <w:numId w:val="101"/>
              </w:numPr>
              <w:spacing w:after="0" w:line="240" w:lineRule="auto"/>
              <w:rPr>
                <w:rFonts w:ascii="Times New Roman" w:hAnsi="Times New Roman" w:cs="Times New Roman"/>
                <w:sz w:val="24"/>
                <w:szCs w:val="24"/>
              </w:rPr>
            </w:pPr>
            <w:r w:rsidRPr="005C5A04">
              <w:rPr>
                <w:rFonts w:ascii="Times New Roman" w:hAnsi="Times New Roman" w:cs="Times New Roman"/>
                <w:b/>
                <w:sz w:val="24"/>
                <w:szCs w:val="24"/>
              </w:rPr>
              <w:t>Success</w:t>
            </w:r>
            <w:r w:rsidRPr="005C5A04">
              <w:rPr>
                <w:rFonts w:ascii="Times New Roman" w:hAnsi="Times New Roman" w:cs="Times New Roman"/>
                <w:sz w:val="24"/>
                <w:szCs w:val="24"/>
              </w:rPr>
              <w:t>: User logout system and redirect to login page.</w:t>
            </w:r>
          </w:p>
          <w:p w:rsidR="00445A84" w:rsidRPr="005C5A04" w:rsidRDefault="00445A84" w:rsidP="00255909">
            <w:pPr>
              <w:pStyle w:val="ListParagraph"/>
              <w:numPr>
                <w:ilvl w:val="0"/>
                <w:numId w:val="101"/>
              </w:numPr>
              <w:spacing w:after="0" w:line="240" w:lineRule="auto"/>
              <w:rPr>
                <w:rFonts w:ascii="Times New Roman" w:hAnsi="Times New Roman" w:cs="Times New Roman"/>
                <w:sz w:val="24"/>
                <w:szCs w:val="24"/>
              </w:rPr>
            </w:pPr>
            <w:r w:rsidRPr="005C5A04">
              <w:rPr>
                <w:rFonts w:ascii="Times New Roman" w:hAnsi="Times New Roman" w:cs="Times New Roman"/>
                <w:b/>
                <w:sz w:val="24"/>
                <w:szCs w:val="24"/>
              </w:rPr>
              <w:t>Fail:</w:t>
            </w:r>
            <w:r w:rsidRPr="005C5A04">
              <w:rPr>
                <w:rFonts w:ascii="Times New Roman" w:hAnsi="Times New Roman" w:cs="Times New Roman"/>
                <w:sz w:val="24"/>
                <w:szCs w:val="24"/>
              </w:rPr>
              <w:t xml:space="preserve"> System will transfer to error page or still in current page.</w:t>
            </w:r>
          </w:p>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Change w:id="531" w:author="mine" w:date="2014-05-21T13:59:00Z">
                <w:tblPr>
                  <w:tblStyle w:val="TableGrid"/>
                  <w:tblW w:w="0" w:type="auto"/>
                  <w:tblLook w:val="04A0" w:firstRow="1" w:lastRow="0" w:firstColumn="1" w:lastColumn="0" w:noHBand="0" w:noVBand="1"/>
                </w:tblPr>
              </w:tblPrChange>
            </w:tblPr>
            <w:tblGrid>
              <w:gridCol w:w="815"/>
              <w:gridCol w:w="2944"/>
              <w:gridCol w:w="4538"/>
              <w:tblGridChange w:id="532">
                <w:tblGrid>
                  <w:gridCol w:w="833"/>
                  <w:gridCol w:w="3112"/>
                  <w:gridCol w:w="4833"/>
                </w:tblGrid>
              </w:tblGridChange>
            </w:tblGrid>
            <w:tr w:rsidR="00445A84" w:rsidRPr="005C5A04" w:rsidTr="00445A84">
              <w:tc>
                <w:tcPr>
                  <w:tcW w:w="833" w:type="dxa"/>
                  <w:shd w:val="clear" w:color="auto" w:fill="D9D9D9" w:themeFill="background1" w:themeFillShade="D9"/>
                  <w:tcPrChange w:id="533" w:author="mine" w:date="2014-05-21T13:59:00Z">
                    <w:tcPr>
                      <w:tcW w:w="833" w:type="dxa"/>
                      <w:shd w:val="clear" w:color="auto" w:fill="D9D9D9" w:themeFill="background1" w:themeFillShade="D9"/>
                    </w:tcPr>
                  </w:tcPrChange>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Step</w:t>
                  </w:r>
                </w:p>
              </w:tc>
              <w:tc>
                <w:tcPr>
                  <w:tcW w:w="3112" w:type="dxa"/>
                  <w:shd w:val="clear" w:color="auto" w:fill="D9D9D9" w:themeFill="background1" w:themeFillShade="D9"/>
                  <w:tcPrChange w:id="534" w:author="mine" w:date="2014-05-21T13:59:00Z">
                    <w:tcPr>
                      <w:tcW w:w="3112" w:type="dxa"/>
                      <w:shd w:val="clear" w:color="auto" w:fill="D9D9D9" w:themeFill="background1" w:themeFillShade="D9"/>
                    </w:tcPr>
                  </w:tcPrChange>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Actor Action</w:t>
                  </w:r>
                </w:p>
              </w:tc>
              <w:tc>
                <w:tcPr>
                  <w:tcW w:w="4833" w:type="dxa"/>
                  <w:shd w:val="clear" w:color="auto" w:fill="D9D9D9" w:themeFill="background1" w:themeFillShade="D9"/>
                  <w:tcPrChange w:id="535" w:author="mine" w:date="2014-05-21T13:59:00Z">
                    <w:tcPr>
                      <w:tcW w:w="4833" w:type="dxa"/>
                      <w:shd w:val="clear" w:color="auto" w:fill="D9D9D9" w:themeFill="background1" w:themeFillShade="D9"/>
                    </w:tcPr>
                  </w:tcPrChange>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System Response</w:t>
                  </w:r>
                </w:p>
              </w:tc>
            </w:tr>
            <w:tr w:rsidR="00445A84" w:rsidRPr="005C5A04" w:rsidTr="00445A84">
              <w:tc>
                <w:tcPr>
                  <w:tcW w:w="833" w:type="dxa"/>
                  <w:tcPrChange w:id="536" w:author="mine" w:date="2014-05-21T13:59:00Z">
                    <w:tcPr>
                      <w:tcW w:w="833" w:type="dxa"/>
                    </w:tcPr>
                  </w:tcPrChange>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1</w:t>
                  </w:r>
                </w:p>
              </w:tc>
              <w:tc>
                <w:tcPr>
                  <w:tcW w:w="3112" w:type="dxa"/>
                  <w:tcPrChange w:id="537" w:author="mine" w:date="2014-05-21T13:59:00Z">
                    <w:tcPr>
                      <w:tcW w:w="3112" w:type="dxa"/>
                    </w:tcPr>
                  </w:tcPrChange>
                </w:tcPr>
                <w:p w:rsidR="00445A84" w:rsidRPr="005C5A04" w:rsidRDefault="00445A84" w:rsidP="00445A84">
                  <w:pPr>
                    <w:widowControl w:val="0"/>
                    <w:spacing w:line="240" w:lineRule="atLeast"/>
                    <w:rPr>
                      <w:rFonts w:ascii="Times New Roman" w:hAnsi="Times New Roman" w:cs="Times New Roman"/>
                      <w:sz w:val="24"/>
                      <w:szCs w:val="24"/>
                    </w:rPr>
                  </w:pPr>
                  <w:r w:rsidRPr="005C5A04">
                    <w:rPr>
                      <w:rFonts w:ascii="Times New Roman" w:hAnsi="Times New Roman" w:cs="Times New Roman"/>
                      <w:sz w:val="24"/>
                      <w:szCs w:val="24"/>
                    </w:rPr>
                    <w:t xml:space="preserve">The user </w:t>
                  </w:r>
                  <w:r w:rsidRPr="005C5A04">
                    <w:rPr>
                      <w:rFonts w:ascii="Times New Roman" w:hAnsi="Times New Roman" w:cs="Times New Roman"/>
                      <w:sz w:val="24"/>
                      <w:szCs w:val="24"/>
                      <w:lang w:eastAsia="ko-KR"/>
                    </w:rPr>
                    <w:t>selects log out.</w:t>
                  </w:r>
                  <w:r w:rsidRPr="005C5A04">
                    <w:rPr>
                      <w:rFonts w:ascii="Times New Roman" w:hAnsi="Times New Roman" w:cs="Times New Roman"/>
                      <w:sz w:val="24"/>
                      <w:szCs w:val="24"/>
                    </w:rPr>
                    <w:t xml:space="preserve"> </w:t>
                  </w:r>
                </w:p>
                <w:p w:rsidR="00445A84" w:rsidRPr="005C5A04" w:rsidRDefault="00445A84" w:rsidP="00445A84">
                  <w:pPr>
                    <w:rPr>
                      <w:rFonts w:ascii="Times New Roman" w:hAnsi="Times New Roman" w:cs="Times New Roman"/>
                      <w:sz w:val="24"/>
                      <w:szCs w:val="24"/>
                    </w:rPr>
                  </w:pPr>
                </w:p>
              </w:tc>
              <w:tc>
                <w:tcPr>
                  <w:tcW w:w="4833" w:type="dxa"/>
                  <w:tcPrChange w:id="538" w:author="mine" w:date="2014-05-21T13:59:00Z">
                    <w:tcPr>
                      <w:tcW w:w="4833" w:type="dxa"/>
                    </w:tcPr>
                  </w:tcPrChange>
                </w:tcPr>
                <w:p w:rsidR="00445A84" w:rsidRPr="005C5A04" w:rsidRDefault="00445A84" w:rsidP="00445A84">
                  <w:pPr>
                    <w:pStyle w:val="NormalFlow"/>
                    <w:numPr>
                      <w:ilvl w:val="0"/>
                      <w:numId w:val="0"/>
                    </w:numPr>
                    <w:spacing w:before="0" w:after="0"/>
                    <w:ind w:left="360" w:hanging="360"/>
                    <w:rPr>
                      <w:rFonts w:ascii="Times New Roman" w:hAnsi="Times New Roman" w:cs="Times New Roman"/>
                      <w:color w:val="auto"/>
                      <w:sz w:val="24"/>
                      <w:szCs w:val="24"/>
                    </w:rPr>
                  </w:pPr>
                </w:p>
                <w:p w:rsidR="00445A84" w:rsidRPr="005C5A04" w:rsidRDefault="00445A84" w:rsidP="00445A84">
                  <w:pPr>
                    <w:pStyle w:val="NormalFlow"/>
                    <w:numPr>
                      <w:ilvl w:val="0"/>
                      <w:numId w:val="0"/>
                    </w:numPr>
                    <w:spacing w:before="0" w:after="0"/>
                    <w:ind w:left="360" w:hanging="360"/>
                    <w:rPr>
                      <w:rFonts w:ascii="Times New Roman" w:hAnsi="Times New Roman" w:cs="Times New Roman"/>
                      <w:color w:val="auto"/>
                      <w:sz w:val="24"/>
                      <w:szCs w:val="24"/>
                    </w:rPr>
                  </w:pPr>
                  <w:r w:rsidRPr="005C5A04">
                    <w:rPr>
                      <w:rFonts w:ascii="Times New Roman" w:hAnsi="Times New Roman" w:cs="Times New Roman"/>
                      <w:color w:val="auto"/>
                      <w:sz w:val="24"/>
                      <w:szCs w:val="24"/>
                    </w:rPr>
                    <w:t>The system will show a pop-up: Bạn có muốn thoạt khỏi hệ thống”</w:t>
                  </w:r>
                </w:p>
                <w:p w:rsidR="00445A84" w:rsidRPr="005C5A04" w:rsidRDefault="00445A84" w:rsidP="00255909">
                  <w:pPr>
                    <w:pStyle w:val="NormalFlow"/>
                    <w:numPr>
                      <w:ilvl w:val="0"/>
                      <w:numId w:val="102"/>
                    </w:numPr>
                    <w:spacing w:before="0" w:after="0"/>
                    <w:rPr>
                      <w:rFonts w:ascii="Times New Roman" w:hAnsi="Times New Roman" w:cs="Times New Roman"/>
                      <w:color w:val="auto"/>
                      <w:sz w:val="24"/>
                      <w:szCs w:val="24"/>
                    </w:rPr>
                  </w:pPr>
                  <w:r w:rsidRPr="005C5A04">
                    <w:rPr>
                      <w:rFonts w:ascii="Times New Roman" w:hAnsi="Times New Roman" w:cs="Times New Roman"/>
                      <w:color w:val="auto"/>
                      <w:sz w:val="24"/>
                      <w:szCs w:val="24"/>
                    </w:rPr>
                    <w:lastRenderedPageBreak/>
                    <w:t>Xác nhận: button</w:t>
                  </w:r>
                </w:p>
                <w:p w:rsidR="00445A84" w:rsidRPr="005C5A04" w:rsidRDefault="00445A84" w:rsidP="00255909">
                  <w:pPr>
                    <w:pStyle w:val="NormalFlow"/>
                    <w:numPr>
                      <w:ilvl w:val="0"/>
                      <w:numId w:val="102"/>
                    </w:numPr>
                    <w:spacing w:before="0" w:after="0"/>
                    <w:rPr>
                      <w:rFonts w:ascii="Times New Roman" w:hAnsi="Times New Roman" w:cs="Times New Roman"/>
                      <w:color w:val="auto"/>
                      <w:sz w:val="24"/>
                      <w:szCs w:val="24"/>
                    </w:rPr>
                  </w:pPr>
                  <w:r w:rsidRPr="005C5A04">
                    <w:rPr>
                      <w:rFonts w:ascii="Times New Roman" w:hAnsi="Times New Roman" w:cs="Times New Roman"/>
                      <w:color w:val="auto"/>
                      <w:sz w:val="24"/>
                      <w:szCs w:val="24"/>
                    </w:rPr>
                    <w:t>Hủy: button</w:t>
                  </w:r>
                </w:p>
              </w:tc>
            </w:tr>
            <w:tr w:rsidR="00445A84" w:rsidRPr="005C5A04" w:rsidTr="00445A84">
              <w:tc>
                <w:tcPr>
                  <w:tcW w:w="833" w:type="dxa"/>
                  <w:tcPrChange w:id="539" w:author="mine" w:date="2014-05-21T13:59:00Z">
                    <w:tcPr>
                      <w:tcW w:w="833" w:type="dxa"/>
                    </w:tcPr>
                  </w:tcPrChange>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lastRenderedPageBreak/>
                    <w:t>2</w:t>
                  </w:r>
                </w:p>
              </w:tc>
              <w:tc>
                <w:tcPr>
                  <w:tcW w:w="3112" w:type="dxa"/>
                  <w:tcPrChange w:id="540" w:author="mine" w:date="2014-05-21T13:59:00Z">
                    <w:tcPr>
                      <w:tcW w:w="3112" w:type="dxa"/>
                    </w:tcPr>
                  </w:tcPrChange>
                </w:tcPr>
                <w:p w:rsidR="00445A84" w:rsidRPr="005C5A04" w:rsidRDefault="00445A84" w:rsidP="00445A84">
                  <w:pPr>
                    <w:widowControl w:val="0"/>
                    <w:spacing w:line="240" w:lineRule="atLeast"/>
                    <w:rPr>
                      <w:rFonts w:ascii="Times New Roman" w:hAnsi="Times New Roman" w:cs="Times New Roman"/>
                      <w:sz w:val="24"/>
                      <w:szCs w:val="24"/>
                    </w:rPr>
                  </w:pPr>
                  <w:proofErr w:type="gramStart"/>
                  <w:r w:rsidRPr="005C5A04">
                    <w:rPr>
                      <w:rFonts w:ascii="Times New Roman" w:hAnsi="Times New Roman" w:cs="Times New Roman"/>
                      <w:sz w:val="24"/>
                      <w:szCs w:val="24"/>
                    </w:rPr>
                    <w:t>User select</w:t>
                  </w:r>
                  <w:proofErr w:type="gramEnd"/>
                  <w:r w:rsidRPr="005C5A04">
                    <w:rPr>
                      <w:rFonts w:ascii="Times New Roman" w:hAnsi="Times New Roman" w:cs="Times New Roman"/>
                      <w:sz w:val="24"/>
                      <w:szCs w:val="24"/>
                    </w:rPr>
                    <w:t xml:space="preserve"> “Xác Nhận”.</w:t>
                  </w:r>
                </w:p>
                <w:p w:rsidR="00445A84" w:rsidRPr="005C5A04" w:rsidRDefault="00445A84" w:rsidP="00445A84">
                  <w:pPr>
                    <w:widowControl w:val="0"/>
                    <w:spacing w:line="240" w:lineRule="atLeast"/>
                    <w:rPr>
                      <w:rFonts w:ascii="Times New Roman" w:hAnsi="Times New Roman" w:cs="Times New Roman"/>
                      <w:sz w:val="24"/>
                      <w:szCs w:val="24"/>
                    </w:rPr>
                  </w:pPr>
                  <w:r w:rsidRPr="005C5A04">
                    <w:rPr>
                      <w:rFonts w:ascii="Times New Roman" w:hAnsi="Times New Roman" w:cs="Times New Roman"/>
                      <w:sz w:val="24"/>
                      <w:szCs w:val="24"/>
                    </w:rPr>
                    <w:t>[Alternative 1]</w:t>
                  </w:r>
                </w:p>
              </w:tc>
              <w:tc>
                <w:tcPr>
                  <w:tcW w:w="4833" w:type="dxa"/>
                  <w:tcPrChange w:id="541" w:author="mine" w:date="2014-05-21T13:59:00Z">
                    <w:tcPr>
                      <w:tcW w:w="4833" w:type="dxa"/>
                    </w:tcPr>
                  </w:tcPrChange>
                </w:tcPr>
                <w:p w:rsidR="00445A84" w:rsidRPr="005C5A04" w:rsidRDefault="00445A84" w:rsidP="00445A84">
                  <w:pPr>
                    <w:pStyle w:val="NormalFlow"/>
                    <w:numPr>
                      <w:ilvl w:val="0"/>
                      <w:numId w:val="0"/>
                    </w:numPr>
                    <w:spacing w:before="0" w:after="0"/>
                    <w:ind w:left="360" w:hanging="360"/>
                    <w:rPr>
                      <w:rFonts w:ascii="Times New Roman" w:hAnsi="Times New Roman" w:cs="Times New Roman"/>
                      <w:color w:val="auto"/>
                      <w:sz w:val="24"/>
                      <w:szCs w:val="24"/>
                    </w:rPr>
                  </w:pPr>
                </w:p>
                <w:p w:rsidR="00445A84" w:rsidRPr="005C5A04" w:rsidRDefault="00445A84" w:rsidP="00445A84">
                  <w:pPr>
                    <w:pStyle w:val="NormalFlow"/>
                    <w:numPr>
                      <w:ilvl w:val="0"/>
                      <w:numId w:val="0"/>
                    </w:numPr>
                    <w:spacing w:before="0" w:after="0"/>
                    <w:ind w:left="360" w:hanging="360"/>
                    <w:rPr>
                      <w:rFonts w:ascii="Times New Roman" w:hAnsi="Times New Roman" w:cs="Times New Roman"/>
                      <w:color w:val="auto"/>
                      <w:sz w:val="24"/>
                      <w:szCs w:val="24"/>
                    </w:rPr>
                  </w:pPr>
                  <w:r w:rsidRPr="005C5A04">
                    <w:rPr>
                      <w:rFonts w:ascii="Times New Roman" w:hAnsi="Times New Roman" w:cs="Times New Roman"/>
                      <w:color w:val="auto"/>
                      <w:sz w:val="24"/>
                      <w:szCs w:val="24"/>
                    </w:rPr>
                    <w:t>The system will clear user session and the user is logged out</w:t>
                  </w:r>
                </w:p>
              </w:tc>
            </w:tr>
          </w:tbl>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b/>
                <w:sz w:val="24"/>
                <w:szCs w:val="24"/>
              </w:rPr>
              <w:t xml:space="preserve">Alternative Scenario: </w:t>
            </w:r>
          </w:p>
          <w:tbl>
            <w:tblPr>
              <w:tblStyle w:val="TableGrid"/>
              <w:tblW w:w="0" w:type="auto"/>
              <w:tblLook w:val="04A0" w:firstRow="1" w:lastRow="0" w:firstColumn="1" w:lastColumn="0" w:noHBand="0" w:noVBand="1"/>
              <w:tblPrChange w:id="542" w:author="mine" w:date="2014-05-21T13:59:00Z">
                <w:tblPr>
                  <w:tblStyle w:val="TableGrid"/>
                  <w:tblW w:w="0" w:type="auto"/>
                  <w:tblLook w:val="04A0" w:firstRow="1" w:lastRow="0" w:firstColumn="1" w:lastColumn="0" w:noHBand="0" w:noVBand="1"/>
                </w:tblPr>
              </w:tblPrChange>
            </w:tblPr>
            <w:tblGrid>
              <w:gridCol w:w="818"/>
              <w:gridCol w:w="2945"/>
              <w:gridCol w:w="4534"/>
              <w:tblGridChange w:id="543">
                <w:tblGrid>
                  <w:gridCol w:w="833"/>
                  <w:gridCol w:w="3122"/>
                  <w:gridCol w:w="4823"/>
                </w:tblGrid>
              </w:tblGridChange>
            </w:tblGrid>
            <w:tr w:rsidR="00445A84" w:rsidRPr="005C5A04" w:rsidTr="00445A84">
              <w:tc>
                <w:tcPr>
                  <w:tcW w:w="833" w:type="dxa"/>
                  <w:shd w:val="clear" w:color="auto" w:fill="D9D9D9" w:themeFill="background1" w:themeFillShade="D9"/>
                  <w:tcPrChange w:id="544" w:author="mine" w:date="2014-05-21T13:59:00Z">
                    <w:tcPr>
                      <w:tcW w:w="833" w:type="dxa"/>
                      <w:shd w:val="clear" w:color="auto" w:fill="D9D9D9" w:themeFill="background1" w:themeFillShade="D9"/>
                    </w:tcPr>
                  </w:tcPrChange>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Step</w:t>
                  </w:r>
                </w:p>
              </w:tc>
              <w:tc>
                <w:tcPr>
                  <w:tcW w:w="3122" w:type="dxa"/>
                  <w:shd w:val="clear" w:color="auto" w:fill="D9D9D9" w:themeFill="background1" w:themeFillShade="D9"/>
                  <w:tcPrChange w:id="545" w:author="mine" w:date="2014-05-21T13:59:00Z">
                    <w:tcPr>
                      <w:tcW w:w="3122" w:type="dxa"/>
                      <w:shd w:val="clear" w:color="auto" w:fill="D9D9D9" w:themeFill="background1" w:themeFillShade="D9"/>
                    </w:tcPr>
                  </w:tcPrChange>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Actor Action</w:t>
                  </w:r>
                </w:p>
              </w:tc>
              <w:tc>
                <w:tcPr>
                  <w:tcW w:w="4823" w:type="dxa"/>
                  <w:shd w:val="clear" w:color="auto" w:fill="D9D9D9" w:themeFill="background1" w:themeFillShade="D9"/>
                  <w:tcPrChange w:id="546" w:author="mine" w:date="2014-05-21T13:59:00Z">
                    <w:tcPr>
                      <w:tcW w:w="4823" w:type="dxa"/>
                      <w:shd w:val="clear" w:color="auto" w:fill="D9D9D9" w:themeFill="background1" w:themeFillShade="D9"/>
                    </w:tcPr>
                  </w:tcPrChange>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System Response</w:t>
                  </w:r>
                </w:p>
              </w:tc>
            </w:tr>
            <w:tr w:rsidR="00445A84" w:rsidRPr="005C5A04" w:rsidTr="00445A84">
              <w:tc>
                <w:tcPr>
                  <w:tcW w:w="833" w:type="dxa"/>
                  <w:tcPrChange w:id="547" w:author="mine" w:date="2014-05-21T13:59:00Z">
                    <w:tcPr>
                      <w:tcW w:w="833" w:type="dxa"/>
                    </w:tcPr>
                  </w:tcPrChange>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1</w:t>
                  </w:r>
                </w:p>
              </w:tc>
              <w:tc>
                <w:tcPr>
                  <w:tcW w:w="3122" w:type="dxa"/>
                  <w:tcPrChange w:id="548" w:author="mine" w:date="2014-05-21T13:59:00Z">
                    <w:tcPr>
                      <w:tcW w:w="3122" w:type="dxa"/>
                    </w:tcPr>
                  </w:tcPrChange>
                </w:tcPr>
                <w:p w:rsidR="00445A84" w:rsidRPr="005C5A04" w:rsidRDefault="00445A84" w:rsidP="00445A84">
                  <w:pPr>
                    <w:widowControl w:val="0"/>
                    <w:spacing w:line="240" w:lineRule="atLeast"/>
                    <w:rPr>
                      <w:rFonts w:ascii="Times New Roman" w:hAnsi="Times New Roman" w:cs="Times New Roman"/>
                      <w:sz w:val="24"/>
                      <w:szCs w:val="24"/>
                      <w:lang w:eastAsia="ko-KR"/>
                    </w:rPr>
                  </w:pPr>
                  <w:r w:rsidRPr="005C5A04">
                    <w:rPr>
                      <w:rFonts w:ascii="Times New Roman" w:hAnsi="Times New Roman" w:cs="Times New Roman"/>
                      <w:sz w:val="24"/>
                      <w:szCs w:val="24"/>
                    </w:rPr>
                    <w:t xml:space="preserve">User </w:t>
                  </w:r>
                  <w:r w:rsidRPr="005C5A04">
                    <w:rPr>
                      <w:rFonts w:ascii="Times New Roman" w:hAnsi="Times New Roman" w:cs="Times New Roman"/>
                      <w:sz w:val="24"/>
                      <w:szCs w:val="24"/>
                      <w:lang w:eastAsia="ko-KR"/>
                    </w:rPr>
                    <w:t>selects Hủy.</w:t>
                  </w:r>
                </w:p>
              </w:tc>
              <w:tc>
                <w:tcPr>
                  <w:tcW w:w="4823" w:type="dxa"/>
                  <w:tcPrChange w:id="549" w:author="mine" w:date="2014-05-21T13:59:00Z">
                    <w:tcPr>
                      <w:tcW w:w="4823" w:type="dxa"/>
                    </w:tcPr>
                  </w:tcPrChange>
                </w:tcPr>
                <w:p w:rsidR="00445A84" w:rsidRPr="005C5A04" w:rsidRDefault="00445A84" w:rsidP="00445A84">
                  <w:pPr>
                    <w:pStyle w:val="NormalFlow"/>
                    <w:numPr>
                      <w:ilvl w:val="0"/>
                      <w:numId w:val="0"/>
                    </w:numPr>
                    <w:spacing w:before="0" w:after="0"/>
                    <w:ind w:left="360" w:hanging="360"/>
                    <w:rPr>
                      <w:rFonts w:ascii="Times New Roman" w:hAnsi="Times New Roman" w:cs="Times New Roman"/>
                      <w:sz w:val="24"/>
                      <w:szCs w:val="24"/>
                    </w:rPr>
                  </w:pPr>
                  <w:proofErr w:type="gramStart"/>
                  <w:r w:rsidRPr="005C5A04">
                    <w:rPr>
                      <w:rFonts w:ascii="Times New Roman" w:hAnsi="Times New Roman" w:cs="Times New Roman"/>
                      <w:sz w:val="24"/>
                      <w:szCs w:val="24"/>
                    </w:rPr>
                    <w:t>User stay</w:t>
                  </w:r>
                  <w:proofErr w:type="gramEnd"/>
                  <w:r w:rsidRPr="005C5A04">
                    <w:rPr>
                      <w:rFonts w:ascii="Times New Roman" w:hAnsi="Times New Roman" w:cs="Times New Roman"/>
                      <w:sz w:val="24"/>
                      <w:szCs w:val="24"/>
                    </w:rPr>
                    <w:t xml:space="preserve"> at current page.</w:t>
                  </w:r>
                </w:p>
              </w:tc>
            </w:tr>
          </w:tbl>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b/>
                <w:sz w:val="24"/>
                <w:szCs w:val="24"/>
              </w:rPr>
              <w:t xml:space="preserve">Exceptions: </w:t>
            </w:r>
            <w:r w:rsidRPr="005C5A04">
              <w:rPr>
                <w:rFonts w:ascii="Times New Roman" w:hAnsi="Times New Roman" w:cs="Times New Roman"/>
                <w:sz w:val="24"/>
                <w:szCs w:val="24"/>
              </w:rPr>
              <w:t>N/A</w:t>
            </w:r>
          </w:p>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b/>
                <w:sz w:val="24"/>
                <w:szCs w:val="24"/>
              </w:rPr>
              <w:t xml:space="preserve">Relationships: </w:t>
            </w:r>
            <w:del w:id="550" w:author="theirs" w:date="2014-05-21T13:58:00Z">
              <w:r w:rsidRPr="005C5A04">
                <w:rPr>
                  <w:rFonts w:ascii="Times New Roman" w:hAnsi="Times New Roman" w:cs="Times New Roman"/>
                  <w:sz w:val="24"/>
                  <w:szCs w:val="24"/>
                </w:rPr>
                <w:delText>N/A</w:delText>
              </w:r>
            </w:del>
            <w:ins w:id="551" w:author="theirs" w:date="2014-05-21T13:58:00Z">
              <w:r w:rsidR="002C7D82">
                <w:rPr>
                  <w:rFonts w:ascii="Times New Roman" w:hAnsi="Times New Roman" w:cs="Times New Roman"/>
                  <w:sz w:val="24"/>
                  <w:szCs w:val="24"/>
                </w:rPr>
                <w:t>Login</w:t>
              </w:r>
            </w:ins>
          </w:p>
          <w:p w:rsidR="00445A84" w:rsidRPr="005C5A04" w:rsidRDefault="00445A84" w:rsidP="00445A84">
            <w:pPr>
              <w:keepNext/>
              <w:rPr>
                <w:rFonts w:ascii="Times New Roman" w:hAnsi="Times New Roman" w:cs="Times New Roman"/>
                <w:b/>
                <w:sz w:val="24"/>
                <w:szCs w:val="24"/>
              </w:rPr>
            </w:pPr>
            <w:r w:rsidRPr="005C5A04">
              <w:rPr>
                <w:rFonts w:ascii="Times New Roman" w:hAnsi="Times New Roman" w:cs="Times New Roman"/>
                <w:b/>
                <w:sz w:val="24"/>
                <w:szCs w:val="24"/>
              </w:rPr>
              <w:t xml:space="preserve">Business Rules: </w:t>
            </w:r>
            <w:r w:rsidRPr="005C5A04">
              <w:rPr>
                <w:rFonts w:ascii="Times New Roman" w:hAnsi="Times New Roman" w:cs="Times New Roman"/>
                <w:sz w:val="24"/>
                <w:szCs w:val="24"/>
              </w:rPr>
              <w:t>N/A</w:t>
            </w:r>
          </w:p>
        </w:tc>
      </w:tr>
    </w:tbl>
    <w:p w:rsidR="00226F7F" w:rsidRDefault="00C979EE" w:rsidP="00226F7F">
      <w:pPr>
        <w:pStyle w:val="Heading4"/>
        <w:numPr>
          <w:ilvl w:val="0"/>
          <w:numId w:val="60"/>
        </w:numPr>
        <w:ind w:left="1710"/>
        <w:rPr>
          <w:i w:val="0"/>
          <w:sz w:val="24"/>
          <w:szCs w:val="24"/>
        </w:rPr>
      </w:pPr>
      <w:bookmarkStart w:id="552" w:name="_Toc385663826"/>
      <w:r>
        <w:rPr>
          <w:i w:val="0"/>
          <w:sz w:val="24"/>
          <w:szCs w:val="24"/>
        </w:rPr>
        <w:lastRenderedPageBreak/>
        <w:t xml:space="preserve">(Guest) </w:t>
      </w:r>
      <w:r w:rsidR="00445A84">
        <w:rPr>
          <w:i w:val="0"/>
          <w:sz w:val="24"/>
          <w:szCs w:val="24"/>
        </w:rPr>
        <w:t>View News</w:t>
      </w:r>
      <w:bookmarkEnd w:id="552"/>
    </w:p>
    <w:p w:rsidR="008F0342" w:rsidRDefault="00712C10" w:rsidP="008F0342">
      <w:r>
        <w:rPr>
          <w:noProof/>
          <w:lang w:eastAsia="en-US"/>
        </w:rPr>
        <w:drawing>
          <wp:inline distT="0" distB="0" distL="0" distR="0" wp14:anchorId="21D749D6" wp14:editId="19619992">
            <wp:extent cx="3448050" cy="128587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448050" cy="12858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Change w:id="553" w:author="mine" w:date="2014-05-21T13:59:00Z">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PrChange>
      </w:tblPr>
      <w:tblGrid>
        <w:gridCol w:w="2425"/>
        <w:gridCol w:w="2305"/>
        <w:gridCol w:w="1082"/>
        <w:gridCol w:w="721"/>
        <w:gridCol w:w="2004"/>
        <w:tblGridChange w:id="554">
          <w:tblGrid>
            <w:gridCol w:w="2854"/>
            <w:gridCol w:w="2713"/>
            <w:gridCol w:w="1274"/>
            <w:gridCol w:w="848"/>
            <w:gridCol w:w="2360"/>
          </w:tblGrid>
        </w:tblGridChange>
      </w:tblGrid>
      <w:tr w:rsidR="00445A84" w:rsidRPr="005C5A04" w:rsidTr="00445A84">
        <w:tc>
          <w:tcPr>
            <w:tcW w:w="5000" w:type="pct"/>
            <w:gridSpan w:val="5"/>
            <w:shd w:val="clear" w:color="auto" w:fill="F3F3F3"/>
            <w:tcPrChange w:id="555" w:author="mine" w:date="2014-05-21T13:59:00Z">
              <w:tcPr>
                <w:tcW w:w="5000" w:type="pct"/>
                <w:gridSpan w:val="5"/>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CASE-UC008 SPECIFICATION</w:t>
            </w:r>
          </w:p>
        </w:tc>
      </w:tr>
      <w:tr w:rsidR="00743708" w:rsidRPr="005C5A04" w:rsidTr="00445A84">
        <w:tc>
          <w:tcPr>
            <w:tcW w:w="1420" w:type="pct"/>
            <w:shd w:val="clear" w:color="auto" w:fill="F3F3F3"/>
            <w:tcPrChange w:id="556" w:author="mine" w:date="2014-05-21T13:59:00Z">
              <w:tcPr>
                <w:tcW w:w="1420" w:type="pct"/>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557" w:author="mine" w:date="2014-05-21T13:59:00Z">
              <w:tcPr>
                <w:tcW w:w="1350" w:type="pct"/>
              </w:tcPr>
            </w:tcPrChange>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UC008</w:t>
            </w:r>
          </w:p>
        </w:tc>
        <w:tc>
          <w:tcPr>
            <w:tcW w:w="1056" w:type="pct"/>
            <w:gridSpan w:val="2"/>
            <w:shd w:val="clear" w:color="auto" w:fill="F3F3F3"/>
            <w:tcPrChange w:id="558" w:author="mine" w:date="2014-05-21T13:59:00Z">
              <w:tcPr>
                <w:tcW w:w="1056" w:type="pct"/>
                <w:gridSpan w:val="2"/>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559" w:author="mine" w:date="2014-05-21T13:59:00Z">
              <w:tcPr>
                <w:tcW w:w="1174" w:type="pct"/>
              </w:tcPr>
            </w:tcPrChange>
          </w:tcPr>
          <w:p w:rsidR="00445A84" w:rsidRPr="005C5A04" w:rsidRDefault="000B26F9" w:rsidP="00445A84">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445A84" w:rsidRPr="005C5A04" w:rsidTr="00445A84">
        <w:tc>
          <w:tcPr>
            <w:tcW w:w="1420" w:type="pct"/>
            <w:shd w:val="clear" w:color="auto" w:fill="F3F3F3"/>
            <w:tcPrChange w:id="560" w:author="mine" w:date="2014-05-21T13:59:00Z">
              <w:tcPr>
                <w:tcW w:w="1420" w:type="pct"/>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Change w:id="561" w:author="mine" w:date="2014-05-21T13:59:00Z">
              <w:tcPr>
                <w:tcW w:w="3580" w:type="pct"/>
                <w:gridSpan w:val="4"/>
              </w:tcPr>
            </w:tcPrChange>
          </w:tcPr>
          <w:p w:rsidR="00445A84" w:rsidRPr="005C5A04" w:rsidRDefault="00712C10" w:rsidP="00445A84">
            <w:pPr>
              <w:snapToGrid w:val="0"/>
              <w:spacing w:after="0" w:line="240" w:lineRule="auto"/>
              <w:jc w:val="both"/>
              <w:rPr>
                <w:rFonts w:ascii="Times New Roman" w:hAnsi="Times New Roman" w:cs="Times New Roman"/>
              </w:rPr>
            </w:pPr>
            <w:r>
              <w:rPr>
                <w:rFonts w:ascii="Times New Roman" w:hAnsi="Times New Roman" w:cs="Times New Roman"/>
              </w:rPr>
              <w:t>View statistic</w:t>
            </w:r>
          </w:p>
        </w:tc>
      </w:tr>
      <w:tr w:rsidR="00445A84" w:rsidRPr="005C5A04" w:rsidTr="00445A84">
        <w:tc>
          <w:tcPr>
            <w:tcW w:w="1420" w:type="pct"/>
            <w:shd w:val="clear" w:color="auto" w:fill="F3F3F3"/>
            <w:tcPrChange w:id="562" w:author="mine" w:date="2014-05-21T13:59:00Z">
              <w:tcPr>
                <w:tcW w:w="1420" w:type="pct"/>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Change w:id="563" w:author="mine" w:date="2014-05-21T13:59:00Z">
              <w:tcPr>
                <w:tcW w:w="3580" w:type="pct"/>
                <w:gridSpan w:val="4"/>
              </w:tcPr>
            </w:tcPrChange>
          </w:tcPr>
          <w:p w:rsidR="00445A84" w:rsidRPr="005C5A04" w:rsidRDefault="00712C10" w:rsidP="00445A84">
            <w:pPr>
              <w:snapToGrid w:val="0"/>
              <w:spacing w:after="0" w:line="240" w:lineRule="auto"/>
              <w:jc w:val="both"/>
              <w:rPr>
                <w:rFonts w:ascii="Times New Roman" w:hAnsi="Times New Roman" w:cs="Times New Roman"/>
              </w:rPr>
            </w:pPr>
            <w:r>
              <w:rPr>
                <w:rFonts w:ascii="Times New Roman" w:hAnsi="Times New Roman" w:cs="Times New Roman"/>
              </w:rPr>
              <w:t>Nguyễn Đình Tuấn</w:t>
            </w:r>
          </w:p>
        </w:tc>
      </w:tr>
      <w:tr w:rsidR="00743708" w:rsidRPr="005C5A04" w:rsidTr="00445A84">
        <w:tc>
          <w:tcPr>
            <w:tcW w:w="1420" w:type="pct"/>
            <w:shd w:val="clear" w:color="auto" w:fill="F3F3F3"/>
            <w:tcPrChange w:id="564" w:author="mine" w:date="2014-05-21T13:59:00Z">
              <w:tcPr>
                <w:tcW w:w="1420" w:type="pct"/>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565" w:author="mine" w:date="2014-05-21T13:59:00Z">
              <w:tcPr>
                <w:tcW w:w="1350" w:type="pct"/>
              </w:tcPr>
            </w:tcPrChange>
          </w:tcPr>
          <w:p w:rsidR="00445A84" w:rsidRPr="005C5A04" w:rsidRDefault="000B26F9" w:rsidP="00445A84">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566" w:author="mine" w:date="2014-05-21T13:59:00Z">
              <w:tcPr>
                <w:tcW w:w="634" w:type="pct"/>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567" w:author="mine" w:date="2014-05-21T13:59:00Z">
              <w:tcPr>
                <w:tcW w:w="1596" w:type="pct"/>
                <w:gridSpan w:val="2"/>
              </w:tcPr>
            </w:tcPrChange>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445A84" w:rsidRPr="005C5A04" w:rsidTr="00445A84">
        <w:trPr>
          <w:trHeight w:val="27"/>
          <w:trPrChange w:id="568" w:author="mine" w:date="2014-05-21T13:59:00Z">
            <w:trPr>
              <w:trHeight w:val="27"/>
            </w:trPr>
          </w:trPrChange>
        </w:trPr>
        <w:tc>
          <w:tcPr>
            <w:tcW w:w="5000" w:type="pct"/>
            <w:gridSpan w:val="5"/>
            <w:shd w:val="clear" w:color="auto" w:fill="FFFFFF"/>
            <w:tcPrChange w:id="569" w:author="mine" w:date="2014-05-21T13:59:00Z">
              <w:tcPr>
                <w:tcW w:w="5000" w:type="pct"/>
                <w:gridSpan w:val="5"/>
                <w:shd w:val="clear" w:color="auto" w:fill="FFFFFF"/>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Guest</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 xml:space="preserve">This use case is about how to view </w:t>
            </w:r>
            <w:r w:rsidR="00712C10">
              <w:rPr>
                <w:rFonts w:ascii="Times New Roman" w:hAnsi="Times New Roman" w:cs="Times New Roman"/>
              </w:rPr>
              <w:t>statistic</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Guest can view</w:t>
            </w:r>
            <w:r w:rsidR="00712C10">
              <w:rPr>
                <w:rFonts w:ascii="Times New Roman" w:hAnsi="Times New Roman" w:cs="Times New Roman"/>
                <w:bCs/>
              </w:rPr>
              <w:t>statistic</w:t>
            </w:r>
          </w:p>
          <w:p w:rsidR="00445A84" w:rsidRPr="005C5A04" w:rsidRDefault="00445A84" w:rsidP="00445A84">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445A84" w:rsidRPr="005C5A04" w:rsidRDefault="00445A84" w:rsidP="00445A84">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“Home” page, guest clicks “</w:t>
            </w:r>
            <w:r w:rsidR="00712C10">
              <w:rPr>
                <w:rFonts w:ascii="Times New Roman" w:hAnsi="Times New Roman" w:cs="Times New Roman"/>
                <w:bCs/>
              </w:rPr>
              <w:t>Xem thống kê</w:t>
            </w:r>
            <w:r w:rsidRPr="005C5A04">
              <w:rPr>
                <w:rFonts w:ascii="Times New Roman" w:hAnsi="Times New Roman" w:cs="Times New Roman"/>
                <w:bCs/>
              </w:rPr>
              <w:t>”.</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guest  is already link to “Tiếp Sức Mùa Thi” website</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445A84" w:rsidRPr="005C5A04" w:rsidRDefault="00445A84" w:rsidP="00445A84">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Guest can view </w:t>
            </w:r>
            <w:r w:rsidR="00712C10">
              <w:rPr>
                <w:rFonts w:ascii="Times New Roman" w:hAnsi="Times New Roman" w:cs="Times New Roman"/>
              </w:rPr>
              <w:t>statistic</w:t>
            </w:r>
            <w:r w:rsidRPr="005C5A04">
              <w:rPr>
                <w:rFonts w:ascii="Times New Roman" w:hAnsi="Times New Roman" w:cs="Times New Roman"/>
              </w:rPr>
              <w:t xml:space="preserve"> successful.</w:t>
            </w:r>
          </w:p>
          <w:p w:rsidR="00445A84" w:rsidRPr="005C5A04" w:rsidRDefault="00445A84" w:rsidP="00445A84">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3036"/>
              <w:gridCol w:w="3819"/>
            </w:tblGrid>
            <w:tr w:rsidR="00445A84" w:rsidRPr="005C5A04" w:rsidTr="00445A84">
              <w:tc>
                <w:tcPr>
                  <w:tcW w:w="662"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036"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819"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3036" w:type="dxa"/>
                </w:tcPr>
                <w:p w:rsidR="00445A84" w:rsidRPr="005C5A04" w:rsidRDefault="00445A84" w:rsidP="00712C10">
                  <w:pPr>
                    <w:snapToGrid w:val="0"/>
                    <w:spacing w:after="80"/>
                    <w:jc w:val="both"/>
                    <w:rPr>
                      <w:rFonts w:ascii="Times New Roman" w:hAnsi="Times New Roman" w:cs="Times New Roman"/>
                      <w:bCs/>
                    </w:rPr>
                  </w:pPr>
                  <w:r w:rsidRPr="005C5A04">
                    <w:rPr>
                      <w:rFonts w:ascii="Times New Roman" w:hAnsi="Times New Roman" w:cs="Times New Roman"/>
                      <w:bCs/>
                    </w:rPr>
                    <w:t xml:space="preserve">In the Home page, guest clicks “ </w:t>
                  </w:r>
                  <w:r w:rsidR="00712C10">
                    <w:rPr>
                      <w:rFonts w:ascii="Times New Roman" w:hAnsi="Times New Roman" w:cs="Times New Roman"/>
                      <w:bCs/>
                    </w:rPr>
                    <w:t>Xem thống kê</w:t>
                  </w:r>
                  <w:r w:rsidRPr="005C5A04">
                    <w:rPr>
                      <w:rFonts w:ascii="Times New Roman" w:hAnsi="Times New Roman" w:cs="Times New Roman"/>
                      <w:bCs/>
                    </w:rPr>
                    <w:t>”</w:t>
                  </w:r>
                </w:p>
              </w:tc>
              <w:tc>
                <w:tcPr>
                  <w:tcW w:w="3819" w:type="dxa"/>
                </w:tcPr>
                <w:p w:rsidR="00445A84" w:rsidRPr="005C5A04" w:rsidRDefault="00445A84" w:rsidP="00445A84">
                  <w:pPr>
                    <w:snapToGrid w:val="0"/>
                    <w:rPr>
                      <w:rFonts w:ascii="Times New Roman" w:hAnsi="Times New Roman" w:cs="Times New Roman"/>
                    </w:rPr>
                  </w:pP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2.</w:t>
                  </w:r>
                </w:p>
              </w:tc>
              <w:tc>
                <w:tcPr>
                  <w:tcW w:w="3036" w:type="dxa"/>
                </w:tcPr>
                <w:p w:rsidR="00445A84" w:rsidRPr="005C5A04" w:rsidRDefault="00445A84" w:rsidP="00445A84">
                  <w:pPr>
                    <w:snapToGrid w:val="0"/>
                    <w:rPr>
                      <w:rFonts w:ascii="Times New Roman" w:hAnsi="Times New Roman" w:cs="Times New Roman"/>
                    </w:rPr>
                  </w:pPr>
                </w:p>
              </w:tc>
              <w:tc>
                <w:tcPr>
                  <w:tcW w:w="3819" w:type="dxa"/>
                </w:tcPr>
                <w:p w:rsidR="00445A84" w:rsidRPr="005C5A04" w:rsidRDefault="00445A84" w:rsidP="00712C10">
                  <w:pPr>
                    <w:snapToGrid w:val="0"/>
                    <w:rPr>
                      <w:rFonts w:ascii="Times New Roman" w:hAnsi="Times New Roman" w:cs="Times New Roman"/>
                      <w:bCs/>
                    </w:rPr>
                  </w:pPr>
                  <w:r w:rsidRPr="005C5A04">
                    <w:rPr>
                      <w:rFonts w:ascii="Times New Roman" w:hAnsi="Times New Roman" w:cs="Times New Roman"/>
                      <w:bCs/>
                    </w:rPr>
                    <w:t xml:space="preserve">System will redirect to”View </w:t>
                  </w:r>
                  <w:r w:rsidR="00712C10">
                    <w:rPr>
                      <w:rFonts w:ascii="Times New Roman" w:hAnsi="Times New Roman" w:cs="Times New Roman"/>
                      <w:bCs/>
                    </w:rPr>
                    <w:t>Statistic</w:t>
                  </w:r>
                  <w:r w:rsidRPr="005C5A04">
                    <w:rPr>
                      <w:rFonts w:ascii="Times New Roman" w:hAnsi="Times New Roman" w:cs="Times New Roman"/>
                      <w:bCs/>
                    </w:rPr>
                    <w:t>” with all news in the web</w:t>
                  </w:r>
                </w:p>
              </w:tc>
            </w:tr>
            <w:tr w:rsidR="00712C10" w:rsidRPr="005C5A04" w:rsidTr="00445A84">
              <w:tc>
                <w:tcPr>
                  <w:tcW w:w="662" w:type="dxa"/>
                </w:tcPr>
                <w:p w:rsidR="00712C10" w:rsidRPr="005C5A04" w:rsidRDefault="00712C10" w:rsidP="00445A84">
                  <w:pPr>
                    <w:snapToGrid w:val="0"/>
                    <w:jc w:val="center"/>
                    <w:rPr>
                      <w:rFonts w:ascii="Times New Roman" w:hAnsi="Times New Roman" w:cs="Times New Roman"/>
                    </w:rPr>
                  </w:pPr>
                  <w:r>
                    <w:rPr>
                      <w:rFonts w:ascii="Times New Roman" w:hAnsi="Times New Roman" w:cs="Times New Roman"/>
                    </w:rPr>
                    <w:t>3.</w:t>
                  </w:r>
                </w:p>
              </w:tc>
              <w:tc>
                <w:tcPr>
                  <w:tcW w:w="3036" w:type="dxa"/>
                </w:tcPr>
                <w:p w:rsidR="00712C10" w:rsidRPr="005C5A04" w:rsidRDefault="00712C10" w:rsidP="00712C10">
                  <w:pPr>
                    <w:snapToGrid w:val="0"/>
                    <w:rPr>
                      <w:rFonts w:ascii="Times New Roman" w:hAnsi="Times New Roman" w:cs="Times New Roman"/>
                    </w:rPr>
                  </w:pPr>
                  <w:r w:rsidRPr="005C5A04">
                    <w:rPr>
                      <w:rFonts w:ascii="Times New Roman" w:hAnsi="Times New Roman" w:cs="Times New Roman"/>
                      <w:bCs/>
                    </w:rPr>
                    <w:t xml:space="preserve">In the </w:t>
                  </w:r>
                  <w:r>
                    <w:rPr>
                      <w:rFonts w:ascii="Times New Roman" w:hAnsi="Times New Roman" w:cs="Times New Roman"/>
                      <w:bCs/>
                    </w:rPr>
                    <w:t>View Statistic page</w:t>
                  </w:r>
                  <w:r w:rsidRPr="005C5A04">
                    <w:rPr>
                      <w:rFonts w:ascii="Times New Roman" w:hAnsi="Times New Roman" w:cs="Times New Roman"/>
                      <w:bCs/>
                    </w:rPr>
                    <w:t xml:space="preserve">, guest </w:t>
                  </w:r>
                  <w:r>
                    <w:rPr>
                      <w:rFonts w:ascii="Times New Roman" w:hAnsi="Times New Roman" w:cs="Times New Roman"/>
                      <w:bCs/>
                    </w:rPr>
                    <w:t>Chosse year to see this statistic</w:t>
                  </w:r>
                  <w:r w:rsidRPr="005C5A04">
                    <w:rPr>
                      <w:rFonts w:ascii="Times New Roman" w:hAnsi="Times New Roman" w:cs="Times New Roman"/>
                      <w:bCs/>
                    </w:rPr>
                    <w:t xml:space="preserve"> </w:t>
                  </w:r>
                </w:p>
              </w:tc>
              <w:tc>
                <w:tcPr>
                  <w:tcW w:w="3819" w:type="dxa"/>
                </w:tcPr>
                <w:p w:rsidR="00712C10" w:rsidRPr="005C5A04" w:rsidRDefault="00712C10" w:rsidP="00712C10">
                  <w:pPr>
                    <w:snapToGrid w:val="0"/>
                    <w:rPr>
                      <w:rFonts w:ascii="Times New Roman" w:hAnsi="Times New Roman" w:cs="Times New Roman"/>
                      <w:bCs/>
                    </w:rPr>
                  </w:pPr>
                </w:p>
              </w:tc>
            </w:tr>
            <w:tr w:rsidR="00712C10" w:rsidRPr="005C5A04" w:rsidTr="00445A84">
              <w:tc>
                <w:tcPr>
                  <w:tcW w:w="662" w:type="dxa"/>
                </w:tcPr>
                <w:p w:rsidR="00712C10" w:rsidRPr="005C5A04" w:rsidRDefault="00712C10" w:rsidP="00445A84">
                  <w:pPr>
                    <w:snapToGrid w:val="0"/>
                    <w:jc w:val="center"/>
                    <w:rPr>
                      <w:rFonts w:ascii="Times New Roman" w:hAnsi="Times New Roman" w:cs="Times New Roman"/>
                    </w:rPr>
                  </w:pPr>
                  <w:r>
                    <w:rPr>
                      <w:rFonts w:ascii="Times New Roman" w:hAnsi="Times New Roman" w:cs="Times New Roman"/>
                    </w:rPr>
                    <w:t>4.</w:t>
                  </w:r>
                </w:p>
              </w:tc>
              <w:tc>
                <w:tcPr>
                  <w:tcW w:w="3036" w:type="dxa"/>
                </w:tcPr>
                <w:p w:rsidR="00712C10" w:rsidRPr="005C5A04" w:rsidRDefault="00712C10" w:rsidP="00445A84">
                  <w:pPr>
                    <w:snapToGrid w:val="0"/>
                    <w:rPr>
                      <w:rFonts w:ascii="Times New Roman" w:hAnsi="Times New Roman" w:cs="Times New Roman"/>
                    </w:rPr>
                  </w:pPr>
                </w:p>
              </w:tc>
              <w:tc>
                <w:tcPr>
                  <w:tcW w:w="3819" w:type="dxa"/>
                </w:tcPr>
                <w:p w:rsidR="00712C10" w:rsidRPr="005C5A04" w:rsidRDefault="00712C10" w:rsidP="00712C10">
                  <w:pPr>
                    <w:snapToGrid w:val="0"/>
                    <w:rPr>
                      <w:rFonts w:ascii="Times New Roman" w:hAnsi="Times New Roman" w:cs="Times New Roman"/>
                      <w:bCs/>
                    </w:rPr>
                  </w:pPr>
                  <w:r>
                    <w:rPr>
                      <w:rFonts w:ascii="Times New Roman" w:hAnsi="Times New Roman" w:cs="Times New Roman"/>
                      <w:bCs/>
                    </w:rPr>
                    <w:t>The Map will display with all information of this year.</w:t>
                  </w:r>
                </w:p>
              </w:tc>
            </w:tr>
          </w:tbl>
          <w:p w:rsidR="00445A84" w:rsidRPr="005C5A04" w:rsidRDefault="00445A84" w:rsidP="00445A84">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w:t>
            </w:r>
            <w:r w:rsidR="00712C10">
              <w:rPr>
                <w:rFonts w:ascii="Times New Roman" w:hAnsi="Times New Roman" w:cs="Times New Roman"/>
                <w:b/>
                <w:bCs/>
              </w:rPr>
              <w:t>Guest must link to TSMT web</w:t>
            </w:r>
          </w:p>
          <w:p w:rsidR="00445A84" w:rsidRPr="005C5A04" w:rsidRDefault="00445A84" w:rsidP="00445A84">
            <w:pPr>
              <w:snapToGrid w:val="0"/>
              <w:spacing w:before="40" w:after="40" w:line="240" w:lineRule="auto"/>
              <w:ind w:left="780"/>
              <w:jc w:val="both"/>
              <w:rPr>
                <w:rFonts w:ascii="Times New Roman" w:hAnsi="Times New Roman" w:cs="Times New Roman"/>
              </w:rPr>
            </w:pPr>
          </w:p>
        </w:tc>
      </w:tr>
    </w:tbl>
    <w:p w:rsidR="00445A84" w:rsidRPr="008F0342" w:rsidRDefault="00445A84" w:rsidP="008F0342"/>
    <w:p w:rsidR="00226F7F" w:rsidRDefault="00790BCE" w:rsidP="00226F7F">
      <w:pPr>
        <w:pStyle w:val="Heading4"/>
        <w:numPr>
          <w:ilvl w:val="0"/>
          <w:numId w:val="60"/>
        </w:numPr>
        <w:ind w:left="1710"/>
        <w:rPr>
          <w:i w:val="0"/>
          <w:sz w:val="24"/>
          <w:szCs w:val="24"/>
        </w:rPr>
      </w:pPr>
      <w:bookmarkStart w:id="570" w:name="_Toc385663827"/>
      <w:r>
        <w:rPr>
          <w:i w:val="0"/>
          <w:sz w:val="24"/>
          <w:szCs w:val="24"/>
        </w:rPr>
        <w:t>(</w:t>
      </w:r>
      <w:r w:rsidR="00445A84">
        <w:rPr>
          <w:i w:val="0"/>
          <w:sz w:val="24"/>
          <w:szCs w:val="24"/>
        </w:rPr>
        <w:t>Guest</w:t>
      </w:r>
      <w:r>
        <w:rPr>
          <w:i w:val="0"/>
          <w:sz w:val="24"/>
          <w:szCs w:val="24"/>
        </w:rPr>
        <w:t xml:space="preserve">) </w:t>
      </w:r>
      <w:r w:rsidR="00445A84">
        <w:rPr>
          <w:i w:val="0"/>
          <w:sz w:val="24"/>
          <w:szCs w:val="24"/>
        </w:rPr>
        <w:t>Get New Feed</w:t>
      </w:r>
      <w:bookmarkEnd w:id="570"/>
    </w:p>
    <w:p w:rsidR="008F0342" w:rsidRDefault="00445A84" w:rsidP="008F0342">
      <w:r w:rsidRPr="005C5A04">
        <w:rPr>
          <w:rFonts w:ascii="Times New Roman" w:hAnsi="Times New Roman" w:cs="Times New Roman"/>
          <w:noProof/>
          <w:lang w:eastAsia="en-US"/>
        </w:rPr>
        <w:drawing>
          <wp:inline distT="0" distB="0" distL="0" distR="0" wp14:anchorId="34F70DA3" wp14:editId="04D2EFF3">
            <wp:extent cx="3898900" cy="1311275"/>
            <wp:effectExtent l="0" t="0" r="0" b="0"/>
            <wp:docPr id="197" name="Picture 197"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ewdetailcarne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98900" cy="1311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Change w:id="571" w:author="mine" w:date="2014-05-21T13:59:00Z">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PrChange>
      </w:tblPr>
      <w:tblGrid>
        <w:gridCol w:w="2425"/>
        <w:gridCol w:w="2305"/>
        <w:gridCol w:w="1082"/>
        <w:gridCol w:w="721"/>
        <w:gridCol w:w="2004"/>
        <w:tblGridChange w:id="572">
          <w:tblGrid>
            <w:gridCol w:w="2854"/>
            <w:gridCol w:w="2713"/>
            <w:gridCol w:w="1274"/>
            <w:gridCol w:w="848"/>
            <w:gridCol w:w="2360"/>
          </w:tblGrid>
        </w:tblGridChange>
      </w:tblGrid>
      <w:tr w:rsidR="00445A84" w:rsidRPr="005C5A04" w:rsidTr="00445A84">
        <w:tc>
          <w:tcPr>
            <w:tcW w:w="5000" w:type="pct"/>
            <w:gridSpan w:val="5"/>
            <w:shd w:val="clear" w:color="auto" w:fill="F3F3F3"/>
            <w:tcPrChange w:id="573" w:author="mine" w:date="2014-05-21T13:59:00Z">
              <w:tcPr>
                <w:tcW w:w="5000" w:type="pct"/>
                <w:gridSpan w:val="5"/>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CASE-UC009 SPECIFICATION</w:t>
            </w:r>
          </w:p>
        </w:tc>
      </w:tr>
      <w:tr w:rsidR="00743708" w:rsidRPr="005C5A04" w:rsidTr="00445A84">
        <w:tc>
          <w:tcPr>
            <w:tcW w:w="1420" w:type="pct"/>
            <w:shd w:val="clear" w:color="auto" w:fill="F3F3F3"/>
            <w:tcPrChange w:id="574" w:author="mine" w:date="2014-05-21T13:59:00Z">
              <w:tcPr>
                <w:tcW w:w="1420" w:type="pct"/>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575" w:author="mine" w:date="2014-05-21T13:59:00Z">
              <w:tcPr>
                <w:tcW w:w="1350" w:type="pct"/>
              </w:tcPr>
            </w:tcPrChange>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UC009</w:t>
            </w:r>
          </w:p>
        </w:tc>
        <w:tc>
          <w:tcPr>
            <w:tcW w:w="1056" w:type="pct"/>
            <w:gridSpan w:val="2"/>
            <w:shd w:val="clear" w:color="auto" w:fill="F3F3F3"/>
            <w:tcPrChange w:id="576" w:author="mine" w:date="2014-05-21T13:59:00Z">
              <w:tcPr>
                <w:tcW w:w="1056" w:type="pct"/>
                <w:gridSpan w:val="2"/>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577" w:author="mine" w:date="2014-05-21T13:59:00Z">
              <w:tcPr>
                <w:tcW w:w="1174" w:type="pct"/>
              </w:tcPr>
            </w:tcPrChange>
          </w:tcPr>
          <w:p w:rsidR="00445A84" w:rsidRPr="005C5A04" w:rsidRDefault="00445A84" w:rsidP="00445A84">
            <w:pPr>
              <w:snapToGrid w:val="0"/>
              <w:spacing w:after="0" w:line="240" w:lineRule="auto"/>
              <w:jc w:val="both"/>
              <w:rPr>
                <w:rFonts w:ascii="Times New Roman" w:hAnsi="Times New Roman" w:cs="Times New Roman"/>
              </w:rPr>
            </w:pPr>
            <w:del w:id="578" w:author="theirs" w:date="2014-05-21T13:58:00Z">
              <w:r w:rsidRPr="005C5A04">
                <w:rPr>
                  <w:rFonts w:ascii="Times New Roman" w:hAnsi="Times New Roman" w:cs="Times New Roman"/>
                </w:rPr>
                <w:delText>1</w:delText>
              </w:r>
            </w:del>
            <w:ins w:id="579" w:author="theirs" w:date="2014-05-21T13:58:00Z">
              <w:r w:rsidR="00B43DCD">
                <w:rPr>
                  <w:rFonts w:ascii="Times New Roman" w:hAnsi="Times New Roman" w:cs="Times New Roman"/>
                </w:rPr>
                <w:t>2</w:t>
              </w:r>
            </w:ins>
            <w:r w:rsidRPr="005C5A04">
              <w:rPr>
                <w:rFonts w:ascii="Times New Roman" w:hAnsi="Times New Roman" w:cs="Times New Roman"/>
              </w:rPr>
              <w:t>.0</w:t>
            </w:r>
          </w:p>
        </w:tc>
      </w:tr>
      <w:tr w:rsidR="00445A84" w:rsidRPr="005C5A04" w:rsidTr="00445A84">
        <w:tc>
          <w:tcPr>
            <w:tcW w:w="1420" w:type="pct"/>
            <w:shd w:val="clear" w:color="auto" w:fill="F3F3F3"/>
            <w:tcPrChange w:id="580" w:author="mine" w:date="2014-05-21T13:59:00Z">
              <w:tcPr>
                <w:tcW w:w="1420" w:type="pct"/>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Change w:id="581" w:author="mine" w:date="2014-05-21T13:59:00Z">
              <w:tcPr>
                <w:tcW w:w="3580" w:type="pct"/>
                <w:gridSpan w:val="4"/>
              </w:tcPr>
            </w:tcPrChange>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Get New Feed</w:t>
            </w:r>
          </w:p>
        </w:tc>
      </w:tr>
      <w:tr w:rsidR="00445A84" w:rsidRPr="005C5A04" w:rsidTr="00445A84">
        <w:tc>
          <w:tcPr>
            <w:tcW w:w="1420" w:type="pct"/>
            <w:shd w:val="clear" w:color="auto" w:fill="F3F3F3"/>
            <w:tcPrChange w:id="582" w:author="mine" w:date="2014-05-21T13:59:00Z">
              <w:tcPr>
                <w:tcW w:w="1420" w:type="pct"/>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Change w:id="583" w:author="mine" w:date="2014-05-21T13:59:00Z">
              <w:tcPr>
                <w:tcW w:w="3580" w:type="pct"/>
                <w:gridSpan w:val="4"/>
              </w:tcPr>
            </w:tcPrChange>
          </w:tcPr>
          <w:p w:rsidR="00445A84" w:rsidRPr="005C5A04" w:rsidRDefault="00D40C8B" w:rsidP="00445A84">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743708" w:rsidRPr="005C5A04" w:rsidTr="00445A84">
        <w:tc>
          <w:tcPr>
            <w:tcW w:w="1420" w:type="pct"/>
            <w:shd w:val="clear" w:color="auto" w:fill="F3F3F3"/>
            <w:tcPrChange w:id="584" w:author="mine" w:date="2014-05-21T13:59:00Z">
              <w:tcPr>
                <w:tcW w:w="1420" w:type="pct"/>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585" w:author="mine" w:date="2014-05-21T13:59:00Z">
              <w:tcPr>
                <w:tcW w:w="1350" w:type="pct"/>
              </w:tcPr>
            </w:tcPrChange>
          </w:tcPr>
          <w:p w:rsidR="00445A84" w:rsidRPr="005C5A04" w:rsidRDefault="000B26F9" w:rsidP="00445A84">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586" w:author="mine" w:date="2014-05-21T13:59:00Z">
              <w:tcPr>
                <w:tcW w:w="634" w:type="pct"/>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587" w:author="mine" w:date="2014-05-21T13:59:00Z">
              <w:tcPr>
                <w:tcW w:w="1596" w:type="pct"/>
                <w:gridSpan w:val="2"/>
              </w:tcPr>
            </w:tcPrChange>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445A84" w:rsidRPr="005C5A04" w:rsidTr="00445A84">
        <w:trPr>
          <w:trHeight w:val="27"/>
          <w:trPrChange w:id="588" w:author="mine" w:date="2014-05-21T13:59:00Z">
            <w:trPr>
              <w:trHeight w:val="27"/>
            </w:trPr>
          </w:trPrChange>
        </w:trPr>
        <w:tc>
          <w:tcPr>
            <w:tcW w:w="5000" w:type="pct"/>
            <w:gridSpan w:val="5"/>
            <w:shd w:val="clear" w:color="auto" w:fill="FFFFFF"/>
            <w:tcPrChange w:id="589" w:author="mine" w:date="2014-05-21T13:59:00Z">
              <w:tcPr>
                <w:tcW w:w="5000" w:type="pct"/>
                <w:gridSpan w:val="5"/>
                <w:shd w:val="clear" w:color="auto" w:fill="FFFFFF"/>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Guest</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get new feed</w:t>
            </w:r>
            <w:r w:rsidRPr="005C5A04">
              <w:rPr>
                <w:rFonts w:ascii="Times New Roman" w:hAnsi="Times New Roman" w:cs="Times New Roman"/>
                <w:b/>
                <w:bCs/>
              </w:rPr>
              <w:t xml:space="preserve"> </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Guest can get new feed</w:t>
            </w:r>
          </w:p>
          <w:p w:rsidR="00445A84" w:rsidRPr="005C5A04" w:rsidRDefault="00445A84" w:rsidP="00445A84">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445A84" w:rsidRPr="005C5A04" w:rsidRDefault="00445A84" w:rsidP="00445A84">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“News” page, guest clicks “Xem tin tức từ trang báo khác”.</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guest  is already link to “Tiếp Sức Mùa Thi” website</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445A84" w:rsidRPr="005C5A04" w:rsidRDefault="00445A84" w:rsidP="00445A84">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Guest can get new feed successful.</w:t>
            </w:r>
          </w:p>
          <w:p w:rsidR="00445A84" w:rsidRPr="005C5A04" w:rsidRDefault="00445A84" w:rsidP="00445A84">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3036"/>
              <w:gridCol w:w="3819"/>
            </w:tblGrid>
            <w:tr w:rsidR="00445A84" w:rsidRPr="005C5A04" w:rsidTr="00445A84">
              <w:tc>
                <w:tcPr>
                  <w:tcW w:w="662"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lastRenderedPageBreak/>
                    <w:t>Step</w:t>
                  </w:r>
                </w:p>
              </w:tc>
              <w:tc>
                <w:tcPr>
                  <w:tcW w:w="3036"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819"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1.</w:t>
                  </w:r>
                </w:p>
              </w:tc>
              <w:tc>
                <w:tcPr>
                  <w:tcW w:w="3036" w:type="dxa"/>
                </w:tcPr>
                <w:p w:rsidR="00445A84" w:rsidRPr="005C5A04" w:rsidRDefault="00445A84" w:rsidP="00445A84">
                  <w:pPr>
                    <w:snapToGrid w:val="0"/>
                    <w:spacing w:after="80"/>
                    <w:jc w:val="both"/>
                    <w:rPr>
                      <w:rFonts w:ascii="Times New Roman" w:hAnsi="Times New Roman" w:cs="Times New Roman"/>
                      <w:bCs/>
                    </w:rPr>
                  </w:pPr>
                  <w:r w:rsidRPr="005C5A04">
                    <w:rPr>
                      <w:rFonts w:ascii="Times New Roman" w:hAnsi="Times New Roman" w:cs="Times New Roman"/>
                      <w:bCs/>
                    </w:rPr>
                    <w:t>In the News page, guest clicks “ Xem tin tức từ trang báo khác”</w:t>
                  </w:r>
                </w:p>
              </w:tc>
              <w:tc>
                <w:tcPr>
                  <w:tcW w:w="3819" w:type="dxa"/>
                </w:tcPr>
                <w:p w:rsidR="00445A84" w:rsidRPr="005C5A04" w:rsidRDefault="00445A84" w:rsidP="00445A84">
                  <w:pPr>
                    <w:snapToGrid w:val="0"/>
                    <w:rPr>
                      <w:rFonts w:ascii="Times New Roman" w:hAnsi="Times New Roman" w:cs="Times New Roman"/>
                    </w:rPr>
                  </w:pP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2.</w:t>
                  </w:r>
                </w:p>
              </w:tc>
              <w:tc>
                <w:tcPr>
                  <w:tcW w:w="3036" w:type="dxa"/>
                </w:tcPr>
                <w:p w:rsidR="00445A84" w:rsidRPr="005C5A04" w:rsidRDefault="00445A84" w:rsidP="00445A84">
                  <w:pPr>
                    <w:snapToGrid w:val="0"/>
                    <w:rPr>
                      <w:rFonts w:ascii="Times New Roman" w:hAnsi="Times New Roman" w:cs="Times New Roman"/>
                    </w:rPr>
                  </w:pPr>
                </w:p>
              </w:tc>
              <w:tc>
                <w:tcPr>
                  <w:tcW w:w="3819" w:type="dxa"/>
                </w:tcPr>
                <w:p w:rsidR="00445A84" w:rsidRPr="005C5A04" w:rsidRDefault="00445A84" w:rsidP="00445A84">
                  <w:pPr>
                    <w:snapToGrid w:val="0"/>
                    <w:rPr>
                      <w:rFonts w:ascii="Times New Roman" w:hAnsi="Times New Roman" w:cs="Times New Roman"/>
                      <w:bCs/>
                    </w:rPr>
                  </w:pPr>
                  <w:r w:rsidRPr="005C5A04">
                    <w:rPr>
                      <w:rFonts w:ascii="Times New Roman" w:hAnsi="Times New Roman" w:cs="Times New Roman"/>
                      <w:bCs/>
                    </w:rPr>
                    <w:t>System will redirect to”Get New Feed” with all news in the web</w:t>
                  </w:r>
                </w:p>
              </w:tc>
            </w:tr>
          </w:tbl>
          <w:p w:rsidR="00445A84" w:rsidRPr="005C5A04" w:rsidRDefault="00445A84" w:rsidP="00445A84">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445A84" w:rsidRPr="005C5A04" w:rsidRDefault="00445A84" w:rsidP="00445A84">
            <w:pPr>
              <w:snapToGrid w:val="0"/>
              <w:spacing w:after="0" w:line="240" w:lineRule="auto"/>
              <w:jc w:val="both"/>
              <w:rPr>
                <w:rFonts w:ascii="Times New Roman" w:hAnsi="Times New Roman"/>
                <w:b/>
                <w:rPrChange w:id="590" w:author="Tri Le Nguyen Huu" w:date="2014-05-21T13:59:00Z">
                  <w:rPr>
                    <w:rFonts w:ascii="Times New Roman" w:hAnsi="Times New Roman"/>
                  </w:rPr>
                </w:rPrChange>
              </w:rPr>
            </w:pPr>
            <w:r w:rsidRPr="005C5A04">
              <w:rPr>
                <w:rFonts w:ascii="Times New Roman" w:hAnsi="Times New Roman" w:cs="Times New Roman"/>
                <w:b/>
                <w:bCs/>
              </w:rPr>
              <w:t xml:space="preserve">Relationships: </w:t>
            </w:r>
            <w:r w:rsidRPr="005C5A04">
              <w:rPr>
                <w:rFonts w:ascii="Times New Roman" w:hAnsi="Times New Roman"/>
                <w:b/>
                <w:rPrChange w:id="591" w:author="Tri Le Nguyen Huu" w:date="2014-05-21T13:59:00Z">
                  <w:rPr>
                    <w:rFonts w:ascii="Times New Roman" w:hAnsi="Times New Roman"/>
                  </w:rPr>
                </w:rPrChange>
              </w:rPr>
              <w:t>N/A</w:t>
            </w:r>
          </w:p>
          <w:p w:rsidR="00445A84" w:rsidRPr="005C5A04" w:rsidRDefault="00445A84" w:rsidP="00445A84">
            <w:pPr>
              <w:snapToGrid w:val="0"/>
              <w:spacing w:after="0" w:line="240" w:lineRule="auto"/>
              <w:jc w:val="both"/>
              <w:rPr>
                <w:del w:id="592" w:author="theirs" w:date="2014-05-21T13:58:00Z"/>
                <w:rFonts w:ascii="Times New Roman" w:hAnsi="Times New Roman" w:cs="Times New Roman"/>
                <w:b/>
                <w:bCs/>
              </w:rPr>
            </w:pPr>
            <w:r w:rsidRPr="005C5A04">
              <w:rPr>
                <w:rFonts w:ascii="Times New Roman" w:hAnsi="Times New Roman" w:cs="Times New Roman"/>
                <w:b/>
                <w:bCs/>
              </w:rPr>
              <w:t>Business Rules:</w:t>
            </w:r>
            <w:r w:rsidRPr="005C5A04">
              <w:rPr>
                <w:rFonts w:ascii="Times New Roman" w:hAnsi="Times New Roman"/>
                <w:b/>
                <w:rPrChange w:id="593" w:author="Tri Le Nguyen Huu" w:date="2014-05-21T13:59:00Z">
                  <w:rPr>
                    <w:rFonts w:ascii="Times New Roman" w:hAnsi="Times New Roman"/>
                  </w:rPr>
                </w:rPrChange>
              </w:rPr>
              <w:t xml:space="preserve"> N/A</w:t>
            </w:r>
          </w:p>
          <w:p w:rsidR="00445A84" w:rsidRPr="005C5A04" w:rsidRDefault="00445A84">
            <w:pPr>
              <w:snapToGrid w:val="0"/>
              <w:spacing w:before="40" w:after="40" w:line="240" w:lineRule="auto"/>
              <w:jc w:val="both"/>
              <w:rPr>
                <w:rFonts w:ascii="Times New Roman" w:hAnsi="Times New Roman" w:cs="Times New Roman"/>
              </w:rPr>
              <w:pPrChange w:id="594" w:author="theirs" w:date="2014-05-21T13:59:00Z">
                <w:pPr>
                  <w:snapToGrid w:val="0"/>
                  <w:spacing w:before="40" w:after="40" w:line="240" w:lineRule="auto"/>
                  <w:ind w:left="780"/>
                  <w:jc w:val="both"/>
                </w:pPr>
              </w:pPrChange>
            </w:pPr>
          </w:p>
        </w:tc>
      </w:tr>
    </w:tbl>
    <w:p w:rsidR="00445A84" w:rsidRPr="008F0342" w:rsidRDefault="00445A84" w:rsidP="008F0342"/>
    <w:p w:rsidR="00555A5F" w:rsidRDefault="00555A5F" w:rsidP="00555A5F">
      <w:pPr>
        <w:pStyle w:val="Heading4"/>
        <w:numPr>
          <w:ilvl w:val="0"/>
          <w:numId w:val="60"/>
        </w:numPr>
        <w:ind w:left="1710"/>
        <w:rPr>
          <w:i w:val="0"/>
          <w:sz w:val="24"/>
          <w:szCs w:val="24"/>
        </w:rPr>
      </w:pPr>
      <w:bookmarkStart w:id="595" w:name="_Toc385663828"/>
      <w:r>
        <w:rPr>
          <w:i w:val="0"/>
          <w:sz w:val="24"/>
          <w:szCs w:val="24"/>
        </w:rPr>
        <w:t>(</w:t>
      </w:r>
      <w:r w:rsidR="002074DB">
        <w:rPr>
          <w:i w:val="0"/>
          <w:sz w:val="24"/>
          <w:szCs w:val="24"/>
        </w:rPr>
        <w:t>Admin</w:t>
      </w:r>
      <w:r>
        <w:rPr>
          <w:i w:val="0"/>
          <w:sz w:val="24"/>
          <w:szCs w:val="24"/>
        </w:rPr>
        <w:t xml:space="preserve">) </w:t>
      </w:r>
      <w:r w:rsidR="002074DB">
        <w:rPr>
          <w:i w:val="0"/>
          <w:sz w:val="24"/>
          <w:szCs w:val="24"/>
        </w:rPr>
        <w:t>Manage University</w:t>
      </w:r>
      <w:bookmarkEnd w:id="595"/>
    </w:p>
    <w:p w:rsidR="002074DB" w:rsidRPr="002074DB" w:rsidRDefault="00A13C86" w:rsidP="002074DB">
      <w:r w:rsidRPr="005C5A04">
        <w:rPr>
          <w:rFonts w:ascii="Times New Roman" w:hAnsi="Times New Roman" w:cs="Times New Roman"/>
          <w:noProof/>
          <w:lang w:eastAsia="en-US"/>
        </w:rPr>
        <w:drawing>
          <wp:inline distT="0" distB="0" distL="0" distR="0" wp14:anchorId="2B4BE690" wp14:editId="19D8FF60">
            <wp:extent cx="4610100" cy="24193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610100" cy="2419350"/>
                    </a:xfrm>
                    <a:prstGeom prst="rect">
                      <a:avLst/>
                    </a:prstGeom>
                  </pic:spPr>
                </pic:pic>
              </a:graphicData>
            </a:graphic>
          </wp:inline>
        </w:drawing>
      </w:r>
    </w:p>
    <w:p w:rsidR="008F0342" w:rsidRPr="008F0342" w:rsidRDefault="008F0342" w:rsidP="008F0342"/>
    <w:p w:rsidR="00226F7F" w:rsidRDefault="00AC6744" w:rsidP="00226F7F">
      <w:pPr>
        <w:pStyle w:val="Heading4"/>
        <w:numPr>
          <w:ilvl w:val="0"/>
          <w:numId w:val="60"/>
        </w:numPr>
        <w:ind w:left="1710"/>
        <w:rPr>
          <w:i w:val="0"/>
          <w:sz w:val="24"/>
          <w:szCs w:val="24"/>
        </w:rPr>
      </w:pPr>
      <w:bookmarkStart w:id="596" w:name="_Toc385663829"/>
      <w:r>
        <w:rPr>
          <w:i w:val="0"/>
          <w:sz w:val="24"/>
          <w:szCs w:val="24"/>
        </w:rPr>
        <w:t>(</w:t>
      </w:r>
      <w:r w:rsidR="00A13C86">
        <w:rPr>
          <w:i w:val="0"/>
          <w:sz w:val="24"/>
          <w:szCs w:val="24"/>
        </w:rPr>
        <w:t>Admin</w:t>
      </w:r>
      <w:r>
        <w:rPr>
          <w:i w:val="0"/>
          <w:sz w:val="24"/>
          <w:szCs w:val="24"/>
        </w:rPr>
        <w:t>)</w:t>
      </w:r>
      <w:r w:rsidR="00A13C86">
        <w:rPr>
          <w:i w:val="0"/>
          <w:sz w:val="24"/>
          <w:szCs w:val="24"/>
        </w:rPr>
        <w:t xml:space="preserve"> Manage University – Add new university</w:t>
      </w:r>
      <w:bookmarkEnd w:id="596"/>
    </w:p>
    <w:p w:rsidR="008F0342" w:rsidRDefault="00A13C86" w:rsidP="008F0342">
      <w:r w:rsidRPr="005C5A04">
        <w:rPr>
          <w:rFonts w:ascii="Times New Roman" w:hAnsi="Times New Roman" w:cs="Times New Roman"/>
          <w:noProof/>
          <w:lang w:eastAsia="en-US"/>
        </w:rPr>
        <w:drawing>
          <wp:inline distT="0" distB="0" distL="0" distR="0" wp14:anchorId="34C9D048" wp14:editId="3D481BCB">
            <wp:extent cx="4810125" cy="120967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810125"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Change w:id="597" w:author="mine" w:date="2014-05-21T13:59:00Z">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PrChange>
      </w:tblPr>
      <w:tblGrid>
        <w:gridCol w:w="2425"/>
        <w:gridCol w:w="2305"/>
        <w:gridCol w:w="1082"/>
        <w:gridCol w:w="721"/>
        <w:gridCol w:w="2004"/>
        <w:tblGridChange w:id="598">
          <w:tblGrid>
            <w:gridCol w:w="2854"/>
            <w:gridCol w:w="2713"/>
            <w:gridCol w:w="1274"/>
            <w:gridCol w:w="848"/>
            <w:gridCol w:w="2360"/>
          </w:tblGrid>
        </w:tblGridChange>
      </w:tblGrid>
      <w:tr w:rsidR="00A13C86" w:rsidRPr="005C5A04" w:rsidTr="00E87C4D">
        <w:tc>
          <w:tcPr>
            <w:tcW w:w="5000" w:type="pct"/>
            <w:gridSpan w:val="5"/>
            <w:shd w:val="clear" w:color="auto" w:fill="F3F3F3"/>
            <w:tcPrChange w:id="599" w:author="mine" w:date="2014-05-21T13:59:00Z">
              <w:tcPr>
                <w:tcW w:w="5000" w:type="pct"/>
                <w:gridSpan w:val="5"/>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CASE-UC010 SPECIFICATION</w:t>
            </w:r>
          </w:p>
        </w:tc>
      </w:tr>
      <w:tr w:rsidR="00743708" w:rsidRPr="005C5A04" w:rsidTr="00E87C4D">
        <w:tc>
          <w:tcPr>
            <w:tcW w:w="1420" w:type="pct"/>
            <w:shd w:val="clear" w:color="auto" w:fill="F3F3F3"/>
            <w:tcPrChange w:id="600" w:author="mine" w:date="2014-05-21T13:59:00Z">
              <w:tcPr>
                <w:tcW w:w="1420" w:type="pct"/>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601" w:author="mine" w:date="2014-05-21T13:59:00Z">
              <w:tcPr>
                <w:tcW w:w="1350" w:type="pct"/>
              </w:tcPr>
            </w:tcPrChange>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UC010</w:t>
            </w:r>
          </w:p>
        </w:tc>
        <w:tc>
          <w:tcPr>
            <w:tcW w:w="1056" w:type="pct"/>
            <w:gridSpan w:val="2"/>
            <w:shd w:val="clear" w:color="auto" w:fill="F3F3F3"/>
            <w:tcPrChange w:id="602" w:author="mine" w:date="2014-05-21T13:59:00Z">
              <w:tcPr>
                <w:tcW w:w="1056" w:type="pct"/>
                <w:gridSpan w:val="2"/>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603" w:author="mine" w:date="2014-05-21T13:59:00Z">
              <w:tcPr>
                <w:tcW w:w="1174" w:type="pct"/>
              </w:tcPr>
            </w:tcPrChange>
          </w:tcPr>
          <w:p w:rsidR="00A13C86" w:rsidRPr="005C5A04" w:rsidRDefault="000B26F9" w:rsidP="00E87C4D">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A13C86" w:rsidRPr="005C5A04" w:rsidTr="00E87C4D">
        <w:tc>
          <w:tcPr>
            <w:tcW w:w="1420" w:type="pct"/>
            <w:shd w:val="clear" w:color="auto" w:fill="F3F3F3"/>
            <w:tcPrChange w:id="604" w:author="mine" w:date="2014-05-21T13:59:00Z">
              <w:tcPr>
                <w:tcW w:w="1420" w:type="pct"/>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Change w:id="605" w:author="mine" w:date="2014-05-21T13:59:00Z">
              <w:tcPr>
                <w:tcW w:w="3580" w:type="pct"/>
                <w:gridSpan w:val="4"/>
              </w:tcPr>
            </w:tcPrChange>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Add new university</w:t>
            </w:r>
          </w:p>
        </w:tc>
      </w:tr>
      <w:tr w:rsidR="00A13C86" w:rsidRPr="005C5A04" w:rsidTr="00E87C4D">
        <w:tc>
          <w:tcPr>
            <w:tcW w:w="1420" w:type="pct"/>
            <w:shd w:val="clear" w:color="auto" w:fill="F3F3F3"/>
            <w:tcPrChange w:id="606" w:author="mine" w:date="2014-05-21T13:59:00Z">
              <w:tcPr>
                <w:tcW w:w="1420" w:type="pct"/>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Change w:id="607" w:author="mine" w:date="2014-05-21T13:59:00Z">
              <w:tcPr>
                <w:tcW w:w="3580" w:type="pct"/>
                <w:gridSpan w:val="4"/>
              </w:tcPr>
            </w:tcPrChange>
          </w:tcPr>
          <w:p w:rsidR="00A13C86" w:rsidRPr="005C5A04" w:rsidRDefault="00D40C8B" w:rsidP="00E87C4D">
            <w:pPr>
              <w:snapToGrid w:val="0"/>
              <w:spacing w:after="0" w:line="240" w:lineRule="auto"/>
              <w:jc w:val="both"/>
              <w:rPr>
                <w:rFonts w:ascii="Times New Roman" w:hAnsi="Times New Roman" w:cs="Times New Roman"/>
              </w:rPr>
            </w:pPr>
            <w:r>
              <w:rPr>
                <w:rFonts w:ascii="Times New Roman" w:hAnsi="Times New Roman" w:cs="Times New Roman"/>
              </w:rPr>
              <w:t>Nguyễn Duy Khoa</w:t>
            </w:r>
          </w:p>
        </w:tc>
      </w:tr>
      <w:tr w:rsidR="00743708" w:rsidRPr="005C5A04" w:rsidTr="00E87C4D">
        <w:tc>
          <w:tcPr>
            <w:tcW w:w="1420" w:type="pct"/>
            <w:shd w:val="clear" w:color="auto" w:fill="F3F3F3"/>
            <w:tcPrChange w:id="608" w:author="mine" w:date="2014-05-21T13:59:00Z">
              <w:tcPr>
                <w:tcW w:w="1420" w:type="pct"/>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Date</w:t>
            </w:r>
          </w:p>
        </w:tc>
        <w:tc>
          <w:tcPr>
            <w:tcW w:w="1350" w:type="pct"/>
            <w:tcPrChange w:id="609" w:author="mine" w:date="2014-05-21T13:59:00Z">
              <w:tcPr>
                <w:tcW w:w="1350" w:type="pct"/>
              </w:tcPr>
            </w:tcPrChange>
          </w:tcPr>
          <w:p w:rsidR="00A13C86" w:rsidRPr="005C5A04" w:rsidRDefault="000B26F9" w:rsidP="00E87C4D">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610" w:author="mine" w:date="2014-05-21T13:59:00Z">
              <w:tcPr>
                <w:tcW w:w="634" w:type="pct"/>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611" w:author="mine" w:date="2014-05-21T13:59:00Z">
              <w:tcPr>
                <w:tcW w:w="1596" w:type="pct"/>
                <w:gridSpan w:val="2"/>
              </w:tcPr>
            </w:tcPrChange>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A13C86" w:rsidRPr="005C5A04" w:rsidTr="00E87C4D">
        <w:trPr>
          <w:trHeight w:val="1030"/>
          <w:trPrChange w:id="612" w:author="mine" w:date="2014-05-21T13:59:00Z">
            <w:trPr>
              <w:trHeight w:val="1030"/>
            </w:trPr>
          </w:trPrChange>
        </w:trPr>
        <w:tc>
          <w:tcPr>
            <w:tcW w:w="5000" w:type="pct"/>
            <w:gridSpan w:val="5"/>
            <w:shd w:val="clear" w:color="auto" w:fill="FFFFFF"/>
            <w:tcPrChange w:id="613" w:author="mine" w:date="2014-05-21T13:59:00Z">
              <w:tcPr>
                <w:tcW w:w="5000" w:type="pct"/>
                <w:gridSpan w:val="5"/>
                <w:shd w:val="clear" w:color="auto" w:fill="FFFFFF"/>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Admin</w:t>
            </w:r>
          </w:p>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create new university.</w:t>
            </w:r>
          </w:p>
          <w:p w:rsidR="00A13C86" w:rsidRPr="005C5A04" w:rsidRDefault="00A13C86"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Create new university in database.</w:t>
            </w:r>
          </w:p>
          <w:p w:rsidR="00A13C86" w:rsidRPr="005C5A04" w:rsidRDefault="00A13C86"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A13C86" w:rsidRPr="005C5A04" w:rsidRDefault="00A13C86"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university page of admin, user click “Tạo mới”</w:t>
            </w:r>
            <w:r w:rsidRPr="005C5A04">
              <w:rPr>
                <w:rFonts w:ascii="Times New Roman" w:hAnsi="Times New Roman" w:cs="Times New Roman"/>
              </w:rPr>
              <w:t>.</w:t>
            </w:r>
          </w:p>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admin role. The manage university is being display.</w:t>
            </w:r>
          </w:p>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A13C86" w:rsidRPr="005C5A04" w:rsidRDefault="00A13C86"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university is added into database.</w:t>
            </w:r>
          </w:p>
          <w:p w:rsidR="00A13C86" w:rsidRPr="005C5A04" w:rsidRDefault="00A13C86"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614"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09"/>
              <w:gridCol w:w="3847"/>
              <w:tblGridChange w:id="615">
                <w:tblGrid>
                  <w:gridCol w:w="667"/>
                  <w:gridCol w:w="3390"/>
                  <w:gridCol w:w="4273"/>
                </w:tblGrid>
              </w:tblGridChange>
            </w:tblGrid>
            <w:tr w:rsidR="00743708" w:rsidRPr="005C5A04" w:rsidTr="00E87C4D">
              <w:tc>
                <w:tcPr>
                  <w:tcW w:w="667" w:type="dxa"/>
                  <w:shd w:val="clear" w:color="auto" w:fill="D9D9D9" w:themeFill="background1" w:themeFillShade="D9"/>
                  <w:tcPrChange w:id="616" w:author="mine" w:date="2014-05-21T13:59:00Z">
                    <w:tcPr>
                      <w:tcW w:w="667" w:type="dxa"/>
                      <w:shd w:val="clear" w:color="auto" w:fill="D9D9D9" w:themeFill="background1" w:themeFillShade="D9"/>
                    </w:tcPr>
                  </w:tcPrChange>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617" w:author="mine" w:date="2014-05-21T13:59:00Z">
                    <w:tcPr>
                      <w:tcW w:w="3390" w:type="dxa"/>
                      <w:shd w:val="clear" w:color="auto" w:fill="D9D9D9" w:themeFill="background1" w:themeFillShade="D9"/>
                    </w:tcPr>
                  </w:tcPrChange>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618" w:author="mine" w:date="2014-05-21T13:59:00Z">
                    <w:tcPr>
                      <w:tcW w:w="4273" w:type="dxa"/>
                      <w:shd w:val="clear" w:color="auto" w:fill="D9D9D9" w:themeFill="background1" w:themeFillShade="D9"/>
                    </w:tcPr>
                  </w:tcPrChange>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13C86" w:rsidRPr="005C5A04" w:rsidTr="00E87C4D">
              <w:tc>
                <w:tcPr>
                  <w:tcW w:w="667" w:type="dxa"/>
                  <w:tcPrChange w:id="619" w:author="mine" w:date="2014-05-21T13:59:00Z">
                    <w:tcPr>
                      <w:tcW w:w="667" w:type="dxa"/>
                    </w:tcPr>
                  </w:tcPrChange>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620" w:author="mine" w:date="2014-05-21T13:59:00Z">
                    <w:tcPr>
                      <w:tcW w:w="3390" w:type="dxa"/>
                    </w:tcPr>
                  </w:tcPrChange>
                </w:tcPr>
                <w:p w:rsidR="00A13C86" w:rsidRPr="005C5A04" w:rsidRDefault="00A13C86" w:rsidP="00E87C4D">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Tạo mới</w:t>
                  </w:r>
                  <w:r w:rsidRPr="005C5A04">
                    <w:rPr>
                      <w:rFonts w:ascii="Times New Roman" w:eastAsia="Times New Roman" w:hAnsi="Times New Roman" w:cs="Times New Roman"/>
                    </w:rPr>
                    <w:t>” in dashboard of page.</w:t>
                  </w:r>
                </w:p>
              </w:tc>
              <w:tc>
                <w:tcPr>
                  <w:tcW w:w="4273" w:type="dxa"/>
                  <w:tcPrChange w:id="621" w:author="mine" w:date="2014-05-21T13:59:00Z">
                    <w:tcPr>
                      <w:tcW w:w="4273" w:type="dxa"/>
                    </w:tcPr>
                  </w:tcPrChange>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Change w:id="622" w:author="mine" w:date="2014-05-21T13:59:00Z">
                    <w:tcPr>
                      <w:tcW w:w="667" w:type="dxa"/>
                    </w:tcPr>
                  </w:tcPrChange>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623" w:author="mine" w:date="2014-05-21T13:59:00Z">
                    <w:tcPr>
                      <w:tcW w:w="3390" w:type="dxa"/>
                    </w:tcPr>
                  </w:tcPrChange>
                </w:tcPr>
                <w:p w:rsidR="00A13C86" w:rsidRPr="005C5A04" w:rsidRDefault="00A13C86" w:rsidP="00E87C4D">
                  <w:pPr>
                    <w:snapToGrid w:val="0"/>
                    <w:rPr>
                      <w:rFonts w:ascii="Times New Roman" w:hAnsi="Times New Roman" w:cs="Times New Roman"/>
                    </w:rPr>
                  </w:pPr>
                </w:p>
              </w:tc>
              <w:tc>
                <w:tcPr>
                  <w:tcW w:w="4273" w:type="dxa"/>
                  <w:tcPrChange w:id="624" w:author="mine" w:date="2014-05-21T13:59:00Z">
                    <w:tcPr>
                      <w:tcW w:w="4273" w:type="dxa"/>
                    </w:tcPr>
                  </w:tcPrChange>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Displays a form that has the following items:</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trường” (</w:t>
                  </w:r>
                  <w:r w:rsidRPr="005C5A04">
                    <w:rPr>
                      <w:rFonts w:ascii="Times New Roman" w:hAnsi="Times New Roman" w:cs="Times New Roman"/>
                      <w:sz w:val="20"/>
                    </w:rPr>
                    <w:t>textbox; required; min length 3; max length 100)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“Địa chỉ” </w:t>
                  </w:r>
                  <w:r w:rsidRPr="005C5A04">
                    <w:rPr>
                      <w:rFonts w:ascii="Times New Roman" w:hAnsi="Times New Roman" w:cs="Times New Roman"/>
                      <w:sz w:val="20"/>
                    </w:rPr>
                    <w:t>(textbox; required; min length 3; max length 150)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“Mã trường” (</w:t>
                  </w:r>
                  <w:r w:rsidRPr="005C5A04">
                    <w:rPr>
                      <w:rFonts w:ascii="Times New Roman" w:hAnsi="Times New Roman" w:cs="Times New Roman"/>
                      <w:sz w:val="20"/>
                    </w:rPr>
                    <w:t>textbox; required; min length 3; max length  50)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 “Website” </w:t>
                  </w:r>
                  <w:r w:rsidRPr="005C5A04">
                    <w:rPr>
                      <w:rFonts w:ascii="Times New Roman" w:hAnsi="Times New Roman" w:cs="Times New Roman"/>
                      <w:sz w:val="20"/>
                      <w:szCs w:val="20"/>
                    </w:rPr>
                    <w:t xml:space="preserve">(textbox;not required; </w:t>
                  </w:r>
                  <w:r w:rsidRPr="005C5A04">
                    <w:rPr>
                      <w:rFonts w:ascii="Times New Roman" w:hAnsi="Times New Roman" w:cs="Times New Roman"/>
                      <w:sz w:val="20"/>
                    </w:rPr>
                    <w:t>min length 3; max length 50</w:t>
                  </w:r>
                  <w:r w:rsidRPr="005C5A04">
                    <w:rPr>
                      <w:rFonts w:ascii="Times New Roman" w:hAnsi="Times New Roman" w:cs="Times New Roman"/>
                      <w:sz w:val="20"/>
                      <w:szCs w:val="20"/>
                    </w:rPr>
                    <w:t>)</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“Số điện thoại” </w:t>
                  </w:r>
                  <w:r w:rsidRPr="005C5A04">
                    <w:rPr>
                      <w:rFonts w:ascii="Times New Roman" w:hAnsi="Times New Roman" w:cs="Times New Roman"/>
                      <w:sz w:val="20"/>
                    </w:rPr>
                    <w:t>(textbox;not required)</w:t>
                  </w:r>
                </w:p>
              </w:tc>
            </w:tr>
            <w:tr w:rsidR="00A13C86" w:rsidRPr="005C5A04" w:rsidTr="00E87C4D">
              <w:tc>
                <w:tcPr>
                  <w:tcW w:w="667" w:type="dxa"/>
                  <w:tcPrChange w:id="625" w:author="mine" w:date="2014-05-21T13:59:00Z">
                    <w:tcPr>
                      <w:tcW w:w="667" w:type="dxa"/>
                    </w:tcPr>
                  </w:tcPrChange>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626" w:author="mine" w:date="2014-05-21T13:59:00Z">
                    <w:tcPr>
                      <w:tcW w:w="3390" w:type="dxa"/>
                    </w:tcPr>
                  </w:tcPrChange>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Change w:id="627" w:author="mine" w:date="2014-05-21T13:59:00Z">
                    <w:tcPr>
                      <w:tcW w:w="4273" w:type="dxa"/>
                    </w:tcPr>
                  </w:tcPrChange>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Change w:id="628" w:author="mine" w:date="2014-05-21T13:59:00Z">
                    <w:tcPr>
                      <w:tcW w:w="667" w:type="dxa"/>
                    </w:tcPr>
                  </w:tcPrChange>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629" w:author="mine" w:date="2014-05-21T13:59:00Z">
                    <w:tcPr>
                      <w:tcW w:w="3390" w:type="dxa"/>
                    </w:tcPr>
                  </w:tcPrChange>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Clicks the button “Lưu lại”.</w:t>
                  </w:r>
                </w:p>
                <w:p w:rsidR="00A13C86" w:rsidRPr="005C5A04" w:rsidRDefault="00A13C86" w:rsidP="00E87C4D">
                  <w:pPr>
                    <w:contextualSpacing/>
                    <w:rPr>
                      <w:rFonts w:ascii="Times New Roman" w:hAnsi="Times New Roman" w:cs="Times New Roman"/>
                    </w:rPr>
                  </w:pPr>
                </w:p>
              </w:tc>
              <w:tc>
                <w:tcPr>
                  <w:tcW w:w="4273" w:type="dxa"/>
                  <w:tcPrChange w:id="630" w:author="mine" w:date="2014-05-21T13:59:00Z">
                    <w:tcPr>
                      <w:tcW w:w="4273" w:type="dxa"/>
                    </w:tcPr>
                  </w:tcPrChange>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Change w:id="631" w:author="mine" w:date="2014-05-21T13:59:00Z">
                    <w:tcPr>
                      <w:tcW w:w="667" w:type="dxa"/>
                    </w:tcPr>
                  </w:tcPrChange>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632" w:author="mine" w:date="2014-05-21T13:59:00Z">
                    <w:tcPr>
                      <w:tcW w:w="3390" w:type="dxa"/>
                    </w:tcPr>
                  </w:tcPrChange>
                </w:tcPr>
                <w:p w:rsidR="00A13C86" w:rsidRPr="005C5A04" w:rsidRDefault="00A13C86" w:rsidP="00E87C4D">
                  <w:pPr>
                    <w:snapToGrid w:val="0"/>
                    <w:rPr>
                      <w:rFonts w:ascii="Times New Roman" w:hAnsi="Times New Roman" w:cs="Times New Roman"/>
                    </w:rPr>
                  </w:pPr>
                </w:p>
              </w:tc>
              <w:tc>
                <w:tcPr>
                  <w:tcW w:w="4273" w:type="dxa"/>
                  <w:tcPrChange w:id="633" w:author="mine" w:date="2014-05-21T13:59:00Z">
                    <w:tcPr>
                      <w:tcW w:w="4273" w:type="dxa"/>
                    </w:tcPr>
                  </w:tcPrChange>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Saves the new university information to the database, redirects the user to the manage university page.</w:t>
                  </w:r>
                </w:p>
              </w:tc>
            </w:tr>
          </w:tbl>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634"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33"/>
              <w:gridCol w:w="3142"/>
              <w:gridCol w:w="3742"/>
              <w:tblGridChange w:id="635">
                <w:tblGrid>
                  <w:gridCol w:w="665"/>
                  <w:gridCol w:w="3587"/>
                  <w:gridCol w:w="4318"/>
                </w:tblGrid>
              </w:tblGridChange>
            </w:tblGrid>
            <w:tr w:rsidR="00743708" w:rsidRPr="005C5A04" w:rsidTr="00E87C4D">
              <w:tc>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636" w:author="mine" w:date="2014-05-21T13:59:00Z">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637" w:author="mine" w:date="2014-05-21T13:59:00Z">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638" w:author="mine" w:date="2014-05-21T13:59:00Z">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13C86" w:rsidRPr="005C5A04" w:rsidTr="00E87C4D">
              <w:tc>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Change w:id="639" w:author="mine" w:date="2014-05-21T13:59:00Z">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tcPrChange>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1.</w:t>
                  </w:r>
                </w:p>
              </w:tc>
              <w:tc>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Change w:id="640" w:author="mine" w:date="2014-05-21T13:59:00Z">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tcPrChange>
                </w:tcPr>
                <w:p w:rsidR="00A13C86" w:rsidRPr="005C5A04" w:rsidRDefault="00A13C86" w:rsidP="00E87C4D">
                  <w:pPr>
                    <w:snapToGrid w:val="0"/>
                    <w:rPr>
                      <w:rFonts w:ascii="Times New Roman" w:hAnsi="Times New Roman" w:cs="Times New Roman"/>
                      <w:bCs/>
                    </w:rPr>
                  </w:pPr>
                  <w:r w:rsidRPr="005C5A04">
                    <w:rPr>
                      <w:rFonts w:ascii="Times New Roman" w:hAnsi="Times New Roman" w:cs="Times New Roman"/>
                      <w:bCs/>
                    </w:rPr>
                    <w:t>Input same university code with an existing university in database</w:t>
                  </w:r>
                </w:p>
                <w:p w:rsidR="00A13C86" w:rsidRPr="005C5A04" w:rsidRDefault="00A13C86" w:rsidP="00A13C86">
                  <w:pPr>
                    <w:tabs>
                      <w:tab w:val="left" w:pos="2486"/>
                    </w:tabs>
                    <w:snapToGrid w:val="0"/>
                    <w:rPr>
                      <w:rFonts w:ascii="Times New Roman" w:hAnsi="Times New Roman" w:cs="Times New Roman"/>
                      <w:bCs/>
                    </w:rPr>
                  </w:pPr>
                  <w:r w:rsidRPr="005C5A04">
                    <w:rPr>
                      <w:rFonts w:ascii="Times New Roman" w:hAnsi="Times New Roman" w:cs="Times New Roman"/>
                      <w:bCs/>
                    </w:rPr>
                    <w:lastRenderedPageBreak/>
                    <w:t xml:space="preserve"> Click “Tạo” button.</w:t>
                  </w:r>
                  <w:r>
                    <w:rPr>
                      <w:rFonts w:ascii="Times New Roman" w:hAnsi="Times New Roman" w:cs="Times New Roman"/>
                      <w:bCs/>
                    </w:rPr>
                    <w:tab/>
                  </w:r>
                </w:p>
              </w:tc>
              <w:tc>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Change w:id="641" w:author="mine" w:date="2014-05-21T13:59:00Z">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tcPrChange>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lastRenderedPageBreak/>
                    <w:t>Shows error message at start date: “Trường này đã được tạo”.</w:t>
                  </w:r>
                </w:p>
              </w:tc>
            </w:tr>
            <w:tr w:rsidR="00A13C86" w:rsidRPr="005C5A04" w:rsidTr="00E87C4D">
              <w:tc>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Change w:id="642" w:author="mine" w:date="2014-05-21T13:59:00Z">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tcPrChange>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Change w:id="643" w:author="mine" w:date="2014-05-21T13:59:00Z">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tcPrChange>
                </w:tcPr>
                <w:p w:rsidR="00A13C86" w:rsidRPr="005C5A04" w:rsidRDefault="00A13C86" w:rsidP="00E87C4D">
                  <w:pPr>
                    <w:snapToGrid w:val="0"/>
                    <w:rPr>
                      <w:rFonts w:ascii="Times New Roman" w:hAnsi="Times New Roman" w:cs="Times New Roman"/>
                      <w:bCs/>
                    </w:rPr>
                  </w:pPr>
                  <w:proofErr w:type="gramStart"/>
                  <w:r w:rsidRPr="005C5A04">
                    <w:rPr>
                      <w:rFonts w:ascii="Times New Roman" w:hAnsi="Times New Roman" w:cs="Times New Roman"/>
                      <w:bCs/>
                    </w:rPr>
                    <w:t>Don’t</w:t>
                  </w:r>
                  <w:proofErr w:type="gramEnd"/>
                  <w:r w:rsidRPr="005C5A04">
                    <w:rPr>
                      <w:rFonts w:ascii="Times New Roman" w:hAnsi="Times New Roman" w:cs="Times New Roman"/>
                      <w:bCs/>
                    </w:rPr>
                    <w:t xml:space="preserve"> input anything or input missing require fields?</w:t>
                  </w:r>
                  <w:r w:rsidRPr="005C5A04">
                    <w:rPr>
                      <w:rFonts w:ascii="Times New Roman" w:hAnsi="Times New Roman" w:cs="Times New Roman"/>
                      <w:bCs/>
                    </w:rPr>
                    <w:br/>
                    <w:t>Click “Tạo” button.</w:t>
                  </w:r>
                </w:p>
              </w:tc>
              <w:tc>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Change w:id="644" w:author="mine" w:date="2014-05-21T13:59:00Z">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tcPrChange>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Show error message at one or all require fields.</w:t>
                  </w:r>
                </w:p>
              </w:tc>
            </w:tr>
          </w:tbl>
          <w:p w:rsidR="00A13C86" w:rsidRPr="005C5A04" w:rsidRDefault="00A13C86" w:rsidP="00E87C4D">
            <w:pPr>
              <w:snapToGrid w:val="0"/>
              <w:spacing w:after="80" w:line="240" w:lineRule="auto"/>
              <w:jc w:val="both"/>
              <w:rPr>
                <w:rFonts w:ascii="Times New Roman" w:hAnsi="Times New Roman" w:cs="Times New Roman"/>
                <w:b/>
                <w:bCs/>
              </w:rPr>
            </w:pPr>
          </w:p>
          <w:p w:rsidR="00A13C86" w:rsidRPr="005C5A04" w:rsidRDefault="00A13C86"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Manage university</w:t>
            </w:r>
          </w:p>
          <w:p w:rsidR="00A13C86" w:rsidRPr="005C5A04" w:rsidRDefault="00A13C86"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Cannot add new university have name or university code as same as the university exist in database</w:t>
            </w:r>
          </w:p>
          <w:p w:rsidR="00A13C86" w:rsidRPr="005C5A04" w:rsidRDefault="00A13C86" w:rsidP="00E87C4D">
            <w:pPr>
              <w:snapToGrid w:val="0"/>
              <w:spacing w:before="40" w:after="40" w:line="240" w:lineRule="auto"/>
              <w:ind w:left="780"/>
              <w:jc w:val="both"/>
              <w:rPr>
                <w:rFonts w:ascii="Times New Roman" w:hAnsi="Times New Roman" w:cs="Times New Roman"/>
              </w:rPr>
            </w:pPr>
          </w:p>
        </w:tc>
      </w:tr>
    </w:tbl>
    <w:p w:rsidR="00A13C86" w:rsidRPr="008F0342" w:rsidRDefault="00A13C86" w:rsidP="00A13C86">
      <w:pPr>
        <w:ind w:firstLine="720"/>
      </w:pPr>
    </w:p>
    <w:p w:rsidR="00226F7F" w:rsidRDefault="00D70935" w:rsidP="00226F7F">
      <w:pPr>
        <w:pStyle w:val="Heading4"/>
        <w:numPr>
          <w:ilvl w:val="0"/>
          <w:numId w:val="60"/>
        </w:numPr>
        <w:ind w:left="1710"/>
        <w:rPr>
          <w:i w:val="0"/>
          <w:sz w:val="24"/>
          <w:szCs w:val="24"/>
        </w:rPr>
      </w:pPr>
      <w:bookmarkStart w:id="645" w:name="_Toc385663830"/>
      <w:r>
        <w:rPr>
          <w:i w:val="0"/>
          <w:sz w:val="24"/>
          <w:szCs w:val="24"/>
        </w:rPr>
        <w:t>(</w:t>
      </w:r>
      <w:r w:rsidR="00A13C86">
        <w:rPr>
          <w:i w:val="0"/>
          <w:sz w:val="24"/>
          <w:szCs w:val="24"/>
        </w:rPr>
        <w:t>Admin</w:t>
      </w:r>
      <w:r>
        <w:rPr>
          <w:i w:val="0"/>
          <w:sz w:val="24"/>
          <w:szCs w:val="24"/>
        </w:rPr>
        <w:t xml:space="preserve">) </w:t>
      </w:r>
      <w:r w:rsidR="00A13C86">
        <w:rPr>
          <w:i w:val="0"/>
          <w:sz w:val="24"/>
          <w:szCs w:val="24"/>
        </w:rPr>
        <w:t>Manage University – Edit university information</w:t>
      </w:r>
      <w:bookmarkEnd w:id="645"/>
    </w:p>
    <w:p w:rsidR="008F0342" w:rsidRDefault="00A13C86" w:rsidP="00A13C86">
      <w:pPr>
        <w:tabs>
          <w:tab w:val="left" w:pos="2092"/>
          <w:tab w:val="left" w:pos="2649"/>
        </w:tabs>
      </w:pPr>
      <w:r>
        <w:tab/>
      </w:r>
      <w:r>
        <w:tab/>
      </w:r>
      <w:r w:rsidRPr="005C5A04">
        <w:rPr>
          <w:rFonts w:ascii="Times New Roman" w:hAnsi="Times New Roman" w:cs="Times New Roman"/>
          <w:noProof/>
          <w:lang w:eastAsia="en-US"/>
        </w:rPr>
        <w:drawing>
          <wp:inline distT="0" distB="0" distL="0" distR="0" wp14:anchorId="125F1915" wp14:editId="65520867">
            <wp:extent cx="4838700" cy="12477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38700" cy="12477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Change w:id="646" w:author="mine" w:date="2014-05-21T13:59:00Z">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PrChange>
      </w:tblPr>
      <w:tblGrid>
        <w:gridCol w:w="2425"/>
        <w:gridCol w:w="2305"/>
        <w:gridCol w:w="1082"/>
        <w:gridCol w:w="721"/>
        <w:gridCol w:w="2004"/>
        <w:tblGridChange w:id="647">
          <w:tblGrid>
            <w:gridCol w:w="2854"/>
            <w:gridCol w:w="2713"/>
            <w:gridCol w:w="1274"/>
            <w:gridCol w:w="848"/>
            <w:gridCol w:w="2360"/>
          </w:tblGrid>
        </w:tblGridChange>
      </w:tblGrid>
      <w:tr w:rsidR="00A13C86" w:rsidRPr="005C5A04" w:rsidTr="00E87C4D">
        <w:tc>
          <w:tcPr>
            <w:tcW w:w="5000" w:type="pct"/>
            <w:gridSpan w:val="5"/>
            <w:shd w:val="clear" w:color="auto" w:fill="F3F3F3"/>
            <w:tcPrChange w:id="648" w:author="mine" w:date="2014-05-21T13:59:00Z">
              <w:tcPr>
                <w:tcW w:w="5000" w:type="pct"/>
                <w:gridSpan w:val="5"/>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CASE-UC011 SPECIFICATION</w:t>
            </w:r>
          </w:p>
        </w:tc>
      </w:tr>
      <w:tr w:rsidR="00743708" w:rsidRPr="005C5A04" w:rsidTr="00E87C4D">
        <w:tc>
          <w:tcPr>
            <w:tcW w:w="1420" w:type="pct"/>
            <w:shd w:val="clear" w:color="auto" w:fill="F3F3F3"/>
            <w:tcPrChange w:id="649" w:author="mine" w:date="2014-05-21T13:59:00Z">
              <w:tcPr>
                <w:tcW w:w="1420" w:type="pct"/>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650" w:author="mine" w:date="2014-05-21T13:59:00Z">
              <w:tcPr>
                <w:tcW w:w="1350" w:type="pct"/>
              </w:tcPr>
            </w:tcPrChange>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UC011</w:t>
            </w:r>
          </w:p>
        </w:tc>
        <w:tc>
          <w:tcPr>
            <w:tcW w:w="1056" w:type="pct"/>
            <w:gridSpan w:val="2"/>
            <w:shd w:val="clear" w:color="auto" w:fill="F3F3F3"/>
            <w:tcPrChange w:id="651" w:author="mine" w:date="2014-05-21T13:59:00Z">
              <w:tcPr>
                <w:tcW w:w="1056" w:type="pct"/>
                <w:gridSpan w:val="2"/>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652" w:author="mine" w:date="2014-05-21T13:59:00Z">
              <w:tcPr>
                <w:tcW w:w="1174" w:type="pct"/>
              </w:tcPr>
            </w:tcPrChange>
          </w:tcPr>
          <w:p w:rsidR="00A13C86" w:rsidRPr="005C5A04" w:rsidRDefault="000B26F9" w:rsidP="00E87C4D">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A13C86" w:rsidRPr="005C5A04" w:rsidTr="00E87C4D">
        <w:tc>
          <w:tcPr>
            <w:tcW w:w="1420" w:type="pct"/>
            <w:shd w:val="clear" w:color="auto" w:fill="F3F3F3"/>
            <w:tcPrChange w:id="653" w:author="mine" w:date="2014-05-21T13:59:00Z">
              <w:tcPr>
                <w:tcW w:w="1420" w:type="pct"/>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Change w:id="654" w:author="mine" w:date="2014-05-21T13:59:00Z">
              <w:tcPr>
                <w:tcW w:w="3580" w:type="pct"/>
                <w:gridSpan w:val="4"/>
              </w:tcPr>
            </w:tcPrChange>
          </w:tcPr>
          <w:p w:rsidR="00A13C86" w:rsidRPr="005C5A04" w:rsidRDefault="00A13C86" w:rsidP="00E87C4D">
            <w:pPr>
              <w:rPr>
                <w:rFonts w:ascii="Times New Roman" w:hAnsi="Times New Roman" w:cs="Times New Roman"/>
              </w:rPr>
            </w:pPr>
            <w:r w:rsidRPr="005C5A04">
              <w:rPr>
                <w:rFonts w:ascii="Times New Roman" w:hAnsi="Times New Roman" w:cs="Times New Roman"/>
              </w:rPr>
              <w:t>Edit university information</w:t>
            </w:r>
          </w:p>
        </w:tc>
      </w:tr>
      <w:tr w:rsidR="00A13C86" w:rsidRPr="005C5A04" w:rsidTr="00E87C4D">
        <w:tc>
          <w:tcPr>
            <w:tcW w:w="1420" w:type="pct"/>
            <w:shd w:val="clear" w:color="auto" w:fill="F3F3F3"/>
            <w:tcPrChange w:id="655" w:author="mine" w:date="2014-05-21T13:59:00Z">
              <w:tcPr>
                <w:tcW w:w="1420" w:type="pct"/>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Change w:id="656" w:author="mine" w:date="2014-05-21T13:59:00Z">
              <w:tcPr>
                <w:tcW w:w="3580" w:type="pct"/>
                <w:gridSpan w:val="4"/>
              </w:tcPr>
            </w:tcPrChange>
          </w:tcPr>
          <w:p w:rsidR="00A13C86" w:rsidRPr="005C5A04" w:rsidRDefault="00D40C8B" w:rsidP="00E87C4D">
            <w:pPr>
              <w:snapToGrid w:val="0"/>
              <w:spacing w:after="0" w:line="240" w:lineRule="auto"/>
              <w:jc w:val="both"/>
              <w:rPr>
                <w:rFonts w:ascii="Times New Roman" w:hAnsi="Times New Roman" w:cs="Times New Roman"/>
              </w:rPr>
            </w:pPr>
            <w:r>
              <w:rPr>
                <w:rFonts w:ascii="Times New Roman" w:hAnsi="Times New Roman" w:cs="Times New Roman"/>
              </w:rPr>
              <w:t>Nguyễn Duy Khoa</w:t>
            </w:r>
          </w:p>
        </w:tc>
      </w:tr>
      <w:tr w:rsidR="00743708" w:rsidRPr="005C5A04" w:rsidTr="00E87C4D">
        <w:tc>
          <w:tcPr>
            <w:tcW w:w="1420" w:type="pct"/>
            <w:shd w:val="clear" w:color="auto" w:fill="F3F3F3"/>
            <w:tcPrChange w:id="657" w:author="mine" w:date="2014-05-21T13:59:00Z">
              <w:tcPr>
                <w:tcW w:w="1420" w:type="pct"/>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658" w:author="mine" w:date="2014-05-21T13:59:00Z">
              <w:tcPr>
                <w:tcW w:w="1350" w:type="pct"/>
              </w:tcPr>
            </w:tcPrChange>
          </w:tcPr>
          <w:p w:rsidR="00A13C86" w:rsidRPr="005C5A04" w:rsidRDefault="000B26F9" w:rsidP="00E87C4D">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659" w:author="mine" w:date="2014-05-21T13:59:00Z">
              <w:tcPr>
                <w:tcW w:w="634" w:type="pct"/>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660" w:author="mine" w:date="2014-05-21T13:59:00Z">
              <w:tcPr>
                <w:tcW w:w="1596" w:type="pct"/>
                <w:gridSpan w:val="2"/>
              </w:tcPr>
            </w:tcPrChange>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A13C86" w:rsidRPr="005C5A04" w:rsidTr="00E87C4D">
        <w:trPr>
          <w:trHeight w:val="1030"/>
          <w:trPrChange w:id="661" w:author="mine" w:date="2014-05-21T13:59:00Z">
            <w:trPr>
              <w:trHeight w:val="1030"/>
            </w:trPr>
          </w:trPrChange>
        </w:trPr>
        <w:tc>
          <w:tcPr>
            <w:tcW w:w="5000" w:type="pct"/>
            <w:gridSpan w:val="5"/>
            <w:shd w:val="clear" w:color="auto" w:fill="FFFFFF"/>
            <w:tcPrChange w:id="662" w:author="mine" w:date="2014-05-21T13:59:00Z">
              <w:tcPr>
                <w:tcW w:w="5000" w:type="pct"/>
                <w:gridSpan w:val="5"/>
                <w:shd w:val="clear" w:color="auto" w:fill="FFFFFF"/>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Admin</w:t>
            </w:r>
          </w:p>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edit existing university information.</w:t>
            </w:r>
          </w:p>
          <w:p w:rsidR="00A13C86" w:rsidRPr="005C5A04" w:rsidRDefault="00A13C86"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 xml:space="preserve">Edited university information </w:t>
            </w:r>
            <w:proofErr w:type="gramStart"/>
            <w:r w:rsidRPr="005C5A04">
              <w:rPr>
                <w:rFonts w:ascii="Times New Roman" w:eastAsia="MS Mincho" w:hAnsi="Times New Roman" w:cs="Times New Roman"/>
              </w:rPr>
              <w:t>exist</w:t>
            </w:r>
            <w:proofErr w:type="gramEnd"/>
            <w:r w:rsidRPr="005C5A04">
              <w:rPr>
                <w:rFonts w:ascii="Times New Roman" w:eastAsia="MS Mincho" w:hAnsi="Times New Roman" w:cs="Times New Roman"/>
              </w:rPr>
              <w:t xml:space="preserve"> in database.</w:t>
            </w:r>
          </w:p>
          <w:p w:rsidR="00A13C86" w:rsidRPr="005C5A04" w:rsidRDefault="00A13C86"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A13C86" w:rsidRPr="005C5A04" w:rsidRDefault="00A13C86"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university page of admin, user click button imaged as edit</w:t>
            </w:r>
            <w:r w:rsidRPr="005C5A04">
              <w:rPr>
                <w:rFonts w:ascii="Times New Roman" w:hAnsi="Times New Roman" w:cs="Times New Roman"/>
              </w:rPr>
              <w:t>.</w:t>
            </w:r>
          </w:p>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admin role. The manage university is being display.</w:t>
            </w:r>
          </w:p>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A13C86" w:rsidRPr="005C5A04" w:rsidRDefault="00A13C86"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selected university is updated in database. The user redirected to manage university page.</w:t>
            </w:r>
          </w:p>
          <w:p w:rsidR="00A13C86" w:rsidRPr="005C5A04" w:rsidRDefault="00A13C86"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663"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21"/>
              <w:gridCol w:w="3835"/>
              <w:tblGridChange w:id="664">
                <w:tblGrid>
                  <w:gridCol w:w="667"/>
                  <w:gridCol w:w="3390"/>
                  <w:gridCol w:w="4273"/>
                </w:tblGrid>
              </w:tblGridChange>
            </w:tblGrid>
            <w:tr w:rsidR="00743708" w:rsidRPr="005C5A04" w:rsidTr="00E87C4D">
              <w:tc>
                <w:tcPr>
                  <w:tcW w:w="667" w:type="dxa"/>
                  <w:shd w:val="clear" w:color="auto" w:fill="D9D9D9" w:themeFill="background1" w:themeFillShade="D9"/>
                  <w:tcPrChange w:id="665" w:author="mine" w:date="2014-05-21T13:59:00Z">
                    <w:tcPr>
                      <w:tcW w:w="667" w:type="dxa"/>
                      <w:shd w:val="clear" w:color="auto" w:fill="D9D9D9" w:themeFill="background1" w:themeFillShade="D9"/>
                    </w:tcPr>
                  </w:tcPrChange>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666" w:author="mine" w:date="2014-05-21T13:59:00Z">
                    <w:tcPr>
                      <w:tcW w:w="3390" w:type="dxa"/>
                      <w:shd w:val="clear" w:color="auto" w:fill="D9D9D9" w:themeFill="background1" w:themeFillShade="D9"/>
                    </w:tcPr>
                  </w:tcPrChange>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667" w:author="mine" w:date="2014-05-21T13:59:00Z">
                    <w:tcPr>
                      <w:tcW w:w="4273" w:type="dxa"/>
                      <w:shd w:val="clear" w:color="auto" w:fill="D9D9D9" w:themeFill="background1" w:themeFillShade="D9"/>
                    </w:tcPr>
                  </w:tcPrChange>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13C86" w:rsidRPr="005C5A04" w:rsidTr="00E87C4D">
              <w:tc>
                <w:tcPr>
                  <w:tcW w:w="667" w:type="dxa"/>
                  <w:tcPrChange w:id="668" w:author="mine" w:date="2014-05-21T13:59:00Z">
                    <w:tcPr>
                      <w:tcW w:w="667" w:type="dxa"/>
                    </w:tcPr>
                  </w:tcPrChange>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3390" w:type="dxa"/>
                  <w:tcPrChange w:id="669" w:author="mine" w:date="2014-05-21T13:59:00Z">
                    <w:tcPr>
                      <w:tcW w:w="3390" w:type="dxa"/>
                    </w:tcPr>
                  </w:tcPrChange>
                </w:tcPr>
                <w:p w:rsidR="00A13C86" w:rsidRPr="005C5A04" w:rsidRDefault="00A13C86" w:rsidP="00E87C4D">
                  <w:pPr>
                    <w:snapToGrid w:val="0"/>
                    <w:rPr>
                      <w:rFonts w:ascii="Times New Roman" w:hAnsi="Times New Roman" w:cs="Times New Roman"/>
                    </w:rPr>
                  </w:pPr>
                  <w:r w:rsidRPr="005C5A04">
                    <w:rPr>
                      <w:rFonts w:ascii="Times New Roman" w:eastAsia="Times New Roman" w:hAnsi="Times New Roman" w:cs="Times New Roman"/>
                    </w:rPr>
                    <w:t>Click button edit at the row of university user want to edit in dashboard of page.</w:t>
                  </w:r>
                </w:p>
              </w:tc>
              <w:tc>
                <w:tcPr>
                  <w:tcW w:w="4273" w:type="dxa"/>
                  <w:tcPrChange w:id="670" w:author="mine" w:date="2014-05-21T13:59:00Z">
                    <w:tcPr>
                      <w:tcW w:w="4273" w:type="dxa"/>
                    </w:tcPr>
                  </w:tcPrChange>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Change w:id="671" w:author="mine" w:date="2014-05-21T13:59:00Z">
                    <w:tcPr>
                      <w:tcW w:w="667" w:type="dxa"/>
                    </w:tcPr>
                  </w:tcPrChange>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672" w:author="mine" w:date="2014-05-21T13:59:00Z">
                    <w:tcPr>
                      <w:tcW w:w="3390" w:type="dxa"/>
                    </w:tcPr>
                  </w:tcPrChange>
                </w:tcPr>
                <w:p w:rsidR="00A13C86" w:rsidRPr="005C5A04" w:rsidRDefault="00A13C86" w:rsidP="00E87C4D">
                  <w:pPr>
                    <w:snapToGrid w:val="0"/>
                    <w:rPr>
                      <w:rFonts w:ascii="Times New Roman" w:hAnsi="Times New Roman" w:cs="Times New Roman"/>
                    </w:rPr>
                  </w:pPr>
                </w:p>
              </w:tc>
              <w:tc>
                <w:tcPr>
                  <w:tcW w:w="4273" w:type="dxa"/>
                  <w:tcPrChange w:id="673" w:author="mine" w:date="2014-05-21T13:59:00Z">
                    <w:tcPr>
                      <w:tcW w:w="4273" w:type="dxa"/>
                    </w:tcPr>
                  </w:tcPrChange>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Displays all information of the selected university and filled in form that has the following items:</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trường” (</w:t>
                  </w:r>
                  <w:r w:rsidRPr="005C5A04">
                    <w:rPr>
                      <w:rFonts w:ascii="Times New Roman" w:hAnsi="Times New Roman" w:cs="Times New Roman"/>
                      <w:sz w:val="20"/>
                    </w:rPr>
                    <w:t>textbox; required; min length 3; max length 100)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“Địa chỉ” </w:t>
                  </w:r>
                  <w:r w:rsidRPr="005C5A04">
                    <w:rPr>
                      <w:rFonts w:ascii="Times New Roman" w:hAnsi="Times New Roman" w:cs="Times New Roman"/>
                      <w:sz w:val="20"/>
                    </w:rPr>
                    <w:t>(textbox; required; min length 3; max length 150)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“Mã trường” (</w:t>
                  </w:r>
                  <w:r w:rsidRPr="005C5A04">
                    <w:rPr>
                      <w:rFonts w:ascii="Times New Roman" w:hAnsi="Times New Roman" w:cs="Times New Roman"/>
                      <w:sz w:val="20"/>
                    </w:rPr>
                    <w:t>textbox; required; min length 3; max length  50)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 “Website” </w:t>
                  </w:r>
                  <w:r w:rsidRPr="005C5A04">
                    <w:rPr>
                      <w:rFonts w:ascii="Times New Roman" w:hAnsi="Times New Roman" w:cs="Times New Roman"/>
                      <w:sz w:val="20"/>
                      <w:szCs w:val="20"/>
                    </w:rPr>
                    <w:t xml:space="preserve">(textbox;not required; </w:t>
                  </w:r>
                  <w:r w:rsidRPr="005C5A04">
                    <w:rPr>
                      <w:rFonts w:ascii="Times New Roman" w:hAnsi="Times New Roman" w:cs="Times New Roman"/>
                      <w:sz w:val="20"/>
                    </w:rPr>
                    <w:t>min length 3; max length 50</w:t>
                  </w:r>
                  <w:r w:rsidRPr="005C5A04">
                    <w:rPr>
                      <w:rFonts w:ascii="Times New Roman" w:hAnsi="Times New Roman" w:cs="Times New Roman"/>
                      <w:sz w:val="20"/>
                      <w:szCs w:val="20"/>
                    </w:rPr>
                    <w:t>)</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“Số điện thoại” </w:t>
                  </w:r>
                  <w:r w:rsidRPr="005C5A04">
                    <w:rPr>
                      <w:rFonts w:ascii="Times New Roman" w:hAnsi="Times New Roman" w:cs="Times New Roman"/>
                      <w:sz w:val="20"/>
                    </w:rPr>
                    <w:t>(textbox;not required)</w:t>
                  </w:r>
                </w:p>
              </w:tc>
            </w:tr>
            <w:tr w:rsidR="00A13C86" w:rsidRPr="005C5A04" w:rsidTr="00E87C4D">
              <w:tc>
                <w:tcPr>
                  <w:tcW w:w="667" w:type="dxa"/>
                  <w:tcPrChange w:id="674" w:author="mine" w:date="2014-05-21T13:59:00Z">
                    <w:tcPr>
                      <w:tcW w:w="667" w:type="dxa"/>
                    </w:tcPr>
                  </w:tcPrChange>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675" w:author="mine" w:date="2014-05-21T13:59:00Z">
                    <w:tcPr>
                      <w:tcW w:w="3390" w:type="dxa"/>
                    </w:tcPr>
                  </w:tcPrChange>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273" w:type="dxa"/>
                  <w:tcPrChange w:id="676" w:author="mine" w:date="2014-05-21T13:59:00Z">
                    <w:tcPr>
                      <w:tcW w:w="4273" w:type="dxa"/>
                    </w:tcPr>
                  </w:tcPrChange>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Change w:id="677" w:author="mine" w:date="2014-05-21T13:59:00Z">
                    <w:tcPr>
                      <w:tcW w:w="667" w:type="dxa"/>
                    </w:tcPr>
                  </w:tcPrChange>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678" w:author="mine" w:date="2014-05-21T13:59:00Z">
                    <w:tcPr>
                      <w:tcW w:w="3390" w:type="dxa"/>
                    </w:tcPr>
                  </w:tcPrChange>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Clicks the button “Lưu”.</w:t>
                  </w:r>
                </w:p>
                <w:p w:rsidR="00A13C86" w:rsidRPr="005C5A04" w:rsidRDefault="00A13C86" w:rsidP="00E87C4D">
                  <w:pPr>
                    <w:contextualSpacing/>
                    <w:rPr>
                      <w:rFonts w:ascii="Times New Roman" w:hAnsi="Times New Roman" w:cs="Times New Roman"/>
                    </w:rPr>
                  </w:pPr>
                </w:p>
              </w:tc>
              <w:tc>
                <w:tcPr>
                  <w:tcW w:w="4273" w:type="dxa"/>
                  <w:tcPrChange w:id="679" w:author="mine" w:date="2014-05-21T13:59:00Z">
                    <w:tcPr>
                      <w:tcW w:w="4273" w:type="dxa"/>
                    </w:tcPr>
                  </w:tcPrChange>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Change w:id="680" w:author="mine" w:date="2014-05-21T13:59:00Z">
                    <w:tcPr>
                      <w:tcW w:w="667" w:type="dxa"/>
                    </w:tcPr>
                  </w:tcPrChange>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681" w:author="mine" w:date="2014-05-21T13:59:00Z">
                    <w:tcPr>
                      <w:tcW w:w="3390" w:type="dxa"/>
                    </w:tcPr>
                  </w:tcPrChange>
                </w:tcPr>
                <w:p w:rsidR="00A13C86" w:rsidRPr="005C5A04" w:rsidRDefault="00A13C86" w:rsidP="00E87C4D">
                  <w:pPr>
                    <w:snapToGrid w:val="0"/>
                    <w:rPr>
                      <w:rFonts w:ascii="Times New Roman" w:hAnsi="Times New Roman" w:cs="Times New Roman"/>
                    </w:rPr>
                  </w:pPr>
                </w:p>
              </w:tc>
              <w:tc>
                <w:tcPr>
                  <w:tcW w:w="4273" w:type="dxa"/>
                  <w:tcPrChange w:id="682" w:author="mine" w:date="2014-05-21T13:59:00Z">
                    <w:tcPr>
                      <w:tcW w:w="4273" w:type="dxa"/>
                    </w:tcPr>
                  </w:tcPrChange>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Saves the university information to the database, redirects the user to the manage university page.</w:t>
                  </w:r>
                </w:p>
              </w:tc>
            </w:tr>
          </w:tbl>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A13C86" w:rsidRPr="005C5A04" w:rsidRDefault="00A13C86" w:rsidP="00E87C4D">
            <w:pPr>
              <w:snapToGrid w:val="0"/>
              <w:spacing w:after="0" w:line="240" w:lineRule="auto"/>
              <w:jc w:val="both"/>
              <w:rPr>
                <w:rFonts w:ascii="Times New Roman" w:hAnsi="Times New Roman"/>
                <w:b/>
                <w:rPrChange w:id="683" w:author="Tri Le Nguyen Huu" w:date="2014-05-21T13:59:00Z">
                  <w:rPr>
                    <w:rFonts w:ascii="Times New Roman" w:hAnsi="Times New Roman"/>
                  </w:rPr>
                </w:rPrChange>
              </w:rPr>
            </w:pPr>
            <w:r w:rsidRPr="005C5A04">
              <w:rPr>
                <w:rFonts w:ascii="Times New Roman" w:hAnsi="Times New Roman" w:cs="Times New Roman"/>
                <w:b/>
                <w:bCs/>
              </w:rPr>
              <w:t xml:space="preserve">Relationships: </w:t>
            </w:r>
            <w:del w:id="684" w:author="theirs" w:date="2014-05-21T13:58:00Z">
              <w:r w:rsidRPr="005C5A04">
                <w:rPr>
                  <w:rFonts w:ascii="Times New Roman" w:hAnsi="Times New Roman" w:cs="Times New Roman"/>
                  <w:b/>
                  <w:bCs/>
                </w:rPr>
                <w:delText>N/A</w:delText>
              </w:r>
            </w:del>
            <w:ins w:id="685" w:author="theirs" w:date="2014-05-21T13:58:00Z">
              <w:r w:rsidR="00743FB7">
                <w:rPr>
                  <w:rFonts w:ascii="Times New Roman" w:hAnsi="Times New Roman" w:cs="Times New Roman"/>
                  <w:bCs/>
                </w:rPr>
                <w:t>Manage University</w:t>
              </w:r>
            </w:ins>
          </w:p>
          <w:p w:rsidR="00A13C86" w:rsidRPr="005C5A04" w:rsidRDefault="00A13C86" w:rsidP="00E87C4D">
            <w:pPr>
              <w:snapToGrid w:val="0"/>
              <w:spacing w:after="0" w:line="240" w:lineRule="auto"/>
              <w:jc w:val="both"/>
              <w:rPr>
                <w:del w:id="686" w:author="theirs" w:date="2014-05-21T13:58:00Z"/>
                <w:rFonts w:ascii="Times New Roman" w:hAnsi="Times New Roman" w:cs="Times New Roman"/>
                <w:b/>
                <w:bCs/>
              </w:rPr>
            </w:pPr>
            <w:r w:rsidRPr="005C5A04">
              <w:rPr>
                <w:rFonts w:ascii="Times New Roman" w:hAnsi="Times New Roman" w:cs="Times New Roman"/>
                <w:b/>
                <w:bCs/>
              </w:rPr>
              <w:t>Business Rules:</w:t>
            </w:r>
            <w:r w:rsidRPr="005C5A04">
              <w:rPr>
                <w:rFonts w:ascii="Times New Roman" w:hAnsi="Times New Roman"/>
                <w:b/>
                <w:rPrChange w:id="687" w:author="Tri Le Nguyen Huu" w:date="2014-05-21T13:59:00Z">
                  <w:rPr>
                    <w:rFonts w:ascii="Times New Roman" w:hAnsi="Times New Roman"/>
                  </w:rPr>
                </w:rPrChange>
              </w:rPr>
              <w:t xml:space="preserve"> </w:t>
            </w:r>
            <w:del w:id="688" w:author="theirs" w:date="2014-05-21T13:58:00Z">
              <w:r w:rsidRPr="005C5A04">
                <w:rPr>
                  <w:rFonts w:ascii="Times New Roman" w:hAnsi="Times New Roman" w:cs="Times New Roman"/>
                  <w:bCs/>
                </w:rPr>
                <w:delText>N/A</w:delText>
              </w:r>
            </w:del>
          </w:p>
          <w:p w:rsidR="00A13C86" w:rsidRPr="005C5A04" w:rsidRDefault="00743FB7">
            <w:pPr>
              <w:snapToGrid w:val="0"/>
              <w:spacing w:before="40" w:after="40" w:line="240" w:lineRule="auto"/>
              <w:jc w:val="both"/>
              <w:rPr>
                <w:rFonts w:ascii="Times New Roman" w:hAnsi="Times New Roman" w:cs="Times New Roman"/>
              </w:rPr>
              <w:pPrChange w:id="689" w:author="theirs" w:date="2014-05-21T13:59:00Z">
                <w:pPr>
                  <w:snapToGrid w:val="0"/>
                  <w:spacing w:before="40" w:after="40" w:line="240" w:lineRule="auto"/>
                  <w:ind w:left="780"/>
                  <w:jc w:val="both"/>
                </w:pPr>
              </w:pPrChange>
            </w:pPr>
            <w:ins w:id="690" w:author="theirs" w:date="2014-05-21T13:58:00Z">
              <w:r>
                <w:rPr>
                  <w:rFonts w:ascii="Times New Roman" w:hAnsi="Times New Roman" w:cs="Times New Roman"/>
                  <w:bCs/>
                </w:rPr>
                <w:t xml:space="preserve">TO edit university </w:t>
              </w:r>
              <w:proofErr w:type="gramStart"/>
              <w:r>
                <w:rPr>
                  <w:rFonts w:ascii="Times New Roman" w:hAnsi="Times New Roman" w:cs="Times New Roman"/>
                  <w:bCs/>
                </w:rPr>
                <w:t>information ,</w:t>
              </w:r>
              <w:proofErr w:type="gramEnd"/>
              <w:r>
                <w:rPr>
                  <w:rFonts w:ascii="Times New Roman" w:hAnsi="Times New Roman" w:cs="Times New Roman"/>
                  <w:bCs/>
                </w:rPr>
                <w:t xml:space="preserve"> that univerity must exist in the system.</w:t>
              </w:r>
              <w:r w:rsidRPr="005C5A04">
                <w:rPr>
                  <w:rFonts w:ascii="Times New Roman" w:hAnsi="Times New Roman" w:cs="Times New Roman"/>
                </w:rPr>
                <w:t xml:space="preserve"> </w:t>
              </w:r>
            </w:ins>
          </w:p>
        </w:tc>
      </w:tr>
    </w:tbl>
    <w:p w:rsidR="00A13C86" w:rsidRPr="008F0342" w:rsidRDefault="00A13C86" w:rsidP="00A13C86">
      <w:pPr>
        <w:tabs>
          <w:tab w:val="left" w:pos="2092"/>
          <w:tab w:val="left" w:pos="2649"/>
        </w:tabs>
      </w:pPr>
    </w:p>
    <w:p w:rsidR="008F0342" w:rsidRDefault="00A13C86" w:rsidP="00A13C86">
      <w:pPr>
        <w:tabs>
          <w:tab w:val="left" w:pos="2568"/>
        </w:tabs>
      </w:pPr>
      <w:r>
        <w:tab/>
      </w:r>
    </w:p>
    <w:p w:rsidR="00A13C86" w:rsidRPr="008F0342" w:rsidRDefault="00A13C86" w:rsidP="00A13C86">
      <w:pPr>
        <w:tabs>
          <w:tab w:val="left" w:pos="2568"/>
        </w:tabs>
      </w:pPr>
    </w:p>
    <w:p w:rsidR="00226F7F" w:rsidRDefault="00A13C86" w:rsidP="00226F7F">
      <w:pPr>
        <w:pStyle w:val="Heading4"/>
        <w:numPr>
          <w:ilvl w:val="0"/>
          <w:numId w:val="60"/>
        </w:numPr>
        <w:ind w:left="1710"/>
        <w:rPr>
          <w:i w:val="0"/>
          <w:sz w:val="24"/>
          <w:szCs w:val="24"/>
        </w:rPr>
      </w:pPr>
      <w:bookmarkStart w:id="691" w:name="_Toc385663831"/>
      <w:r>
        <w:rPr>
          <w:i w:val="0"/>
          <w:sz w:val="24"/>
          <w:szCs w:val="24"/>
        </w:rPr>
        <w:lastRenderedPageBreak/>
        <w:t>(Admin) Manage Examination</w:t>
      </w:r>
      <w:bookmarkEnd w:id="691"/>
    </w:p>
    <w:p w:rsidR="00A13C86" w:rsidRPr="00A13C86" w:rsidRDefault="00A13C86" w:rsidP="00A13C86">
      <w:r w:rsidRPr="005C5A04">
        <w:rPr>
          <w:rFonts w:ascii="Times New Roman" w:hAnsi="Times New Roman" w:cs="Times New Roman"/>
          <w:noProof/>
          <w:lang w:eastAsia="en-US"/>
        </w:rPr>
        <w:drawing>
          <wp:inline distT="0" distB="0" distL="0" distR="0" wp14:anchorId="17194617" wp14:editId="3FA29EB2">
            <wp:extent cx="4800600" cy="30289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800600" cy="3028950"/>
                    </a:xfrm>
                    <a:prstGeom prst="rect">
                      <a:avLst/>
                    </a:prstGeom>
                  </pic:spPr>
                </pic:pic>
              </a:graphicData>
            </a:graphic>
          </wp:inline>
        </w:drawing>
      </w:r>
    </w:p>
    <w:p w:rsidR="008F0342" w:rsidRPr="008F0342" w:rsidRDefault="008F0342" w:rsidP="008F0342"/>
    <w:p w:rsidR="00226F7F" w:rsidRDefault="00A13C86" w:rsidP="00226F7F">
      <w:pPr>
        <w:pStyle w:val="Heading4"/>
        <w:numPr>
          <w:ilvl w:val="0"/>
          <w:numId w:val="60"/>
        </w:numPr>
        <w:ind w:left="1710"/>
        <w:rPr>
          <w:i w:val="0"/>
          <w:sz w:val="24"/>
          <w:szCs w:val="24"/>
        </w:rPr>
      </w:pPr>
      <w:bookmarkStart w:id="692" w:name="_Toc385663832"/>
      <w:r>
        <w:rPr>
          <w:i w:val="0"/>
          <w:sz w:val="24"/>
          <w:szCs w:val="24"/>
        </w:rPr>
        <w:t>(Admin) Manage Examination – Add new examination</w:t>
      </w:r>
      <w:bookmarkEnd w:id="692"/>
    </w:p>
    <w:p w:rsidR="008F0342" w:rsidRDefault="00744F4E" w:rsidP="008F0342">
      <w:r w:rsidRPr="005C5A04">
        <w:rPr>
          <w:rFonts w:ascii="Times New Roman" w:hAnsi="Times New Roman" w:cs="Times New Roman"/>
          <w:noProof/>
          <w:lang w:eastAsia="en-US"/>
        </w:rPr>
        <w:drawing>
          <wp:inline distT="0" distB="0" distL="0" distR="0" wp14:anchorId="5CAEF14C" wp14:editId="3E6BDA42">
            <wp:extent cx="4895850" cy="120967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895850"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Change w:id="693" w:author="mine" w:date="2014-05-21T13:59:00Z">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PrChange>
      </w:tblPr>
      <w:tblGrid>
        <w:gridCol w:w="2425"/>
        <w:gridCol w:w="2305"/>
        <w:gridCol w:w="1082"/>
        <w:gridCol w:w="721"/>
        <w:gridCol w:w="2004"/>
        <w:tblGridChange w:id="694">
          <w:tblGrid>
            <w:gridCol w:w="2854"/>
            <w:gridCol w:w="2713"/>
            <w:gridCol w:w="1274"/>
            <w:gridCol w:w="848"/>
            <w:gridCol w:w="2360"/>
          </w:tblGrid>
        </w:tblGridChange>
      </w:tblGrid>
      <w:tr w:rsidR="00744F4E" w:rsidRPr="005C5A04" w:rsidTr="00E87C4D">
        <w:tc>
          <w:tcPr>
            <w:tcW w:w="5000" w:type="pct"/>
            <w:gridSpan w:val="5"/>
            <w:shd w:val="clear" w:color="auto" w:fill="F3F3F3"/>
            <w:tcPrChange w:id="695" w:author="mine" w:date="2014-05-21T13:59:00Z">
              <w:tcPr>
                <w:tcW w:w="5000" w:type="pct"/>
                <w:gridSpan w:val="5"/>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CASE-UC013 SPECIFICATION</w:t>
            </w:r>
          </w:p>
        </w:tc>
      </w:tr>
      <w:tr w:rsidR="00743708" w:rsidRPr="005C5A04" w:rsidTr="00E87C4D">
        <w:tc>
          <w:tcPr>
            <w:tcW w:w="1420" w:type="pct"/>
            <w:shd w:val="clear" w:color="auto" w:fill="F3F3F3"/>
            <w:tcPrChange w:id="696" w:author="mine" w:date="2014-05-21T13:59:00Z">
              <w:tcPr>
                <w:tcW w:w="1420" w:type="pct"/>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697" w:author="mine" w:date="2014-05-21T13:59:00Z">
              <w:tcPr>
                <w:tcW w:w="1350" w:type="pct"/>
              </w:tcPr>
            </w:tcPrChange>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UC013</w:t>
            </w:r>
          </w:p>
        </w:tc>
        <w:tc>
          <w:tcPr>
            <w:tcW w:w="1056" w:type="pct"/>
            <w:gridSpan w:val="2"/>
            <w:shd w:val="clear" w:color="auto" w:fill="F3F3F3"/>
            <w:tcPrChange w:id="698" w:author="mine" w:date="2014-05-21T13:59:00Z">
              <w:tcPr>
                <w:tcW w:w="1056" w:type="pct"/>
                <w:gridSpan w:val="2"/>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699" w:author="mine" w:date="2014-05-21T13:59:00Z">
              <w:tcPr>
                <w:tcW w:w="1174" w:type="pct"/>
              </w:tcPr>
            </w:tcPrChange>
          </w:tcPr>
          <w:p w:rsidR="00744F4E" w:rsidRPr="005C5A04" w:rsidRDefault="000B26F9" w:rsidP="00E87C4D">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744F4E" w:rsidRPr="005C5A04" w:rsidTr="00E87C4D">
        <w:tc>
          <w:tcPr>
            <w:tcW w:w="1420" w:type="pct"/>
            <w:shd w:val="clear" w:color="auto" w:fill="F3F3F3"/>
            <w:tcPrChange w:id="700" w:author="mine" w:date="2014-05-21T13:59:00Z">
              <w:tcPr>
                <w:tcW w:w="1420" w:type="pct"/>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Change w:id="701" w:author="mine" w:date="2014-05-21T13:59:00Z">
              <w:tcPr>
                <w:tcW w:w="3580" w:type="pct"/>
                <w:gridSpan w:val="4"/>
              </w:tcPr>
            </w:tcPrChange>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Add new examination</w:t>
            </w:r>
          </w:p>
        </w:tc>
      </w:tr>
      <w:tr w:rsidR="00744F4E" w:rsidRPr="005C5A04" w:rsidTr="00E87C4D">
        <w:tc>
          <w:tcPr>
            <w:tcW w:w="1420" w:type="pct"/>
            <w:shd w:val="clear" w:color="auto" w:fill="F3F3F3"/>
            <w:tcPrChange w:id="702" w:author="mine" w:date="2014-05-21T13:59:00Z">
              <w:tcPr>
                <w:tcW w:w="1420" w:type="pct"/>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Change w:id="703" w:author="mine" w:date="2014-05-21T13:59:00Z">
              <w:tcPr>
                <w:tcW w:w="3580" w:type="pct"/>
                <w:gridSpan w:val="4"/>
              </w:tcPr>
            </w:tcPrChange>
          </w:tcPr>
          <w:p w:rsidR="00744F4E" w:rsidRPr="005C5A04" w:rsidRDefault="00D40C8B" w:rsidP="00E87C4D">
            <w:pPr>
              <w:snapToGrid w:val="0"/>
              <w:spacing w:after="0" w:line="240" w:lineRule="auto"/>
              <w:jc w:val="both"/>
              <w:rPr>
                <w:rFonts w:ascii="Times New Roman" w:hAnsi="Times New Roman" w:cs="Times New Roman"/>
              </w:rPr>
            </w:pPr>
            <w:r>
              <w:rPr>
                <w:rFonts w:ascii="Times New Roman" w:hAnsi="Times New Roman" w:cs="Times New Roman"/>
              </w:rPr>
              <w:t>Nguyễn Duy Khoa</w:t>
            </w:r>
          </w:p>
        </w:tc>
      </w:tr>
      <w:tr w:rsidR="00743708" w:rsidRPr="005C5A04" w:rsidTr="00E87C4D">
        <w:tc>
          <w:tcPr>
            <w:tcW w:w="1420" w:type="pct"/>
            <w:shd w:val="clear" w:color="auto" w:fill="F3F3F3"/>
            <w:tcPrChange w:id="704" w:author="mine" w:date="2014-05-21T13:59:00Z">
              <w:tcPr>
                <w:tcW w:w="1420" w:type="pct"/>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705" w:author="mine" w:date="2014-05-21T13:59:00Z">
              <w:tcPr>
                <w:tcW w:w="1350" w:type="pct"/>
              </w:tcPr>
            </w:tcPrChange>
          </w:tcPr>
          <w:p w:rsidR="00744F4E" w:rsidRPr="005C5A04" w:rsidRDefault="000B26F9" w:rsidP="00E87C4D">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706" w:author="mine" w:date="2014-05-21T13:59:00Z">
              <w:tcPr>
                <w:tcW w:w="634" w:type="pct"/>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707" w:author="mine" w:date="2014-05-21T13:59:00Z">
              <w:tcPr>
                <w:tcW w:w="1596" w:type="pct"/>
                <w:gridSpan w:val="2"/>
              </w:tcPr>
            </w:tcPrChange>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744F4E" w:rsidRPr="005C5A04" w:rsidTr="00E87C4D">
        <w:trPr>
          <w:trHeight w:val="1030"/>
          <w:trPrChange w:id="708" w:author="mine" w:date="2014-05-21T13:59:00Z">
            <w:trPr>
              <w:trHeight w:val="1030"/>
            </w:trPr>
          </w:trPrChange>
        </w:trPr>
        <w:tc>
          <w:tcPr>
            <w:tcW w:w="5000" w:type="pct"/>
            <w:gridSpan w:val="5"/>
            <w:shd w:val="clear" w:color="auto" w:fill="FFFFFF"/>
            <w:tcPrChange w:id="709" w:author="mine" w:date="2014-05-21T13:59:00Z">
              <w:tcPr>
                <w:tcW w:w="5000" w:type="pct"/>
                <w:gridSpan w:val="5"/>
                <w:shd w:val="clear" w:color="auto" w:fill="FFFFFF"/>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Admin</w:t>
            </w:r>
          </w:p>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create new examination.</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 xml:space="preserve">Create new </w:t>
            </w:r>
            <w:r w:rsidRPr="005C5A04">
              <w:rPr>
                <w:rFonts w:ascii="Times New Roman" w:hAnsi="Times New Roman" w:cs="Times New Roman"/>
              </w:rPr>
              <w:t>examination</w:t>
            </w:r>
            <w:r w:rsidRPr="005C5A04">
              <w:rPr>
                <w:rFonts w:ascii="Times New Roman" w:eastAsia="MS Mincho" w:hAnsi="Times New Roman" w:cs="Times New Roman"/>
              </w:rPr>
              <w:t xml:space="preserve"> in database.</w:t>
            </w:r>
          </w:p>
          <w:p w:rsidR="00744F4E" w:rsidRPr="005C5A04" w:rsidRDefault="00744F4E"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744F4E" w:rsidRPr="005C5A04" w:rsidRDefault="00744F4E"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examination page of admin, user click “Tạo mới”</w:t>
            </w:r>
            <w:r w:rsidRPr="005C5A04">
              <w:rPr>
                <w:rFonts w:ascii="Times New Roman" w:hAnsi="Times New Roman" w:cs="Times New Roman"/>
              </w:rPr>
              <w:t>.</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Preconditions: </w:t>
            </w:r>
          </w:p>
          <w:p w:rsidR="00744F4E" w:rsidRPr="005C5A04" w:rsidRDefault="00744F4E" w:rsidP="00255909">
            <w:pPr>
              <w:pStyle w:val="ListParagraph"/>
              <w:numPr>
                <w:ilvl w:val="0"/>
                <w:numId w:val="104"/>
              </w:num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The user is already logged in with an account in admin role. </w:t>
            </w:r>
          </w:p>
          <w:p w:rsidR="00744F4E" w:rsidRPr="005C5A04" w:rsidRDefault="00744F4E" w:rsidP="00255909">
            <w:pPr>
              <w:pStyle w:val="ListParagraph"/>
              <w:numPr>
                <w:ilvl w:val="0"/>
                <w:numId w:val="104"/>
              </w:numPr>
              <w:snapToGrid w:val="0"/>
              <w:spacing w:after="0" w:line="240" w:lineRule="auto"/>
              <w:jc w:val="both"/>
              <w:rPr>
                <w:rFonts w:ascii="Times New Roman" w:hAnsi="Times New Roman" w:cs="Times New Roman"/>
              </w:rPr>
            </w:pPr>
            <w:r w:rsidRPr="005C5A04">
              <w:rPr>
                <w:rFonts w:ascii="Times New Roman" w:hAnsi="Times New Roman" w:cs="Times New Roman"/>
              </w:rPr>
              <w:t>The manage examination is being display.</w:t>
            </w:r>
          </w:p>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744F4E" w:rsidRPr="005C5A04" w:rsidRDefault="00744F4E"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examination is added into database.</w:t>
            </w:r>
          </w:p>
          <w:p w:rsidR="00744F4E" w:rsidRPr="005C5A04" w:rsidRDefault="00744F4E"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lastRenderedPageBreak/>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710"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2998"/>
              <w:gridCol w:w="3858"/>
              <w:tblGridChange w:id="711">
                <w:tblGrid>
                  <w:gridCol w:w="667"/>
                  <w:gridCol w:w="3390"/>
                  <w:gridCol w:w="4273"/>
                </w:tblGrid>
              </w:tblGridChange>
            </w:tblGrid>
            <w:tr w:rsidR="00743708" w:rsidRPr="005C5A04" w:rsidTr="00E87C4D">
              <w:tc>
                <w:tcPr>
                  <w:tcW w:w="667" w:type="dxa"/>
                  <w:shd w:val="clear" w:color="auto" w:fill="D9D9D9" w:themeFill="background1" w:themeFillShade="D9"/>
                  <w:tcPrChange w:id="712" w:author="mine" w:date="2014-05-21T13:59:00Z">
                    <w:tcPr>
                      <w:tcW w:w="667" w:type="dxa"/>
                      <w:shd w:val="clear" w:color="auto" w:fill="D9D9D9" w:themeFill="background1" w:themeFillShade="D9"/>
                    </w:tcPr>
                  </w:tcPrChange>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713" w:author="mine" w:date="2014-05-21T13:59:00Z">
                    <w:tcPr>
                      <w:tcW w:w="3390" w:type="dxa"/>
                      <w:shd w:val="clear" w:color="auto" w:fill="D9D9D9" w:themeFill="background1" w:themeFillShade="D9"/>
                    </w:tcPr>
                  </w:tcPrChange>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714" w:author="mine" w:date="2014-05-21T13:59:00Z">
                    <w:tcPr>
                      <w:tcW w:w="4273" w:type="dxa"/>
                      <w:shd w:val="clear" w:color="auto" w:fill="D9D9D9" w:themeFill="background1" w:themeFillShade="D9"/>
                    </w:tcPr>
                  </w:tcPrChange>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744F4E" w:rsidRPr="005C5A04" w:rsidTr="00E87C4D">
              <w:tc>
                <w:tcPr>
                  <w:tcW w:w="667" w:type="dxa"/>
                  <w:tcPrChange w:id="715" w:author="mine" w:date="2014-05-21T13:59:00Z">
                    <w:tcPr>
                      <w:tcW w:w="667" w:type="dxa"/>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716" w:author="mine" w:date="2014-05-21T13:59:00Z">
                    <w:tcPr>
                      <w:tcW w:w="3390" w:type="dxa"/>
                    </w:tcPr>
                  </w:tcPrChange>
                </w:tcPr>
                <w:p w:rsidR="00744F4E" w:rsidRPr="005C5A04" w:rsidRDefault="00744F4E" w:rsidP="00E87C4D">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Tạo mới</w:t>
                  </w:r>
                  <w:r w:rsidRPr="005C5A04">
                    <w:rPr>
                      <w:rFonts w:ascii="Times New Roman" w:eastAsia="Times New Roman" w:hAnsi="Times New Roman" w:cs="Times New Roman"/>
                    </w:rPr>
                    <w:t>” in dashboard of page.</w:t>
                  </w:r>
                </w:p>
              </w:tc>
              <w:tc>
                <w:tcPr>
                  <w:tcW w:w="4273" w:type="dxa"/>
                  <w:tcPrChange w:id="717" w:author="mine" w:date="2014-05-21T13:59:00Z">
                    <w:tcPr>
                      <w:tcW w:w="4273" w:type="dxa"/>
                    </w:tcPr>
                  </w:tcPrChange>
                </w:tcPr>
                <w:p w:rsidR="00744F4E" w:rsidRPr="005C5A04" w:rsidRDefault="00744F4E" w:rsidP="00E87C4D">
                  <w:pPr>
                    <w:snapToGrid w:val="0"/>
                    <w:rPr>
                      <w:rFonts w:ascii="Times New Roman" w:hAnsi="Times New Roman" w:cs="Times New Roman"/>
                    </w:rPr>
                  </w:pPr>
                </w:p>
              </w:tc>
            </w:tr>
            <w:tr w:rsidR="00744F4E" w:rsidRPr="005C5A04" w:rsidTr="00E87C4D">
              <w:tc>
                <w:tcPr>
                  <w:tcW w:w="667" w:type="dxa"/>
                  <w:tcPrChange w:id="718" w:author="mine" w:date="2014-05-21T13:59:00Z">
                    <w:tcPr>
                      <w:tcW w:w="667" w:type="dxa"/>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719" w:author="mine" w:date="2014-05-21T13:59:00Z">
                    <w:tcPr>
                      <w:tcW w:w="3390" w:type="dxa"/>
                    </w:tcPr>
                  </w:tcPrChange>
                </w:tcPr>
                <w:p w:rsidR="00744F4E" w:rsidRPr="005C5A04" w:rsidRDefault="00744F4E" w:rsidP="00E87C4D">
                  <w:pPr>
                    <w:snapToGrid w:val="0"/>
                    <w:rPr>
                      <w:rFonts w:ascii="Times New Roman" w:hAnsi="Times New Roman" w:cs="Times New Roman"/>
                    </w:rPr>
                  </w:pPr>
                </w:p>
              </w:tc>
              <w:tc>
                <w:tcPr>
                  <w:tcW w:w="4273" w:type="dxa"/>
                  <w:tcPrChange w:id="720" w:author="mine" w:date="2014-05-21T13:59:00Z">
                    <w:tcPr>
                      <w:tcW w:w="4273" w:type="dxa"/>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Displays a form that has the following items:</w:t>
                  </w:r>
                </w:p>
                <w:p w:rsidR="00744F4E" w:rsidRPr="005C5A04" w:rsidRDefault="00744F4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đợt thi” (</w:t>
                  </w:r>
                  <w:r w:rsidRPr="005C5A04">
                    <w:rPr>
                      <w:rFonts w:ascii="Times New Roman" w:hAnsi="Times New Roman" w:cs="Times New Roman"/>
                      <w:sz w:val="20"/>
                    </w:rPr>
                    <w:t>textbox; required; max length 50)</w:t>
                  </w:r>
                </w:p>
                <w:p w:rsidR="00744F4E" w:rsidRPr="005C5A04" w:rsidRDefault="00744F4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“Ngày bắt đầu” </w:t>
                  </w:r>
                  <w:r w:rsidRPr="005C5A04">
                    <w:rPr>
                      <w:rFonts w:ascii="Times New Roman" w:hAnsi="Times New Roman" w:cs="Times New Roman"/>
                      <w:sz w:val="20"/>
                    </w:rPr>
                    <w:t>(date time; required, require start date is date in future)</w:t>
                  </w:r>
                </w:p>
                <w:p w:rsidR="00744F4E" w:rsidRPr="005C5A04" w:rsidRDefault="00744F4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“Ngày kết thúc” (</w:t>
                  </w:r>
                  <w:r w:rsidRPr="005C5A04">
                    <w:rPr>
                      <w:rFonts w:ascii="Times New Roman" w:hAnsi="Times New Roman" w:cs="Times New Roman"/>
                      <w:sz w:val="20"/>
                    </w:rPr>
                    <w:t>date time; required; end date must be larger than start date)</w:t>
                  </w:r>
                </w:p>
              </w:tc>
            </w:tr>
            <w:tr w:rsidR="00744F4E" w:rsidRPr="005C5A04" w:rsidTr="00E87C4D">
              <w:tc>
                <w:tcPr>
                  <w:tcW w:w="667" w:type="dxa"/>
                  <w:tcPrChange w:id="721" w:author="mine" w:date="2014-05-21T13:59:00Z">
                    <w:tcPr>
                      <w:tcW w:w="667" w:type="dxa"/>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722" w:author="mine" w:date="2014-05-21T13:59:00Z">
                    <w:tcPr>
                      <w:tcW w:w="3390" w:type="dxa"/>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Change w:id="723" w:author="mine" w:date="2014-05-21T13:59:00Z">
                    <w:tcPr>
                      <w:tcW w:w="4273" w:type="dxa"/>
                    </w:tcPr>
                  </w:tcPrChange>
                </w:tcPr>
                <w:p w:rsidR="00744F4E" w:rsidRPr="005C5A04" w:rsidRDefault="00744F4E" w:rsidP="00E87C4D">
                  <w:pPr>
                    <w:snapToGrid w:val="0"/>
                    <w:rPr>
                      <w:rFonts w:ascii="Times New Roman" w:hAnsi="Times New Roman" w:cs="Times New Roman"/>
                    </w:rPr>
                  </w:pPr>
                </w:p>
              </w:tc>
            </w:tr>
            <w:tr w:rsidR="00744F4E" w:rsidRPr="005C5A04" w:rsidTr="00E87C4D">
              <w:tc>
                <w:tcPr>
                  <w:tcW w:w="667" w:type="dxa"/>
                  <w:tcPrChange w:id="724" w:author="mine" w:date="2014-05-21T13:59:00Z">
                    <w:tcPr>
                      <w:tcW w:w="667" w:type="dxa"/>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725" w:author="mine" w:date="2014-05-21T13:59:00Z">
                    <w:tcPr>
                      <w:tcW w:w="3390" w:type="dxa"/>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Clicks the button “Tạo”.</w:t>
                  </w:r>
                </w:p>
                <w:p w:rsidR="00744F4E" w:rsidRPr="005C5A04" w:rsidRDefault="00744F4E" w:rsidP="00E87C4D">
                  <w:pPr>
                    <w:contextualSpacing/>
                    <w:rPr>
                      <w:rFonts w:ascii="Times New Roman" w:hAnsi="Times New Roman" w:cs="Times New Roman"/>
                    </w:rPr>
                  </w:pPr>
                </w:p>
              </w:tc>
              <w:tc>
                <w:tcPr>
                  <w:tcW w:w="4273" w:type="dxa"/>
                  <w:tcPrChange w:id="726" w:author="mine" w:date="2014-05-21T13:59:00Z">
                    <w:tcPr>
                      <w:tcW w:w="4273" w:type="dxa"/>
                    </w:tcPr>
                  </w:tcPrChange>
                </w:tcPr>
                <w:p w:rsidR="00744F4E" w:rsidRPr="005C5A04" w:rsidRDefault="00744F4E" w:rsidP="00E87C4D">
                  <w:pPr>
                    <w:snapToGrid w:val="0"/>
                    <w:rPr>
                      <w:rFonts w:ascii="Times New Roman" w:hAnsi="Times New Roman" w:cs="Times New Roman"/>
                    </w:rPr>
                  </w:pPr>
                </w:p>
              </w:tc>
            </w:tr>
            <w:tr w:rsidR="00744F4E" w:rsidRPr="005C5A04" w:rsidTr="00E87C4D">
              <w:tc>
                <w:tcPr>
                  <w:tcW w:w="667" w:type="dxa"/>
                  <w:tcPrChange w:id="727" w:author="mine" w:date="2014-05-21T13:59:00Z">
                    <w:tcPr>
                      <w:tcW w:w="667" w:type="dxa"/>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728" w:author="mine" w:date="2014-05-21T13:59:00Z">
                    <w:tcPr>
                      <w:tcW w:w="3390" w:type="dxa"/>
                    </w:tcPr>
                  </w:tcPrChange>
                </w:tcPr>
                <w:p w:rsidR="00744F4E" w:rsidRPr="005C5A04" w:rsidRDefault="00744F4E" w:rsidP="00E87C4D">
                  <w:pPr>
                    <w:snapToGrid w:val="0"/>
                    <w:rPr>
                      <w:rFonts w:ascii="Times New Roman" w:hAnsi="Times New Roman" w:cs="Times New Roman"/>
                    </w:rPr>
                  </w:pPr>
                </w:p>
              </w:tc>
              <w:tc>
                <w:tcPr>
                  <w:tcW w:w="4273" w:type="dxa"/>
                  <w:tcPrChange w:id="729" w:author="mine" w:date="2014-05-21T13:59:00Z">
                    <w:tcPr>
                      <w:tcW w:w="4273" w:type="dxa"/>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Saves the new examination information to the database, redirects the user to the manage examination page.</w:t>
                  </w:r>
                </w:p>
              </w:tc>
            </w:tr>
          </w:tbl>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744F4E" w:rsidRPr="005C5A04" w:rsidRDefault="00744F4E"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730"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32"/>
              <w:gridCol w:w="3170"/>
              <w:gridCol w:w="3715"/>
              <w:tblGridChange w:id="731">
                <w:tblGrid>
                  <w:gridCol w:w="670"/>
                  <w:gridCol w:w="3645"/>
                  <w:gridCol w:w="4402"/>
                </w:tblGrid>
              </w:tblGridChange>
            </w:tblGrid>
            <w:tr w:rsidR="00743708"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732" w:author="mine" w:date="2014-05-21T13:59:00Z">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733" w:author="mine" w:date="2014-05-21T13:59:00Z">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734" w:author="mine" w:date="2014-05-21T13:59:00Z">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Change w:id="735" w:author="mine" w:date="2014-05-21T13:59:00Z">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1.</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Change w:id="736" w:author="mine" w:date="2014-05-21T13:59:00Z">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tcPrChange>
                </w:tcPr>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Input start date and end date same with existed examination.</w:t>
                  </w:r>
                </w:p>
                <w:p w:rsidR="00744F4E" w:rsidRPr="005C5A04" w:rsidRDefault="00744F4E" w:rsidP="00E87C4D">
                  <w:pPr>
                    <w:snapToGrid w:val="0"/>
                    <w:rPr>
                      <w:rFonts w:ascii="Times New Roman" w:hAnsi="Times New Roman" w:cs="Times New Roman"/>
                    </w:rPr>
                  </w:pPr>
                  <w:r w:rsidRPr="005C5A04">
                    <w:rPr>
                      <w:rFonts w:ascii="Times New Roman" w:hAnsi="Times New Roman" w:cs="Times New Roman"/>
                      <w:bCs/>
                    </w:rPr>
                    <w:t>Click “Tạo” button.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Change w:id="737" w:author="mine" w:date="2014-05-21T13:59:00Z">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Shows error message at start date and end date: “Đợt thi này đã được tạo, Vui long tạo đợt thi khác”</w:t>
                  </w:r>
                </w:p>
              </w:tc>
            </w:tr>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Change w:id="738" w:author="mine" w:date="2014-05-21T13:59:00Z">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2.</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Change w:id="739" w:author="mine" w:date="2014-05-21T13:59:00Z">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bCs/>
                    </w:rPr>
                    <w:t>Input start date larger than end date Click “Tạo” button.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Change w:id="740" w:author="mine" w:date="2014-05-21T13:59:00Z">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Shows error message at start date: “Ngày bắt đầu phải nhỏ hơn ngày kết thúc”.</w:t>
                  </w:r>
                </w:p>
              </w:tc>
            </w:tr>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Change w:id="741" w:author="mine" w:date="2014-05-21T13:59:00Z">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3.</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Change w:id="742" w:author="mine" w:date="2014-05-21T13:59:00Z">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tcPrChange>
                </w:tcPr>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Input start date is a date in the past.</w:t>
                  </w:r>
                </w:p>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Click “Tạo” button.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Change w:id="743" w:author="mine" w:date="2014-05-21T13:59:00Z">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Shows error message at start date: “Đợt thi phải bắt đầu từ trong tương lai”.</w:t>
                  </w:r>
                </w:p>
              </w:tc>
            </w:tr>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Change w:id="744" w:author="mine" w:date="2014-05-21T13:59:00Z">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4.</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Change w:id="745" w:author="mine" w:date="2014-05-21T13:59:00Z">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tcPrChange>
                </w:tcPr>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Input end date is a date in the past.</w:t>
                  </w:r>
                </w:p>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lastRenderedPageBreak/>
                    <w:t>Click “Tạo” button.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Change w:id="746" w:author="mine" w:date="2014-05-21T13:59:00Z">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lastRenderedPageBreak/>
                    <w:t xml:space="preserve">Shows error message at end date: “Ngày kết thúc phải là ngày trong </w:t>
                  </w:r>
                  <w:r w:rsidRPr="005C5A04">
                    <w:rPr>
                      <w:rFonts w:ascii="Times New Roman" w:hAnsi="Times New Roman" w:cs="Times New Roman"/>
                    </w:rPr>
                    <w:lastRenderedPageBreak/>
                    <w:t>tương lai”.</w:t>
                  </w:r>
                </w:p>
              </w:tc>
            </w:tr>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Change w:id="747" w:author="mine" w:date="2014-05-21T13:59:00Z">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lastRenderedPageBreak/>
                    <w:t>5.</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Change w:id="748" w:author="mine" w:date="2014-05-21T13:59:00Z">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tcPrChange>
                </w:tcPr>
                <w:p w:rsidR="00744F4E" w:rsidRPr="005C5A04" w:rsidRDefault="00744F4E" w:rsidP="00E87C4D">
                  <w:pPr>
                    <w:snapToGrid w:val="0"/>
                    <w:rPr>
                      <w:rFonts w:ascii="Times New Roman" w:hAnsi="Times New Roman" w:cs="Times New Roman"/>
                      <w:bCs/>
                    </w:rPr>
                  </w:pPr>
                  <w:proofErr w:type="gramStart"/>
                  <w:r w:rsidRPr="005C5A04">
                    <w:rPr>
                      <w:rFonts w:ascii="Times New Roman" w:hAnsi="Times New Roman" w:cs="Times New Roman"/>
                      <w:bCs/>
                    </w:rPr>
                    <w:t>Don’t</w:t>
                  </w:r>
                  <w:proofErr w:type="gramEnd"/>
                  <w:r w:rsidRPr="005C5A04">
                    <w:rPr>
                      <w:rFonts w:ascii="Times New Roman" w:hAnsi="Times New Roman" w:cs="Times New Roman"/>
                      <w:bCs/>
                    </w:rPr>
                    <w:t xml:space="preserve"> input anything or input missing require fields?</w:t>
                  </w:r>
                  <w:r w:rsidRPr="005C5A04">
                    <w:rPr>
                      <w:rFonts w:ascii="Times New Roman" w:hAnsi="Times New Roman" w:cs="Times New Roman"/>
                      <w:bCs/>
                    </w:rPr>
                    <w:br/>
                    <w:t>Click “Tạo” button.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Change w:id="749" w:author="mine" w:date="2014-05-21T13:59:00Z">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 error message at one or all require fields.</w:t>
                  </w:r>
                </w:p>
              </w:tc>
            </w:tr>
          </w:tbl>
          <w:p w:rsidR="00744F4E" w:rsidRPr="005C5A04" w:rsidRDefault="00744F4E" w:rsidP="00E87C4D">
            <w:pPr>
              <w:snapToGrid w:val="0"/>
              <w:spacing w:after="80" w:line="240" w:lineRule="auto"/>
              <w:jc w:val="both"/>
              <w:rPr>
                <w:rFonts w:ascii="Times New Roman" w:hAnsi="Times New Roman" w:cs="Times New Roman"/>
                <w:bCs/>
              </w:rPr>
            </w:pPr>
          </w:p>
          <w:p w:rsidR="00744F4E" w:rsidRPr="005C5A04" w:rsidRDefault="00744F4E"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Manage examination</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Cannot add new examination have start date and end date as same as the examination exist in database</w:t>
            </w:r>
            <w:r w:rsidRPr="005C5A04">
              <w:rPr>
                <w:rFonts w:ascii="Times New Roman" w:hAnsi="Times New Roman" w:cs="Times New Roman"/>
                <w:b/>
                <w:bCs/>
              </w:rPr>
              <w:t xml:space="preserve"> </w:t>
            </w:r>
          </w:p>
        </w:tc>
      </w:tr>
    </w:tbl>
    <w:p w:rsidR="008F0342" w:rsidRDefault="008F0342" w:rsidP="008F0342"/>
    <w:p w:rsidR="00744F4E" w:rsidRPr="008F0342" w:rsidRDefault="00744F4E" w:rsidP="008F0342"/>
    <w:p w:rsidR="00226F7F" w:rsidRDefault="00744F4E" w:rsidP="00226F7F">
      <w:pPr>
        <w:pStyle w:val="Heading4"/>
        <w:numPr>
          <w:ilvl w:val="0"/>
          <w:numId w:val="60"/>
        </w:numPr>
        <w:ind w:left="1710"/>
        <w:rPr>
          <w:i w:val="0"/>
          <w:sz w:val="24"/>
          <w:szCs w:val="24"/>
        </w:rPr>
      </w:pPr>
      <w:bookmarkStart w:id="750" w:name="_Toc385663833"/>
      <w:r>
        <w:rPr>
          <w:i w:val="0"/>
          <w:sz w:val="24"/>
          <w:szCs w:val="24"/>
        </w:rPr>
        <w:t>(Admin) Manage Examination – Delete Examination</w:t>
      </w:r>
      <w:bookmarkEnd w:id="750"/>
    </w:p>
    <w:p w:rsidR="008F0342" w:rsidRDefault="00744F4E" w:rsidP="008F0342">
      <w:r w:rsidRPr="005C5A04">
        <w:rPr>
          <w:rFonts w:ascii="Times New Roman" w:hAnsi="Times New Roman" w:cs="Times New Roman"/>
          <w:noProof/>
          <w:lang w:eastAsia="en-US"/>
        </w:rPr>
        <w:drawing>
          <wp:inline distT="0" distB="0" distL="0" distR="0" wp14:anchorId="4AA0F429" wp14:editId="1BC3AF19">
            <wp:extent cx="4886325" cy="12287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886325" cy="122872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Change w:id="751" w:author="mine" w:date="2014-05-21T13:59:00Z">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PrChange>
      </w:tblPr>
      <w:tblGrid>
        <w:gridCol w:w="2425"/>
        <w:gridCol w:w="2305"/>
        <w:gridCol w:w="1082"/>
        <w:gridCol w:w="721"/>
        <w:gridCol w:w="2004"/>
        <w:tblGridChange w:id="752">
          <w:tblGrid>
            <w:gridCol w:w="2854"/>
            <w:gridCol w:w="2713"/>
            <w:gridCol w:w="1274"/>
            <w:gridCol w:w="848"/>
            <w:gridCol w:w="2360"/>
          </w:tblGrid>
        </w:tblGridChange>
      </w:tblGrid>
      <w:tr w:rsidR="00744F4E" w:rsidRPr="005C5A04" w:rsidTr="00E87C4D">
        <w:tc>
          <w:tcPr>
            <w:tcW w:w="5000" w:type="pct"/>
            <w:gridSpan w:val="5"/>
            <w:shd w:val="clear" w:color="auto" w:fill="F3F3F3"/>
            <w:tcPrChange w:id="753" w:author="mine" w:date="2014-05-21T13:59:00Z">
              <w:tcPr>
                <w:tcW w:w="5000" w:type="pct"/>
                <w:gridSpan w:val="5"/>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CASE-UC015 SPECIFICATION</w:t>
            </w:r>
          </w:p>
        </w:tc>
      </w:tr>
      <w:tr w:rsidR="00743708" w:rsidRPr="005C5A04" w:rsidTr="00E87C4D">
        <w:tc>
          <w:tcPr>
            <w:tcW w:w="1420" w:type="pct"/>
            <w:shd w:val="clear" w:color="auto" w:fill="F3F3F3"/>
            <w:tcPrChange w:id="754" w:author="mine" w:date="2014-05-21T13:59:00Z">
              <w:tcPr>
                <w:tcW w:w="1420" w:type="pct"/>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755" w:author="mine" w:date="2014-05-21T13:59:00Z">
              <w:tcPr>
                <w:tcW w:w="1350" w:type="pct"/>
              </w:tcPr>
            </w:tcPrChange>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UC015</w:t>
            </w:r>
          </w:p>
        </w:tc>
        <w:tc>
          <w:tcPr>
            <w:tcW w:w="1056" w:type="pct"/>
            <w:gridSpan w:val="2"/>
            <w:shd w:val="clear" w:color="auto" w:fill="F3F3F3"/>
            <w:tcPrChange w:id="756" w:author="mine" w:date="2014-05-21T13:59:00Z">
              <w:tcPr>
                <w:tcW w:w="1056" w:type="pct"/>
                <w:gridSpan w:val="2"/>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757" w:author="mine" w:date="2014-05-21T13:59:00Z">
              <w:tcPr>
                <w:tcW w:w="1174" w:type="pct"/>
              </w:tcPr>
            </w:tcPrChange>
          </w:tcPr>
          <w:p w:rsidR="00744F4E" w:rsidRPr="005C5A04" w:rsidRDefault="000B26F9" w:rsidP="00E87C4D">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744F4E" w:rsidRPr="005C5A04" w:rsidTr="00E87C4D">
        <w:tc>
          <w:tcPr>
            <w:tcW w:w="1420" w:type="pct"/>
            <w:shd w:val="clear" w:color="auto" w:fill="F3F3F3"/>
            <w:tcPrChange w:id="758" w:author="mine" w:date="2014-05-21T13:59:00Z">
              <w:tcPr>
                <w:tcW w:w="1420" w:type="pct"/>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Change w:id="759" w:author="mine" w:date="2014-05-21T13:59:00Z">
              <w:tcPr>
                <w:tcW w:w="3580" w:type="pct"/>
                <w:gridSpan w:val="4"/>
              </w:tcPr>
            </w:tcPrChange>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Delete examination</w:t>
            </w:r>
          </w:p>
        </w:tc>
      </w:tr>
      <w:tr w:rsidR="00744F4E" w:rsidRPr="005C5A04" w:rsidTr="00E87C4D">
        <w:tc>
          <w:tcPr>
            <w:tcW w:w="1420" w:type="pct"/>
            <w:shd w:val="clear" w:color="auto" w:fill="F3F3F3"/>
            <w:tcPrChange w:id="760" w:author="mine" w:date="2014-05-21T13:59:00Z">
              <w:tcPr>
                <w:tcW w:w="1420" w:type="pct"/>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Change w:id="761" w:author="mine" w:date="2014-05-21T13:59:00Z">
              <w:tcPr>
                <w:tcW w:w="3580" w:type="pct"/>
                <w:gridSpan w:val="4"/>
              </w:tcPr>
            </w:tcPrChange>
          </w:tcPr>
          <w:p w:rsidR="00744F4E" w:rsidRPr="005C5A04" w:rsidRDefault="00D40C8B" w:rsidP="00E87C4D">
            <w:pPr>
              <w:snapToGrid w:val="0"/>
              <w:spacing w:after="0" w:line="240" w:lineRule="auto"/>
              <w:jc w:val="both"/>
              <w:rPr>
                <w:rFonts w:ascii="Times New Roman" w:hAnsi="Times New Roman" w:cs="Times New Roman"/>
              </w:rPr>
            </w:pPr>
            <w:r>
              <w:rPr>
                <w:rFonts w:ascii="Times New Roman" w:hAnsi="Times New Roman" w:cs="Times New Roman"/>
              </w:rPr>
              <w:t>Nguyễn Duy Khoa</w:t>
            </w:r>
          </w:p>
        </w:tc>
      </w:tr>
      <w:tr w:rsidR="00743708" w:rsidRPr="005C5A04" w:rsidTr="00E87C4D">
        <w:tc>
          <w:tcPr>
            <w:tcW w:w="1420" w:type="pct"/>
            <w:shd w:val="clear" w:color="auto" w:fill="F3F3F3"/>
            <w:tcPrChange w:id="762" w:author="mine" w:date="2014-05-21T13:59:00Z">
              <w:tcPr>
                <w:tcW w:w="1420" w:type="pct"/>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763" w:author="mine" w:date="2014-05-21T13:59:00Z">
              <w:tcPr>
                <w:tcW w:w="1350" w:type="pct"/>
              </w:tcPr>
            </w:tcPrChange>
          </w:tcPr>
          <w:p w:rsidR="00744F4E" w:rsidRPr="005C5A04" w:rsidRDefault="000B26F9" w:rsidP="00E87C4D">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764" w:author="mine" w:date="2014-05-21T13:59:00Z">
              <w:tcPr>
                <w:tcW w:w="634" w:type="pct"/>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765" w:author="mine" w:date="2014-05-21T13:59:00Z">
              <w:tcPr>
                <w:tcW w:w="1596" w:type="pct"/>
                <w:gridSpan w:val="2"/>
              </w:tcPr>
            </w:tcPrChange>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Low </w:t>
            </w:r>
          </w:p>
        </w:tc>
      </w:tr>
      <w:tr w:rsidR="00744F4E" w:rsidRPr="005C5A04" w:rsidTr="00E87C4D">
        <w:trPr>
          <w:trHeight w:val="1030"/>
          <w:trPrChange w:id="766" w:author="mine" w:date="2014-05-21T13:59:00Z">
            <w:trPr>
              <w:trHeight w:val="1030"/>
            </w:trPr>
          </w:trPrChange>
        </w:trPr>
        <w:tc>
          <w:tcPr>
            <w:tcW w:w="5000" w:type="pct"/>
            <w:gridSpan w:val="5"/>
            <w:shd w:val="clear" w:color="auto" w:fill="FFFFFF"/>
            <w:tcPrChange w:id="767" w:author="mine" w:date="2014-05-21T13:59:00Z">
              <w:tcPr>
                <w:tcW w:w="5000" w:type="pct"/>
                <w:gridSpan w:val="5"/>
                <w:shd w:val="clear" w:color="auto" w:fill="FFFFFF"/>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Admin</w:t>
            </w:r>
          </w:p>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delete a selected </w:t>
            </w:r>
            <w:r w:rsidRPr="005C5A04">
              <w:rPr>
                <w:rFonts w:ascii="Times New Roman" w:hAnsi="Times New Roman" w:cs="Times New Roman"/>
              </w:rPr>
              <w:t>examination</w:t>
            </w:r>
            <w:r w:rsidRPr="005C5A04">
              <w:rPr>
                <w:rFonts w:ascii="Times New Roman" w:eastAsia="MS Mincho" w:hAnsi="Times New Roman" w:cs="Times New Roman"/>
              </w:rPr>
              <w:t>.</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 xml:space="preserve">Deleted selected </w:t>
            </w:r>
            <w:r w:rsidRPr="005C5A04">
              <w:rPr>
                <w:rFonts w:ascii="Times New Roman" w:hAnsi="Times New Roman" w:cs="Times New Roman"/>
              </w:rPr>
              <w:t>examination</w:t>
            </w:r>
            <w:r w:rsidRPr="005C5A04">
              <w:rPr>
                <w:rFonts w:ascii="Times New Roman" w:eastAsia="MS Mincho" w:hAnsi="Times New Roman" w:cs="Times New Roman"/>
              </w:rPr>
              <w:t xml:space="preserve"> from database.</w:t>
            </w:r>
          </w:p>
          <w:p w:rsidR="00744F4E" w:rsidRPr="005C5A04" w:rsidRDefault="00744F4E"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744F4E" w:rsidRPr="005C5A04" w:rsidRDefault="00744F4E"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post page of </w:t>
            </w:r>
            <w:r w:rsidRPr="005C5A04">
              <w:rPr>
                <w:rFonts w:ascii="Times New Roman" w:hAnsi="Times New Roman" w:cs="Times New Roman"/>
              </w:rPr>
              <w:t xml:space="preserve">admin, </w:t>
            </w:r>
            <w:r w:rsidRPr="005C5A04">
              <w:rPr>
                <w:rFonts w:ascii="Times New Roman" w:eastAsia="MS Mincho" w:hAnsi="Times New Roman" w:cs="Times New Roman"/>
              </w:rPr>
              <w:t xml:space="preserve">user click button delete at </w:t>
            </w:r>
            <w:r w:rsidRPr="005C5A04">
              <w:rPr>
                <w:rFonts w:ascii="Times New Roman" w:hAnsi="Times New Roman" w:cs="Times New Roman"/>
              </w:rPr>
              <w:t>examination</w:t>
            </w:r>
            <w:r w:rsidRPr="005C5A04">
              <w:rPr>
                <w:rFonts w:ascii="Times New Roman" w:eastAsia="MS Mincho" w:hAnsi="Times New Roman" w:cs="Times New Roman"/>
              </w:rPr>
              <w:t xml:space="preserve"> user want delete</w:t>
            </w:r>
            <w:r w:rsidRPr="005C5A04">
              <w:rPr>
                <w:rFonts w:ascii="Times New Roman" w:hAnsi="Times New Roman" w:cs="Times New Roman"/>
              </w:rPr>
              <w:t>.</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Preconditions: </w:t>
            </w:r>
          </w:p>
          <w:p w:rsidR="00744F4E" w:rsidRPr="005C5A04" w:rsidRDefault="00744F4E" w:rsidP="00255909">
            <w:pPr>
              <w:pStyle w:val="ListParagraph"/>
              <w:numPr>
                <w:ilvl w:val="0"/>
                <w:numId w:val="107"/>
              </w:num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The user is already logged in with an account in admin role. </w:t>
            </w:r>
          </w:p>
          <w:p w:rsidR="00744F4E" w:rsidRPr="005C5A04" w:rsidRDefault="00744F4E" w:rsidP="00255909">
            <w:pPr>
              <w:pStyle w:val="ListParagraph"/>
              <w:numPr>
                <w:ilvl w:val="0"/>
                <w:numId w:val="107"/>
              </w:numPr>
              <w:snapToGrid w:val="0"/>
              <w:spacing w:after="0" w:line="240" w:lineRule="auto"/>
              <w:jc w:val="both"/>
              <w:rPr>
                <w:rFonts w:ascii="Times New Roman" w:hAnsi="Times New Roman" w:cs="Times New Roman"/>
              </w:rPr>
            </w:pPr>
            <w:r w:rsidRPr="005C5A04">
              <w:rPr>
                <w:rFonts w:ascii="Times New Roman" w:hAnsi="Times New Roman" w:cs="Times New Roman"/>
              </w:rPr>
              <w:t>The manage examination is being display.</w:t>
            </w:r>
          </w:p>
          <w:p w:rsidR="00744F4E" w:rsidRPr="005C5A04" w:rsidRDefault="00744F4E" w:rsidP="00255909">
            <w:pPr>
              <w:pStyle w:val="ListParagraph"/>
              <w:numPr>
                <w:ilvl w:val="0"/>
                <w:numId w:val="107"/>
              </w:numPr>
              <w:snapToGrid w:val="0"/>
              <w:spacing w:after="0" w:line="240" w:lineRule="auto"/>
              <w:jc w:val="both"/>
              <w:rPr>
                <w:rFonts w:ascii="Times New Roman" w:hAnsi="Times New Roman" w:cs="Times New Roman"/>
              </w:rPr>
            </w:pPr>
            <w:r w:rsidRPr="005C5A04">
              <w:rPr>
                <w:rFonts w:ascii="Times New Roman" w:hAnsi="Times New Roman" w:cs="Times New Roman"/>
              </w:rPr>
              <w:t>The selected examination never used in any university examination</w:t>
            </w:r>
          </w:p>
          <w:p w:rsidR="00744F4E" w:rsidRPr="005C5A04" w:rsidRDefault="00744F4E" w:rsidP="00E87C4D">
            <w:pPr>
              <w:snapToGrid w:val="0"/>
              <w:spacing w:after="0" w:line="240" w:lineRule="auto"/>
              <w:jc w:val="both"/>
              <w:rPr>
                <w:rFonts w:ascii="Times New Roman" w:hAnsi="Times New Roman" w:cs="Times New Roman"/>
              </w:rPr>
            </w:pPr>
          </w:p>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744F4E" w:rsidRPr="005C5A04" w:rsidRDefault="00744F4E"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Examination is deleted from database.</w:t>
            </w:r>
          </w:p>
          <w:p w:rsidR="00744F4E" w:rsidRPr="005C5A04" w:rsidRDefault="00744F4E"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768"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62"/>
              <w:gridCol w:w="3794"/>
              <w:tblGridChange w:id="769">
                <w:tblGrid>
                  <w:gridCol w:w="667"/>
                  <w:gridCol w:w="3390"/>
                  <w:gridCol w:w="4273"/>
                </w:tblGrid>
              </w:tblGridChange>
            </w:tblGrid>
            <w:tr w:rsidR="00743708" w:rsidRPr="005C5A04" w:rsidTr="00E87C4D">
              <w:tc>
                <w:tcPr>
                  <w:tcW w:w="667" w:type="dxa"/>
                  <w:shd w:val="clear" w:color="auto" w:fill="D9D9D9" w:themeFill="background1" w:themeFillShade="D9"/>
                  <w:tcPrChange w:id="770" w:author="mine" w:date="2014-05-21T13:59:00Z">
                    <w:tcPr>
                      <w:tcW w:w="667" w:type="dxa"/>
                      <w:shd w:val="clear" w:color="auto" w:fill="D9D9D9" w:themeFill="background1" w:themeFillShade="D9"/>
                    </w:tcPr>
                  </w:tcPrChange>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771" w:author="mine" w:date="2014-05-21T13:59:00Z">
                    <w:tcPr>
                      <w:tcW w:w="3390" w:type="dxa"/>
                      <w:shd w:val="clear" w:color="auto" w:fill="D9D9D9" w:themeFill="background1" w:themeFillShade="D9"/>
                    </w:tcPr>
                  </w:tcPrChange>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772" w:author="mine" w:date="2014-05-21T13:59:00Z">
                    <w:tcPr>
                      <w:tcW w:w="4273" w:type="dxa"/>
                      <w:shd w:val="clear" w:color="auto" w:fill="D9D9D9" w:themeFill="background1" w:themeFillShade="D9"/>
                    </w:tcPr>
                  </w:tcPrChange>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744F4E" w:rsidRPr="005C5A04" w:rsidTr="00E87C4D">
              <w:tc>
                <w:tcPr>
                  <w:tcW w:w="667" w:type="dxa"/>
                  <w:tcPrChange w:id="773" w:author="mine" w:date="2014-05-21T13:59:00Z">
                    <w:tcPr>
                      <w:tcW w:w="667" w:type="dxa"/>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3390" w:type="dxa"/>
                  <w:tcPrChange w:id="774" w:author="mine" w:date="2014-05-21T13:59:00Z">
                    <w:tcPr>
                      <w:tcW w:w="3390" w:type="dxa"/>
                    </w:tcPr>
                  </w:tcPrChange>
                </w:tcPr>
                <w:p w:rsidR="00744F4E" w:rsidRPr="005C5A04" w:rsidRDefault="00744F4E" w:rsidP="00E87C4D">
                  <w:pPr>
                    <w:snapToGrid w:val="0"/>
                    <w:rPr>
                      <w:rFonts w:ascii="Times New Roman" w:hAnsi="Times New Roman" w:cs="Times New Roman"/>
                    </w:rPr>
                  </w:pPr>
                  <w:r w:rsidRPr="005C5A04">
                    <w:rPr>
                      <w:rFonts w:ascii="Times New Roman" w:eastAsia="Times New Roman" w:hAnsi="Times New Roman" w:cs="Times New Roman"/>
                    </w:rPr>
                    <w:t xml:space="preserve">Click button delete </w:t>
                  </w:r>
                  <w:r w:rsidRPr="005C5A04">
                    <w:rPr>
                      <w:rFonts w:ascii="Times New Roman" w:hAnsi="Times New Roman" w:cs="Times New Roman"/>
                    </w:rPr>
                    <w:t>on the row that contains the examination to be deleted.</w:t>
                  </w:r>
                </w:p>
              </w:tc>
              <w:tc>
                <w:tcPr>
                  <w:tcW w:w="4273" w:type="dxa"/>
                  <w:tcPrChange w:id="775" w:author="mine" w:date="2014-05-21T13:59:00Z">
                    <w:tcPr>
                      <w:tcW w:w="4273" w:type="dxa"/>
                    </w:tcPr>
                  </w:tcPrChange>
                </w:tcPr>
                <w:p w:rsidR="00744F4E" w:rsidRPr="005C5A04" w:rsidRDefault="00744F4E" w:rsidP="00E87C4D">
                  <w:pPr>
                    <w:snapToGrid w:val="0"/>
                    <w:rPr>
                      <w:rFonts w:ascii="Times New Roman" w:hAnsi="Times New Roman" w:cs="Times New Roman"/>
                    </w:rPr>
                  </w:pPr>
                </w:p>
              </w:tc>
            </w:tr>
            <w:tr w:rsidR="00744F4E" w:rsidRPr="005C5A04" w:rsidTr="00E87C4D">
              <w:tc>
                <w:tcPr>
                  <w:tcW w:w="667" w:type="dxa"/>
                  <w:tcPrChange w:id="776" w:author="mine" w:date="2014-05-21T13:59:00Z">
                    <w:tcPr>
                      <w:tcW w:w="667" w:type="dxa"/>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777" w:author="mine" w:date="2014-05-21T13:59:00Z">
                    <w:tcPr>
                      <w:tcW w:w="3390" w:type="dxa"/>
                    </w:tcPr>
                  </w:tcPrChange>
                </w:tcPr>
                <w:p w:rsidR="00744F4E" w:rsidRPr="005C5A04" w:rsidRDefault="00744F4E" w:rsidP="00E87C4D">
                  <w:pPr>
                    <w:snapToGrid w:val="0"/>
                    <w:rPr>
                      <w:rFonts w:ascii="Times New Roman" w:hAnsi="Times New Roman" w:cs="Times New Roman"/>
                    </w:rPr>
                  </w:pPr>
                </w:p>
              </w:tc>
              <w:tc>
                <w:tcPr>
                  <w:tcW w:w="4273" w:type="dxa"/>
                  <w:tcPrChange w:id="778" w:author="mine" w:date="2014-05-21T13:59:00Z">
                    <w:tcPr>
                      <w:tcW w:w="4273" w:type="dxa"/>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Shows a popup to ask the user to confirm the action.</w:t>
                  </w:r>
                </w:p>
              </w:tc>
            </w:tr>
            <w:tr w:rsidR="00744F4E" w:rsidRPr="005C5A04" w:rsidTr="00E87C4D">
              <w:tc>
                <w:tcPr>
                  <w:tcW w:w="667" w:type="dxa"/>
                  <w:tcPrChange w:id="779" w:author="mine" w:date="2014-05-21T13:59:00Z">
                    <w:tcPr>
                      <w:tcW w:w="667" w:type="dxa"/>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780" w:author="mine" w:date="2014-05-21T13:59:00Z">
                    <w:tcPr>
                      <w:tcW w:w="3390" w:type="dxa"/>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Click “Xác nhận” to continue to delete the examination.</w:t>
                  </w:r>
                </w:p>
              </w:tc>
              <w:tc>
                <w:tcPr>
                  <w:tcW w:w="4273" w:type="dxa"/>
                  <w:tcPrChange w:id="781" w:author="mine" w:date="2014-05-21T13:59:00Z">
                    <w:tcPr>
                      <w:tcW w:w="4273" w:type="dxa"/>
                    </w:tcPr>
                  </w:tcPrChange>
                </w:tcPr>
                <w:p w:rsidR="00744F4E" w:rsidRPr="005C5A04" w:rsidRDefault="00744F4E" w:rsidP="00E87C4D">
                  <w:pPr>
                    <w:snapToGrid w:val="0"/>
                    <w:rPr>
                      <w:rFonts w:ascii="Times New Roman" w:hAnsi="Times New Roman" w:cs="Times New Roman"/>
                    </w:rPr>
                  </w:pPr>
                </w:p>
              </w:tc>
            </w:tr>
            <w:tr w:rsidR="00744F4E" w:rsidRPr="005C5A04" w:rsidTr="00E87C4D">
              <w:tc>
                <w:tcPr>
                  <w:tcW w:w="667" w:type="dxa"/>
                  <w:tcPrChange w:id="782" w:author="mine" w:date="2014-05-21T13:59:00Z">
                    <w:tcPr>
                      <w:tcW w:w="667" w:type="dxa"/>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783" w:author="mine" w:date="2014-05-21T13:59:00Z">
                    <w:tcPr>
                      <w:tcW w:w="3390" w:type="dxa"/>
                    </w:tcPr>
                  </w:tcPrChange>
                </w:tcPr>
                <w:p w:rsidR="00744F4E" w:rsidRPr="005C5A04" w:rsidRDefault="00744F4E" w:rsidP="00E87C4D">
                  <w:pPr>
                    <w:snapToGrid w:val="0"/>
                    <w:rPr>
                      <w:rFonts w:ascii="Times New Roman" w:hAnsi="Times New Roman" w:cs="Times New Roman"/>
                    </w:rPr>
                  </w:pPr>
                </w:p>
              </w:tc>
              <w:tc>
                <w:tcPr>
                  <w:tcW w:w="4273" w:type="dxa"/>
                  <w:tcPrChange w:id="784" w:author="mine" w:date="2014-05-21T13:59:00Z">
                    <w:tcPr>
                      <w:tcW w:w="4273" w:type="dxa"/>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Marks the selected examination as deleted in the database and redirect to manage examination page.</w:t>
                  </w:r>
                </w:p>
              </w:tc>
            </w:tr>
          </w:tbl>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785"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574"/>
              <w:gridCol w:w="662"/>
              <w:gridCol w:w="2508"/>
              <w:gridCol w:w="3773"/>
              <w:tblGridChange w:id="786">
                <w:tblGrid>
                  <w:gridCol w:w="599"/>
                  <w:gridCol w:w="670"/>
                  <w:gridCol w:w="2956"/>
                  <w:gridCol w:w="4492"/>
                </w:tblGrid>
              </w:tblGridChange>
            </w:tblGrid>
            <w:tr w:rsidR="00743708" w:rsidRPr="005C5A04" w:rsidTr="00E87C4D">
              <w:tc>
                <w:tcPr>
                  <w:tcW w:w="599" w:type="dxa"/>
                  <w:shd w:val="clear" w:color="auto" w:fill="D9D9D9" w:themeFill="background1" w:themeFillShade="D9"/>
                  <w:tcPrChange w:id="787" w:author="mine" w:date="2014-05-21T13:59:00Z">
                    <w:tcPr>
                      <w:tcW w:w="599" w:type="dxa"/>
                      <w:shd w:val="clear" w:color="auto" w:fill="D9D9D9" w:themeFill="background1" w:themeFillShade="D9"/>
                    </w:tcPr>
                  </w:tcPrChange>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shd w:val="clear" w:color="auto" w:fill="D9D9D9" w:themeFill="background1" w:themeFillShade="D9"/>
                  <w:tcPrChange w:id="788" w:author="mine" w:date="2014-05-21T13:59:00Z">
                    <w:tcPr>
                      <w:tcW w:w="670" w:type="dxa"/>
                      <w:shd w:val="clear" w:color="auto" w:fill="D9D9D9" w:themeFill="background1" w:themeFillShade="D9"/>
                    </w:tcPr>
                  </w:tcPrChange>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956" w:type="dxa"/>
                  <w:shd w:val="clear" w:color="auto" w:fill="D9D9D9" w:themeFill="background1" w:themeFillShade="D9"/>
                  <w:tcPrChange w:id="789" w:author="mine" w:date="2014-05-21T13:59:00Z">
                    <w:tcPr>
                      <w:tcW w:w="2956" w:type="dxa"/>
                      <w:shd w:val="clear" w:color="auto" w:fill="D9D9D9" w:themeFill="background1" w:themeFillShade="D9"/>
                    </w:tcPr>
                  </w:tcPrChange>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Change w:id="790" w:author="mine" w:date="2014-05-21T13:59:00Z">
                    <w:tcPr>
                      <w:tcW w:w="4492" w:type="dxa"/>
                      <w:shd w:val="clear" w:color="auto" w:fill="D9D9D9" w:themeFill="background1" w:themeFillShade="D9"/>
                    </w:tcPr>
                  </w:tcPrChange>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744F4E" w:rsidRPr="005C5A04" w:rsidTr="00E87C4D">
              <w:tc>
                <w:tcPr>
                  <w:tcW w:w="599" w:type="dxa"/>
                  <w:vMerge w:val="restart"/>
                  <w:tcPrChange w:id="791" w:author="mine" w:date="2014-05-21T13:59:00Z">
                    <w:tcPr>
                      <w:tcW w:w="599" w:type="dxa"/>
                      <w:vMerge w:val="restart"/>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1.</w:t>
                  </w:r>
                </w:p>
              </w:tc>
              <w:tc>
                <w:tcPr>
                  <w:tcW w:w="670" w:type="dxa"/>
                  <w:tcPrChange w:id="792" w:author="mine" w:date="2014-05-21T13:59:00Z">
                    <w:tcPr>
                      <w:tcW w:w="670" w:type="dxa"/>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1.</w:t>
                  </w:r>
                </w:p>
              </w:tc>
              <w:tc>
                <w:tcPr>
                  <w:tcW w:w="2956" w:type="dxa"/>
                  <w:tcPrChange w:id="793" w:author="mine" w:date="2014-05-21T13:59:00Z">
                    <w:tcPr>
                      <w:tcW w:w="2956" w:type="dxa"/>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Clicks on the button “Hủy bỏ”.</w:t>
                  </w:r>
                </w:p>
              </w:tc>
              <w:tc>
                <w:tcPr>
                  <w:tcW w:w="4492" w:type="dxa"/>
                  <w:tcPrChange w:id="794" w:author="mine" w:date="2014-05-21T13:59:00Z">
                    <w:tcPr>
                      <w:tcW w:w="4492" w:type="dxa"/>
                    </w:tcPr>
                  </w:tcPrChange>
                </w:tcPr>
                <w:p w:rsidR="00744F4E" w:rsidRPr="005C5A04" w:rsidRDefault="00744F4E" w:rsidP="00E87C4D">
                  <w:pPr>
                    <w:snapToGrid w:val="0"/>
                    <w:rPr>
                      <w:rFonts w:ascii="Times New Roman" w:hAnsi="Times New Roman" w:cs="Times New Roman"/>
                    </w:rPr>
                  </w:pPr>
                </w:p>
              </w:tc>
            </w:tr>
            <w:tr w:rsidR="00744F4E" w:rsidRPr="005C5A04" w:rsidTr="00E87C4D">
              <w:tc>
                <w:tcPr>
                  <w:tcW w:w="599" w:type="dxa"/>
                  <w:vMerge/>
                  <w:tcPrChange w:id="795" w:author="mine" w:date="2014-05-21T13:59:00Z">
                    <w:tcPr>
                      <w:tcW w:w="599" w:type="dxa"/>
                      <w:vMerge/>
                    </w:tcPr>
                  </w:tcPrChange>
                </w:tcPr>
                <w:p w:rsidR="00744F4E" w:rsidRPr="005C5A04" w:rsidRDefault="00744F4E" w:rsidP="00E87C4D">
                  <w:pPr>
                    <w:snapToGrid w:val="0"/>
                    <w:jc w:val="center"/>
                    <w:rPr>
                      <w:rFonts w:ascii="Times New Roman" w:hAnsi="Times New Roman" w:cs="Times New Roman"/>
                    </w:rPr>
                  </w:pPr>
                </w:p>
              </w:tc>
              <w:tc>
                <w:tcPr>
                  <w:tcW w:w="670" w:type="dxa"/>
                  <w:tcPrChange w:id="796" w:author="mine" w:date="2014-05-21T13:59:00Z">
                    <w:tcPr>
                      <w:tcW w:w="670" w:type="dxa"/>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2.</w:t>
                  </w:r>
                </w:p>
              </w:tc>
              <w:tc>
                <w:tcPr>
                  <w:tcW w:w="2956" w:type="dxa"/>
                  <w:tcPrChange w:id="797" w:author="mine" w:date="2014-05-21T13:59:00Z">
                    <w:tcPr>
                      <w:tcW w:w="2956" w:type="dxa"/>
                    </w:tcPr>
                  </w:tcPrChange>
                </w:tcPr>
                <w:p w:rsidR="00744F4E" w:rsidRPr="005C5A04" w:rsidRDefault="00744F4E" w:rsidP="00E87C4D">
                  <w:pPr>
                    <w:snapToGrid w:val="0"/>
                    <w:rPr>
                      <w:rFonts w:ascii="Times New Roman" w:hAnsi="Times New Roman" w:cs="Times New Roman"/>
                    </w:rPr>
                  </w:pPr>
                </w:p>
              </w:tc>
              <w:tc>
                <w:tcPr>
                  <w:tcW w:w="4492" w:type="dxa"/>
                  <w:tcPrChange w:id="798" w:author="mine" w:date="2014-05-21T13:59:00Z">
                    <w:tcPr>
                      <w:tcW w:w="4492" w:type="dxa"/>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Hides the popup message.</w:t>
                  </w:r>
                </w:p>
              </w:tc>
            </w:tr>
          </w:tbl>
          <w:p w:rsidR="00744F4E" w:rsidRPr="005C5A04" w:rsidRDefault="00744F4E" w:rsidP="00E87C4D">
            <w:pPr>
              <w:snapToGrid w:val="0"/>
              <w:spacing w:after="80" w:line="240" w:lineRule="auto"/>
              <w:jc w:val="both"/>
              <w:rPr>
                <w:rFonts w:ascii="Times New Roman" w:hAnsi="Times New Roman" w:cs="Times New Roman"/>
                <w:b/>
                <w:bCs/>
              </w:rPr>
            </w:pPr>
          </w:p>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744F4E" w:rsidRPr="005C5A04" w:rsidRDefault="00744F4E"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Manage examination</w:t>
            </w:r>
          </w:p>
          <w:p w:rsidR="00744F4E" w:rsidRPr="005C5A04" w:rsidRDefault="00744F4E"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xml:space="preserve">:  If an </w:t>
            </w:r>
            <w:r w:rsidRPr="005C5A04">
              <w:rPr>
                <w:rFonts w:ascii="Times New Roman" w:hAnsi="Times New Roman" w:cs="Times New Roman"/>
              </w:rPr>
              <w:t>examination</w:t>
            </w:r>
            <w:r w:rsidRPr="005C5A04">
              <w:rPr>
                <w:rFonts w:ascii="Times New Roman" w:hAnsi="Times New Roman" w:cs="Times New Roman"/>
                <w:bCs/>
              </w:rPr>
              <w:t xml:space="preserve"> have used in a university examination, user cannot delete that </w:t>
            </w:r>
            <w:r w:rsidRPr="005C5A04">
              <w:rPr>
                <w:rFonts w:ascii="Times New Roman" w:hAnsi="Times New Roman" w:cs="Times New Roman"/>
              </w:rPr>
              <w:t>examination</w:t>
            </w:r>
          </w:p>
          <w:p w:rsidR="00744F4E" w:rsidRPr="005C5A04" w:rsidRDefault="00744F4E" w:rsidP="00E87C4D">
            <w:pPr>
              <w:snapToGrid w:val="0"/>
              <w:spacing w:before="40" w:after="40" w:line="240" w:lineRule="auto"/>
              <w:ind w:left="780"/>
              <w:jc w:val="both"/>
              <w:rPr>
                <w:rFonts w:ascii="Times New Roman" w:hAnsi="Times New Roman" w:cs="Times New Roman"/>
              </w:rPr>
            </w:pPr>
          </w:p>
        </w:tc>
      </w:tr>
    </w:tbl>
    <w:p w:rsidR="00744F4E" w:rsidRPr="008F0342" w:rsidRDefault="00744F4E" w:rsidP="008F0342"/>
    <w:p w:rsidR="00226F7F" w:rsidRDefault="00744F4E" w:rsidP="00226F7F">
      <w:pPr>
        <w:pStyle w:val="Heading4"/>
        <w:numPr>
          <w:ilvl w:val="0"/>
          <w:numId w:val="60"/>
        </w:numPr>
        <w:ind w:left="1710"/>
        <w:rPr>
          <w:i w:val="0"/>
          <w:sz w:val="24"/>
          <w:szCs w:val="24"/>
        </w:rPr>
      </w:pPr>
      <w:bookmarkStart w:id="799" w:name="_Toc385663834"/>
      <w:r>
        <w:rPr>
          <w:i w:val="0"/>
          <w:sz w:val="24"/>
          <w:szCs w:val="24"/>
        </w:rPr>
        <w:t>(Admin) Manage University Examination – Add new university examination</w:t>
      </w:r>
      <w:bookmarkEnd w:id="799"/>
    </w:p>
    <w:p w:rsidR="008F0342" w:rsidRDefault="008B28EF" w:rsidP="008B28EF">
      <w:pPr>
        <w:tabs>
          <w:tab w:val="left" w:pos="2309"/>
        </w:tabs>
      </w:pPr>
      <w:r>
        <w:tab/>
      </w:r>
      <w:r w:rsidRPr="005C5A04">
        <w:rPr>
          <w:rFonts w:ascii="Times New Roman" w:hAnsi="Times New Roman" w:cs="Times New Roman"/>
          <w:noProof/>
          <w:lang w:eastAsia="en-US"/>
        </w:rPr>
        <w:drawing>
          <wp:inline distT="0" distB="0" distL="0" distR="0" wp14:anchorId="3D2122A1" wp14:editId="3B3A5E71">
            <wp:extent cx="4981575" cy="120967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981575"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Change w:id="800" w:author="mine" w:date="2014-05-21T13:59:00Z">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PrChange>
      </w:tblPr>
      <w:tblGrid>
        <w:gridCol w:w="2425"/>
        <w:gridCol w:w="2305"/>
        <w:gridCol w:w="1082"/>
        <w:gridCol w:w="721"/>
        <w:gridCol w:w="2004"/>
        <w:tblGridChange w:id="801">
          <w:tblGrid>
            <w:gridCol w:w="2854"/>
            <w:gridCol w:w="2713"/>
            <w:gridCol w:w="1274"/>
            <w:gridCol w:w="848"/>
            <w:gridCol w:w="2360"/>
          </w:tblGrid>
        </w:tblGridChange>
      </w:tblGrid>
      <w:tr w:rsidR="008B28EF" w:rsidRPr="005C5A04" w:rsidTr="00E87C4D">
        <w:tc>
          <w:tcPr>
            <w:tcW w:w="5000" w:type="pct"/>
            <w:gridSpan w:val="5"/>
            <w:shd w:val="clear" w:color="auto" w:fill="F3F3F3"/>
            <w:tcPrChange w:id="802" w:author="mine" w:date="2014-05-21T13:59:00Z">
              <w:tcPr>
                <w:tcW w:w="5000" w:type="pct"/>
                <w:gridSpan w:val="5"/>
                <w:shd w:val="clear" w:color="auto" w:fill="F3F3F3"/>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CASE-UC016 SPECIFICATION</w:t>
            </w:r>
          </w:p>
        </w:tc>
      </w:tr>
      <w:tr w:rsidR="00743708" w:rsidRPr="005C5A04" w:rsidTr="00E87C4D">
        <w:tc>
          <w:tcPr>
            <w:tcW w:w="1420" w:type="pct"/>
            <w:shd w:val="clear" w:color="auto" w:fill="F3F3F3"/>
            <w:tcPrChange w:id="803" w:author="mine" w:date="2014-05-21T13:59:00Z">
              <w:tcPr>
                <w:tcW w:w="1420" w:type="pct"/>
                <w:shd w:val="clear" w:color="auto" w:fill="F3F3F3"/>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804" w:author="mine" w:date="2014-05-21T13:59:00Z">
              <w:tcPr>
                <w:tcW w:w="1350" w:type="pct"/>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UC016</w:t>
            </w:r>
          </w:p>
        </w:tc>
        <w:tc>
          <w:tcPr>
            <w:tcW w:w="1056" w:type="pct"/>
            <w:gridSpan w:val="2"/>
            <w:shd w:val="clear" w:color="auto" w:fill="F3F3F3"/>
            <w:tcPrChange w:id="805" w:author="mine" w:date="2014-05-21T13:59:00Z">
              <w:tcPr>
                <w:tcW w:w="1056" w:type="pct"/>
                <w:gridSpan w:val="2"/>
                <w:shd w:val="clear" w:color="auto" w:fill="F3F3F3"/>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806" w:author="mine" w:date="2014-05-21T13:59:00Z">
              <w:tcPr>
                <w:tcW w:w="1174" w:type="pct"/>
              </w:tcPr>
            </w:tcPrChange>
          </w:tcPr>
          <w:p w:rsidR="008B28EF" w:rsidRPr="005C5A04" w:rsidRDefault="000B26F9" w:rsidP="00E87C4D">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8B28EF" w:rsidRPr="005C5A04" w:rsidTr="00E87C4D">
        <w:tc>
          <w:tcPr>
            <w:tcW w:w="1420" w:type="pct"/>
            <w:shd w:val="clear" w:color="auto" w:fill="F3F3F3"/>
            <w:tcPrChange w:id="807" w:author="mine" w:date="2014-05-21T13:59:00Z">
              <w:tcPr>
                <w:tcW w:w="1420" w:type="pct"/>
                <w:shd w:val="clear" w:color="auto" w:fill="F3F3F3"/>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Change w:id="808" w:author="mine" w:date="2014-05-21T13:59:00Z">
              <w:tcPr>
                <w:tcW w:w="3580" w:type="pct"/>
                <w:gridSpan w:val="4"/>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Add new university examination</w:t>
            </w:r>
          </w:p>
        </w:tc>
      </w:tr>
      <w:tr w:rsidR="008B28EF" w:rsidRPr="005C5A04" w:rsidTr="00E87C4D">
        <w:tc>
          <w:tcPr>
            <w:tcW w:w="1420" w:type="pct"/>
            <w:shd w:val="clear" w:color="auto" w:fill="F3F3F3"/>
            <w:tcPrChange w:id="809" w:author="mine" w:date="2014-05-21T13:59:00Z">
              <w:tcPr>
                <w:tcW w:w="1420" w:type="pct"/>
                <w:shd w:val="clear" w:color="auto" w:fill="F3F3F3"/>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Change w:id="810" w:author="mine" w:date="2014-05-21T13:59:00Z">
              <w:tcPr>
                <w:tcW w:w="3580" w:type="pct"/>
                <w:gridSpan w:val="4"/>
              </w:tcPr>
            </w:tcPrChange>
          </w:tcPr>
          <w:p w:rsidR="008B28EF" w:rsidRPr="005C5A04" w:rsidRDefault="00D40C8B" w:rsidP="00E87C4D">
            <w:pPr>
              <w:snapToGrid w:val="0"/>
              <w:spacing w:after="0" w:line="240" w:lineRule="auto"/>
              <w:jc w:val="both"/>
              <w:rPr>
                <w:rFonts w:ascii="Times New Roman" w:hAnsi="Times New Roman" w:cs="Times New Roman"/>
              </w:rPr>
            </w:pPr>
            <w:r>
              <w:rPr>
                <w:rFonts w:ascii="Times New Roman" w:hAnsi="Times New Roman" w:cs="Times New Roman"/>
              </w:rPr>
              <w:t>Nguyễn Duy Khoa</w:t>
            </w:r>
          </w:p>
        </w:tc>
      </w:tr>
      <w:tr w:rsidR="00743708" w:rsidRPr="005C5A04" w:rsidTr="00E87C4D">
        <w:tc>
          <w:tcPr>
            <w:tcW w:w="1420" w:type="pct"/>
            <w:shd w:val="clear" w:color="auto" w:fill="F3F3F3"/>
            <w:tcPrChange w:id="811" w:author="mine" w:date="2014-05-21T13:59:00Z">
              <w:tcPr>
                <w:tcW w:w="1420" w:type="pct"/>
                <w:shd w:val="clear" w:color="auto" w:fill="F3F3F3"/>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Date</w:t>
            </w:r>
          </w:p>
        </w:tc>
        <w:tc>
          <w:tcPr>
            <w:tcW w:w="1350" w:type="pct"/>
            <w:tcPrChange w:id="812" w:author="mine" w:date="2014-05-21T13:59:00Z">
              <w:tcPr>
                <w:tcW w:w="1350" w:type="pct"/>
              </w:tcPr>
            </w:tcPrChange>
          </w:tcPr>
          <w:p w:rsidR="008B28EF" w:rsidRPr="005C5A04" w:rsidRDefault="000B26F9" w:rsidP="00E87C4D">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813" w:author="mine" w:date="2014-05-21T13:59:00Z">
              <w:tcPr>
                <w:tcW w:w="634" w:type="pct"/>
                <w:shd w:val="clear" w:color="auto" w:fill="F3F3F3"/>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814" w:author="mine" w:date="2014-05-21T13:59:00Z">
              <w:tcPr>
                <w:tcW w:w="1596" w:type="pct"/>
                <w:gridSpan w:val="2"/>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B28EF" w:rsidRPr="005C5A04" w:rsidTr="00E87C4D">
        <w:trPr>
          <w:trHeight w:val="1030"/>
          <w:trPrChange w:id="815" w:author="mine" w:date="2014-05-21T13:59:00Z">
            <w:trPr>
              <w:trHeight w:val="1030"/>
            </w:trPr>
          </w:trPrChange>
        </w:trPr>
        <w:tc>
          <w:tcPr>
            <w:tcW w:w="5000" w:type="pct"/>
            <w:gridSpan w:val="5"/>
            <w:shd w:val="clear" w:color="auto" w:fill="FFFFFF"/>
            <w:tcPrChange w:id="816" w:author="mine" w:date="2014-05-21T13:59:00Z">
              <w:tcPr>
                <w:tcW w:w="5000" w:type="pct"/>
                <w:gridSpan w:val="5"/>
                <w:shd w:val="clear" w:color="auto" w:fill="FFFFFF"/>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Admin</w:t>
            </w:r>
          </w:p>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create new </w:t>
            </w:r>
            <w:r w:rsidRPr="005C5A04">
              <w:rPr>
                <w:rFonts w:ascii="Times New Roman" w:hAnsi="Times New Roman" w:cs="Times New Roman"/>
              </w:rPr>
              <w:t xml:space="preserve">university </w:t>
            </w:r>
            <w:r w:rsidRPr="005C5A04">
              <w:rPr>
                <w:rFonts w:ascii="Times New Roman" w:eastAsia="MS Mincho" w:hAnsi="Times New Roman" w:cs="Times New Roman"/>
              </w:rPr>
              <w:t>examination.</w:t>
            </w: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 xml:space="preserve">Create new </w:t>
            </w:r>
            <w:r w:rsidRPr="005C5A04">
              <w:rPr>
                <w:rFonts w:ascii="Times New Roman" w:hAnsi="Times New Roman" w:cs="Times New Roman"/>
              </w:rPr>
              <w:t>university</w:t>
            </w:r>
            <w:r w:rsidRPr="005C5A04">
              <w:rPr>
                <w:rFonts w:ascii="Times New Roman" w:eastAsia="MS Mincho" w:hAnsi="Times New Roman" w:cs="Times New Roman"/>
              </w:rPr>
              <w:t xml:space="preserve"> </w:t>
            </w:r>
            <w:r w:rsidRPr="005C5A04">
              <w:rPr>
                <w:rFonts w:ascii="Times New Roman" w:hAnsi="Times New Roman" w:cs="Times New Roman"/>
              </w:rPr>
              <w:t>examination</w:t>
            </w:r>
            <w:r w:rsidRPr="005C5A04">
              <w:rPr>
                <w:rFonts w:ascii="Times New Roman" w:eastAsia="MS Mincho" w:hAnsi="Times New Roman" w:cs="Times New Roman"/>
              </w:rPr>
              <w:t xml:space="preserve"> in database.</w:t>
            </w:r>
          </w:p>
          <w:p w:rsidR="008B28EF" w:rsidRPr="005C5A04" w:rsidRDefault="008B28EF"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B28EF" w:rsidRPr="005C5A04" w:rsidRDefault="008B28EF"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w:t>
            </w:r>
            <w:r w:rsidRPr="005C5A04">
              <w:rPr>
                <w:rFonts w:ascii="Times New Roman" w:hAnsi="Times New Roman" w:cs="Times New Roman"/>
              </w:rPr>
              <w:t xml:space="preserve">university </w:t>
            </w:r>
            <w:r w:rsidRPr="005C5A04">
              <w:rPr>
                <w:rFonts w:ascii="Times New Roman" w:eastAsia="MS Mincho" w:hAnsi="Times New Roman" w:cs="Times New Roman"/>
              </w:rPr>
              <w:t>examination page of admin, user click “Tạo mới”</w:t>
            </w:r>
            <w:r w:rsidRPr="005C5A04">
              <w:rPr>
                <w:rFonts w:ascii="Times New Roman" w:hAnsi="Times New Roman" w:cs="Times New Roman"/>
              </w:rPr>
              <w:t>.</w:t>
            </w: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Preconditions: </w:t>
            </w:r>
          </w:p>
          <w:p w:rsidR="008B28EF" w:rsidRPr="005C5A04" w:rsidRDefault="008B28EF" w:rsidP="00255909">
            <w:pPr>
              <w:pStyle w:val="ListParagraph"/>
              <w:numPr>
                <w:ilvl w:val="0"/>
                <w:numId w:val="104"/>
              </w:num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The user is already logged in with an account in admin role. </w:t>
            </w:r>
          </w:p>
          <w:p w:rsidR="008B28EF" w:rsidRPr="005C5A04" w:rsidRDefault="008B28EF" w:rsidP="00255909">
            <w:pPr>
              <w:pStyle w:val="ListParagraph"/>
              <w:numPr>
                <w:ilvl w:val="0"/>
                <w:numId w:val="104"/>
              </w:numPr>
              <w:snapToGrid w:val="0"/>
              <w:spacing w:after="0" w:line="240" w:lineRule="auto"/>
              <w:jc w:val="both"/>
              <w:rPr>
                <w:rFonts w:ascii="Times New Roman" w:hAnsi="Times New Roman" w:cs="Times New Roman"/>
              </w:rPr>
            </w:pPr>
            <w:r w:rsidRPr="005C5A04">
              <w:rPr>
                <w:rFonts w:ascii="Times New Roman" w:hAnsi="Times New Roman" w:cs="Times New Roman"/>
              </w:rPr>
              <w:t>The manage university examination is being display.</w:t>
            </w:r>
          </w:p>
          <w:p w:rsidR="008B28EF" w:rsidRPr="005C5A04" w:rsidRDefault="008B28EF" w:rsidP="00255909">
            <w:pPr>
              <w:pStyle w:val="ListParagraph"/>
              <w:numPr>
                <w:ilvl w:val="0"/>
                <w:numId w:val="104"/>
              </w:numPr>
              <w:snapToGrid w:val="0"/>
              <w:spacing w:after="0" w:line="240" w:lineRule="auto"/>
              <w:jc w:val="both"/>
              <w:rPr>
                <w:rFonts w:ascii="Times New Roman" w:hAnsi="Times New Roman" w:cs="Times New Roman"/>
              </w:rPr>
            </w:pPr>
            <w:r w:rsidRPr="005C5A04">
              <w:rPr>
                <w:rFonts w:ascii="Times New Roman" w:hAnsi="Times New Roman" w:cs="Times New Roman"/>
              </w:rPr>
              <w:t>Have one or more universities and examinations in database.</w:t>
            </w: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university examination is added into database.</w:t>
            </w:r>
          </w:p>
          <w:p w:rsidR="008B28EF" w:rsidRPr="005C5A04" w:rsidRDefault="008B28EF"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817"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2995"/>
              <w:gridCol w:w="3861"/>
              <w:tblGridChange w:id="818">
                <w:tblGrid>
                  <w:gridCol w:w="667"/>
                  <w:gridCol w:w="3390"/>
                  <w:gridCol w:w="4273"/>
                </w:tblGrid>
              </w:tblGridChange>
            </w:tblGrid>
            <w:tr w:rsidR="00743708" w:rsidRPr="005C5A04" w:rsidTr="00E87C4D">
              <w:tc>
                <w:tcPr>
                  <w:tcW w:w="667" w:type="dxa"/>
                  <w:shd w:val="clear" w:color="auto" w:fill="D9D9D9" w:themeFill="background1" w:themeFillShade="D9"/>
                  <w:tcPrChange w:id="819" w:author="mine" w:date="2014-05-21T13:59:00Z">
                    <w:tcPr>
                      <w:tcW w:w="667" w:type="dxa"/>
                      <w:shd w:val="clear" w:color="auto" w:fill="D9D9D9" w:themeFill="background1" w:themeFillShade="D9"/>
                    </w:tcPr>
                  </w:tcPrChange>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820" w:author="mine" w:date="2014-05-21T13:59:00Z">
                    <w:tcPr>
                      <w:tcW w:w="3390" w:type="dxa"/>
                      <w:shd w:val="clear" w:color="auto" w:fill="D9D9D9" w:themeFill="background1" w:themeFillShade="D9"/>
                    </w:tcPr>
                  </w:tcPrChange>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821" w:author="mine" w:date="2014-05-21T13:59:00Z">
                    <w:tcPr>
                      <w:tcW w:w="4273" w:type="dxa"/>
                      <w:shd w:val="clear" w:color="auto" w:fill="D9D9D9" w:themeFill="background1" w:themeFillShade="D9"/>
                    </w:tcPr>
                  </w:tcPrChange>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c>
                <w:tcPr>
                  <w:tcW w:w="667" w:type="dxa"/>
                  <w:tcPrChange w:id="822" w:author="mine" w:date="2014-05-21T13:59:00Z">
                    <w:tcPr>
                      <w:tcW w:w="667" w:type="dxa"/>
                    </w:tcPr>
                  </w:tcPrChange>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823" w:author="mine" w:date="2014-05-21T13:59:00Z">
                    <w:tcPr>
                      <w:tcW w:w="3390" w:type="dxa"/>
                    </w:tcPr>
                  </w:tcPrChange>
                </w:tcPr>
                <w:p w:rsidR="008B28EF" w:rsidRPr="005C5A04" w:rsidRDefault="008B28EF" w:rsidP="00E87C4D">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Tạo mới</w:t>
                  </w:r>
                  <w:r w:rsidRPr="005C5A04">
                    <w:rPr>
                      <w:rFonts w:ascii="Times New Roman" w:eastAsia="Times New Roman" w:hAnsi="Times New Roman" w:cs="Times New Roman"/>
                    </w:rPr>
                    <w:t>” in dashboard of manage university examination page.</w:t>
                  </w:r>
                </w:p>
              </w:tc>
              <w:tc>
                <w:tcPr>
                  <w:tcW w:w="4273" w:type="dxa"/>
                  <w:tcPrChange w:id="824" w:author="mine" w:date="2014-05-21T13:59:00Z">
                    <w:tcPr>
                      <w:tcW w:w="4273" w:type="dxa"/>
                    </w:tcPr>
                  </w:tcPrChange>
                </w:tcPr>
                <w:p w:rsidR="008B28EF" w:rsidRPr="005C5A04" w:rsidRDefault="008B28EF" w:rsidP="00E87C4D">
                  <w:pPr>
                    <w:snapToGrid w:val="0"/>
                    <w:rPr>
                      <w:rFonts w:ascii="Times New Roman" w:hAnsi="Times New Roman" w:cs="Times New Roman"/>
                    </w:rPr>
                  </w:pPr>
                </w:p>
              </w:tc>
            </w:tr>
            <w:tr w:rsidR="008B28EF" w:rsidRPr="005C5A04" w:rsidTr="00E87C4D">
              <w:tc>
                <w:tcPr>
                  <w:tcW w:w="667" w:type="dxa"/>
                  <w:tcPrChange w:id="825" w:author="mine" w:date="2014-05-21T13:59:00Z">
                    <w:tcPr>
                      <w:tcW w:w="667" w:type="dxa"/>
                    </w:tcPr>
                  </w:tcPrChange>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826" w:author="mine" w:date="2014-05-21T13:59:00Z">
                    <w:tcPr>
                      <w:tcW w:w="3390" w:type="dxa"/>
                    </w:tcPr>
                  </w:tcPrChange>
                </w:tcPr>
                <w:p w:rsidR="008B28EF" w:rsidRPr="005C5A04" w:rsidRDefault="008B28EF" w:rsidP="00E87C4D">
                  <w:pPr>
                    <w:snapToGrid w:val="0"/>
                    <w:rPr>
                      <w:rFonts w:ascii="Times New Roman" w:hAnsi="Times New Roman" w:cs="Times New Roman"/>
                    </w:rPr>
                  </w:pPr>
                </w:p>
              </w:tc>
              <w:tc>
                <w:tcPr>
                  <w:tcW w:w="4273" w:type="dxa"/>
                  <w:tcPrChange w:id="827" w:author="mine" w:date="2014-05-21T13:59:00Z">
                    <w:tcPr>
                      <w:tcW w:w="4273" w:type="dxa"/>
                    </w:tcPr>
                  </w:tcPrChange>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Displays a form that has the following items:</w:t>
                  </w:r>
                </w:p>
                <w:p w:rsidR="008B28EF" w:rsidRPr="005C5A04" w:rsidRDefault="008B28EF"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“Trường” (</w:t>
                  </w:r>
                  <w:r w:rsidRPr="005C5A04">
                    <w:rPr>
                      <w:rFonts w:ascii="Times New Roman" w:hAnsi="Times New Roman" w:cs="Times New Roman"/>
                      <w:sz w:val="20"/>
                    </w:rPr>
                    <w:t>combo box; required)</w:t>
                  </w:r>
                </w:p>
                <w:p w:rsidR="008B28EF" w:rsidRPr="005C5A04" w:rsidRDefault="008B28EF"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“Kỳ thi” </w:t>
                  </w:r>
                  <w:r w:rsidRPr="005C5A04">
                    <w:rPr>
                      <w:rFonts w:ascii="Times New Roman" w:hAnsi="Times New Roman" w:cs="Times New Roman"/>
                      <w:sz w:val="20"/>
                    </w:rPr>
                    <w:t>(combo box; required)</w:t>
                  </w:r>
                </w:p>
                <w:p w:rsidR="008B28EF" w:rsidRPr="005C5A04" w:rsidRDefault="008B28EF" w:rsidP="00E87C4D">
                  <w:pPr>
                    <w:snapToGrid w:val="0"/>
                    <w:ind w:left="360"/>
                    <w:rPr>
                      <w:rFonts w:ascii="Times New Roman" w:hAnsi="Times New Roman" w:cs="Times New Roman"/>
                    </w:rPr>
                  </w:pPr>
                </w:p>
              </w:tc>
            </w:tr>
            <w:tr w:rsidR="008B28EF" w:rsidRPr="005C5A04" w:rsidTr="00E87C4D">
              <w:tc>
                <w:tcPr>
                  <w:tcW w:w="667" w:type="dxa"/>
                  <w:tcPrChange w:id="828" w:author="mine" w:date="2014-05-21T13:59:00Z">
                    <w:tcPr>
                      <w:tcW w:w="667" w:type="dxa"/>
                    </w:tcPr>
                  </w:tcPrChange>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829" w:author="mine" w:date="2014-05-21T13:59:00Z">
                    <w:tcPr>
                      <w:tcW w:w="3390" w:type="dxa"/>
                    </w:tcPr>
                  </w:tcPrChange>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Choose one university and one examination.</w:t>
                  </w:r>
                </w:p>
              </w:tc>
              <w:tc>
                <w:tcPr>
                  <w:tcW w:w="4273" w:type="dxa"/>
                  <w:tcPrChange w:id="830" w:author="mine" w:date="2014-05-21T13:59:00Z">
                    <w:tcPr>
                      <w:tcW w:w="4273" w:type="dxa"/>
                    </w:tcPr>
                  </w:tcPrChange>
                </w:tcPr>
                <w:p w:rsidR="008B28EF" w:rsidRPr="005C5A04" w:rsidRDefault="008B28EF" w:rsidP="00E87C4D">
                  <w:pPr>
                    <w:snapToGrid w:val="0"/>
                    <w:rPr>
                      <w:rFonts w:ascii="Times New Roman" w:hAnsi="Times New Roman" w:cs="Times New Roman"/>
                    </w:rPr>
                  </w:pPr>
                </w:p>
              </w:tc>
            </w:tr>
            <w:tr w:rsidR="008B28EF" w:rsidRPr="005C5A04" w:rsidTr="00E87C4D">
              <w:tc>
                <w:tcPr>
                  <w:tcW w:w="667" w:type="dxa"/>
                  <w:tcPrChange w:id="831" w:author="mine" w:date="2014-05-21T13:59:00Z">
                    <w:tcPr>
                      <w:tcW w:w="667" w:type="dxa"/>
                    </w:tcPr>
                  </w:tcPrChange>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832" w:author="mine" w:date="2014-05-21T13:59:00Z">
                    <w:tcPr>
                      <w:tcW w:w="3390" w:type="dxa"/>
                    </w:tcPr>
                  </w:tcPrChange>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Clicks the button “Tạo”.</w:t>
                  </w:r>
                </w:p>
                <w:p w:rsidR="008B28EF" w:rsidRPr="005C5A04" w:rsidRDefault="008B28EF" w:rsidP="00E87C4D">
                  <w:pPr>
                    <w:contextualSpacing/>
                    <w:rPr>
                      <w:rFonts w:ascii="Times New Roman" w:hAnsi="Times New Roman" w:cs="Times New Roman"/>
                    </w:rPr>
                  </w:pPr>
                </w:p>
              </w:tc>
              <w:tc>
                <w:tcPr>
                  <w:tcW w:w="4273" w:type="dxa"/>
                  <w:tcPrChange w:id="833" w:author="mine" w:date="2014-05-21T13:59:00Z">
                    <w:tcPr>
                      <w:tcW w:w="4273" w:type="dxa"/>
                    </w:tcPr>
                  </w:tcPrChange>
                </w:tcPr>
                <w:p w:rsidR="008B28EF" w:rsidRPr="005C5A04" w:rsidRDefault="008B28EF" w:rsidP="00E87C4D">
                  <w:pPr>
                    <w:snapToGrid w:val="0"/>
                    <w:rPr>
                      <w:rFonts w:ascii="Times New Roman" w:hAnsi="Times New Roman" w:cs="Times New Roman"/>
                    </w:rPr>
                  </w:pPr>
                </w:p>
              </w:tc>
            </w:tr>
            <w:tr w:rsidR="008B28EF" w:rsidRPr="005C5A04" w:rsidTr="00E87C4D">
              <w:tc>
                <w:tcPr>
                  <w:tcW w:w="667" w:type="dxa"/>
                  <w:tcPrChange w:id="834" w:author="mine" w:date="2014-05-21T13:59:00Z">
                    <w:tcPr>
                      <w:tcW w:w="667" w:type="dxa"/>
                    </w:tcPr>
                  </w:tcPrChange>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835" w:author="mine" w:date="2014-05-21T13:59:00Z">
                    <w:tcPr>
                      <w:tcW w:w="3390" w:type="dxa"/>
                    </w:tcPr>
                  </w:tcPrChange>
                </w:tcPr>
                <w:p w:rsidR="008B28EF" w:rsidRPr="005C5A04" w:rsidRDefault="008B28EF" w:rsidP="00E87C4D">
                  <w:pPr>
                    <w:snapToGrid w:val="0"/>
                    <w:rPr>
                      <w:rFonts w:ascii="Times New Roman" w:hAnsi="Times New Roman" w:cs="Times New Roman"/>
                    </w:rPr>
                  </w:pPr>
                </w:p>
              </w:tc>
              <w:tc>
                <w:tcPr>
                  <w:tcW w:w="4273" w:type="dxa"/>
                  <w:tcPrChange w:id="836" w:author="mine" w:date="2014-05-21T13:59:00Z">
                    <w:tcPr>
                      <w:tcW w:w="4273" w:type="dxa"/>
                    </w:tcPr>
                  </w:tcPrChange>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Saves the new university examination into the database, redirects the user to the manage university examination page.</w:t>
                  </w:r>
                </w:p>
              </w:tc>
            </w:tr>
          </w:tbl>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837"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31"/>
              <w:gridCol w:w="3166"/>
              <w:gridCol w:w="3720"/>
              <w:tblGridChange w:id="838">
                <w:tblGrid>
                  <w:gridCol w:w="657"/>
                  <w:gridCol w:w="3493"/>
                  <w:gridCol w:w="4180"/>
                </w:tblGrid>
              </w:tblGridChange>
            </w:tblGrid>
            <w:tr w:rsidR="00743708" w:rsidRPr="005C5A04" w:rsidTr="00E87C4D">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839" w:author="mine" w:date="2014-05-21T13:59:00Z">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840" w:author="mine" w:date="2014-05-21T13:59:00Z">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841" w:author="mine" w:date="2014-05-21T13:59:00Z">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Change w:id="842" w:author="mine" w:date="2014-05-21T13:59:00Z">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tcPrChange>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Change w:id="843" w:author="mine" w:date="2014-05-21T13:59:00Z">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tcPrChange>
                </w:tcPr>
                <w:p w:rsidR="008B28EF" w:rsidRPr="005C5A04" w:rsidRDefault="008B28EF" w:rsidP="00E87C4D">
                  <w:pPr>
                    <w:snapToGrid w:val="0"/>
                    <w:rPr>
                      <w:rFonts w:ascii="Times New Roman" w:hAnsi="Times New Roman" w:cs="Times New Roman"/>
                      <w:bCs/>
                    </w:rPr>
                  </w:pPr>
                  <w:r w:rsidRPr="005C5A04">
                    <w:rPr>
                      <w:rFonts w:ascii="Times New Roman" w:hAnsi="Times New Roman" w:cs="Times New Roman"/>
                      <w:bCs/>
                    </w:rPr>
                    <w:t xml:space="preserve">Choose university and </w:t>
                  </w:r>
                  <w:proofErr w:type="gramStart"/>
                  <w:r w:rsidRPr="005C5A04">
                    <w:rPr>
                      <w:rFonts w:ascii="Times New Roman" w:hAnsi="Times New Roman" w:cs="Times New Roman"/>
                      <w:bCs/>
                    </w:rPr>
                    <w:t>examination have</w:t>
                  </w:r>
                  <w:proofErr w:type="gramEnd"/>
                  <w:r w:rsidRPr="005C5A04">
                    <w:rPr>
                      <w:rFonts w:ascii="Times New Roman" w:hAnsi="Times New Roman" w:cs="Times New Roman"/>
                      <w:bCs/>
                    </w:rPr>
                    <w:t xml:space="preserve"> the same information with existing university examination in database.</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bCs/>
                    </w:rPr>
                    <w:lastRenderedPageBreak/>
                    <w:t>Click “Tạo”</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Change w:id="844" w:author="mine" w:date="2014-05-21T13:59:00Z">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tcPrChange>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lastRenderedPageBreak/>
                    <w:t>Show popup message “Trường này đã có đợt thi này, vui lòng chọn đợt thi khác”.</w:t>
                  </w:r>
                </w:p>
              </w:tc>
            </w:tr>
          </w:tbl>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Manage examination</w:t>
            </w: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 xml:space="preserve">Cannot add new </w:t>
            </w:r>
            <w:ins w:id="845" w:author="theirs" w:date="2014-05-21T13:58:00Z">
              <w:r w:rsidR="00893DFF">
                <w:rPr>
                  <w:rFonts w:ascii="Times New Roman" w:hAnsi="Times New Roman" w:cs="Times New Roman"/>
                  <w:bCs/>
                </w:rPr>
                <w:t xml:space="preserve">university </w:t>
              </w:r>
            </w:ins>
            <w:r w:rsidRPr="005C5A04">
              <w:rPr>
                <w:rFonts w:ascii="Times New Roman" w:hAnsi="Times New Roman" w:cs="Times New Roman"/>
                <w:bCs/>
              </w:rPr>
              <w:t>examination have start date and end date as same as the examination exist in database</w:t>
            </w:r>
            <w:r w:rsidRPr="005C5A04">
              <w:rPr>
                <w:rFonts w:ascii="Times New Roman" w:hAnsi="Times New Roman" w:cs="Times New Roman"/>
                <w:b/>
                <w:bCs/>
              </w:rPr>
              <w:t xml:space="preserve"> </w:t>
            </w:r>
          </w:p>
        </w:tc>
      </w:tr>
    </w:tbl>
    <w:p w:rsidR="008B28EF" w:rsidRDefault="008B28EF" w:rsidP="008B28EF">
      <w:pPr>
        <w:pStyle w:val="Heading4"/>
        <w:numPr>
          <w:ilvl w:val="0"/>
          <w:numId w:val="60"/>
        </w:numPr>
        <w:ind w:left="1710"/>
        <w:rPr>
          <w:i w:val="0"/>
          <w:sz w:val="24"/>
          <w:szCs w:val="24"/>
        </w:rPr>
      </w:pPr>
      <w:bookmarkStart w:id="846" w:name="_Toc385663835"/>
      <w:r>
        <w:rPr>
          <w:i w:val="0"/>
          <w:sz w:val="24"/>
          <w:szCs w:val="24"/>
        </w:rPr>
        <w:lastRenderedPageBreak/>
        <w:t>(Charity) Manage Charity Exam</w:t>
      </w:r>
      <w:bookmarkEnd w:id="846"/>
    </w:p>
    <w:p w:rsidR="008B28EF" w:rsidRPr="008B28EF" w:rsidRDefault="008B28EF" w:rsidP="008B28EF">
      <w:r w:rsidRPr="005C5A04">
        <w:rPr>
          <w:rFonts w:ascii="Times New Roman" w:hAnsi="Times New Roman" w:cs="Times New Roman"/>
          <w:noProof/>
          <w:lang w:eastAsia="en-US"/>
        </w:rPr>
        <w:drawing>
          <wp:inline distT="0" distB="0" distL="0" distR="0" wp14:anchorId="4945FABA" wp14:editId="1CB09E12">
            <wp:extent cx="5257800" cy="3571875"/>
            <wp:effectExtent l="0" t="0" r="0" b="9525"/>
            <wp:docPr id="208" name="Picture 208" descr="Managecharity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nagecharityexa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7800" cy="3571875"/>
                    </a:xfrm>
                    <a:prstGeom prst="rect">
                      <a:avLst/>
                    </a:prstGeom>
                    <a:noFill/>
                    <a:ln>
                      <a:noFill/>
                    </a:ln>
                  </pic:spPr>
                </pic:pic>
              </a:graphicData>
            </a:graphic>
          </wp:inline>
        </w:drawing>
      </w:r>
    </w:p>
    <w:p w:rsidR="008B28EF" w:rsidRDefault="008B28EF" w:rsidP="008B28EF">
      <w:pPr>
        <w:pStyle w:val="Heading4"/>
        <w:numPr>
          <w:ilvl w:val="0"/>
          <w:numId w:val="60"/>
        </w:numPr>
        <w:ind w:left="1710"/>
        <w:rPr>
          <w:i w:val="0"/>
          <w:sz w:val="24"/>
          <w:szCs w:val="24"/>
        </w:rPr>
      </w:pPr>
      <w:bookmarkStart w:id="847" w:name="_Toc385663836"/>
      <w:r>
        <w:rPr>
          <w:i w:val="0"/>
          <w:sz w:val="24"/>
          <w:szCs w:val="24"/>
        </w:rPr>
        <w:t>(Charity) Manage Charity Exam – Add charity exam</w:t>
      </w:r>
      <w:bookmarkEnd w:id="847"/>
    </w:p>
    <w:p w:rsidR="008B28EF" w:rsidRDefault="008B28EF" w:rsidP="008B28EF">
      <w:r w:rsidRPr="005C5A04">
        <w:rPr>
          <w:rFonts w:ascii="Times New Roman" w:hAnsi="Times New Roman" w:cs="Times New Roman"/>
          <w:noProof/>
          <w:lang w:eastAsia="en-US"/>
        </w:rPr>
        <w:drawing>
          <wp:inline distT="0" distB="0" distL="0" distR="0" wp14:anchorId="3EACCC9D" wp14:editId="06328618">
            <wp:extent cx="5638800" cy="1438275"/>
            <wp:effectExtent l="0" t="0" r="0" b="9525"/>
            <wp:docPr id="209" name="Picture 209" descr="Addcharity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dcharityex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38800" cy="1438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Change w:id="848" w:author="mine" w:date="2014-05-21T13:59:00Z">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PrChange>
      </w:tblPr>
      <w:tblGrid>
        <w:gridCol w:w="2380"/>
        <w:gridCol w:w="2329"/>
        <w:gridCol w:w="1089"/>
        <w:gridCol w:w="717"/>
        <w:gridCol w:w="2022"/>
        <w:tblGridChange w:id="849">
          <w:tblGrid>
            <w:gridCol w:w="2802"/>
            <w:gridCol w:w="2741"/>
            <w:gridCol w:w="1282"/>
            <w:gridCol w:w="844"/>
            <w:gridCol w:w="2380"/>
          </w:tblGrid>
        </w:tblGridChange>
      </w:tblGrid>
      <w:tr w:rsidR="008B28EF" w:rsidRPr="005C5A04" w:rsidTr="00E87C4D">
        <w:trPr>
          <w:trHeight w:val="121"/>
          <w:trPrChange w:id="850" w:author="mine" w:date="2014-05-21T13:59:00Z">
            <w:trPr>
              <w:trHeight w:val="121"/>
            </w:trPr>
          </w:trPrChange>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851" w:author="mine" w:date="2014-05-21T13:59:00Z">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CASE-UC018 SPECIFICATION</w:t>
            </w:r>
          </w:p>
        </w:tc>
      </w:tr>
      <w:tr w:rsidR="00743708" w:rsidRPr="005C5A04" w:rsidTr="00E87C4D">
        <w:trPr>
          <w:trHeight w:val="237"/>
          <w:trPrChange w:id="852" w:author="mine" w:date="2014-05-21T13:59:00Z">
            <w:trPr>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853" w:author="mine" w:date="2014-05-21T13:59:00Z">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854"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UC018</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855"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856" w:author="mine" w:date="2014-05-21T13:59:00Z">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0B26F9" w:rsidP="00E87C4D">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8B28EF" w:rsidRPr="005C5A04" w:rsidTr="00E87C4D">
        <w:trPr>
          <w:trHeight w:val="121"/>
          <w:trPrChange w:id="857" w:author="mine" w:date="2014-05-21T13:59:00Z">
            <w:trPr>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858" w:author="mine" w:date="2014-05-21T13:59:00Z">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859" w:author="mine" w:date="2014-05-21T13:59:00Z">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AddCharityExam</w:t>
            </w:r>
          </w:p>
        </w:tc>
      </w:tr>
      <w:tr w:rsidR="008B28EF" w:rsidRPr="005C5A04" w:rsidTr="00E87C4D">
        <w:trPr>
          <w:trHeight w:val="121"/>
          <w:trPrChange w:id="860" w:author="mine" w:date="2014-05-21T13:59:00Z">
            <w:trPr>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861" w:author="mine" w:date="2014-05-21T13:59:00Z">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862" w:author="mine" w:date="2014-05-21T13:59:00Z">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87C4D">
        <w:trPr>
          <w:trHeight w:val="121"/>
          <w:trPrChange w:id="863" w:author="mine" w:date="2014-05-21T13:59:00Z">
            <w:trPr>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864" w:author="mine" w:date="2014-05-21T13:59:00Z">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865"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0B26F9" w:rsidP="00E87C4D">
            <w:pPr>
              <w:snapToGrid w:val="0"/>
              <w:spacing w:after="0" w:line="240" w:lineRule="auto"/>
              <w:jc w:val="both"/>
              <w:rPr>
                <w:rFonts w:ascii="Times New Roman" w:hAnsi="Times New Roman" w:cs="Times New Roman"/>
              </w:rPr>
            </w:pPr>
            <w:r>
              <w:rPr>
                <w:rFonts w:ascii="Times New Roman" w:hAnsi="Times New Roman" w:cs="Times New Roman"/>
              </w:rPr>
              <w:t>11/5/2014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866"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867" w:author="mine" w:date="2014-05-21T13:59:00Z">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8B28EF" w:rsidRPr="005C5A04" w:rsidTr="00E87C4D">
        <w:trPr>
          <w:trHeight w:val="1413"/>
          <w:trPrChange w:id="868" w:author="mine" w:date="2014-05-21T13:59:00Z">
            <w:trPr>
              <w:trHeight w:val="1413"/>
            </w:trPr>
          </w:trPrChange>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Change w:id="869" w:author="mine" w:date="2014-05-21T13:59:00Z">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add charity exam</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Add charity exam successful that volunteer, candidate and sponsor can interaction to.</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“Tạo” button to create new charity exam</w:t>
            </w: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Charity Exam is displayed on charity exam’s table successfully</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choose examination at “Kì thi” dropdownlist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The examination that was chosen by the user at step 1 is displayed</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charity exam is added successful in the system</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“Quản lí kì thi” page is displayed successfully with new charity exam in the table</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charity choose the examination that already have charity exam, the system will notify and require chosen again</w:t>
            </w:r>
          </w:p>
          <w:p w:rsidR="008B28EF" w:rsidRPr="005C5A04" w:rsidRDefault="008B28EF" w:rsidP="00E87C4D">
            <w:pPr>
              <w:snapToGrid w:val="0"/>
              <w:spacing w:after="80" w:line="240" w:lineRule="auto"/>
              <w:jc w:val="both"/>
              <w:rPr>
                <w:rFonts w:ascii="Times New Roman" w:hAnsi="Times New Roman" w:cs="Times New Roman"/>
                <w:bCs/>
              </w:rPr>
            </w:pPr>
          </w:p>
          <w:p w:rsidR="00743FB7" w:rsidRDefault="008B28EF" w:rsidP="00743FB7">
            <w:pPr>
              <w:snapToGrid w:val="0"/>
              <w:spacing w:after="0" w:line="240" w:lineRule="auto"/>
              <w:jc w:val="both"/>
              <w:rPr>
                <w:ins w:id="870" w:author="theirs" w:date="2014-05-21T13:58:00Z"/>
                <w:rFonts w:ascii="Times New Roman" w:hAnsi="Times New Roman" w:cs="Times New Roman"/>
                <w:bCs/>
              </w:rPr>
            </w:pPr>
            <w:r w:rsidRPr="005C5A04">
              <w:rPr>
                <w:rFonts w:ascii="Times New Roman" w:hAnsi="Times New Roman" w:cs="Times New Roman"/>
                <w:b/>
                <w:bCs/>
              </w:rPr>
              <w:t xml:space="preserve">Relationships: </w:t>
            </w:r>
            <w:del w:id="871" w:author="theirs" w:date="2014-05-21T13:58:00Z">
              <w:r w:rsidRPr="005C5A04">
                <w:rPr>
                  <w:rFonts w:ascii="Times New Roman" w:hAnsi="Times New Roman" w:cs="Times New Roman"/>
                  <w:b/>
                  <w:bCs/>
                </w:rPr>
                <w:delText>N/A</w:delText>
              </w:r>
            </w:del>
            <w:ins w:id="872" w:author="theirs" w:date="2014-05-21T13:58:00Z">
              <w:r w:rsidR="00743FB7">
                <w:rPr>
                  <w:rFonts w:ascii="Times New Roman" w:hAnsi="Times New Roman" w:cs="Times New Roman"/>
                  <w:bCs/>
                </w:rPr>
                <w:t>Manage Charity Exam</w:t>
              </w:r>
            </w:ins>
          </w:p>
          <w:p w:rsidR="008B28EF" w:rsidRPr="005C5A04" w:rsidRDefault="00743FB7" w:rsidP="00E87C4D">
            <w:pPr>
              <w:snapToGrid w:val="0"/>
              <w:spacing w:after="0" w:line="240" w:lineRule="auto"/>
              <w:jc w:val="both"/>
              <w:rPr>
                <w:rFonts w:ascii="Times New Roman" w:hAnsi="Times New Roman" w:cs="Times New Roman"/>
                <w:b/>
                <w:bCs/>
              </w:rPr>
            </w:pPr>
            <w:ins w:id="873" w:author="theirs" w:date="2014-05-21T13:58:00Z">
              <w:r w:rsidRPr="005C5A04">
                <w:rPr>
                  <w:rFonts w:ascii="Times New Roman" w:hAnsi="Times New Roman" w:cs="Times New Roman"/>
                  <w:b/>
                  <w:bCs/>
                </w:rPr>
                <w:t>Business Rules:</w:t>
              </w:r>
              <w:r>
                <w:rPr>
                  <w:rFonts w:ascii="Times New Roman" w:hAnsi="Times New Roman" w:cs="Times New Roman"/>
                  <w:bCs/>
                </w:rPr>
                <w:t xml:space="preserve"> The name of charity exam must don’t existed.</w:t>
              </w:r>
            </w:ins>
          </w:p>
        </w:tc>
      </w:tr>
    </w:tbl>
    <w:p w:rsidR="008B28EF" w:rsidRDefault="008B28EF" w:rsidP="008B28EF">
      <w:pPr>
        <w:pStyle w:val="Heading4"/>
        <w:numPr>
          <w:ilvl w:val="0"/>
          <w:numId w:val="60"/>
        </w:numPr>
        <w:ind w:left="1710"/>
        <w:rPr>
          <w:i w:val="0"/>
          <w:sz w:val="24"/>
          <w:szCs w:val="24"/>
        </w:rPr>
      </w:pPr>
      <w:bookmarkStart w:id="874" w:name="_Toc385663837"/>
      <w:r>
        <w:rPr>
          <w:i w:val="0"/>
          <w:sz w:val="24"/>
          <w:szCs w:val="24"/>
        </w:rPr>
        <w:lastRenderedPageBreak/>
        <w:t>(Charity) Manage Charity Exam – Edit Charity Exam</w:t>
      </w:r>
      <w:bookmarkEnd w:id="874"/>
    </w:p>
    <w:p w:rsidR="008B28EF" w:rsidRDefault="008B28EF" w:rsidP="008B28EF">
      <w:r w:rsidRPr="005C5A04">
        <w:rPr>
          <w:rFonts w:ascii="Times New Roman" w:hAnsi="Times New Roman" w:cs="Times New Roman"/>
          <w:noProof/>
          <w:lang w:eastAsia="en-US"/>
        </w:rPr>
        <w:drawing>
          <wp:inline distT="0" distB="0" distL="0" distR="0" wp14:anchorId="622EB5D3" wp14:editId="350248ED">
            <wp:extent cx="5669280" cy="1463040"/>
            <wp:effectExtent l="0" t="0" r="7620" b="3810"/>
            <wp:docPr id="210" name="Picture 210" descr="Editcharity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ditcharityexa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69280" cy="146304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875">
          <w:tblGrid>
            <w:gridCol w:w="21"/>
            <w:gridCol w:w="2359"/>
            <w:gridCol w:w="443"/>
            <w:gridCol w:w="2741"/>
            <w:gridCol w:w="1282"/>
            <w:gridCol w:w="844"/>
            <w:gridCol w:w="847"/>
            <w:gridCol w:w="1533"/>
          </w:tblGrid>
        </w:tblGridChange>
      </w:tblGrid>
      <w:tr w:rsidR="00BF2400"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CASE-UC019 SPECIFICATION</w:t>
            </w:r>
          </w:p>
        </w:tc>
      </w:tr>
      <w:tr w:rsidR="00743708" w:rsidRPr="005C5A04" w:rsidTr="00E87C4D">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87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877"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878"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879"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UC019</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880"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881"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0B26F9" w:rsidP="00E87C4D">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EditCharityExam</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87C4D">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88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883"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884"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885"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0B26F9" w:rsidP="00E87C4D">
            <w:pPr>
              <w:snapToGrid w:val="0"/>
              <w:spacing w:after="0" w:line="240" w:lineRule="auto"/>
              <w:jc w:val="both"/>
              <w:rPr>
                <w:rFonts w:ascii="Times New Roman" w:hAnsi="Times New Roman" w:cs="Times New Roman"/>
              </w:rPr>
            </w:pPr>
            <w:r>
              <w:rPr>
                <w:rFonts w:ascii="Times New Roman" w:hAnsi="Times New Roman" w:cs="Times New Roman"/>
              </w:rPr>
              <w:t>11/5/2014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886"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887"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743FB7">
        <w:trPr>
          <w:trHeight w:val="27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add charity exam</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Add charity exam successful that volunteer, candidate and sponsor can interaction to.</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“Tạo kì thi” button on “Quản lí kì thi” page.</w:t>
            </w: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Charity Exam is displayed on charity exam’s table successfully</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choose examination at “Kì thi” dropdownlist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The examination that was chosen by the user at step 1 is displayed</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“Sửa”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charity exam is edited successful in the system</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lastRenderedPageBreak/>
                    <w:t>_ “Quản lí kì thi” page is displayed successfully with edited charity exam in the table</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lastRenderedPageBreak/>
              <w:t xml:space="preserve">Alternative Scenario:  </w:t>
            </w:r>
            <w:r w:rsidRPr="005C5A04">
              <w:rPr>
                <w:rFonts w:ascii="Times New Roman" w:hAnsi="Times New Roman" w:cs="Times New Roman"/>
                <w:bCs/>
              </w:rPr>
              <w:t>N/A</w:t>
            </w: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charity choose the examination that already have charity exam, the system will notify and require chosen again</w:t>
            </w:r>
          </w:p>
          <w:p w:rsidR="008B28EF" w:rsidRPr="005C5A04" w:rsidRDefault="008B28EF" w:rsidP="00E87C4D">
            <w:pPr>
              <w:snapToGrid w:val="0"/>
              <w:spacing w:after="80" w:line="240" w:lineRule="auto"/>
              <w:jc w:val="both"/>
              <w:rPr>
                <w:rFonts w:ascii="Times New Roman" w:hAnsi="Times New Roman" w:cs="Times New Roman"/>
                <w:bCs/>
              </w:rPr>
            </w:pPr>
          </w:p>
          <w:p w:rsidR="00743FB7" w:rsidRDefault="008B28EF" w:rsidP="00743FB7">
            <w:pPr>
              <w:snapToGrid w:val="0"/>
              <w:spacing w:after="0" w:line="240" w:lineRule="auto"/>
              <w:jc w:val="both"/>
              <w:rPr>
                <w:ins w:id="888" w:author="theirs" w:date="2014-05-21T13:58:00Z"/>
                <w:rFonts w:ascii="Times New Roman" w:hAnsi="Times New Roman" w:cs="Times New Roman"/>
                <w:bCs/>
              </w:rPr>
            </w:pPr>
            <w:r w:rsidRPr="005C5A04">
              <w:rPr>
                <w:rFonts w:ascii="Times New Roman" w:hAnsi="Times New Roman" w:cs="Times New Roman"/>
                <w:b/>
                <w:bCs/>
              </w:rPr>
              <w:t xml:space="preserve">Relationships: </w:t>
            </w:r>
            <w:del w:id="889" w:author="theirs" w:date="2014-05-21T13:58:00Z">
              <w:r w:rsidRPr="005C5A04">
                <w:rPr>
                  <w:rFonts w:ascii="Times New Roman" w:hAnsi="Times New Roman" w:cs="Times New Roman"/>
                  <w:b/>
                  <w:bCs/>
                </w:rPr>
                <w:delText>N/A</w:delText>
              </w:r>
            </w:del>
            <w:ins w:id="890" w:author="theirs" w:date="2014-05-21T13:58:00Z">
              <w:r w:rsidR="00743FB7">
                <w:rPr>
                  <w:rFonts w:ascii="Times New Roman" w:hAnsi="Times New Roman" w:cs="Times New Roman"/>
                  <w:bCs/>
                </w:rPr>
                <w:t>Manage Charity Exam</w:t>
              </w:r>
            </w:ins>
          </w:p>
          <w:p w:rsidR="008B28EF" w:rsidRPr="005C5A04" w:rsidRDefault="00743FB7" w:rsidP="00E87C4D">
            <w:pPr>
              <w:snapToGrid w:val="0"/>
              <w:spacing w:after="0" w:line="240" w:lineRule="auto"/>
              <w:jc w:val="both"/>
              <w:rPr>
                <w:rFonts w:ascii="Times New Roman" w:hAnsi="Times New Roman" w:cs="Times New Roman"/>
                <w:b/>
                <w:bCs/>
              </w:rPr>
            </w:pPr>
            <w:ins w:id="891" w:author="theirs" w:date="2014-05-21T13:58:00Z">
              <w:r w:rsidRPr="005C5A04">
                <w:rPr>
                  <w:rFonts w:ascii="Times New Roman" w:hAnsi="Times New Roman" w:cs="Times New Roman"/>
                  <w:b/>
                  <w:bCs/>
                </w:rPr>
                <w:t>Business Rules:</w:t>
              </w:r>
              <w:r>
                <w:rPr>
                  <w:rFonts w:ascii="Times New Roman" w:hAnsi="Times New Roman" w:cs="Times New Roman"/>
                  <w:bCs/>
                </w:rPr>
                <w:t xml:space="preserve"> This Exam has existed.</w:t>
              </w:r>
            </w:ins>
          </w:p>
        </w:tc>
      </w:tr>
    </w:tbl>
    <w:p w:rsidR="008B28EF" w:rsidRPr="008B28EF" w:rsidRDefault="008B28EF" w:rsidP="008B28EF"/>
    <w:p w:rsidR="008B28EF" w:rsidRDefault="008B28EF" w:rsidP="008B28EF"/>
    <w:p w:rsidR="008B28EF" w:rsidRPr="008B28EF" w:rsidRDefault="008B28EF" w:rsidP="008B28EF">
      <w:pPr>
        <w:tabs>
          <w:tab w:val="left" w:pos="1508"/>
        </w:tabs>
      </w:pPr>
      <w:r>
        <w:tab/>
      </w:r>
    </w:p>
    <w:p w:rsidR="008B28EF" w:rsidRPr="008B28EF" w:rsidRDefault="008B28EF" w:rsidP="008B28EF">
      <w:pPr>
        <w:tabs>
          <w:tab w:val="left" w:pos="1508"/>
        </w:tabs>
      </w:pPr>
    </w:p>
    <w:p w:rsidR="008B28EF" w:rsidRDefault="008B28EF" w:rsidP="008B28EF">
      <w:pPr>
        <w:pStyle w:val="Heading4"/>
        <w:numPr>
          <w:ilvl w:val="0"/>
          <w:numId w:val="60"/>
        </w:numPr>
        <w:ind w:left="1710"/>
        <w:rPr>
          <w:i w:val="0"/>
          <w:sz w:val="24"/>
          <w:szCs w:val="24"/>
        </w:rPr>
      </w:pPr>
      <w:bookmarkStart w:id="892" w:name="_Toc385663838"/>
      <w:r>
        <w:rPr>
          <w:i w:val="0"/>
          <w:sz w:val="24"/>
          <w:szCs w:val="24"/>
        </w:rPr>
        <w:t>(Charity) Manage Car Charity</w:t>
      </w:r>
      <w:bookmarkEnd w:id="892"/>
    </w:p>
    <w:p w:rsidR="008B28EF" w:rsidRPr="008B28EF" w:rsidRDefault="008B28EF" w:rsidP="008B28EF">
      <w:r w:rsidRPr="005C5A04">
        <w:rPr>
          <w:rFonts w:ascii="Times New Roman" w:hAnsi="Times New Roman" w:cs="Times New Roman"/>
          <w:noProof/>
          <w:lang w:eastAsia="en-US"/>
        </w:rPr>
        <w:drawing>
          <wp:inline distT="0" distB="0" distL="0" distR="0" wp14:anchorId="1549951F" wp14:editId="42EA8EF1">
            <wp:extent cx="5874385" cy="4330700"/>
            <wp:effectExtent l="0" t="0" r="0" b="0"/>
            <wp:docPr id="212" name="Picture 212" descr="Managecarcharity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nagecarcharityne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74385" cy="4330700"/>
                    </a:xfrm>
                    <a:prstGeom prst="rect">
                      <a:avLst/>
                    </a:prstGeom>
                    <a:noFill/>
                    <a:ln>
                      <a:noFill/>
                    </a:ln>
                  </pic:spPr>
                </pic:pic>
              </a:graphicData>
            </a:graphic>
          </wp:inline>
        </w:drawing>
      </w:r>
    </w:p>
    <w:p w:rsidR="008B28EF" w:rsidRDefault="008B28EF" w:rsidP="008B28EF">
      <w:pPr>
        <w:pStyle w:val="Heading4"/>
        <w:numPr>
          <w:ilvl w:val="0"/>
          <w:numId w:val="60"/>
        </w:numPr>
        <w:ind w:left="1710"/>
        <w:rPr>
          <w:i w:val="0"/>
          <w:sz w:val="24"/>
          <w:szCs w:val="24"/>
        </w:rPr>
      </w:pPr>
      <w:bookmarkStart w:id="893" w:name="_Toc385663839"/>
      <w:r>
        <w:rPr>
          <w:i w:val="0"/>
          <w:sz w:val="24"/>
          <w:szCs w:val="24"/>
        </w:rPr>
        <w:lastRenderedPageBreak/>
        <w:t>(Charity) Manage Car Charity – Add car</w:t>
      </w:r>
      <w:bookmarkEnd w:id="893"/>
    </w:p>
    <w:p w:rsidR="008B28EF" w:rsidRDefault="008B28EF" w:rsidP="008B28EF">
      <w:pPr>
        <w:tabs>
          <w:tab w:val="left" w:pos="2296"/>
        </w:tabs>
      </w:pPr>
      <w:r>
        <w:tab/>
      </w:r>
      <w:r w:rsidRPr="005C5A04">
        <w:rPr>
          <w:rFonts w:ascii="Times New Roman" w:hAnsi="Times New Roman" w:cs="Times New Roman"/>
          <w:noProof/>
          <w:lang w:eastAsia="en-US"/>
        </w:rPr>
        <w:drawing>
          <wp:inline distT="0" distB="0" distL="0" distR="0" wp14:anchorId="3B7A94BC" wp14:editId="68A8BA53">
            <wp:extent cx="5322570" cy="1440815"/>
            <wp:effectExtent l="0" t="0" r="0" b="6985"/>
            <wp:docPr id="213" name="Picture 213" descr="Addcarch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dcarcharit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22570" cy="144081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894">
          <w:tblGrid>
            <w:gridCol w:w="21"/>
            <w:gridCol w:w="2359"/>
            <w:gridCol w:w="443"/>
            <w:gridCol w:w="2741"/>
            <w:gridCol w:w="1282"/>
            <w:gridCol w:w="844"/>
            <w:gridCol w:w="847"/>
            <w:gridCol w:w="1533"/>
          </w:tblGrid>
        </w:tblGridChange>
      </w:tblGrid>
      <w:tr w:rsidR="00BF2400"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CASE-UC021 SPECIFICATION</w:t>
            </w:r>
          </w:p>
        </w:tc>
      </w:tr>
      <w:tr w:rsidR="00743708" w:rsidRPr="005C5A04" w:rsidTr="00E87C4D">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89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896"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897"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898"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UC021</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899"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00"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0B26F9" w:rsidP="00E87C4D">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AddCar</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87C4D">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90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902"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03"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04"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0B26F9" w:rsidP="00E87C4D">
            <w:pPr>
              <w:snapToGrid w:val="0"/>
              <w:spacing w:after="0" w:line="240" w:lineRule="auto"/>
              <w:jc w:val="both"/>
              <w:rPr>
                <w:rFonts w:ascii="Times New Roman" w:hAnsi="Times New Roman" w:cs="Times New Roman"/>
              </w:rPr>
            </w:pPr>
            <w:r>
              <w:rPr>
                <w:rFonts w:ascii="Times New Roman" w:hAnsi="Times New Roman" w:cs="Times New Roman"/>
              </w:rPr>
              <w:t>11/5/2014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05"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06"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add a new car</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Add Car successful that charity can use to assign to charity exam</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“Tạo” button to create a new car.</w:t>
            </w: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Car is displayed on charity’s car table successfully</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information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 xml:space="preserve">The information that user filled in step 1 is displayed exactly in textbox </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new car is added into the system successfully</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lastRenderedPageBreak/>
                    <w:t>_ “Quản lí xe của hội từ thiện” page is displayed successfully with new car in the table</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lastRenderedPageBreak/>
              <w:t xml:space="preserve">Alternative Scenario: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information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 xml:space="preserve">The information that user filled in step 1 is displayed exactly in textbox </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choose charity exam at “Kì thi” drop down 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5.</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new car is added into the system successfully</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“Quản lí xe của hội từ thiện” page is displayed successfully with new car in the table</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_ The new car is assigned into charity exam successfully </w:t>
                  </w:r>
                </w:p>
              </w:tc>
            </w:tr>
          </w:tbl>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character into “Số chỗ”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The error message is displayed</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doesn’t fill into “Biển số xe” textbox</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The error message is displayed</w:t>
                  </w:r>
                </w:p>
              </w:tc>
            </w:tr>
          </w:tbl>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p>
          <w:p w:rsidR="0084532E" w:rsidRDefault="008B28EF" w:rsidP="0084532E">
            <w:pPr>
              <w:snapToGrid w:val="0"/>
              <w:spacing w:after="0" w:line="240" w:lineRule="auto"/>
              <w:jc w:val="both"/>
              <w:rPr>
                <w:ins w:id="907" w:author="theirs" w:date="2014-05-21T13:58:00Z"/>
                <w:rFonts w:ascii="Times New Roman" w:hAnsi="Times New Roman" w:cs="Times New Roman"/>
                <w:bCs/>
              </w:rPr>
            </w:pPr>
            <w:r w:rsidRPr="005C5A04">
              <w:rPr>
                <w:rFonts w:ascii="Times New Roman" w:hAnsi="Times New Roman" w:cs="Times New Roman"/>
                <w:b/>
                <w:bCs/>
              </w:rPr>
              <w:t xml:space="preserve">Relationships: </w:t>
            </w:r>
            <w:del w:id="908" w:author="theirs" w:date="2014-05-21T13:58:00Z">
              <w:r w:rsidRPr="005C5A04">
                <w:rPr>
                  <w:rFonts w:ascii="Times New Roman" w:hAnsi="Times New Roman" w:cs="Times New Roman"/>
                  <w:b/>
                  <w:bCs/>
                </w:rPr>
                <w:delText>N/A</w:delText>
              </w:r>
            </w:del>
            <w:ins w:id="909" w:author="theirs" w:date="2014-05-21T13:58:00Z">
              <w:r w:rsidR="0084532E">
                <w:rPr>
                  <w:rFonts w:ascii="Times New Roman" w:hAnsi="Times New Roman" w:cs="Times New Roman"/>
                  <w:bCs/>
                </w:rPr>
                <w:t>Manage Car Charity</w:t>
              </w:r>
            </w:ins>
          </w:p>
          <w:p w:rsidR="008B28EF" w:rsidRPr="005C5A04" w:rsidRDefault="0084532E" w:rsidP="00E87C4D">
            <w:pPr>
              <w:snapToGrid w:val="0"/>
              <w:spacing w:after="0" w:line="240" w:lineRule="auto"/>
              <w:jc w:val="both"/>
              <w:rPr>
                <w:rFonts w:ascii="Times New Roman" w:hAnsi="Times New Roman" w:cs="Times New Roman"/>
                <w:b/>
                <w:bCs/>
              </w:rPr>
            </w:pPr>
            <w:ins w:id="910" w:author="theirs" w:date="2014-05-21T13:58:00Z">
              <w:r w:rsidRPr="005C5A04">
                <w:rPr>
                  <w:rFonts w:ascii="Times New Roman" w:hAnsi="Times New Roman" w:cs="Times New Roman"/>
                  <w:b/>
                  <w:bCs/>
                </w:rPr>
                <w:t>Business Rules:</w:t>
              </w:r>
              <w:r>
                <w:rPr>
                  <w:rFonts w:ascii="Times New Roman" w:hAnsi="Times New Roman" w:cs="Times New Roman"/>
                  <w:bCs/>
                </w:rPr>
                <w:t xml:space="preserve"> The numberplate of car to add new, must don’t the same with car exist in the system.</w:t>
              </w:r>
            </w:ins>
          </w:p>
        </w:tc>
      </w:tr>
    </w:tbl>
    <w:p w:rsidR="008B28EF" w:rsidRPr="008B28EF" w:rsidRDefault="008B28EF" w:rsidP="008B28EF">
      <w:pPr>
        <w:tabs>
          <w:tab w:val="left" w:pos="2296"/>
        </w:tabs>
      </w:pPr>
    </w:p>
    <w:p w:rsidR="008B28EF" w:rsidRDefault="008B28EF" w:rsidP="008B28EF">
      <w:pPr>
        <w:pStyle w:val="Heading4"/>
        <w:numPr>
          <w:ilvl w:val="0"/>
          <w:numId w:val="60"/>
        </w:numPr>
        <w:ind w:left="1710"/>
        <w:rPr>
          <w:i w:val="0"/>
          <w:sz w:val="24"/>
          <w:szCs w:val="24"/>
        </w:rPr>
      </w:pPr>
      <w:bookmarkStart w:id="911" w:name="_Toc385663840"/>
      <w:r>
        <w:rPr>
          <w:i w:val="0"/>
          <w:sz w:val="24"/>
          <w:szCs w:val="24"/>
        </w:rPr>
        <w:lastRenderedPageBreak/>
        <w:t>(Charity) Manage Car Charity – Edit car</w:t>
      </w:r>
      <w:bookmarkEnd w:id="911"/>
    </w:p>
    <w:p w:rsidR="008B28EF" w:rsidRDefault="008B28EF" w:rsidP="008B28EF">
      <w:r w:rsidRPr="005C5A04">
        <w:rPr>
          <w:rFonts w:ascii="Times New Roman" w:hAnsi="Times New Roman" w:cs="Times New Roman"/>
          <w:noProof/>
          <w:lang w:eastAsia="en-US"/>
        </w:rPr>
        <w:drawing>
          <wp:inline distT="0" distB="0" distL="0" distR="0" wp14:anchorId="771C4A2F" wp14:editId="1356F406">
            <wp:extent cx="5133975" cy="1295400"/>
            <wp:effectExtent l="0" t="0" r="0" b="0"/>
            <wp:docPr id="214" name="Picture 214" descr="Edit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ditcarnew"/>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33975" cy="129540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912">
          <w:tblGrid>
            <w:gridCol w:w="21"/>
            <w:gridCol w:w="2359"/>
            <w:gridCol w:w="443"/>
            <w:gridCol w:w="2741"/>
            <w:gridCol w:w="1282"/>
            <w:gridCol w:w="844"/>
            <w:gridCol w:w="847"/>
            <w:gridCol w:w="1533"/>
          </w:tblGrid>
        </w:tblGridChange>
      </w:tblGrid>
      <w:tr w:rsidR="00BF2400"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CASE-UC022 SPECIFICATION</w:t>
            </w:r>
          </w:p>
        </w:tc>
      </w:tr>
      <w:tr w:rsidR="00743708" w:rsidRPr="005C5A04" w:rsidTr="00E87C4D">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91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914"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15"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16"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UC022</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17"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18"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0B26F9" w:rsidP="00E87C4D">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EditCar</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87C4D">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919"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920"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21"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22"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0B26F9" w:rsidP="00E87C4D">
            <w:pPr>
              <w:snapToGrid w:val="0"/>
              <w:spacing w:after="0" w:line="240" w:lineRule="auto"/>
              <w:jc w:val="both"/>
              <w:rPr>
                <w:rFonts w:ascii="Times New Roman" w:hAnsi="Times New Roman" w:cs="Times New Roman"/>
              </w:rPr>
            </w:pPr>
            <w:r>
              <w:rPr>
                <w:rFonts w:ascii="Times New Roman" w:hAnsi="Times New Roman" w:cs="Times New Roman"/>
              </w:rPr>
              <w:t>11/5/2014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23"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24"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edit a car</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Edit car’s detail successfully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“Sửa” button to edit a car.</w:t>
            </w:r>
          </w:p>
          <w:p w:rsidR="008B28EF" w:rsidRPr="005C5A04" w:rsidRDefault="008B28EF">
            <w:pPr>
              <w:snapToGrid w:val="0"/>
              <w:spacing w:after="0" w:line="240" w:lineRule="auto"/>
              <w:jc w:val="both"/>
              <w:rPr>
                <w:rFonts w:ascii="Times New Roman" w:hAnsi="Times New Roman" w:cs="Times New Roman"/>
              </w:rPr>
              <w:pPrChange w:id="925" w:author="theirs" w:date="2014-05-21T13:59:00Z">
                <w:pPr>
                  <w:snapToGrid w:val="0"/>
                  <w:spacing w:after="0" w:line="240" w:lineRule="auto"/>
                  <w:ind w:left="780"/>
                  <w:jc w:val="both"/>
                </w:pPr>
              </w:pPrChange>
            </w:pPr>
          </w:p>
          <w:p w:rsidR="008B28EF" w:rsidRPr="005C5A04" w:rsidRDefault="008B28EF" w:rsidP="00E87C4D">
            <w:pPr>
              <w:snapToGrid w:val="0"/>
              <w:spacing w:after="0" w:line="240" w:lineRule="auto"/>
              <w:ind w:left="780"/>
              <w:jc w:val="both"/>
              <w:rPr>
                <w:del w:id="926" w:author="theirs" w:date="2014-05-21T13:58:00Z"/>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with new detail is displayed on charity’s car table successfully</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information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 xml:space="preserve">The information that user filled in step 1 is displayed exactly in textbox </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“Suwar”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car is edited successfully</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“Quản lí xe của hội từ thiện” page is displayed successfully with a car in the table</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information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 xml:space="preserve">The information that user filled in step 1 is displayed exactly in textbox </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choose charity exam at “Kì thi” drop down 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“Sửa”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5.</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car is edited into the system successfully</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“Quản lí xe của hội từ thiện” page is displayed successfully with new car in the table</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_ The car is assigned into charity exam successfully </w:t>
                  </w:r>
                </w:p>
              </w:tc>
            </w:tr>
          </w:tbl>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character into “Số chỗ”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The error message is displayed</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doesn’t fill into “Biển số xe” textbox</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The error message is displayed</w:t>
                  </w:r>
                </w:p>
              </w:tc>
            </w:tr>
          </w:tbl>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p>
          <w:p w:rsidR="00A37FF0" w:rsidRDefault="008B28EF" w:rsidP="00A37FF0">
            <w:pPr>
              <w:snapToGrid w:val="0"/>
              <w:spacing w:after="0" w:line="240" w:lineRule="auto"/>
              <w:jc w:val="both"/>
              <w:rPr>
                <w:ins w:id="927" w:author="theirs" w:date="2014-05-21T13:58:00Z"/>
                <w:rFonts w:ascii="Times New Roman" w:hAnsi="Times New Roman" w:cs="Times New Roman"/>
                <w:bCs/>
              </w:rPr>
            </w:pPr>
            <w:r w:rsidRPr="005C5A04">
              <w:rPr>
                <w:rFonts w:ascii="Times New Roman" w:hAnsi="Times New Roman" w:cs="Times New Roman"/>
                <w:b/>
                <w:bCs/>
              </w:rPr>
              <w:t xml:space="preserve">Relationships: </w:t>
            </w:r>
            <w:del w:id="928" w:author="theirs" w:date="2014-05-21T13:58:00Z">
              <w:r w:rsidRPr="005C5A04">
                <w:rPr>
                  <w:rFonts w:ascii="Times New Roman" w:hAnsi="Times New Roman" w:cs="Times New Roman"/>
                  <w:b/>
                  <w:bCs/>
                </w:rPr>
                <w:delText>N/A</w:delText>
              </w:r>
            </w:del>
            <w:ins w:id="929" w:author="theirs" w:date="2014-05-21T13:58:00Z">
              <w:r w:rsidR="00A37FF0">
                <w:rPr>
                  <w:rFonts w:ascii="Times New Roman" w:hAnsi="Times New Roman" w:cs="Times New Roman"/>
                  <w:bCs/>
                </w:rPr>
                <w:t>Manage Charity</w:t>
              </w:r>
            </w:ins>
          </w:p>
          <w:p w:rsidR="008B28EF" w:rsidRPr="005C5A04" w:rsidRDefault="00A37FF0" w:rsidP="00E87C4D">
            <w:pPr>
              <w:snapToGrid w:val="0"/>
              <w:spacing w:after="0" w:line="240" w:lineRule="auto"/>
              <w:jc w:val="both"/>
              <w:rPr>
                <w:rFonts w:ascii="Times New Roman" w:hAnsi="Times New Roman" w:cs="Times New Roman"/>
                <w:b/>
                <w:bCs/>
              </w:rPr>
            </w:pPr>
            <w:ins w:id="930" w:author="theirs" w:date="2014-05-21T13:58:00Z">
              <w:r w:rsidRPr="005C5A04">
                <w:rPr>
                  <w:rFonts w:ascii="Times New Roman" w:hAnsi="Times New Roman" w:cs="Times New Roman"/>
                  <w:b/>
                  <w:bCs/>
                </w:rPr>
                <w:t>Business Rules:</w:t>
              </w:r>
              <w:r>
                <w:rPr>
                  <w:rFonts w:ascii="Times New Roman" w:hAnsi="Times New Roman" w:cs="Times New Roman"/>
                  <w:bCs/>
                </w:rPr>
                <w:t xml:space="preserve"> To edit car, this car must exist on system.</w:t>
              </w:r>
            </w:ins>
          </w:p>
        </w:tc>
      </w:tr>
    </w:tbl>
    <w:p w:rsidR="008B28EF" w:rsidRPr="008B28EF" w:rsidRDefault="008B28EF" w:rsidP="008B28EF"/>
    <w:p w:rsidR="008B28EF" w:rsidRDefault="008B28EF" w:rsidP="008B28EF">
      <w:pPr>
        <w:pStyle w:val="Heading4"/>
        <w:numPr>
          <w:ilvl w:val="0"/>
          <w:numId w:val="60"/>
        </w:numPr>
        <w:ind w:left="1710"/>
        <w:rPr>
          <w:i w:val="0"/>
          <w:sz w:val="24"/>
          <w:szCs w:val="24"/>
        </w:rPr>
      </w:pPr>
      <w:bookmarkStart w:id="931" w:name="_Toc385663841"/>
      <w:r>
        <w:rPr>
          <w:i w:val="0"/>
          <w:sz w:val="24"/>
          <w:szCs w:val="24"/>
        </w:rPr>
        <w:lastRenderedPageBreak/>
        <w:t>(Charity) Manage Car Charity – Assign Car</w:t>
      </w:r>
      <w:bookmarkEnd w:id="931"/>
    </w:p>
    <w:p w:rsidR="008B28EF" w:rsidRDefault="008B28EF" w:rsidP="008B28EF">
      <w:r w:rsidRPr="005C5A04">
        <w:rPr>
          <w:rFonts w:ascii="Times New Roman" w:hAnsi="Times New Roman" w:cs="Times New Roman"/>
          <w:noProof/>
          <w:lang w:eastAsia="en-US"/>
        </w:rPr>
        <w:drawing>
          <wp:inline distT="0" distB="0" distL="0" distR="0" wp14:anchorId="6EE2DB64" wp14:editId="10078D2F">
            <wp:extent cx="5314950" cy="1438275"/>
            <wp:effectExtent l="0" t="0" r="0" b="9525"/>
            <wp:docPr id="215" name="Picture 215" descr="Asigncarch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signcarcharit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14950" cy="1438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932">
          <w:tblGrid>
            <w:gridCol w:w="21"/>
            <w:gridCol w:w="2359"/>
            <w:gridCol w:w="443"/>
            <w:gridCol w:w="2741"/>
            <w:gridCol w:w="1282"/>
            <w:gridCol w:w="844"/>
            <w:gridCol w:w="847"/>
            <w:gridCol w:w="1533"/>
          </w:tblGrid>
        </w:tblGridChange>
      </w:tblGrid>
      <w:tr w:rsidR="00BF2400"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CASE-UC023 SPECIFICATION</w:t>
            </w:r>
          </w:p>
        </w:tc>
      </w:tr>
      <w:tr w:rsidR="00743708" w:rsidRPr="005C5A04" w:rsidTr="00E87C4D">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93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934"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35"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36"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UC023</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37"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38"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0B26F9" w:rsidP="00E87C4D">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AssignCar</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87C4D">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939"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940"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41"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42"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0B26F9" w:rsidP="00E87C4D">
            <w:pPr>
              <w:snapToGrid w:val="0"/>
              <w:spacing w:after="0" w:line="240" w:lineRule="auto"/>
              <w:jc w:val="both"/>
              <w:rPr>
                <w:rFonts w:ascii="Times New Roman" w:hAnsi="Times New Roman" w:cs="Times New Roman"/>
              </w:rPr>
            </w:pPr>
            <w:r>
              <w:rPr>
                <w:rFonts w:ascii="Times New Roman" w:hAnsi="Times New Roman" w:cs="Times New Roman"/>
              </w:rPr>
              <w:t>11/5/2014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43"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44"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assign a car</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Assign car to charity exam successfully  </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“Chọn” button to assign a car to charity exam </w:t>
            </w: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assigned to the charity exam successfully, this charity can use a car for candidate</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choose charity exam at “Kì thi” drop down 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 xml:space="preserve">The charity exam that user chose in step 1 is displayed exactly in textbox </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“chọn”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car is assigned successfully</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_ “Quản lí xe của hội từ thiện” page is </w:t>
                  </w:r>
                  <w:r w:rsidRPr="005C5A04">
                    <w:rPr>
                      <w:rFonts w:ascii="Times New Roman" w:hAnsi="Times New Roman" w:cs="Times New Roman"/>
                    </w:rPr>
                    <w:lastRenderedPageBreak/>
                    <w:t>displayed successfully with a car were assigned</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lastRenderedPageBreak/>
              <w:t>Alternative Scenario:  N/A</w:t>
            </w: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8B28EF" w:rsidRPr="005C5A04" w:rsidRDefault="008B28EF" w:rsidP="00E87C4D">
            <w:pPr>
              <w:snapToGrid w:val="0"/>
              <w:spacing w:after="80" w:line="240" w:lineRule="auto"/>
              <w:jc w:val="both"/>
              <w:rPr>
                <w:rFonts w:ascii="Times New Roman" w:hAnsi="Times New Roman" w:cs="Times New Roman"/>
                <w:bCs/>
              </w:rPr>
            </w:pPr>
          </w:p>
          <w:p w:rsidR="00A37FF0" w:rsidRDefault="008B28EF" w:rsidP="00A37FF0">
            <w:pPr>
              <w:snapToGrid w:val="0"/>
              <w:spacing w:after="0" w:line="240" w:lineRule="auto"/>
              <w:jc w:val="both"/>
              <w:rPr>
                <w:ins w:id="945" w:author="theirs" w:date="2014-05-21T13:58:00Z"/>
                <w:rFonts w:ascii="Times New Roman" w:hAnsi="Times New Roman" w:cs="Times New Roman"/>
                <w:bCs/>
              </w:rPr>
            </w:pPr>
            <w:r w:rsidRPr="005C5A04">
              <w:rPr>
                <w:rFonts w:ascii="Times New Roman" w:hAnsi="Times New Roman" w:cs="Times New Roman"/>
                <w:b/>
                <w:bCs/>
              </w:rPr>
              <w:t xml:space="preserve">Relationships: </w:t>
            </w:r>
            <w:del w:id="946" w:author="theirs" w:date="2014-05-21T13:58:00Z">
              <w:r w:rsidRPr="005C5A04">
                <w:rPr>
                  <w:rFonts w:ascii="Times New Roman" w:hAnsi="Times New Roman" w:cs="Times New Roman"/>
                  <w:b/>
                  <w:bCs/>
                </w:rPr>
                <w:delText>N/A</w:delText>
              </w:r>
            </w:del>
            <w:ins w:id="947" w:author="theirs" w:date="2014-05-21T13:58:00Z">
              <w:r w:rsidR="00A37FF0">
                <w:rPr>
                  <w:rFonts w:ascii="Times New Roman" w:hAnsi="Times New Roman" w:cs="Times New Roman"/>
                  <w:bCs/>
                </w:rPr>
                <w:t>Manage Charity</w:t>
              </w:r>
            </w:ins>
          </w:p>
          <w:p w:rsidR="008B28EF" w:rsidRPr="005C5A04" w:rsidRDefault="008B28EF" w:rsidP="00E87C4D">
            <w:pPr>
              <w:snapToGrid w:val="0"/>
              <w:spacing w:after="0" w:line="240" w:lineRule="auto"/>
              <w:jc w:val="both"/>
              <w:rPr>
                <w:rFonts w:ascii="Times New Roman" w:hAnsi="Times New Roman" w:cs="Times New Roman"/>
                <w:b/>
                <w:bCs/>
              </w:rPr>
            </w:pPr>
          </w:p>
        </w:tc>
      </w:tr>
    </w:tbl>
    <w:p w:rsidR="008B28EF" w:rsidRPr="008B28EF" w:rsidRDefault="008B28EF" w:rsidP="008B28EF"/>
    <w:p w:rsidR="008B28EF" w:rsidRDefault="008B28EF" w:rsidP="008B28EF">
      <w:pPr>
        <w:pStyle w:val="Heading4"/>
        <w:numPr>
          <w:ilvl w:val="0"/>
          <w:numId w:val="60"/>
        </w:numPr>
        <w:ind w:left="1710"/>
        <w:rPr>
          <w:i w:val="0"/>
          <w:sz w:val="24"/>
          <w:szCs w:val="24"/>
        </w:rPr>
      </w:pPr>
      <w:bookmarkStart w:id="948" w:name="_Toc385663842"/>
      <w:r>
        <w:rPr>
          <w:i w:val="0"/>
          <w:sz w:val="24"/>
          <w:szCs w:val="24"/>
        </w:rPr>
        <w:t xml:space="preserve">(Charity) Manage Car Charity – Choose Car </w:t>
      </w:r>
      <w:proofErr w:type="gramStart"/>
      <w:r>
        <w:rPr>
          <w:i w:val="0"/>
          <w:sz w:val="24"/>
          <w:szCs w:val="24"/>
        </w:rPr>
        <w:t>For</w:t>
      </w:r>
      <w:proofErr w:type="gramEnd"/>
      <w:r>
        <w:rPr>
          <w:i w:val="0"/>
          <w:sz w:val="24"/>
          <w:szCs w:val="24"/>
        </w:rPr>
        <w:t xml:space="preserve"> Charity Exam</w:t>
      </w:r>
      <w:bookmarkEnd w:id="948"/>
    </w:p>
    <w:p w:rsidR="008B28EF" w:rsidRDefault="008B28EF" w:rsidP="008B28EF">
      <w:r w:rsidRPr="005C5A04">
        <w:rPr>
          <w:rFonts w:ascii="Times New Roman" w:hAnsi="Times New Roman" w:cs="Times New Roman"/>
          <w:noProof/>
          <w:lang w:eastAsia="en-US"/>
        </w:rPr>
        <w:drawing>
          <wp:inline distT="0" distB="0" distL="0" distR="0" wp14:anchorId="014BDFCF" wp14:editId="56D5A605">
            <wp:extent cx="5223641" cy="1239345"/>
            <wp:effectExtent l="0" t="0" r="0" b="0"/>
            <wp:docPr id="216" name="Picture 216"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iewdetailcarnew"/>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19027" cy="12382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949">
          <w:tblGrid>
            <w:gridCol w:w="21"/>
            <w:gridCol w:w="2359"/>
            <w:gridCol w:w="443"/>
            <w:gridCol w:w="2741"/>
            <w:gridCol w:w="1282"/>
            <w:gridCol w:w="844"/>
            <w:gridCol w:w="847"/>
            <w:gridCol w:w="1533"/>
          </w:tblGrid>
        </w:tblGridChange>
      </w:tblGrid>
      <w:tr w:rsidR="00BF2400"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CASE-UC024 SPECIFICATION</w:t>
            </w:r>
          </w:p>
        </w:tc>
      </w:tr>
      <w:tr w:rsidR="00743708" w:rsidRPr="005C5A04" w:rsidTr="00E87C4D">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950"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951"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52"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53"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UC024</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54"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55"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E87C4D" w:rsidRPr="005C5A04" w:rsidRDefault="000B26F9" w:rsidP="00E87C4D">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ChooseCarForCe</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87C4D">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95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957"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58"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59"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E87C4D" w:rsidRPr="005C5A04" w:rsidRDefault="000B26F9" w:rsidP="00E87C4D">
            <w:pPr>
              <w:snapToGrid w:val="0"/>
              <w:spacing w:after="0" w:line="240" w:lineRule="auto"/>
              <w:jc w:val="both"/>
              <w:rPr>
                <w:rFonts w:ascii="Times New Roman" w:hAnsi="Times New Roman" w:cs="Times New Roman"/>
              </w:rPr>
            </w:pPr>
            <w:r>
              <w:rPr>
                <w:rFonts w:ascii="Times New Roman" w:hAnsi="Times New Roman" w:cs="Times New Roman"/>
              </w:rPr>
              <w:t>11/5/2014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60"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61"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assign a cars to charity exam</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Assign cars to charity exam successfully  </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“Chọn” button to assign cars to charity exam </w:t>
            </w:r>
          </w:p>
          <w:p w:rsidR="00E87C4D" w:rsidRPr="005C5A04" w:rsidRDefault="00E87C4D" w:rsidP="00E87C4D">
            <w:pPr>
              <w:snapToGrid w:val="0"/>
              <w:spacing w:after="0" w:line="240" w:lineRule="auto"/>
              <w:ind w:left="780"/>
              <w:jc w:val="both"/>
              <w:rPr>
                <w:rFonts w:ascii="Times New Roman" w:hAnsi="Times New Roman" w:cs="Times New Roman"/>
              </w:rPr>
            </w:pPr>
          </w:p>
          <w:p w:rsidR="00E87C4D" w:rsidRPr="005C5A04" w:rsidRDefault="00E87C4D" w:rsidP="00E87C4D">
            <w:pPr>
              <w:snapToGrid w:val="0"/>
              <w:spacing w:after="0" w:line="240" w:lineRule="auto"/>
              <w:ind w:left="780"/>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E87C4D" w:rsidRPr="005C5A04" w:rsidRDefault="00E87C4D" w:rsidP="00E87C4D">
            <w:pPr>
              <w:snapToGrid w:val="0"/>
              <w:spacing w:after="0" w:line="240" w:lineRule="auto"/>
              <w:jc w:val="both"/>
              <w:rPr>
                <w:rFonts w:ascii="Times New Roman" w:hAnsi="Times New Roman" w:cs="Times New Roman"/>
                <w:bCs/>
              </w:rPr>
            </w:pP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E87C4D" w:rsidRPr="005C5A04" w:rsidRDefault="00E87C4D"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Cars is assigned to the charity exam successfully, this charity can use cars for candidate</w:t>
            </w:r>
          </w:p>
          <w:p w:rsidR="00E87C4D" w:rsidRPr="005C5A04" w:rsidRDefault="00E87C4D" w:rsidP="00E87C4D">
            <w:pPr>
              <w:snapToGrid w:val="0"/>
              <w:spacing w:after="0" w:line="240" w:lineRule="auto"/>
              <w:ind w:left="780" w:hanging="360"/>
              <w:jc w:val="both"/>
              <w:rPr>
                <w:rFonts w:ascii="Times New Roman" w:hAnsi="Times New Roman" w:cs="Times New Roman"/>
              </w:rPr>
            </w:pPr>
          </w:p>
          <w:p w:rsidR="00E87C4D" w:rsidRPr="005C5A04" w:rsidRDefault="00E87C4D"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E87C4D" w:rsidRPr="005C5A04" w:rsidRDefault="00E87C4D" w:rsidP="00E87C4D">
            <w:pPr>
              <w:snapToGrid w:val="0"/>
              <w:spacing w:after="0" w:line="240" w:lineRule="auto"/>
              <w:ind w:left="780" w:hanging="360"/>
              <w:jc w:val="both"/>
              <w:rPr>
                <w:rFonts w:ascii="Times New Roman" w:hAnsi="Times New Roman" w:cs="Times New Roman"/>
              </w:rPr>
            </w:pPr>
          </w:p>
          <w:p w:rsidR="00E87C4D" w:rsidRPr="005C5A04" w:rsidRDefault="00E87C4D"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E87C4D"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87C4D"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User choose cars by click on checkbox at the beginning of each car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p>
              </w:tc>
            </w:tr>
            <w:tr w:rsidR="00E87C4D"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User click “chọn”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ind w:left="144"/>
                    <w:rPr>
                      <w:rFonts w:ascii="Times New Roman" w:hAnsi="Times New Roman" w:cs="Times New Roman"/>
                    </w:rPr>
                  </w:pPr>
                </w:p>
              </w:tc>
            </w:tr>
            <w:tr w:rsidR="00E87C4D"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_ The cars is assigned successfully</w:t>
                  </w:r>
                </w:p>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_ “Quản lí xe của hội từ thiện” page is displayed successfully with cars were assigned</w:t>
                  </w:r>
                </w:p>
              </w:tc>
            </w:tr>
          </w:tbl>
          <w:p w:rsidR="00E87C4D" w:rsidRPr="005C5A04" w:rsidRDefault="00E87C4D"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E87C4D" w:rsidRPr="005C5A04" w:rsidRDefault="00E87C4D" w:rsidP="00E87C4D">
            <w:pPr>
              <w:snapToGrid w:val="0"/>
              <w:spacing w:after="80" w:line="240" w:lineRule="auto"/>
              <w:jc w:val="both"/>
              <w:rPr>
                <w:rFonts w:ascii="Times New Roman" w:hAnsi="Times New Roman" w:cs="Times New Roman"/>
                <w:bCs/>
              </w:rPr>
            </w:pPr>
          </w:p>
          <w:p w:rsidR="00E87C4D" w:rsidRPr="005C5A04" w:rsidRDefault="00E87C4D"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E87C4D" w:rsidRPr="005C5A04" w:rsidRDefault="00E87C4D" w:rsidP="00E87C4D">
            <w:pPr>
              <w:snapToGrid w:val="0"/>
              <w:spacing w:after="80" w:line="240" w:lineRule="auto"/>
              <w:jc w:val="both"/>
              <w:rPr>
                <w:rFonts w:ascii="Times New Roman" w:hAnsi="Times New Roman" w:cs="Times New Roman"/>
                <w:bCs/>
              </w:rPr>
            </w:pPr>
          </w:p>
          <w:p w:rsidR="00A37FF0" w:rsidRDefault="00E87C4D" w:rsidP="00A37FF0">
            <w:pPr>
              <w:snapToGrid w:val="0"/>
              <w:spacing w:after="0" w:line="240" w:lineRule="auto"/>
              <w:jc w:val="both"/>
              <w:rPr>
                <w:ins w:id="962" w:author="theirs" w:date="2014-05-21T13:58:00Z"/>
                <w:rFonts w:ascii="Times New Roman" w:hAnsi="Times New Roman" w:cs="Times New Roman"/>
                <w:bCs/>
              </w:rPr>
            </w:pPr>
            <w:r w:rsidRPr="005C5A04">
              <w:rPr>
                <w:rFonts w:ascii="Times New Roman" w:hAnsi="Times New Roman" w:cs="Times New Roman"/>
                <w:b/>
                <w:bCs/>
              </w:rPr>
              <w:t xml:space="preserve">Relationships: </w:t>
            </w:r>
            <w:del w:id="963" w:author="theirs" w:date="2014-05-21T13:58:00Z">
              <w:r w:rsidRPr="005C5A04">
                <w:rPr>
                  <w:rFonts w:ascii="Times New Roman" w:hAnsi="Times New Roman" w:cs="Times New Roman"/>
                  <w:b/>
                  <w:bCs/>
                </w:rPr>
                <w:delText>N/A</w:delText>
              </w:r>
            </w:del>
            <w:ins w:id="964" w:author="theirs" w:date="2014-05-21T13:58:00Z">
              <w:r w:rsidR="00A37FF0">
                <w:rPr>
                  <w:rFonts w:ascii="Times New Roman" w:hAnsi="Times New Roman" w:cs="Times New Roman"/>
                  <w:bCs/>
                </w:rPr>
                <w:t>Manage Car  Charity</w:t>
              </w:r>
            </w:ins>
          </w:p>
          <w:p w:rsidR="00E87C4D" w:rsidRPr="005C5A04" w:rsidRDefault="00E87C4D" w:rsidP="00E87C4D">
            <w:pPr>
              <w:snapToGrid w:val="0"/>
              <w:spacing w:after="0" w:line="240" w:lineRule="auto"/>
              <w:jc w:val="both"/>
              <w:rPr>
                <w:rFonts w:ascii="Times New Roman" w:hAnsi="Times New Roman" w:cs="Times New Roman"/>
                <w:b/>
                <w:bCs/>
              </w:rPr>
            </w:pPr>
          </w:p>
        </w:tc>
      </w:tr>
    </w:tbl>
    <w:p w:rsidR="00E87C4D" w:rsidRDefault="00E87C4D" w:rsidP="00E87C4D"/>
    <w:p w:rsidR="00E87C4D" w:rsidRPr="00E87C4D" w:rsidRDefault="00E87C4D" w:rsidP="00E87C4D"/>
    <w:p w:rsidR="008B28EF" w:rsidRDefault="00E87C4D" w:rsidP="008B28EF">
      <w:pPr>
        <w:pStyle w:val="Heading4"/>
        <w:numPr>
          <w:ilvl w:val="0"/>
          <w:numId w:val="60"/>
        </w:numPr>
        <w:ind w:left="1710"/>
        <w:rPr>
          <w:i w:val="0"/>
          <w:sz w:val="24"/>
          <w:szCs w:val="24"/>
        </w:rPr>
      </w:pPr>
      <w:bookmarkStart w:id="965" w:name="_Toc385663843"/>
      <w:r>
        <w:rPr>
          <w:i w:val="0"/>
          <w:sz w:val="24"/>
          <w:szCs w:val="24"/>
        </w:rPr>
        <w:t xml:space="preserve">(Charity) Manage Car Charity – View Car </w:t>
      </w:r>
      <w:proofErr w:type="gramStart"/>
      <w:r>
        <w:rPr>
          <w:i w:val="0"/>
          <w:sz w:val="24"/>
          <w:szCs w:val="24"/>
        </w:rPr>
        <w:t>Of</w:t>
      </w:r>
      <w:proofErr w:type="gramEnd"/>
      <w:r>
        <w:rPr>
          <w:i w:val="0"/>
          <w:sz w:val="24"/>
          <w:szCs w:val="24"/>
        </w:rPr>
        <w:t xml:space="preserve"> Charity</w:t>
      </w:r>
      <w:bookmarkEnd w:id="965"/>
    </w:p>
    <w:p w:rsidR="00E87C4D" w:rsidRDefault="00E87C4D" w:rsidP="00E87C4D">
      <w:r w:rsidRPr="005C5A04">
        <w:rPr>
          <w:rFonts w:ascii="Times New Roman" w:hAnsi="Times New Roman" w:cs="Times New Roman"/>
          <w:noProof/>
          <w:lang w:eastAsia="en-US"/>
        </w:rPr>
        <w:drawing>
          <wp:inline distT="0" distB="0" distL="0" distR="0" wp14:anchorId="043C3FF2" wp14:editId="166DE1BC">
            <wp:extent cx="5943600" cy="1233805"/>
            <wp:effectExtent l="0" t="0" r="0" b="0"/>
            <wp:docPr id="218" name="Picture 218"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iewdetailcarne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966">
          <w:tblGrid>
            <w:gridCol w:w="21"/>
            <w:gridCol w:w="2359"/>
            <w:gridCol w:w="443"/>
            <w:gridCol w:w="2741"/>
            <w:gridCol w:w="1282"/>
            <w:gridCol w:w="844"/>
            <w:gridCol w:w="847"/>
            <w:gridCol w:w="1533"/>
          </w:tblGrid>
        </w:tblGridChange>
      </w:tblGrid>
      <w:tr w:rsidR="00BF2400"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CASE-UC026 SPECIFICATION</w:t>
            </w:r>
          </w:p>
        </w:tc>
      </w:tr>
      <w:tr w:rsidR="00743708" w:rsidRPr="005C5A04" w:rsidTr="00E87C4D">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96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968"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69"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70"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UC026</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71"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72"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E87C4D" w:rsidRPr="005C5A04" w:rsidRDefault="000B26F9" w:rsidP="00E87C4D">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ViewCarCharity</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87C4D">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97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974"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75"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76"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E87C4D" w:rsidRPr="005C5A04" w:rsidRDefault="000B26F9" w:rsidP="00E87C4D">
            <w:pPr>
              <w:snapToGrid w:val="0"/>
              <w:spacing w:after="0" w:line="240" w:lineRule="auto"/>
              <w:jc w:val="both"/>
              <w:rPr>
                <w:rFonts w:ascii="Times New Roman" w:hAnsi="Times New Roman" w:cs="Times New Roman"/>
              </w:rPr>
            </w:pPr>
            <w:r>
              <w:rPr>
                <w:rFonts w:ascii="Times New Roman" w:hAnsi="Times New Roman" w:cs="Times New Roman"/>
              </w:rPr>
              <w:t>11/5/2014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77"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78"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view all of cars</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View  all of cars with detail successfully</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N/A </w:t>
            </w:r>
          </w:p>
          <w:p w:rsidR="00E87C4D" w:rsidRPr="005C5A04" w:rsidRDefault="00E87C4D" w:rsidP="00E87C4D">
            <w:pPr>
              <w:snapToGrid w:val="0"/>
              <w:spacing w:after="0" w:line="240" w:lineRule="auto"/>
              <w:ind w:left="780"/>
              <w:jc w:val="both"/>
              <w:rPr>
                <w:rFonts w:ascii="Times New Roman" w:hAnsi="Times New Roman" w:cs="Times New Roman"/>
              </w:rPr>
            </w:pPr>
          </w:p>
          <w:p w:rsidR="00E87C4D" w:rsidRPr="005C5A04" w:rsidRDefault="00E87C4D" w:rsidP="00E87C4D">
            <w:pPr>
              <w:snapToGrid w:val="0"/>
              <w:spacing w:after="0" w:line="240" w:lineRule="auto"/>
              <w:ind w:left="780"/>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E87C4D" w:rsidRPr="005C5A04" w:rsidRDefault="00E87C4D" w:rsidP="00E87C4D">
            <w:pPr>
              <w:snapToGrid w:val="0"/>
              <w:spacing w:after="0" w:line="240" w:lineRule="auto"/>
              <w:jc w:val="both"/>
              <w:rPr>
                <w:rFonts w:ascii="Times New Roman" w:hAnsi="Times New Roman" w:cs="Times New Roman"/>
                <w:bCs/>
              </w:rPr>
            </w:pP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E87C4D" w:rsidRPr="005C5A04" w:rsidRDefault="00E87C4D"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Cars and car’s detail is displayed successfully on table with number plate, charity exam, total slot, available slot</w:t>
            </w:r>
          </w:p>
          <w:p w:rsidR="00E87C4D" w:rsidRPr="005C5A04" w:rsidRDefault="00E87C4D" w:rsidP="00E87C4D">
            <w:pPr>
              <w:snapToGrid w:val="0"/>
              <w:spacing w:after="0" w:line="240" w:lineRule="auto"/>
              <w:ind w:left="780" w:hanging="360"/>
              <w:jc w:val="both"/>
              <w:rPr>
                <w:rFonts w:ascii="Times New Roman" w:hAnsi="Times New Roman" w:cs="Times New Roman"/>
              </w:rPr>
            </w:pPr>
          </w:p>
          <w:p w:rsidR="00E87C4D" w:rsidRPr="005C5A04" w:rsidRDefault="00E87C4D"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E87C4D" w:rsidRPr="005C5A04" w:rsidRDefault="00E87C4D" w:rsidP="00E87C4D">
            <w:pPr>
              <w:snapToGrid w:val="0"/>
              <w:spacing w:after="0" w:line="240" w:lineRule="auto"/>
              <w:ind w:left="780" w:hanging="360"/>
              <w:jc w:val="both"/>
              <w:rPr>
                <w:rFonts w:ascii="Times New Roman" w:hAnsi="Times New Roman" w:cs="Times New Roman"/>
              </w:rPr>
            </w:pPr>
          </w:p>
          <w:p w:rsidR="00E87C4D" w:rsidRPr="005C5A04" w:rsidRDefault="00E87C4D"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E87C4D"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87C4D"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User click on “Quản lý xe của tổ chức” icon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p>
              </w:tc>
            </w:tr>
            <w:tr w:rsidR="00E87C4D"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_ The cars and the detail of the car is displayed successfully on table</w:t>
                  </w:r>
                </w:p>
                <w:p w:rsidR="00E87C4D" w:rsidRPr="005C5A04" w:rsidRDefault="00E87C4D" w:rsidP="00E87C4D">
                  <w:pPr>
                    <w:snapToGrid w:val="0"/>
                    <w:ind w:left="144"/>
                    <w:rPr>
                      <w:rFonts w:ascii="Times New Roman" w:hAnsi="Times New Roman" w:cs="Times New Roman"/>
                    </w:rPr>
                  </w:pPr>
                </w:p>
              </w:tc>
            </w:tr>
          </w:tbl>
          <w:p w:rsidR="00E87C4D" w:rsidRPr="005C5A04" w:rsidRDefault="00E87C4D"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E87C4D" w:rsidRPr="005C5A04" w:rsidRDefault="00E87C4D" w:rsidP="00E87C4D">
            <w:pPr>
              <w:snapToGrid w:val="0"/>
              <w:spacing w:after="80" w:line="240" w:lineRule="auto"/>
              <w:jc w:val="both"/>
              <w:rPr>
                <w:rFonts w:ascii="Times New Roman" w:hAnsi="Times New Roman" w:cs="Times New Roman"/>
                <w:bCs/>
              </w:rPr>
            </w:pPr>
          </w:p>
          <w:p w:rsidR="00E87C4D" w:rsidRPr="005C5A04" w:rsidRDefault="00E87C4D"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E87C4D" w:rsidRPr="005C5A04" w:rsidRDefault="00E87C4D" w:rsidP="00E87C4D">
            <w:pPr>
              <w:snapToGrid w:val="0"/>
              <w:spacing w:after="80" w:line="240" w:lineRule="auto"/>
              <w:jc w:val="both"/>
              <w:rPr>
                <w:rFonts w:ascii="Times New Roman" w:hAnsi="Times New Roman" w:cs="Times New Roman"/>
                <w:bCs/>
              </w:rPr>
            </w:pPr>
          </w:p>
          <w:p w:rsidR="00CC0C03" w:rsidRDefault="00E87C4D" w:rsidP="00CC0C03">
            <w:pPr>
              <w:snapToGrid w:val="0"/>
              <w:spacing w:after="0" w:line="240" w:lineRule="auto"/>
              <w:jc w:val="both"/>
              <w:rPr>
                <w:ins w:id="979" w:author="theirs" w:date="2014-05-21T13:58:00Z"/>
                <w:rFonts w:ascii="Times New Roman" w:hAnsi="Times New Roman" w:cs="Times New Roman"/>
                <w:bCs/>
              </w:rPr>
            </w:pPr>
            <w:r w:rsidRPr="005C5A04">
              <w:rPr>
                <w:rFonts w:ascii="Times New Roman" w:hAnsi="Times New Roman" w:cs="Times New Roman"/>
                <w:b/>
                <w:bCs/>
              </w:rPr>
              <w:t xml:space="preserve">Relationships: </w:t>
            </w:r>
            <w:del w:id="980" w:author="theirs" w:date="2014-05-21T13:58:00Z">
              <w:r w:rsidRPr="005C5A04">
                <w:rPr>
                  <w:rFonts w:ascii="Times New Roman" w:hAnsi="Times New Roman" w:cs="Times New Roman"/>
                  <w:b/>
                  <w:bCs/>
                </w:rPr>
                <w:delText>N/A</w:delText>
              </w:r>
            </w:del>
            <w:ins w:id="981" w:author="theirs" w:date="2014-05-21T13:58:00Z">
              <w:r w:rsidR="00CC0C03">
                <w:rPr>
                  <w:rFonts w:ascii="Times New Roman" w:hAnsi="Times New Roman" w:cs="Times New Roman"/>
                  <w:bCs/>
                </w:rPr>
                <w:t xml:space="preserve">Manage </w:t>
              </w:r>
              <w:r w:rsidR="003A1186">
                <w:rPr>
                  <w:rFonts w:ascii="Times New Roman" w:hAnsi="Times New Roman" w:cs="Times New Roman"/>
                  <w:bCs/>
                </w:rPr>
                <w:t xml:space="preserve">Car </w:t>
              </w:r>
              <w:r w:rsidR="00CC0C03">
                <w:rPr>
                  <w:rFonts w:ascii="Times New Roman" w:hAnsi="Times New Roman" w:cs="Times New Roman"/>
                  <w:bCs/>
                </w:rPr>
                <w:t>Charity</w:t>
              </w:r>
            </w:ins>
          </w:p>
          <w:p w:rsidR="00E87C4D" w:rsidRPr="005C5A04" w:rsidRDefault="00CC0C03" w:rsidP="00E87C4D">
            <w:pPr>
              <w:snapToGrid w:val="0"/>
              <w:spacing w:after="0" w:line="240" w:lineRule="auto"/>
              <w:jc w:val="both"/>
              <w:rPr>
                <w:rFonts w:ascii="Times New Roman" w:hAnsi="Times New Roman" w:cs="Times New Roman"/>
                <w:b/>
                <w:bCs/>
              </w:rPr>
            </w:pPr>
            <w:ins w:id="982" w:author="theirs" w:date="2014-05-21T13:58:00Z">
              <w:r w:rsidRPr="005C5A04">
                <w:rPr>
                  <w:rFonts w:ascii="Times New Roman" w:hAnsi="Times New Roman" w:cs="Times New Roman"/>
                  <w:b/>
                  <w:bCs/>
                </w:rPr>
                <w:t>Business Rules:</w:t>
              </w:r>
              <w:r>
                <w:rPr>
                  <w:rFonts w:ascii="Times New Roman" w:hAnsi="Times New Roman" w:cs="Times New Roman"/>
                  <w:bCs/>
                </w:rPr>
                <w:t xml:space="preserve"> </w:t>
              </w:r>
              <w:r w:rsidR="003A1186">
                <w:rPr>
                  <w:rFonts w:ascii="Times New Roman" w:hAnsi="Times New Roman" w:cs="Times New Roman"/>
                  <w:bCs/>
                </w:rPr>
                <w:t>Have any cars in system</w:t>
              </w:r>
            </w:ins>
          </w:p>
        </w:tc>
      </w:tr>
    </w:tbl>
    <w:p w:rsidR="008B28EF" w:rsidRDefault="00532F75" w:rsidP="008B28EF">
      <w:pPr>
        <w:pStyle w:val="Heading4"/>
        <w:numPr>
          <w:ilvl w:val="0"/>
          <w:numId w:val="60"/>
        </w:numPr>
        <w:ind w:left="1710"/>
        <w:rPr>
          <w:i w:val="0"/>
          <w:sz w:val="24"/>
          <w:szCs w:val="24"/>
        </w:rPr>
      </w:pPr>
      <w:bookmarkStart w:id="983" w:name="_Toc385663844"/>
      <w:r>
        <w:rPr>
          <w:i w:val="0"/>
          <w:sz w:val="24"/>
          <w:szCs w:val="24"/>
        </w:rPr>
        <w:lastRenderedPageBreak/>
        <w:t>(Charity) Manage Car Charity – Delete Car</w:t>
      </w:r>
      <w:bookmarkEnd w:id="983"/>
    </w:p>
    <w:p w:rsidR="00532F75" w:rsidRDefault="00532F75" w:rsidP="00532F75">
      <w:r w:rsidRPr="005C5A04">
        <w:rPr>
          <w:rFonts w:ascii="Times New Roman" w:hAnsi="Times New Roman" w:cs="Times New Roman"/>
          <w:noProof/>
          <w:lang w:eastAsia="en-US"/>
        </w:rPr>
        <w:drawing>
          <wp:inline distT="0" distB="0" distL="0" distR="0" wp14:anchorId="21CCC748" wp14:editId="4805E854">
            <wp:extent cx="5943600" cy="1238250"/>
            <wp:effectExtent l="0" t="0" r="0" b="0"/>
            <wp:docPr id="219" name="Picture 219"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iewdetailcarnew"/>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984">
          <w:tblGrid>
            <w:gridCol w:w="21"/>
            <w:gridCol w:w="2359"/>
            <w:gridCol w:w="443"/>
            <w:gridCol w:w="2741"/>
            <w:gridCol w:w="1282"/>
            <w:gridCol w:w="844"/>
            <w:gridCol w:w="847"/>
            <w:gridCol w:w="1533"/>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CASE-UC027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98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986"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87"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88"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UC027</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89"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90"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532F75"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DeleteCar</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99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992"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93"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94"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532F75"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11/5/2014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95"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96"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Charity</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delete the car</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Delete the car successfully</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“Xóa” icon at the same row of the car.</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car that charity want to delete mustn’t used before </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delete successfully and fade out the table</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click “Xóa” icon at the same row of the car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System display popup to confirm</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click “Xác nhận” to delete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The car is faded out of the table and no longer exist at the system</w:t>
                  </w:r>
                </w:p>
              </w:tc>
            </w:tr>
          </w:tbl>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195519" w:rsidRDefault="00532F75" w:rsidP="00195519">
            <w:pPr>
              <w:snapToGrid w:val="0"/>
              <w:spacing w:after="0" w:line="240" w:lineRule="auto"/>
              <w:jc w:val="both"/>
              <w:rPr>
                <w:ins w:id="997" w:author="theirs" w:date="2014-05-21T13:58:00Z"/>
                <w:rFonts w:ascii="Times New Roman" w:hAnsi="Times New Roman" w:cs="Times New Roman"/>
                <w:bCs/>
              </w:rPr>
            </w:pPr>
            <w:r w:rsidRPr="005C5A04">
              <w:rPr>
                <w:rFonts w:ascii="Times New Roman" w:hAnsi="Times New Roman" w:cs="Times New Roman"/>
                <w:b/>
                <w:bCs/>
              </w:rPr>
              <w:t xml:space="preserve">Relationships: </w:t>
            </w:r>
            <w:del w:id="998" w:author="theirs" w:date="2014-05-21T13:58:00Z">
              <w:r w:rsidRPr="005C5A04">
                <w:rPr>
                  <w:rFonts w:ascii="Times New Roman" w:hAnsi="Times New Roman" w:cs="Times New Roman"/>
                  <w:b/>
                  <w:bCs/>
                </w:rPr>
                <w:delText>N/A</w:delText>
              </w:r>
            </w:del>
            <w:ins w:id="999" w:author="theirs" w:date="2014-05-21T13:58:00Z">
              <w:r w:rsidR="00195519">
                <w:rPr>
                  <w:rFonts w:ascii="Times New Roman" w:hAnsi="Times New Roman" w:cs="Times New Roman"/>
                  <w:bCs/>
                </w:rPr>
                <w:t>Manage Charity</w:t>
              </w:r>
            </w:ins>
          </w:p>
          <w:p w:rsidR="00532F75" w:rsidRPr="005C5A04" w:rsidRDefault="00195519" w:rsidP="00E30332">
            <w:pPr>
              <w:snapToGrid w:val="0"/>
              <w:spacing w:after="0" w:line="240" w:lineRule="auto"/>
              <w:jc w:val="both"/>
              <w:rPr>
                <w:rFonts w:ascii="Times New Roman" w:hAnsi="Times New Roman" w:cs="Times New Roman"/>
                <w:b/>
                <w:bCs/>
              </w:rPr>
            </w:pPr>
            <w:ins w:id="1000" w:author="theirs" w:date="2014-05-21T13:58:00Z">
              <w:r w:rsidRPr="005C5A04">
                <w:rPr>
                  <w:rFonts w:ascii="Times New Roman" w:hAnsi="Times New Roman" w:cs="Times New Roman"/>
                  <w:b/>
                  <w:bCs/>
                </w:rPr>
                <w:t>Business Rules:</w:t>
              </w:r>
              <w:r>
                <w:rPr>
                  <w:rFonts w:ascii="Times New Roman" w:hAnsi="Times New Roman" w:cs="Times New Roman"/>
                  <w:bCs/>
                </w:rPr>
                <w:t xml:space="preserve"> Delete Car when don’t use this car for any exam</w:t>
              </w:r>
            </w:ins>
          </w:p>
        </w:tc>
      </w:tr>
    </w:tbl>
    <w:p w:rsidR="00532F75" w:rsidRPr="00532F75" w:rsidRDefault="00532F75" w:rsidP="00532F75"/>
    <w:p w:rsidR="00E87C4D" w:rsidRDefault="00532F75" w:rsidP="00E87C4D">
      <w:pPr>
        <w:pStyle w:val="Heading4"/>
        <w:numPr>
          <w:ilvl w:val="0"/>
          <w:numId w:val="60"/>
        </w:numPr>
        <w:ind w:left="1710"/>
        <w:rPr>
          <w:i w:val="0"/>
          <w:sz w:val="24"/>
          <w:szCs w:val="24"/>
        </w:rPr>
      </w:pPr>
      <w:bookmarkStart w:id="1001" w:name="_Toc385663845"/>
      <w:r>
        <w:rPr>
          <w:i w:val="0"/>
          <w:sz w:val="24"/>
          <w:szCs w:val="24"/>
        </w:rPr>
        <w:lastRenderedPageBreak/>
        <w:t>(Charity) Manage Lodge Charity</w:t>
      </w:r>
      <w:bookmarkEnd w:id="1001"/>
    </w:p>
    <w:p w:rsidR="00532F75" w:rsidRPr="00532F75" w:rsidRDefault="00532F75" w:rsidP="00532F75">
      <w:r w:rsidRPr="005C5A04">
        <w:rPr>
          <w:rFonts w:ascii="Times New Roman" w:hAnsi="Times New Roman" w:cs="Times New Roman"/>
          <w:noProof/>
          <w:lang w:eastAsia="en-US"/>
        </w:rPr>
        <w:drawing>
          <wp:inline distT="0" distB="0" distL="0" distR="0" wp14:anchorId="20C0B774" wp14:editId="1C4AA7B2">
            <wp:extent cx="5934075" cy="3838575"/>
            <wp:effectExtent l="0" t="0" r="9525" b="9525"/>
            <wp:docPr id="220" name="Picture 220" descr="Managelodgech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nagelodgecharity"/>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3838575"/>
                    </a:xfrm>
                    <a:prstGeom prst="rect">
                      <a:avLst/>
                    </a:prstGeom>
                    <a:noFill/>
                    <a:ln>
                      <a:noFill/>
                    </a:ln>
                  </pic:spPr>
                </pic:pic>
              </a:graphicData>
            </a:graphic>
          </wp:inline>
        </w:drawing>
      </w:r>
    </w:p>
    <w:p w:rsidR="00E87C4D" w:rsidRDefault="00532F75" w:rsidP="00E87C4D">
      <w:pPr>
        <w:pStyle w:val="Heading4"/>
        <w:numPr>
          <w:ilvl w:val="0"/>
          <w:numId w:val="60"/>
        </w:numPr>
        <w:ind w:left="1710"/>
        <w:rPr>
          <w:i w:val="0"/>
          <w:sz w:val="24"/>
          <w:szCs w:val="24"/>
        </w:rPr>
      </w:pPr>
      <w:bookmarkStart w:id="1002" w:name="_Toc385663846"/>
      <w:r>
        <w:rPr>
          <w:i w:val="0"/>
          <w:sz w:val="24"/>
          <w:szCs w:val="24"/>
        </w:rPr>
        <w:t>(Charity) Manage Lodge Charity – Add lodge</w:t>
      </w:r>
      <w:bookmarkEnd w:id="1002"/>
    </w:p>
    <w:p w:rsidR="00532F75" w:rsidRDefault="00532F75" w:rsidP="00532F75">
      <w:r w:rsidRPr="005C5A04">
        <w:rPr>
          <w:rFonts w:ascii="Times New Roman" w:hAnsi="Times New Roman" w:cs="Times New Roman"/>
          <w:noProof/>
          <w:lang w:eastAsia="en-US"/>
        </w:rPr>
        <w:drawing>
          <wp:inline distT="0" distB="0" distL="0" distR="0" wp14:anchorId="7710273C" wp14:editId="41BE2541">
            <wp:extent cx="5562600" cy="1438275"/>
            <wp:effectExtent l="0" t="0" r="0" b="9525"/>
            <wp:docPr id="221" name="Picture 221" descr="Addlodgech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ddlodgecharit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62600" cy="1438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003">
          <w:tblGrid>
            <w:gridCol w:w="21"/>
            <w:gridCol w:w="2359"/>
            <w:gridCol w:w="443"/>
            <w:gridCol w:w="2741"/>
            <w:gridCol w:w="1282"/>
            <w:gridCol w:w="844"/>
            <w:gridCol w:w="847"/>
            <w:gridCol w:w="1533"/>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CASE-UC028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004"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005"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06"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07"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UC028</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08"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09"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532F75"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AddLodge</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010"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011"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12"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13"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532F75"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11/5/2014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14"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15"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add a new lodge</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Add lodge successful that charity can use to assign to charity exam</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lastRenderedPageBreak/>
              <w:t xml:space="preserve">Triggers:  </w:t>
            </w:r>
            <w:r w:rsidRPr="005C5A04">
              <w:rPr>
                <w:rFonts w:ascii="Times New Roman" w:hAnsi="Times New Roman" w:cs="Times New Roman"/>
                <w:bCs/>
              </w:rPr>
              <w:t>Charity click “Tạo” button to create a new lodge.</w:t>
            </w:r>
          </w:p>
          <w:p w:rsidR="00532F75" w:rsidRPr="005C5A04" w:rsidRDefault="00532F75" w:rsidP="00E30332">
            <w:pPr>
              <w:snapToGrid w:val="0"/>
              <w:spacing w:after="0" w:line="240" w:lineRule="auto"/>
              <w:ind w:left="780"/>
              <w:jc w:val="both"/>
              <w:rPr>
                <w:rFonts w:ascii="Times New Roman" w:hAnsi="Times New Roman" w:cs="Times New Roman"/>
              </w:rPr>
            </w:pPr>
          </w:p>
          <w:p w:rsidR="00532F75" w:rsidRPr="005C5A04" w:rsidRDefault="00532F75" w:rsidP="00E30332">
            <w:pPr>
              <w:snapToGrid w:val="0"/>
              <w:spacing w:after="0" w:line="240" w:lineRule="auto"/>
              <w:ind w:left="780"/>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532F75" w:rsidRPr="005C5A04" w:rsidRDefault="00532F75" w:rsidP="00E30332">
            <w:pPr>
              <w:snapToGrid w:val="0"/>
              <w:spacing w:after="0" w:line="240" w:lineRule="auto"/>
              <w:jc w:val="both"/>
              <w:rPr>
                <w:rFonts w:ascii="Times New Roman" w:hAnsi="Times New Roman" w:cs="Times New Roman"/>
                <w:bCs/>
              </w:rPr>
            </w:pP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lodge is displayed on charity’s lodge table successfully</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fill address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 The suggest address is displayed </w:t>
                  </w:r>
                </w:p>
              </w:tc>
            </w:tr>
            <w:tr w:rsidR="00532F75"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choose the address of suggest address and click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p>
              </w:tc>
            </w:tr>
            <w:tr w:rsidR="00532F75"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The new lodge is added into the system successfully</w:t>
                  </w:r>
                </w:p>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“Quản lí nhà của hội từ thiện” page is displayed successfully with new lodge in the table</w:t>
                  </w:r>
                </w:p>
              </w:tc>
            </w:tr>
          </w:tbl>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drab place icon into the place of lodge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 xml:space="preserve">The suggest address is displayed </w:t>
                  </w:r>
                </w:p>
              </w:tc>
            </w:tr>
            <w:tr w:rsidR="00532F75"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choose the address of suggest address and click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p>
              </w:tc>
            </w:tr>
            <w:tr w:rsidR="00532F75"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The new lodge is added into the system successfully</w:t>
                  </w:r>
                </w:p>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“Quản lí nhà của hội từ thiện” page is displayed successfully with new lodge in the table</w:t>
                  </w:r>
                </w:p>
              </w:tc>
            </w:tr>
          </w:tbl>
          <w:p w:rsidR="00532F75" w:rsidRPr="005C5A04" w:rsidRDefault="00532F75" w:rsidP="00E30332">
            <w:pPr>
              <w:snapToGrid w:val="0"/>
              <w:spacing w:after="80" w:line="240" w:lineRule="auto"/>
              <w:jc w:val="both"/>
              <w:rPr>
                <w:rFonts w:ascii="Times New Roman" w:hAnsi="Times New Roman" w:cs="Times New Roman"/>
                <w:bCs/>
              </w:rPr>
            </w:pPr>
          </w:p>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not fill address into “Địa chỉ”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The error message is displayed</w:t>
                  </w:r>
                </w:p>
              </w:tc>
            </w:tr>
          </w:tbl>
          <w:p w:rsidR="00532F75" w:rsidRPr="005C5A04" w:rsidRDefault="00532F75" w:rsidP="00E30332">
            <w:pPr>
              <w:snapToGrid w:val="0"/>
              <w:spacing w:after="80" w:line="240" w:lineRule="auto"/>
              <w:jc w:val="both"/>
              <w:rPr>
                <w:rFonts w:ascii="Times New Roman" w:hAnsi="Times New Roman" w:cs="Times New Roman"/>
                <w:bCs/>
              </w:rPr>
            </w:pPr>
          </w:p>
          <w:p w:rsidR="00532F75" w:rsidRPr="005C5A04" w:rsidRDefault="00532F75" w:rsidP="00E30332">
            <w:pPr>
              <w:snapToGrid w:val="0"/>
              <w:spacing w:after="80" w:line="240" w:lineRule="auto"/>
              <w:jc w:val="both"/>
              <w:rPr>
                <w:rFonts w:ascii="Times New Roman" w:hAnsi="Times New Roman" w:cs="Times New Roman"/>
                <w:bCs/>
              </w:rPr>
            </w:pPr>
          </w:p>
          <w:p w:rsidR="00195519" w:rsidRDefault="00532F75" w:rsidP="00195519">
            <w:pPr>
              <w:snapToGrid w:val="0"/>
              <w:spacing w:after="0" w:line="240" w:lineRule="auto"/>
              <w:jc w:val="both"/>
              <w:rPr>
                <w:ins w:id="1016"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017" w:author="theirs" w:date="2014-05-21T13:58:00Z">
              <w:r w:rsidRPr="005C5A04">
                <w:rPr>
                  <w:rFonts w:ascii="Times New Roman" w:hAnsi="Times New Roman" w:cs="Times New Roman"/>
                  <w:b/>
                  <w:bCs/>
                </w:rPr>
                <w:delText>N/A</w:delText>
              </w:r>
            </w:del>
            <w:ins w:id="1018" w:author="theirs" w:date="2014-05-21T13:58:00Z">
              <w:r w:rsidR="00195519">
                <w:rPr>
                  <w:rFonts w:ascii="Times New Roman" w:hAnsi="Times New Roman" w:cs="Times New Roman"/>
                  <w:bCs/>
                </w:rPr>
                <w:t>Manage Lodge Charity</w:t>
              </w:r>
            </w:ins>
          </w:p>
          <w:p w:rsidR="00532F75" w:rsidRPr="005C5A04" w:rsidRDefault="00195519" w:rsidP="00E30332">
            <w:pPr>
              <w:snapToGrid w:val="0"/>
              <w:spacing w:after="0" w:line="240" w:lineRule="auto"/>
              <w:jc w:val="both"/>
              <w:rPr>
                <w:rFonts w:ascii="Times New Roman" w:hAnsi="Times New Roman" w:cs="Times New Roman"/>
                <w:b/>
                <w:bCs/>
              </w:rPr>
            </w:pPr>
            <w:ins w:id="1019" w:author="theirs" w:date="2014-05-21T13:58:00Z">
              <w:r w:rsidRPr="005C5A04">
                <w:rPr>
                  <w:rFonts w:ascii="Times New Roman" w:hAnsi="Times New Roman" w:cs="Times New Roman"/>
                  <w:b/>
                  <w:bCs/>
                </w:rPr>
                <w:t>Business Rules:</w:t>
              </w:r>
              <w:r>
                <w:rPr>
                  <w:rFonts w:ascii="Times New Roman" w:hAnsi="Times New Roman" w:cs="Times New Roman"/>
                  <w:bCs/>
                </w:rPr>
                <w:t xml:space="preserve"> Add lodge with the address of lodge not existed.</w:t>
              </w:r>
            </w:ins>
          </w:p>
        </w:tc>
      </w:tr>
    </w:tbl>
    <w:p w:rsidR="00532F75" w:rsidRPr="00532F75" w:rsidRDefault="00532F75" w:rsidP="00532F75"/>
    <w:p w:rsidR="00E87C4D" w:rsidRDefault="00532F75" w:rsidP="00E87C4D">
      <w:pPr>
        <w:pStyle w:val="Heading4"/>
        <w:numPr>
          <w:ilvl w:val="0"/>
          <w:numId w:val="60"/>
        </w:numPr>
        <w:ind w:left="1710"/>
        <w:rPr>
          <w:i w:val="0"/>
          <w:sz w:val="24"/>
          <w:szCs w:val="24"/>
        </w:rPr>
      </w:pPr>
      <w:bookmarkStart w:id="1020" w:name="_Toc385663847"/>
      <w:r>
        <w:rPr>
          <w:i w:val="0"/>
          <w:sz w:val="24"/>
          <w:szCs w:val="24"/>
        </w:rPr>
        <w:t>(Charity) Manage Lodge Charity – Edit Lodge</w:t>
      </w:r>
      <w:bookmarkEnd w:id="1020"/>
    </w:p>
    <w:p w:rsidR="00532F75" w:rsidRDefault="00532F75" w:rsidP="00532F75">
      <w:r w:rsidRPr="005C5A04">
        <w:rPr>
          <w:rFonts w:ascii="Times New Roman" w:hAnsi="Times New Roman" w:cs="Times New Roman"/>
          <w:noProof/>
          <w:lang w:eastAsia="en-US"/>
        </w:rPr>
        <w:drawing>
          <wp:inline distT="0" distB="0" distL="0" distR="0" wp14:anchorId="54CFCEE7" wp14:editId="43415EB1">
            <wp:extent cx="5562600" cy="1438275"/>
            <wp:effectExtent l="0" t="0" r="0" b="9525"/>
            <wp:docPr id="222" name="Picture 222" descr="Editlodgech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ditlodgecharit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62600" cy="1438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021">
          <w:tblGrid>
            <w:gridCol w:w="21"/>
            <w:gridCol w:w="2359"/>
            <w:gridCol w:w="443"/>
            <w:gridCol w:w="2741"/>
            <w:gridCol w:w="1282"/>
            <w:gridCol w:w="844"/>
            <w:gridCol w:w="847"/>
            <w:gridCol w:w="1533"/>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CASE-UC029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02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023"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24"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25"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UC029</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26"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27"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532F75"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EditLodge</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028"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029"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30"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31"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532F75"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11/5/2014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32"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33"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edit an exist lodge</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Edit lodge successful that charity can use to assign to charity exam</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“Sửa” button to edit lodge.</w:t>
            </w:r>
          </w:p>
          <w:p w:rsidR="00532F75" w:rsidRPr="005C5A04" w:rsidRDefault="00532F75" w:rsidP="00E30332">
            <w:pPr>
              <w:snapToGrid w:val="0"/>
              <w:spacing w:after="0" w:line="240" w:lineRule="auto"/>
              <w:ind w:left="780"/>
              <w:jc w:val="both"/>
              <w:rPr>
                <w:rFonts w:ascii="Times New Roman" w:hAnsi="Times New Roman" w:cs="Times New Roman"/>
              </w:rPr>
            </w:pPr>
          </w:p>
          <w:p w:rsidR="00532F75" w:rsidRPr="005C5A04" w:rsidRDefault="00532F75" w:rsidP="00E30332">
            <w:pPr>
              <w:snapToGrid w:val="0"/>
              <w:spacing w:after="0" w:line="240" w:lineRule="auto"/>
              <w:ind w:left="780"/>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532F75" w:rsidRPr="005C5A04" w:rsidRDefault="00532F75" w:rsidP="00E30332">
            <w:pPr>
              <w:snapToGrid w:val="0"/>
              <w:spacing w:after="0" w:line="240" w:lineRule="auto"/>
              <w:jc w:val="both"/>
              <w:rPr>
                <w:rFonts w:ascii="Times New Roman" w:hAnsi="Times New Roman" w:cs="Times New Roman"/>
                <w:bCs/>
              </w:rPr>
            </w:pP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lodge is edited and displayed on charity’s lodge table successfully</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fill address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 The suggest address is displayed </w:t>
                  </w:r>
                </w:p>
              </w:tc>
            </w:tr>
            <w:tr w:rsidR="00532F75"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choose the address of suggest address and click “Sửa”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p>
              </w:tc>
            </w:tr>
            <w:tr w:rsidR="00532F75"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The lodge is edited into the system successfully</w:t>
                  </w:r>
                </w:p>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“Quản lí nhà của hội từ thiện” page is displayed successfully with edited lodge in the table</w:t>
                  </w:r>
                </w:p>
              </w:tc>
            </w:tr>
          </w:tbl>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drab place icon into the place of lodge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 xml:space="preserve">The suggest address is displayed </w:t>
                  </w:r>
                </w:p>
              </w:tc>
            </w:tr>
            <w:tr w:rsidR="00532F75"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choose the address of suggest address and click “Sửa”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p>
              </w:tc>
            </w:tr>
            <w:tr w:rsidR="00532F75"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The lodge is edited into the system successfully</w:t>
                  </w:r>
                </w:p>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“Quản lí nhà của hội từ thiện” page is displayed successfully with edited lodge in the table</w:t>
                  </w:r>
                </w:p>
              </w:tc>
            </w:tr>
          </w:tbl>
          <w:p w:rsidR="00532F75" w:rsidRPr="005C5A04" w:rsidRDefault="00532F75" w:rsidP="00E30332">
            <w:pPr>
              <w:snapToGrid w:val="0"/>
              <w:spacing w:after="80" w:line="240" w:lineRule="auto"/>
              <w:jc w:val="both"/>
              <w:rPr>
                <w:rFonts w:ascii="Times New Roman" w:hAnsi="Times New Roman" w:cs="Times New Roman"/>
                <w:bCs/>
              </w:rPr>
            </w:pPr>
          </w:p>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not fill address into “Địa chỉ”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The error message is displayed</w:t>
                  </w:r>
                </w:p>
              </w:tc>
            </w:tr>
          </w:tbl>
          <w:p w:rsidR="00532F75" w:rsidRPr="005C5A04" w:rsidRDefault="00532F75" w:rsidP="00E30332">
            <w:pPr>
              <w:snapToGrid w:val="0"/>
              <w:spacing w:after="80" w:line="240" w:lineRule="auto"/>
              <w:jc w:val="both"/>
              <w:rPr>
                <w:rFonts w:ascii="Times New Roman" w:hAnsi="Times New Roman" w:cs="Times New Roman"/>
                <w:bCs/>
              </w:rPr>
            </w:pPr>
          </w:p>
          <w:p w:rsidR="00532F75" w:rsidRPr="005C5A04" w:rsidRDefault="00532F75" w:rsidP="00E30332">
            <w:pPr>
              <w:snapToGrid w:val="0"/>
              <w:spacing w:after="80" w:line="240" w:lineRule="auto"/>
              <w:jc w:val="both"/>
              <w:rPr>
                <w:rFonts w:ascii="Times New Roman" w:hAnsi="Times New Roman" w:cs="Times New Roman"/>
                <w:bCs/>
              </w:rPr>
            </w:pPr>
          </w:p>
          <w:p w:rsidR="002E5777" w:rsidRDefault="00532F75" w:rsidP="002E5777">
            <w:pPr>
              <w:snapToGrid w:val="0"/>
              <w:spacing w:after="0" w:line="240" w:lineRule="auto"/>
              <w:jc w:val="both"/>
              <w:rPr>
                <w:ins w:id="1034"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035" w:author="theirs" w:date="2014-05-21T13:58:00Z">
              <w:r w:rsidRPr="005C5A04">
                <w:rPr>
                  <w:rFonts w:ascii="Times New Roman" w:hAnsi="Times New Roman" w:cs="Times New Roman"/>
                  <w:b/>
                  <w:bCs/>
                </w:rPr>
                <w:delText>N/A</w:delText>
              </w:r>
            </w:del>
            <w:ins w:id="1036" w:author="theirs" w:date="2014-05-21T13:58:00Z">
              <w:r w:rsidR="002E5777">
                <w:rPr>
                  <w:rFonts w:ascii="Times New Roman" w:hAnsi="Times New Roman" w:cs="Times New Roman"/>
                  <w:bCs/>
                </w:rPr>
                <w:t>Manage Lodge Charity</w:t>
              </w:r>
            </w:ins>
          </w:p>
          <w:p w:rsidR="00532F75" w:rsidRPr="005C5A04" w:rsidRDefault="002E5777" w:rsidP="00E30332">
            <w:pPr>
              <w:snapToGrid w:val="0"/>
              <w:spacing w:after="0" w:line="240" w:lineRule="auto"/>
              <w:jc w:val="both"/>
              <w:rPr>
                <w:rFonts w:ascii="Times New Roman" w:hAnsi="Times New Roman" w:cs="Times New Roman"/>
                <w:b/>
                <w:bCs/>
              </w:rPr>
            </w:pPr>
            <w:ins w:id="1037" w:author="theirs" w:date="2014-05-21T13:58:00Z">
              <w:r w:rsidRPr="005C5A04">
                <w:rPr>
                  <w:rFonts w:ascii="Times New Roman" w:hAnsi="Times New Roman" w:cs="Times New Roman"/>
                  <w:b/>
                  <w:bCs/>
                </w:rPr>
                <w:t>Business Rules:</w:t>
              </w:r>
              <w:r>
                <w:rPr>
                  <w:rFonts w:ascii="Times New Roman" w:hAnsi="Times New Roman" w:cs="Times New Roman"/>
                  <w:bCs/>
                </w:rPr>
                <w:t xml:space="preserve"> Exist this lodge on system to edit lodge</w:t>
              </w:r>
            </w:ins>
          </w:p>
        </w:tc>
      </w:tr>
    </w:tbl>
    <w:p w:rsidR="00532F75" w:rsidRPr="00532F75" w:rsidRDefault="00532F75" w:rsidP="00532F75"/>
    <w:p w:rsidR="00532F75" w:rsidRDefault="00532F75" w:rsidP="00532F75"/>
    <w:p w:rsidR="00532F75" w:rsidRPr="00532F75" w:rsidRDefault="00532F75" w:rsidP="00532F75"/>
    <w:p w:rsidR="00E87C4D" w:rsidRDefault="00532F75" w:rsidP="00E87C4D">
      <w:pPr>
        <w:pStyle w:val="Heading4"/>
        <w:numPr>
          <w:ilvl w:val="0"/>
          <w:numId w:val="60"/>
        </w:numPr>
        <w:ind w:left="1710"/>
        <w:rPr>
          <w:i w:val="0"/>
          <w:sz w:val="24"/>
          <w:szCs w:val="24"/>
        </w:rPr>
      </w:pPr>
      <w:bookmarkStart w:id="1038" w:name="_Toc385663848"/>
      <w:r>
        <w:rPr>
          <w:i w:val="0"/>
          <w:sz w:val="24"/>
          <w:szCs w:val="24"/>
        </w:rPr>
        <w:t>(Charity) Manage Lodge Charity – Assign Lodge</w:t>
      </w:r>
      <w:bookmarkEnd w:id="1038"/>
    </w:p>
    <w:p w:rsidR="00532F75" w:rsidRDefault="00387540" w:rsidP="00532F75">
      <w:r w:rsidRPr="005C5A04">
        <w:rPr>
          <w:rFonts w:ascii="Times New Roman" w:hAnsi="Times New Roman" w:cs="Times New Roman"/>
          <w:noProof/>
          <w:lang w:eastAsia="en-US"/>
        </w:rPr>
        <w:drawing>
          <wp:inline distT="0" distB="0" distL="0" distR="0" wp14:anchorId="3F375873" wp14:editId="49490274">
            <wp:extent cx="5943600" cy="1233805"/>
            <wp:effectExtent l="0" t="0" r="0" b="0"/>
            <wp:docPr id="224" name="Picture 224"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ewdetailcarnew"/>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039">
          <w:tblGrid>
            <w:gridCol w:w="21"/>
            <w:gridCol w:w="2359"/>
            <w:gridCol w:w="443"/>
            <w:gridCol w:w="2741"/>
            <w:gridCol w:w="1282"/>
            <w:gridCol w:w="844"/>
            <w:gridCol w:w="847"/>
            <w:gridCol w:w="1533"/>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CASE-UC031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040"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041"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42"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43"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UC031</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44"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45"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AssignLodge</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04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047"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48"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49"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11/5/2014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50"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51"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assign a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Assign lodge to charity exam successfully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“Chọn” button to assign a car to charity exam </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lodge is assigned to the charity exam successfully with the rooms that charity choose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choose charity exam at “Kì thi” drop down 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 xml:space="preserve">The charity exam that user chose in step 1 is displayed exactly in textbox </w:t>
                  </w:r>
                </w:p>
              </w:tc>
            </w:tr>
            <w:tr w:rsidR="00387540"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check on “ phòng” checkbox to choose the room that user want to use for charity exam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“Chọn”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 The lodge is assigned successfully with the rooms that user choose at step 3</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 “Quản lí nhà của hội từ thiện” page is displayed successfully with a lodge were assigned</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387540" w:rsidRPr="005C5A04" w:rsidRDefault="00387540" w:rsidP="00E30332">
            <w:pPr>
              <w:snapToGrid w:val="0"/>
              <w:spacing w:after="80" w:line="240" w:lineRule="auto"/>
              <w:jc w:val="both"/>
              <w:rPr>
                <w:rFonts w:ascii="Times New Roman" w:hAnsi="Times New Roman" w:cs="Times New Roman"/>
                <w:bCs/>
              </w:rPr>
            </w:pPr>
          </w:p>
          <w:p w:rsidR="002E5777" w:rsidRDefault="00387540" w:rsidP="002E5777">
            <w:pPr>
              <w:snapToGrid w:val="0"/>
              <w:spacing w:after="0" w:line="240" w:lineRule="auto"/>
              <w:jc w:val="both"/>
              <w:rPr>
                <w:ins w:id="1052"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053" w:author="theirs" w:date="2014-05-21T13:58:00Z">
              <w:r w:rsidRPr="005C5A04">
                <w:rPr>
                  <w:rFonts w:ascii="Times New Roman" w:hAnsi="Times New Roman" w:cs="Times New Roman"/>
                  <w:b/>
                  <w:bCs/>
                </w:rPr>
                <w:delText>N/A</w:delText>
              </w:r>
            </w:del>
            <w:ins w:id="1054" w:author="theirs" w:date="2014-05-21T13:58:00Z">
              <w:r w:rsidR="002E5777">
                <w:rPr>
                  <w:rFonts w:ascii="Times New Roman" w:hAnsi="Times New Roman" w:cs="Times New Roman"/>
                  <w:bCs/>
                </w:rPr>
                <w:t>Manage Lodge Charity</w:t>
              </w:r>
            </w:ins>
          </w:p>
          <w:p w:rsidR="00387540" w:rsidRPr="005C5A04" w:rsidRDefault="002E5777" w:rsidP="00E30332">
            <w:pPr>
              <w:snapToGrid w:val="0"/>
              <w:spacing w:after="0" w:line="240" w:lineRule="auto"/>
              <w:jc w:val="both"/>
              <w:rPr>
                <w:rFonts w:ascii="Times New Roman" w:hAnsi="Times New Roman" w:cs="Times New Roman"/>
                <w:b/>
                <w:bCs/>
              </w:rPr>
            </w:pPr>
            <w:ins w:id="1055" w:author="theirs" w:date="2014-05-21T13:58:00Z">
              <w:r w:rsidRPr="005C5A04">
                <w:rPr>
                  <w:rFonts w:ascii="Times New Roman" w:hAnsi="Times New Roman" w:cs="Times New Roman"/>
                  <w:b/>
                  <w:bCs/>
                </w:rPr>
                <w:t>Business Rules:</w:t>
              </w:r>
              <w:r w:rsidRPr="002E5777">
                <w:rPr>
                  <w:rFonts w:ascii="Times New Roman" w:hAnsi="Times New Roman" w:cs="Times New Roman"/>
                  <w:bCs/>
                </w:rPr>
                <w:t xml:space="preserve">Assign lodge  </w:t>
              </w:r>
              <w:r w:rsidRPr="002E5777">
                <w:rPr>
                  <w:rFonts w:ascii="Times New Roman" w:hAnsi="Times New Roman" w:cs="Times New Roman"/>
                </w:rPr>
                <w:t>When this lodge not assign for any exam before</w:t>
              </w:r>
            </w:ins>
          </w:p>
        </w:tc>
      </w:tr>
    </w:tbl>
    <w:p w:rsidR="00387540" w:rsidRPr="00532F75" w:rsidRDefault="00387540" w:rsidP="00532F75"/>
    <w:p w:rsidR="00532F75" w:rsidRDefault="00387540" w:rsidP="00532F75">
      <w:pPr>
        <w:pStyle w:val="Heading4"/>
        <w:numPr>
          <w:ilvl w:val="0"/>
          <w:numId w:val="60"/>
        </w:numPr>
        <w:ind w:left="1710"/>
        <w:rPr>
          <w:i w:val="0"/>
          <w:sz w:val="24"/>
          <w:szCs w:val="24"/>
        </w:rPr>
      </w:pPr>
      <w:bookmarkStart w:id="1056" w:name="_Toc385663849"/>
      <w:r>
        <w:rPr>
          <w:i w:val="0"/>
          <w:sz w:val="24"/>
          <w:szCs w:val="24"/>
        </w:rPr>
        <w:t>(Charity) Manage Lodge Charity – View on map</w:t>
      </w:r>
      <w:bookmarkEnd w:id="1056"/>
    </w:p>
    <w:p w:rsidR="00387540" w:rsidRDefault="00387540" w:rsidP="00387540">
      <w:r w:rsidRPr="005C5A04">
        <w:rPr>
          <w:rFonts w:ascii="Times New Roman" w:hAnsi="Times New Roman" w:cs="Times New Roman"/>
          <w:noProof/>
          <w:lang w:eastAsia="en-US"/>
        </w:rPr>
        <w:drawing>
          <wp:inline distT="0" distB="0" distL="0" distR="0" wp14:anchorId="63AD5133" wp14:editId="0B10EC1F">
            <wp:extent cx="5943600" cy="1233805"/>
            <wp:effectExtent l="0" t="0" r="0" b="0"/>
            <wp:docPr id="225" name="Picture 225"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iewdetailcarnew"/>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057">
          <w:tblGrid>
            <w:gridCol w:w="21"/>
            <w:gridCol w:w="2359"/>
            <w:gridCol w:w="443"/>
            <w:gridCol w:w="2741"/>
            <w:gridCol w:w="1282"/>
            <w:gridCol w:w="844"/>
            <w:gridCol w:w="847"/>
            <w:gridCol w:w="1533"/>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CASE-UC032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058"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059"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60"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61"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UC032</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62"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63"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ViewOnMap</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064"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065"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66"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67"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11/5/2014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68"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69"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view lodge on google map</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View the place of lodge on google map successfully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Chaity click on “Xem bản đồ” icon</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window is opened with google map and marker on map</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on “Xem bản đồ” icon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_ The google map and the lodge’s marker with the right position is displayed </w:t>
                  </w:r>
                </w:p>
                <w:p w:rsidR="00387540" w:rsidRPr="005C5A04" w:rsidRDefault="00387540" w:rsidP="00E30332">
                  <w:pPr>
                    <w:snapToGrid w:val="0"/>
                    <w:ind w:left="144"/>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387540" w:rsidRPr="005C5A04" w:rsidRDefault="00387540" w:rsidP="00E30332">
            <w:pPr>
              <w:snapToGrid w:val="0"/>
              <w:spacing w:after="80" w:line="240" w:lineRule="auto"/>
              <w:jc w:val="both"/>
              <w:rPr>
                <w:rFonts w:ascii="Times New Roman" w:hAnsi="Times New Roman" w:cs="Times New Roman"/>
                <w:bCs/>
              </w:rPr>
            </w:pPr>
          </w:p>
          <w:p w:rsidR="00775437" w:rsidRDefault="00387540" w:rsidP="00775437">
            <w:pPr>
              <w:snapToGrid w:val="0"/>
              <w:spacing w:after="0" w:line="240" w:lineRule="auto"/>
              <w:jc w:val="both"/>
              <w:rPr>
                <w:ins w:id="1070"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071" w:author="theirs" w:date="2014-05-21T13:58:00Z">
              <w:r w:rsidRPr="005C5A04">
                <w:rPr>
                  <w:rFonts w:ascii="Times New Roman" w:hAnsi="Times New Roman" w:cs="Times New Roman"/>
                  <w:b/>
                  <w:bCs/>
                </w:rPr>
                <w:delText>N/A</w:delText>
              </w:r>
            </w:del>
            <w:ins w:id="1072" w:author="theirs" w:date="2014-05-21T13:58:00Z">
              <w:r w:rsidR="00775437">
                <w:rPr>
                  <w:rFonts w:ascii="Times New Roman" w:hAnsi="Times New Roman" w:cs="Times New Roman"/>
                  <w:bCs/>
                </w:rPr>
                <w:t>Manage Lodge Charity</w:t>
              </w:r>
            </w:ins>
          </w:p>
          <w:p w:rsidR="00387540" w:rsidRPr="005C5A04" w:rsidRDefault="00775437" w:rsidP="00E30332">
            <w:pPr>
              <w:snapToGrid w:val="0"/>
              <w:spacing w:after="0" w:line="240" w:lineRule="auto"/>
              <w:jc w:val="both"/>
              <w:rPr>
                <w:rFonts w:ascii="Times New Roman" w:hAnsi="Times New Roman" w:cs="Times New Roman"/>
                <w:b/>
                <w:bCs/>
              </w:rPr>
            </w:pPr>
            <w:ins w:id="1073" w:author="theirs" w:date="2014-05-21T13:58:00Z">
              <w:r w:rsidRPr="005C5A04">
                <w:rPr>
                  <w:rFonts w:ascii="Times New Roman" w:hAnsi="Times New Roman" w:cs="Times New Roman"/>
                  <w:b/>
                  <w:bCs/>
                </w:rPr>
                <w:t xml:space="preserve">Business Rules: </w:t>
              </w:r>
              <w:r>
                <w:rPr>
                  <w:rFonts w:ascii="Times New Roman" w:hAnsi="Times New Roman" w:cs="Times New Roman"/>
                </w:rPr>
                <w:t>View On map when have exist this lodge on system</w:t>
              </w:r>
            </w:ins>
          </w:p>
        </w:tc>
      </w:tr>
    </w:tbl>
    <w:p w:rsidR="00387540" w:rsidRPr="00387540" w:rsidRDefault="00387540" w:rsidP="00387540"/>
    <w:p w:rsidR="00532F75" w:rsidRDefault="00387540" w:rsidP="00532F75">
      <w:pPr>
        <w:pStyle w:val="Heading4"/>
        <w:numPr>
          <w:ilvl w:val="0"/>
          <w:numId w:val="60"/>
        </w:numPr>
        <w:ind w:left="1710"/>
        <w:rPr>
          <w:i w:val="0"/>
          <w:sz w:val="24"/>
          <w:szCs w:val="24"/>
        </w:rPr>
      </w:pPr>
      <w:bookmarkStart w:id="1074" w:name="_Toc385663850"/>
      <w:r>
        <w:rPr>
          <w:i w:val="0"/>
          <w:sz w:val="24"/>
          <w:szCs w:val="24"/>
        </w:rPr>
        <w:t>(Charity) Mangage Lodge Charity – Add Room</w:t>
      </w:r>
      <w:bookmarkEnd w:id="1074"/>
    </w:p>
    <w:p w:rsidR="00387540" w:rsidRDefault="00387540" w:rsidP="00387540">
      <w:r w:rsidRPr="005C5A04">
        <w:rPr>
          <w:rFonts w:ascii="Times New Roman" w:hAnsi="Times New Roman" w:cs="Times New Roman"/>
          <w:noProof/>
          <w:lang w:eastAsia="en-US"/>
        </w:rPr>
        <w:drawing>
          <wp:inline distT="0" distB="0" distL="0" distR="0" wp14:anchorId="0507BD67" wp14:editId="14F9D064">
            <wp:extent cx="5924550" cy="1304925"/>
            <wp:effectExtent l="0" t="0" r="0" b="9525"/>
            <wp:docPr id="226" name="Picture 226" descr="Add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ddroo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24550" cy="13049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075">
          <w:tblGrid>
            <w:gridCol w:w="21"/>
            <w:gridCol w:w="2359"/>
            <w:gridCol w:w="443"/>
            <w:gridCol w:w="2741"/>
            <w:gridCol w:w="1282"/>
            <w:gridCol w:w="844"/>
            <w:gridCol w:w="847"/>
            <w:gridCol w:w="1533"/>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CASE-UC033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07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077"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78"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79"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UC033</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80"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81"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AddRoom</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08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083"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84"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85"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11/5/2014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86"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87"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add a new room of the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Add room to lodge successful that charity can use to assign to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lastRenderedPageBreak/>
              <w:t xml:space="preserve">Triggers:  </w:t>
            </w:r>
            <w:r w:rsidRPr="005C5A04">
              <w:rPr>
                <w:rFonts w:ascii="Times New Roman" w:hAnsi="Times New Roman" w:cs="Times New Roman"/>
                <w:bCs/>
              </w:rPr>
              <w:t>Charity click “Tạo” button to create a new room.</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User click “ xem chi tiết” at 1 lodge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room is displayed on room table successfully</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fill information into test 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The information that user filled in step 1 is displayed exactly in textbox</w:t>
                  </w:r>
                </w:p>
              </w:tc>
            </w:tr>
            <w:tr w:rsidR="00387540"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on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__ The new room is added into the lodge successfully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 “Chi tiết nhà ở” page is displayed successfully with new room in the table</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doesn’t fill into “Số chỗ” textbox</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error message is displayed</w:t>
                  </w:r>
                </w:p>
              </w:tc>
            </w:tr>
          </w:tbl>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p>
          <w:p w:rsidR="00775437" w:rsidRDefault="00387540" w:rsidP="00775437">
            <w:pPr>
              <w:snapToGrid w:val="0"/>
              <w:spacing w:after="0" w:line="240" w:lineRule="auto"/>
              <w:jc w:val="both"/>
              <w:rPr>
                <w:ins w:id="1088"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089" w:author="theirs" w:date="2014-05-21T13:58:00Z">
              <w:r w:rsidRPr="005C5A04">
                <w:rPr>
                  <w:rFonts w:ascii="Times New Roman" w:hAnsi="Times New Roman" w:cs="Times New Roman"/>
                  <w:b/>
                  <w:bCs/>
                </w:rPr>
                <w:delText>N/A</w:delText>
              </w:r>
            </w:del>
            <w:ins w:id="1090" w:author="theirs" w:date="2014-05-21T13:58:00Z">
              <w:r w:rsidR="00775437">
                <w:rPr>
                  <w:rFonts w:ascii="Times New Roman" w:hAnsi="Times New Roman" w:cs="Times New Roman"/>
                  <w:bCs/>
                </w:rPr>
                <w:t>ViewDetails Lodge Charity</w:t>
              </w:r>
            </w:ins>
          </w:p>
          <w:p w:rsidR="00387540" w:rsidRPr="005C5A04" w:rsidRDefault="00775437" w:rsidP="00E30332">
            <w:pPr>
              <w:snapToGrid w:val="0"/>
              <w:spacing w:after="0" w:line="240" w:lineRule="auto"/>
              <w:jc w:val="both"/>
              <w:rPr>
                <w:rFonts w:ascii="Times New Roman" w:hAnsi="Times New Roman" w:cs="Times New Roman"/>
                <w:b/>
                <w:bCs/>
              </w:rPr>
            </w:pPr>
            <w:ins w:id="1091" w:author="theirs" w:date="2014-05-21T13:58:00Z">
              <w:r w:rsidRPr="005C5A04">
                <w:rPr>
                  <w:rFonts w:ascii="Times New Roman" w:hAnsi="Times New Roman" w:cs="Times New Roman"/>
                  <w:b/>
                  <w:bCs/>
                </w:rPr>
                <w:t xml:space="preserve">Business Rules: </w:t>
              </w:r>
              <w:r>
                <w:rPr>
                  <w:rFonts w:ascii="Times New Roman" w:hAnsi="Times New Roman" w:cs="Times New Roman"/>
                </w:rPr>
                <w:t>The Room ID not exists before on system.</w:t>
              </w:r>
            </w:ins>
          </w:p>
        </w:tc>
      </w:tr>
    </w:tbl>
    <w:p w:rsidR="00387540" w:rsidRPr="00387540" w:rsidRDefault="00387540" w:rsidP="00387540"/>
    <w:p w:rsidR="00532F75" w:rsidRDefault="00387540" w:rsidP="00532F75">
      <w:pPr>
        <w:pStyle w:val="Heading4"/>
        <w:numPr>
          <w:ilvl w:val="0"/>
          <w:numId w:val="60"/>
        </w:numPr>
        <w:ind w:left="1710"/>
        <w:rPr>
          <w:i w:val="0"/>
          <w:sz w:val="24"/>
          <w:szCs w:val="24"/>
        </w:rPr>
      </w:pPr>
      <w:bookmarkStart w:id="1092" w:name="_Toc385663851"/>
      <w:r>
        <w:rPr>
          <w:i w:val="0"/>
          <w:sz w:val="24"/>
          <w:szCs w:val="24"/>
        </w:rPr>
        <w:lastRenderedPageBreak/>
        <w:t>Manage Lodge Charity – Edit Room</w:t>
      </w:r>
      <w:bookmarkEnd w:id="1092"/>
    </w:p>
    <w:p w:rsidR="00387540" w:rsidRDefault="00387540" w:rsidP="00387540">
      <w:r w:rsidRPr="005C5A04">
        <w:rPr>
          <w:rFonts w:ascii="Times New Roman" w:hAnsi="Times New Roman" w:cs="Times New Roman"/>
          <w:noProof/>
          <w:lang w:eastAsia="en-US"/>
        </w:rPr>
        <w:drawing>
          <wp:inline distT="0" distB="0" distL="0" distR="0" wp14:anchorId="7BBE501C" wp14:editId="4F143ABB">
            <wp:extent cx="5924550" cy="1304925"/>
            <wp:effectExtent l="0" t="0" r="0" b="9525"/>
            <wp:docPr id="227" name="Picture 227" descr="Edit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ditroom"/>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24550" cy="13049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093">
          <w:tblGrid>
            <w:gridCol w:w="21"/>
            <w:gridCol w:w="2359"/>
            <w:gridCol w:w="443"/>
            <w:gridCol w:w="2741"/>
            <w:gridCol w:w="1282"/>
            <w:gridCol w:w="844"/>
            <w:gridCol w:w="847"/>
            <w:gridCol w:w="1533"/>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CASE-UC034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094"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095"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96"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97"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UC034</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98"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99" w:author="mine" w:date="2014-05-21T13:59:00Z">
              <w:tcPr>
                <w:tcW w:w="118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EditRoom</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100"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101"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02"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03"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11/5/2014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04"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05"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edit room of the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Edit room to lodge successful that charity can use to assign to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“Sửa” button to create a new room.</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User click “ xem chi tiết” at 1 lodge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room is displayed on room table successfully</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fill information into test 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The information that user filled in step 1 is displayed exactly in textbox</w:t>
                  </w:r>
                </w:p>
              </w:tc>
            </w:tr>
            <w:tr w:rsidR="00387540"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on “Sửa”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__ The room is edited successfully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 “Chi tiết nhà ở” page is displayed successfully with edited room in the table</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lastRenderedPageBreak/>
              <w:t>Alternative Scenario: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doesn’t fill into “Số chỗ” textbox</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error message is displayed</w:t>
                  </w:r>
                </w:p>
              </w:tc>
            </w:tr>
          </w:tbl>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p>
          <w:p w:rsidR="00775437" w:rsidRDefault="00387540" w:rsidP="00775437">
            <w:pPr>
              <w:snapToGrid w:val="0"/>
              <w:spacing w:after="0" w:line="240" w:lineRule="auto"/>
              <w:jc w:val="both"/>
              <w:rPr>
                <w:ins w:id="1106"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107" w:author="theirs" w:date="2014-05-21T13:58:00Z">
              <w:r w:rsidRPr="005C5A04">
                <w:rPr>
                  <w:rFonts w:ascii="Times New Roman" w:hAnsi="Times New Roman" w:cs="Times New Roman"/>
                  <w:b/>
                  <w:bCs/>
                </w:rPr>
                <w:delText>N/A</w:delText>
              </w:r>
            </w:del>
            <w:ins w:id="1108" w:author="theirs" w:date="2014-05-21T13:58:00Z">
              <w:r w:rsidR="00775437">
                <w:rPr>
                  <w:rFonts w:ascii="Times New Roman" w:hAnsi="Times New Roman" w:cs="Times New Roman"/>
                  <w:bCs/>
                </w:rPr>
                <w:t>ViewDetails Lodge Charity</w:t>
              </w:r>
            </w:ins>
          </w:p>
          <w:p w:rsidR="00387540" w:rsidRPr="005C5A04" w:rsidRDefault="00775437" w:rsidP="00E30332">
            <w:pPr>
              <w:snapToGrid w:val="0"/>
              <w:spacing w:after="0" w:line="240" w:lineRule="auto"/>
              <w:jc w:val="both"/>
              <w:rPr>
                <w:rFonts w:ascii="Times New Roman" w:hAnsi="Times New Roman" w:cs="Times New Roman"/>
                <w:b/>
                <w:bCs/>
              </w:rPr>
            </w:pPr>
            <w:ins w:id="1109" w:author="theirs" w:date="2014-05-21T13:58:00Z">
              <w:r w:rsidRPr="005C5A04">
                <w:rPr>
                  <w:rFonts w:ascii="Times New Roman" w:hAnsi="Times New Roman" w:cs="Times New Roman"/>
                  <w:b/>
                  <w:bCs/>
                </w:rPr>
                <w:t xml:space="preserve">Business Rules: </w:t>
              </w:r>
              <w:r>
                <w:rPr>
                  <w:rFonts w:ascii="Times New Roman" w:hAnsi="Times New Roman" w:cs="Times New Roman"/>
                </w:rPr>
                <w:t>Edit Room when this room not use for any chairty exam.</w:t>
              </w:r>
            </w:ins>
          </w:p>
        </w:tc>
      </w:tr>
    </w:tbl>
    <w:p w:rsidR="00387540" w:rsidRPr="00387540" w:rsidRDefault="00387540" w:rsidP="00387540"/>
    <w:p w:rsidR="00532F75" w:rsidRDefault="00387540" w:rsidP="00532F75">
      <w:pPr>
        <w:pStyle w:val="Heading4"/>
        <w:numPr>
          <w:ilvl w:val="0"/>
          <w:numId w:val="60"/>
        </w:numPr>
        <w:ind w:left="1710"/>
        <w:rPr>
          <w:i w:val="0"/>
          <w:sz w:val="24"/>
          <w:szCs w:val="24"/>
        </w:rPr>
      </w:pPr>
      <w:bookmarkStart w:id="1110" w:name="_Toc385663852"/>
      <w:r>
        <w:rPr>
          <w:i w:val="0"/>
          <w:sz w:val="24"/>
          <w:szCs w:val="24"/>
        </w:rPr>
        <w:t>(Charity) Mange Lodge – Delete Room</w:t>
      </w:r>
      <w:bookmarkEnd w:id="1110"/>
    </w:p>
    <w:p w:rsidR="00387540" w:rsidRDefault="00387540" w:rsidP="00387540">
      <w:r w:rsidRPr="005C5A04">
        <w:rPr>
          <w:rFonts w:ascii="Times New Roman" w:hAnsi="Times New Roman" w:cs="Times New Roman"/>
          <w:noProof/>
          <w:lang w:eastAsia="en-US"/>
        </w:rPr>
        <w:drawing>
          <wp:inline distT="0" distB="0" distL="0" distR="0" wp14:anchorId="2C6BD52C" wp14:editId="3FDDCFC0">
            <wp:extent cx="5924550" cy="1304925"/>
            <wp:effectExtent l="0" t="0" r="0" b="9525"/>
            <wp:docPr id="228" name="Picture 228" descr="Delete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leteroom"/>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24550" cy="13049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111">
          <w:tblGrid>
            <w:gridCol w:w="21"/>
            <w:gridCol w:w="2359"/>
            <w:gridCol w:w="443"/>
            <w:gridCol w:w="2741"/>
            <w:gridCol w:w="1282"/>
            <w:gridCol w:w="844"/>
            <w:gridCol w:w="847"/>
            <w:gridCol w:w="1533"/>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CASE-UC035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11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113"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14"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15"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UC035</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16"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17" w:author="mine" w:date="2014-05-21T13:59:00Z">
              <w:tcPr>
                <w:tcW w:w="118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DeleteRoom</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118"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119"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20"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21"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11/5/2014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22"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23"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delete the room in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Delete room in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“Xóa” icon at the same row of the </w:t>
            </w:r>
            <w:r w:rsidRPr="005C5A04">
              <w:rPr>
                <w:rFonts w:ascii="Times New Roman" w:hAnsi="Times New Roman" w:cs="Times New Roman"/>
              </w:rPr>
              <w:t>room</w:t>
            </w:r>
            <w:r w:rsidRPr="005C5A04">
              <w:rPr>
                <w:rFonts w:ascii="Times New Roman" w:hAnsi="Times New Roman" w:cs="Times New Roman"/>
                <w:bCs/>
              </w:rPr>
              <w:t>.</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w:t>
            </w:r>
            <w:r w:rsidRPr="005C5A04">
              <w:rPr>
                <w:rFonts w:ascii="Times New Roman" w:hAnsi="Times New Roman" w:cs="Times New Roman"/>
              </w:rPr>
              <w:t xml:space="preserve">room of lodge in </w:t>
            </w:r>
            <w:r w:rsidRPr="005C5A04">
              <w:rPr>
                <w:rFonts w:ascii="Times New Roman" w:hAnsi="Times New Roman" w:cs="Times New Roman"/>
                <w:bCs/>
              </w:rPr>
              <w:t xml:space="preserve">charity exam that charity want to delete mustn’t used before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room is delete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lastRenderedPageBreak/>
              <w:t>On failure:</w:t>
            </w:r>
            <w:r w:rsidRPr="005C5A04">
              <w:rPr>
                <w:rFonts w:ascii="Times New Roman" w:hAnsi="Times New Roman" w:cs="Times New Roman"/>
              </w:rPr>
              <w:t xml:space="preserve"> N/A</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“Xóa” icon at the same row of the room</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System display popup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delete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room is faded out of the table of lodge</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775437" w:rsidRDefault="00387540" w:rsidP="00775437">
            <w:pPr>
              <w:snapToGrid w:val="0"/>
              <w:spacing w:after="0" w:line="240" w:lineRule="auto"/>
              <w:jc w:val="both"/>
              <w:rPr>
                <w:ins w:id="1124"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125" w:author="theirs" w:date="2014-05-21T13:58:00Z">
              <w:r w:rsidRPr="005C5A04">
                <w:rPr>
                  <w:rFonts w:ascii="Times New Roman" w:hAnsi="Times New Roman" w:cs="Times New Roman"/>
                  <w:b/>
                  <w:bCs/>
                </w:rPr>
                <w:delText>N/A</w:delText>
              </w:r>
            </w:del>
            <w:ins w:id="1126" w:author="theirs" w:date="2014-05-21T13:58:00Z">
              <w:r w:rsidR="00775437">
                <w:rPr>
                  <w:rFonts w:ascii="Times New Roman" w:hAnsi="Times New Roman" w:cs="Times New Roman"/>
                  <w:bCs/>
                </w:rPr>
                <w:t>ViewDetails Lodge Charity</w:t>
              </w:r>
            </w:ins>
          </w:p>
          <w:p w:rsidR="00387540" w:rsidRPr="005C5A04" w:rsidRDefault="00775437" w:rsidP="00E30332">
            <w:pPr>
              <w:snapToGrid w:val="0"/>
              <w:spacing w:after="0" w:line="240" w:lineRule="auto"/>
              <w:jc w:val="both"/>
              <w:rPr>
                <w:rFonts w:ascii="Times New Roman" w:hAnsi="Times New Roman" w:cs="Times New Roman"/>
                <w:b/>
                <w:bCs/>
              </w:rPr>
            </w:pPr>
            <w:ins w:id="1127" w:author="theirs" w:date="2014-05-21T13:58:00Z">
              <w:r w:rsidRPr="005C5A04">
                <w:rPr>
                  <w:rFonts w:ascii="Times New Roman" w:hAnsi="Times New Roman" w:cs="Times New Roman"/>
                  <w:b/>
                  <w:bCs/>
                </w:rPr>
                <w:t xml:space="preserve">Business Rules: </w:t>
              </w:r>
              <w:r>
                <w:rPr>
                  <w:rFonts w:ascii="Times New Roman" w:hAnsi="Times New Roman" w:cs="Times New Roman"/>
                </w:rPr>
                <w:t>Delate Room when this room not use for any chairty exam.</w:t>
              </w:r>
            </w:ins>
          </w:p>
        </w:tc>
      </w:tr>
    </w:tbl>
    <w:p w:rsidR="00387540" w:rsidRPr="00387540" w:rsidRDefault="00387540" w:rsidP="00387540"/>
    <w:p w:rsidR="00532F75" w:rsidRDefault="00532F75" w:rsidP="00532F75"/>
    <w:p w:rsidR="00532F75" w:rsidRDefault="00387540" w:rsidP="00532F75">
      <w:pPr>
        <w:pStyle w:val="Heading4"/>
        <w:numPr>
          <w:ilvl w:val="0"/>
          <w:numId w:val="60"/>
        </w:numPr>
        <w:ind w:left="1710"/>
        <w:rPr>
          <w:i w:val="0"/>
          <w:sz w:val="24"/>
          <w:szCs w:val="24"/>
        </w:rPr>
      </w:pPr>
      <w:bookmarkStart w:id="1128" w:name="_Toc385663853"/>
      <w:r>
        <w:rPr>
          <w:i w:val="0"/>
          <w:sz w:val="24"/>
          <w:szCs w:val="24"/>
        </w:rPr>
        <w:lastRenderedPageBreak/>
        <w:t>(Charity) Manage Car</w:t>
      </w:r>
      <w:bookmarkEnd w:id="1128"/>
    </w:p>
    <w:p w:rsidR="00387540" w:rsidRPr="00387540" w:rsidRDefault="00387540" w:rsidP="00387540">
      <w:r w:rsidRPr="005C5A04">
        <w:rPr>
          <w:rFonts w:ascii="Times New Roman" w:hAnsi="Times New Roman" w:cs="Times New Roman"/>
          <w:noProof/>
          <w:lang w:eastAsia="en-US"/>
        </w:rPr>
        <w:drawing>
          <wp:inline distT="0" distB="0" distL="0" distR="0" wp14:anchorId="7EA8DB76" wp14:editId="2EF83D79">
            <wp:extent cx="5876925" cy="4733925"/>
            <wp:effectExtent l="0" t="0" r="0" b="0"/>
            <wp:docPr id="229" name="Picture 229" descr="Managecarcharity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nagecarcharitynew"/>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76925" cy="4733925"/>
                    </a:xfrm>
                    <a:prstGeom prst="rect">
                      <a:avLst/>
                    </a:prstGeom>
                    <a:noFill/>
                    <a:ln>
                      <a:noFill/>
                    </a:ln>
                  </pic:spPr>
                </pic:pic>
              </a:graphicData>
            </a:graphic>
          </wp:inline>
        </w:drawing>
      </w:r>
    </w:p>
    <w:p w:rsidR="00387540" w:rsidRDefault="00387540" w:rsidP="00387540">
      <w:pPr>
        <w:pStyle w:val="Heading4"/>
        <w:numPr>
          <w:ilvl w:val="0"/>
          <w:numId w:val="60"/>
        </w:numPr>
        <w:ind w:left="1710"/>
        <w:rPr>
          <w:i w:val="0"/>
          <w:sz w:val="24"/>
          <w:szCs w:val="24"/>
        </w:rPr>
      </w:pPr>
      <w:bookmarkStart w:id="1129" w:name="_Toc385663854"/>
      <w:r>
        <w:rPr>
          <w:i w:val="0"/>
          <w:sz w:val="24"/>
          <w:szCs w:val="24"/>
        </w:rPr>
        <w:t>(Charity) Manage Car – Approve Car</w:t>
      </w:r>
      <w:bookmarkEnd w:id="1129"/>
    </w:p>
    <w:p w:rsidR="00387540" w:rsidRDefault="00387540" w:rsidP="00387540">
      <w:r w:rsidRPr="005C5A04">
        <w:rPr>
          <w:rFonts w:ascii="Times New Roman" w:hAnsi="Times New Roman" w:cs="Times New Roman"/>
          <w:noProof/>
          <w:lang w:eastAsia="en-US"/>
        </w:rPr>
        <w:drawing>
          <wp:inline distT="0" distB="0" distL="0" distR="0" wp14:anchorId="045B0B53" wp14:editId="33CE23C1">
            <wp:extent cx="5943600" cy="1238250"/>
            <wp:effectExtent l="0" t="0" r="0" b="0"/>
            <wp:docPr id="230" name="Picture 230"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iewdetailcarnew"/>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130">
          <w:tblGrid>
            <w:gridCol w:w="21"/>
            <w:gridCol w:w="2359"/>
            <w:gridCol w:w="443"/>
            <w:gridCol w:w="2741"/>
            <w:gridCol w:w="1282"/>
            <w:gridCol w:w="844"/>
            <w:gridCol w:w="847"/>
            <w:gridCol w:w="1533"/>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CASE-UC036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13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132"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33"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34"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UC036</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35"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36"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ApproveCar</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13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138"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39"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40"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11/5/2014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41"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42"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approve the car that was sponsored by the                   Sponsor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Approve the car successful so charity can use this car for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“Quản lý xe” button on “Chi tiết đợt thi” page.</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displayed on table, status of car is :” Đã duyệt” and charity can use this car to assign to candidate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icon at the same row of the car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status of the car will turn form “Chưa duyệt “ to “ Đã duyệt</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775437" w:rsidRDefault="00387540" w:rsidP="00775437">
            <w:pPr>
              <w:snapToGrid w:val="0"/>
              <w:spacing w:after="0" w:line="240" w:lineRule="auto"/>
              <w:jc w:val="both"/>
              <w:rPr>
                <w:ins w:id="1143"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144" w:author="theirs" w:date="2014-05-21T13:58:00Z">
              <w:r w:rsidRPr="005C5A04">
                <w:rPr>
                  <w:rFonts w:ascii="Times New Roman" w:hAnsi="Times New Roman" w:cs="Times New Roman"/>
                  <w:b/>
                  <w:bCs/>
                </w:rPr>
                <w:delText>N/A</w:delText>
              </w:r>
            </w:del>
            <w:ins w:id="1145" w:author="theirs" w:date="2014-05-21T13:58:00Z">
              <w:r w:rsidR="00775437" w:rsidRPr="009616B8">
                <w:rPr>
                  <w:rFonts w:ascii="Times New Roman" w:hAnsi="Times New Roman" w:cs="Times New Roman"/>
                  <w:bCs/>
                </w:rPr>
                <w:t>Manage</w:t>
              </w:r>
              <w:r w:rsidR="00775437">
                <w:rPr>
                  <w:rFonts w:ascii="Times New Roman" w:hAnsi="Times New Roman" w:cs="Times New Roman"/>
                  <w:bCs/>
                </w:rPr>
                <w:t xml:space="preserve"> Car</w:t>
              </w:r>
            </w:ins>
          </w:p>
          <w:p w:rsidR="00387540" w:rsidRPr="005C5A04" w:rsidRDefault="00387540" w:rsidP="00E30332">
            <w:pPr>
              <w:snapToGrid w:val="0"/>
              <w:spacing w:after="0" w:line="240" w:lineRule="auto"/>
              <w:jc w:val="both"/>
              <w:rPr>
                <w:rFonts w:ascii="Times New Roman" w:hAnsi="Times New Roman" w:cs="Times New Roman"/>
                <w:b/>
                <w:bCs/>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146" w:name="_Toc385663855"/>
      <w:r>
        <w:rPr>
          <w:i w:val="0"/>
          <w:sz w:val="24"/>
          <w:szCs w:val="24"/>
        </w:rPr>
        <w:t>(Charity) Manage Car – Denie Car</w:t>
      </w:r>
      <w:bookmarkEnd w:id="1146"/>
    </w:p>
    <w:p w:rsidR="00387540" w:rsidRDefault="00387540" w:rsidP="00387540">
      <w:pPr>
        <w:tabs>
          <w:tab w:val="left" w:pos="2459"/>
        </w:tabs>
      </w:pPr>
      <w:r>
        <w:tab/>
      </w:r>
      <w:r w:rsidRPr="005C5A04">
        <w:rPr>
          <w:rFonts w:ascii="Times New Roman" w:hAnsi="Times New Roman" w:cs="Times New Roman"/>
          <w:noProof/>
          <w:lang w:eastAsia="en-US"/>
        </w:rPr>
        <w:drawing>
          <wp:inline distT="0" distB="0" distL="0" distR="0" wp14:anchorId="7DE1F681" wp14:editId="60BA9E16">
            <wp:extent cx="5943600" cy="1233805"/>
            <wp:effectExtent l="0" t="0" r="0" b="0"/>
            <wp:docPr id="231" name="Picture 231"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Viewdetailcarne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2"/>
        <w:gridCol w:w="2329"/>
        <w:gridCol w:w="1089"/>
        <w:gridCol w:w="717"/>
        <w:gridCol w:w="2020"/>
        <w:tblGridChange w:id="1147">
          <w:tblGrid>
            <w:gridCol w:w="21"/>
            <w:gridCol w:w="2361"/>
            <w:gridCol w:w="443"/>
            <w:gridCol w:w="2741"/>
            <w:gridCol w:w="1282"/>
            <w:gridCol w:w="844"/>
            <w:gridCol w:w="845"/>
            <w:gridCol w:w="1533"/>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CASE-UC037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148"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149" w:author="mine" w:date="2014-05-21T13:59:00Z">
            <w:trPr>
              <w:gridBefore w:val="1"/>
              <w:trHeight w:val="237"/>
            </w:trPr>
          </w:trPrChange>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50" w:author="mine" w:date="2014-05-21T13:59:00Z">
              <w:tcPr>
                <w:tcW w:w="139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51"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UC037</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52"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Use-case </w:t>
            </w:r>
            <w:r w:rsidRPr="005C5A04">
              <w:rPr>
                <w:rFonts w:ascii="Times New Roman" w:hAnsi="Times New Roman" w:cs="Times New Roman"/>
                <w:b/>
              </w:rPr>
              <w:lastRenderedPageBreak/>
              <w:t>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53" w:author="mine" w:date="2014-05-21T13:59:00Z">
              <w:tcPr>
                <w:tcW w:w="118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lastRenderedPageBreak/>
              <w:t>1.1</w:t>
            </w:r>
          </w:p>
        </w:tc>
      </w:tr>
      <w:tr w:rsidR="00BF240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Use-case Name</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DenieCar</w:t>
            </w:r>
          </w:p>
        </w:tc>
      </w:tr>
      <w:tr w:rsidR="00BF240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154"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155" w:author="mine" w:date="2014-05-21T13:59:00Z">
            <w:trPr>
              <w:gridBefore w:val="1"/>
              <w:trHeight w:val="121"/>
            </w:trPr>
          </w:trPrChange>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56" w:author="mine" w:date="2014-05-21T13:59:00Z">
              <w:tcPr>
                <w:tcW w:w="139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57"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11/5/2014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58"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3"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59" w:author="mine" w:date="2014-05-21T13:59:00Z">
              <w:tcPr>
                <w:tcW w:w="1603"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deny the car that was sponsored by the sponsor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Deny the car successful so the car will no longer exist on the table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“Quản lý xe” button on “Chi tiết đợt thi” page.</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Denie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“Từ chối” icon at the same row of the car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car is faded out of the table</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775437" w:rsidRDefault="00387540" w:rsidP="00775437">
            <w:pPr>
              <w:snapToGrid w:val="0"/>
              <w:spacing w:after="0" w:line="240" w:lineRule="auto"/>
              <w:jc w:val="both"/>
              <w:rPr>
                <w:ins w:id="1160"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161" w:author="theirs" w:date="2014-05-21T13:58:00Z">
              <w:r w:rsidRPr="005C5A04">
                <w:rPr>
                  <w:rFonts w:ascii="Times New Roman" w:hAnsi="Times New Roman" w:cs="Times New Roman"/>
                  <w:b/>
                  <w:bCs/>
                </w:rPr>
                <w:delText>N/A</w:delText>
              </w:r>
            </w:del>
            <w:ins w:id="1162" w:author="theirs" w:date="2014-05-21T13:58:00Z">
              <w:r w:rsidR="00775437" w:rsidRPr="009616B8">
                <w:rPr>
                  <w:rFonts w:ascii="Times New Roman" w:hAnsi="Times New Roman" w:cs="Times New Roman"/>
                  <w:bCs/>
                </w:rPr>
                <w:t>Manage</w:t>
              </w:r>
              <w:r w:rsidR="00775437">
                <w:rPr>
                  <w:rFonts w:ascii="Times New Roman" w:hAnsi="Times New Roman" w:cs="Times New Roman"/>
                  <w:bCs/>
                </w:rPr>
                <w:t xml:space="preserve"> Car</w:t>
              </w:r>
            </w:ins>
          </w:p>
          <w:p w:rsidR="00387540" w:rsidRPr="005C5A04" w:rsidRDefault="00775437" w:rsidP="00E30332">
            <w:pPr>
              <w:snapToGrid w:val="0"/>
              <w:spacing w:after="0" w:line="240" w:lineRule="auto"/>
              <w:jc w:val="both"/>
              <w:rPr>
                <w:rFonts w:ascii="Times New Roman" w:hAnsi="Times New Roman" w:cs="Times New Roman"/>
                <w:b/>
                <w:bCs/>
              </w:rPr>
            </w:pPr>
            <w:ins w:id="1163" w:author="theirs" w:date="2014-05-21T13:58:00Z">
              <w:r w:rsidRPr="005C5A04">
                <w:rPr>
                  <w:rFonts w:ascii="Times New Roman" w:hAnsi="Times New Roman" w:cs="Times New Roman"/>
                  <w:b/>
                  <w:bCs/>
                </w:rPr>
                <w:t xml:space="preserve">Business Rules: </w:t>
              </w:r>
              <w:r>
                <w:rPr>
                  <w:rFonts w:ascii="Times New Roman" w:hAnsi="Times New Roman" w:cs="Times New Roman"/>
                </w:rPr>
                <w:t>Denie Car out of Charity Exam when this car not assign for any candidate.</w:t>
              </w:r>
            </w:ins>
          </w:p>
        </w:tc>
      </w:tr>
    </w:tbl>
    <w:p w:rsidR="00387540" w:rsidRPr="00387540" w:rsidRDefault="00387540" w:rsidP="00387540">
      <w:pPr>
        <w:tabs>
          <w:tab w:val="left" w:pos="2459"/>
        </w:tabs>
      </w:pPr>
    </w:p>
    <w:p w:rsidR="00387540" w:rsidRDefault="00387540" w:rsidP="00387540"/>
    <w:p w:rsidR="00387540" w:rsidRPr="00387540" w:rsidRDefault="00387540" w:rsidP="00387540"/>
    <w:p w:rsidR="00387540" w:rsidRDefault="00387540" w:rsidP="00387540">
      <w:pPr>
        <w:pStyle w:val="Heading4"/>
        <w:numPr>
          <w:ilvl w:val="0"/>
          <w:numId w:val="60"/>
        </w:numPr>
        <w:ind w:left="1710"/>
        <w:rPr>
          <w:i w:val="0"/>
          <w:sz w:val="24"/>
          <w:szCs w:val="24"/>
        </w:rPr>
      </w:pPr>
      <w:bookmarkStart w:id="1164" w:name="_Toc385663856"/>
      <w:r>
        <w:rPr>
          <w:i w:val="0"/>
          <w:sz w:val="24"/>
          <w:szCs w:val="24"/>
        </w:rPr>
        <w:lastRenderedPageBreak/>
        <w:t>(Charity) Manage Car – Delete Car Out Of Charity Exam</w:t>
      </w:r>
      <w:bookmarkEnd w:id="1164"/>
    </w:p>
    <w:p w:rsidR="00387540" w:rsidRDefault="00387540" w:rsidP="00387540">
      <w:r w:rsidRPr="005C5A04">
        <w:rPr>
          <w:rFonts w:ascii="Times New Roman" w:hAnsi="Times New Roman" w:cs="Times New Roman"/>
          <w:noProof/>
          <w:lang w:eastAsia="en-US"/>
        </w:rPr>
        <w:drawing>
          <wp:inline distT="0" distB="0" distL="0" distR="0" wp14:anchorId="0E9CC49A" wp14:editId="2F2EF906">
            <wp:extent cx="5943600" cy="1238250"/>
            <wp:effectExtent l="0" t="0" r="0" b="0"/>
            <wp:docPr id="233" name="Picture 233"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Viewdetailcarnew"/>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165">
          <w:tblGrid>
            <w:gridCol w:w="21"/>
            <w:gridCol w:w="2359"/>
            <w:gridCol w:w="443"/>
            <w:gridCol w:w="2741"/>
            <w:gridCol w:w="1282"/>
            <w:gridCol w:w="844"/>
            <w:gridCol w:w="847"/>
            <w:gridCol w:w="1533"/>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CASE-UC039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16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167"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68"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69"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UC039</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70"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71"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DeleteCarOutOfCharityExam</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17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173"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74"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75"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11/5/2014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76"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77"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delete the car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remove the car out of the system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“Quản lý xe” button on “Chi tiết đợt thi” page.</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car of charity exam that charity want to delete mustn’t used before </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delete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click “Xóa” icon at the same row of the car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 xml:space="preserve">The car is faded out of the table and no longer exist at the system of charity exam </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del w:id="1178" w:author="theirs" w:date="2014-05-21T13:58:00Z"/>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del w:id="1179" w:author="theirs" w:date="2014-05-21T13:58:00Z"/>
                <w:rFonts w:ascii="Times New Roman" w:hAnsi="Times New Roman" w:cs="Times New Roman"/>
                <w:bCs/>
              </w:rPr>
            </w:pPr>
          </w:p>
          <w:p w:rsidR="00DF6A3D" w:rsidRDefault="00387540" w:rsidP="00DF6A3D">
            <w:pPr>
              <w:snapToGrid w:val="0"/>
              <w:spacing w:after="0" w:line="240" w:lineRule="auto"/>
              <w:jc w:val="both"/>
              <w:rPr>
                <w:ins w:id="1180"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181" w:author="theirs" w:date="2014-05-21T13:58:00Z">
              <w:r w:rsidRPr="005C5A04">
                <w:rPr>
                  <w:rFonts w:ascii="Times New Roman" w:hAnsi="Times New Roman" w:cs="Times New Roman"/>
                  <w:b/>
                  <w:bCs/>
                </w:rPr>
                <w:delText>N/A</w:delText>
              </w:r>
            </w:del>
            <w:ins w:id="1182" w:author="theirs" w:date="2014-05-21T13:58:00Z">
              <w:r w:rsidR="00DF6A3D" w:rsidRPr="009616B8">
                <w:rPr>
                  <w:rFonts w:ascii="Times New Roman" w:hAnsi="Times New Roman" w:cs="Times New Roman"/>
                  <w:bCs/>
                </w:rPr>
                <w:t>Manage</w:t>
              </w:r>
              <w:r w:rsidR="00DF6A3D">
                <w:rPr>
                  <w:rFonts w:ascii="Times New Roman" w:hAnsi="Times New Roman" w:cs="Times New Roman"/>
                  <w:bCs/>
                </w:rPr>
                <w:t xml:space="preserve"> Car</w:t>
              </w:r>
            </w:ins>
          </w:p>
          <w:p w:rsidR="00387540" w:rsidRPr="005C5A04" w:rsidRDefault="00DF6A3D" w:rsidP="00E30332">
            <w:pPr>
              <w:snapToGrid w:val="0"/>
              <w:spacing w:after="0" w:line="240" w:lineRule="auto"/>
              <w:jc w:val="both"/>
              <w:rPr>
                <w:rFonts w:ascii="Times New Roman" w:hAnsi="Times New Roman" w:cs="Times New Roman"/>
                <w:b/>
                <w:bCs/>
              </w:rPr>
            </w:pPr>
            <w:ins w:id="1183" w:author="theirs" w:date="2014-05-21T13:58:00Z">
              <w:r w:rsidRPr="005C5A04">
                <w:rPr>
                  <w:rFonts w:ascii="Times New Roman" w:hAnsi="Times New Roman" w:cs="Times New Roman"/>
                  <w:b/>
                  <w:bCs/>
                </w:rPr>
                <w:t xml:space="preserve">Business Rules: </w:t>
              </w:r>
              <w:r>
                <w:rPr>
                  <w:rFonts w:ascii="Times New Roman" w:hAnsi="Times New Roman" w:cs="Times New Roman"/>
                </w:rPr>
                <w:t>Delate Car out of Charity Exam when this car not assign for any candidate.</w:t>
              </w:r>
            </w:ins>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184" w:name="_Toc385663857"/>
      <w:r>
        <w:rPr>
          <w:i w:val="0"/>
          <w:sz w:val="24"/>
          <w:szCs w:val="24"/>
        </w:rPr>
        <w:t>(Charity) Manage Car – Display Route</w:t>
      </w:r>
      <w:bookmarkEnd w:id="1184"/>
    </w:p>
    <w:p w:rsidR="00387540" w:rsidRDefault="00387540" w:rsidP="00387540">
      <w:pPr>
        <w:tabs>
          <w:tab w:val="left" w:pos="2731"/>
        </w:tabs>
      </w:pPr>
      <w:r>
        <w:tab/>
      </w:r>
      <w:r w:rsidRPr="005C5A04">
        <w:rPr>
          <w:rFonts w:ascii="Times New Roman" w:hAnsi="Times New Roman" w:cs="Times New Roman"/>
          <w:noProof/>
          <w:lang w:eastAsia="en-US"/>
        </w:rPr>
        <w:drawing>
          <wp:inline distT="0" distB="0" distL="0" distR="0" wp14:anchorId="6AC9970C" wp14:editId="52B4A28A">
            <wp:extent cx="5943600" cy="1233805"/>
            <wp:effectExtent l="0" t="0" r="0" b="0"/>
            <wp:docPr id="234" name="Picture 234"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Viewdetailcarnew"/>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185">
          <w:tblGrid>
            <w:gridCol w:w="21"/>
            <w:gridCol w:w="2359"/>
            <w:gridCol w:w="443"/>
            <w:gridCol w:w="2741"/>
            <w:gridCol w:w="1282"/>
            <w:gridCol w:w="844"/>
            <w:gridCol w:w="847"/>
            <w:gridCol w:w="1533"/>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CASE-UC040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18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187"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88"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89"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UC040</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90"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91"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DisplayRoute</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19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193"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94"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95"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11/5/2014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96"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97"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view the route that system suggest for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View the route that system suggest successfully and this route is the shortest route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“Quản lý xe” button on “Chi tiết đợt thi” page.</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_The car must be assigned to at least 1 candidate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_Have internet connection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route of the car is displayed successfully in new window</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Return error mesage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click “Xem đường đi” icon at the same row of the car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 xml:space="preserve">The new window with google map and shortest route is displayed successfully </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lastRenderedPageBreak/>
              <w:t xml:space="preserve">Exceptions: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DF6A3D" w:rsidRDefault="00387540" w:rsidP="00DF6A3D">
            <w:pPr>
              <w:snapToGrid w:val="0"/>
              <w:spacing w:after="0" w:line="240" w:lineRule="auto"/>
              <w:jc w:val="both"/>
              <w:rPr>
                <w:ins w:id="1198"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199" w:author="theirs" w:date="2014-05-21T13:58:00Z">
              <w:r w:rsidRPr="005C5A04">
                <w:rPr>
                  <w:rFonts w:ascii="Times New Roman" w:hAnsi="Times New Roman" w:cs="Times New Roman"/>
                  <w:b/>
                  <w:bCs/>
                </w:rPr>
                <w:delText>N/A</w:delText>
              </w:r>
            </w:del>
            <w:ins w:id="1200" w:author="theirs" w:date="2014-05-21T13:58:00Z">
              <w:r w:rsidR="00DF6A3D" w:rsidRPr="009616B8">
                <w:rPr>
                  <w:rFonts w:ascii="Times New Roman" w:hAnsi="Times New Roman" w:cs="Times New Roman"/>
                  <w:bCs/>
                </w:rPr>
                <w:t>Man</w:t>
              </w:r>
              <w:r w:rsidR="00DF6A3D">
                <w:rPr>
                  <w:rFonts w:ascii="Times New Roman" w:hAnsi="Times New Roman" w:cs="Times New Roman"/>
                  <w:bCs/>
                </w:rPr>
                <w:t>age Car</w:t>
              </w:r>
            </w:ins>
          </w:p>
          <w:p w:rsidR="00387540" w:rsidRPr="005C5A04" w:rsidRDefault="00DF6A3D" w:rsidP="00E30332">
            <w:pPr>
              <w:snapToGrid w:val="0"/>
              <w:spacing w:after="0" w:line="240" w:lineRule="auto"/>
              <w:jc w:val="both"/>
              <w:rPr>
                <w:rFonts w:ascii="Times New Roman" w:hAnsi="Times New Roman" w:cs="Times New Roman"/>
                <w:b/>
                <w:bCs/>
              </w:rPr>
            </w:pPr>
            <w:ins w:id="1201" w:author="theirs" w:date="2014-05-21T13:58:00Z">
              <w:r w:rsidRPr="005C5A04">
                <w:rPr>
                  <w:rFonts w:ascii="Times New Roman" w:hAnsi="Times New Roman" w:cs="Times New Roman"/>
                  <w:b/>
                  <w:bCs/>
                </w:rPr>
                <w:t xml:space="preserve">Business Rules: </w:t>
              </w:r>
              <w:r>
                <w:rPr>
                  <w:rFonts w:ascii="Times New Roman" w:hAnsi="Times New Roman" w:cs="Times New Roman"/>
                </w:rPr>
                <w:t>Display Route when have any candidate to assign for this car.</w:t>
              </w:r>
            </w:ins>
          </w:p>
        </w:tc>
      </w:tr>
    </w:tbl>
    <w:p w:rsidR="00387540" w:rsidRPr="00387540" w:rsidRDefault="00387540" w:rsidP="00387540">
      <w:pPr>
        <w:tabs>
          <w:tab w:val="left" w:pos="2731"/>
        </w:tabs>
      </w:pPr>
    </w:p>
    <w:p w:rsidR="00387540" w:rsidRDefault="00387540" w:rsidP="00387540">
      <w:pPr>
        <w:pStyle w:val="Heading4"/>
        <w:numPr>
          <w:ilvl w:val="0"/>
          <w:numId w:val="60"/>
        </w:numPr>
        <w:ind w:left="1710"/>
        <w:rPr>
          <w:i w:val="0"/>
          <w:sz w:val="24"/>
          <w:szCs w:val="24"/>
        </w:rPr>
      </w:pPr>
      <w:bookmarkStart w:id="1202" w:name="_Toc385663858"/>
      <w:r>
        <w:rPr>
          <w:i w:val="0"/>
          <w:sz w:val="24"/>
          <w:szCs w:val="24"/>
        </w:rPr>
        <w:t>(Charity) Manage Lodge</w:t>
      </w:r>
      <w:bookmarkEnd w:id="1202"/>
    </w:p>
    <w:p w:rsidR="00387540" w:rsidRPr="00387540" w:rsidRDefault="00387540" w:rsidP="00387540">
      <w:r w:rsidRPr="005C5A04">
        <w:rPr>
          <w:rFonts w:ascii="Times New Roman" w:hAnsi="Times New Roman" w:cs="Times New Roman"/>
          <w:noProof/>
          <w:lang w:eastAsia="en-US"/>
        </w:rPr>
        <w:drawing>
          <wp:inline distT="0" distB="0" distL="0" distR="0" wp14:anchorId="4A5717E6" wp14:editId="0A3CBB62">
            <wp:extent cx="5876925" cy="4733925"/>
            <wp:effectExtent l="0" t="0" r="0" b="0"/>
            <wp:docPr id="235" name="Picture 235" descr="Managecarcharity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nagecarcharitynew"/>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76925" cy="4733925"/>
                    </a:xfrm>
                    <a:prstGeom prst="rect">
                      <a:avLst/>
                    </a:prstGeom>
                    <a:noFill/>
                    <a:ln>
                      <a:noFill/>
                    </a:ln>
                  </pic:spPr>
                </pic:pic>
              </a:graphicData>
            </a:graphic>
          </wp:inline>
        </w:drawing>
      </w:r>
    </w:p>
    <w:p w:rsidR="00387540" w:rsidRDefault="00387540" w:rsidP="00387540">
      <w:pPr>
        <w:pStyle w:val="Heading4"/>
        <w:numPr>
          <w:ilvl w:val="0"/>
          <w:numId w:val="60"/>
        </w:numPr>
        <w:ind w:left="1710"/>
        <w:rPr>
          <w:i w:val="0"/>
          <w:sz w:val="24"/>
          <w:szCs w:val="24"/>
        </w:rPr>
      </w:pPr>
      <w:bookmarkStart w:id="1203" w:name="_Toc385663859"/>
      <w:r>
        <w:rPr>
          <w:i w:val="0"/>
          <w:sz w:val="24"/>
          <w:szCs w:val="24"/>
        </w:rPr>
        <w:t>(Charity) Manage Lodge – Approve Lodge</w:t>
      </w:r>
      <w:bookmarkEnd w:id="1203"/>
    </w:p>
    <w:p w:rsidR="00387540" w:rsidRPr="00387540" w:rsidRDefault="00387540" w:rsidP="00387540">
      <m:oMathPara>
        <m:oMath>
          <m:r>
            <m:rPr>
              <m:sty m:val="b"/>
            </m:rPr>
            <w:rPr>
              <w:rFonts w:ascii="Cambria Math" w:eastAsiaTheme="majorEastAsia" w:hAnsi="Cambria Math" w:cs="Times New Roman"/>
              <w:b/>
              <w:noProof/>
              <w:color w:val="481346" w:themeColor="accent1" w:themeShade="7F"/>
              <w:sz w:val="24"/>
              <w:szCs w:val="24"/>
              <w:lang w:eastAsia="en-US"/>
            </w:rPr>
            <w:drawing>
              <wp:inline distT="0" distB="0" distL="0" distR="0" wp14:anchorId="56ED567F" wp14:editId="6A1C334E">
                <wp:extent cx="5943600" cy="1280160"/>
                <wp:effectExtent l="0" t="0" r="0" b="0"/>
                <wp:docPr id="237" name="Picture 237"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Viewdetailcarnew"/>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m:r>
        </m:oMath>
      </m:oMathPara>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204">
          <w:tblGrid>
            <w:gridCol w:w="21"/>
            <w:gridCol w:w="2359"/>
            <w:gridCol w:w="443"/>
            <w:gridCol w:w="2741"/>
            <w:gridCol w:w="1282"/>
            <w:gridCol w:w="844"/>
            <w:gridCol w:w="847"/>
            <w:gridCol w:w="1533"/>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CASE-UC041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20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206"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07"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08"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UC041</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09"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10"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ApproveLodge</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21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212"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13"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14"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11/5/2014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15"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16"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approve the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Approve the </w:t>
            </w:r>
            <w:r w:rsidRPr="005C5A04">
              <w:rPr>
                <w:rFonts w:ascii="Times New Roman" w:hAnsi="Times New Roman" w:cs="Times New Roman"/>
              </w:rPr>
              <w:t>lodge</w:t>
            </w:r>
            <w:r w:rsidRPr="005C5A04">
              <w:rPr>
                <w:rFonts w:ascii="Times New Roman" w:hAnsi="Times New Roman" w:cs="Times New Roman"/>
                <w:bCs/>
              </w:rPr>
              <w:t xml:space="preserve"> successful</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“Xác nhận” icon at the same row of the </w:t>
            </w:r>
            <w:r w:rsidRPr="005C5A04">
              <w:rPr>
                <w:rFonts w:ascii="Times New Roman" w:hAnsi="Times New Roman" w:cs="Times New Roman"/>
              </w:rPr>
              <w:t>lodge</w:t>
            </w:r>
            <w:r w:rsidRPr="005C5A04">
              <w:rPr>
                <w:rFonts w:ascii="Times New Roman" w:hAnsi="Times New Roman" w:cs="Times New Roman"/>
                <w:bCs/>
              </w:rPr>
              <w:t>.</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lodge is displayed on table, status of lodge is ” Đã duyệt”</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icon at the same row of the lodge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status of the lodge will turn form “Chưa duyệt “ to “ Đã duyệt</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DF6A3D" w:rsidRDefault="00387540" w:rsidP="00DF6A3D">
            <w:pPr>
              <w:snapToGrid w:val="0"/>
              <w:spacing w:after="0" w:line="240" w:lineRule="auto"/>
              <w:jc w:val="both"/>
              <w:rPr>
                <w:ins w:id="1217"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218" w:author="theirs" w:date="2014-05-21T13:58:00Z">
              <w:r w:rsidRPr="005C5A04">
                <w:rPr>
                  <w:rFonts w:ascii="Times New Roman" w:hAnsi="Times New Roman" w:cs="Times New Roman"/>
                  <w:b/>
                  <w:bCs/>
                </w:rPr>
                <w:delText>N/A</w:delText>
              </w:r>
            </w:del>
            <w:ins w:id="1219" w:author="theirs" w:date="2014-05-21T13:58:00Z">
              <w:r w:rsidR="00DF6A3D" w:rsidRPr="009616B8">
                <w:rPr>
                  <w:rFonts w:ascii="Times New Roman" w:hAnsi="Times New Roman" w:cs="Times New Roman"/>
                  <w:bCs/>
                </w:rPr>
                <w:t>ManageLodge</w:t>
              </w:r>
            </w:ins>
          </w:p>
          <w:p w:rsidR="00387540" w:rsidRPr="005C5A04" w:rsidRDefault="00387540" w:rsidP="00E30332">
            <w:pPr>
              <w:snapToGrid w:val="0"/>
              <w:spacing w:after="0" w:line="240" w:lineRule="auto"/>
              <w:jc w:val="both"/>
              <w:rPr>
                <w:rFonts w:ascii="Times New Roman" w:hAnsi="Times New Roman" w:cs="Times New Roman"/>
                <w:b/>
                <w:bCs/>
              </w:rPr>
            </w:pPr>
          </w:p>
        </w:tc>
      </w:tr>
    </w:tbl>
    <w:p w:rsidR="00387540" w:rsidRPr="00387540" w:rsidRDefault="00387540" w:rsidP="00387540"/>
    <w:p w:rsidR="00387540" w:rsidRDefault="00387540" w:rsidP="00387540"/>
    <w:p w:rsidR="00387540" w:rsidRDefault="00387540" w:rsidP="00387540">
      <w:pPr>
        <w:pStyle w:val="Heading4"/>
        <w:numPr>
          <w:ilvl w:val="0"/>
          <w:numId w:val="60"/>
        </w:numPr>
        <w:ind w:left="1710"/>
        <w:rPr>
          <w:i w:val="0"/>
          <w:sz w:val="24"/>
          <w:szCs w:val="24"/>
        </w:rPr>
      </w:pPr>
      <w:bookmarkStart w:id="1220" w:name="_Toc385663860"/>
      <w:r>
        <w:rPr>
          <w:i w:val="0"/>
          <w:sz w:val="24"/>
          <w:szCs w:val="24"/>
        </w:rPr>
        <w:t>(Charity) Manage Lodge – Denie Lodge</w:t>
      </w:r>
      <w:bookmarkEnd w:id="1220"/>
    </w:p>
    <w:p w:rsidR="00387540" w:rsidRDefault="00387540" w:rsidP="00387540">
      <w:r>
        <w:tab/>
      </w:r>
      <w:r w:rsidRPr="005C5A04">
        <w:rPr>
          <w:rFonts w:ascii="Times New Roman" w:hAnsi="Times New Roman" w:cs="Times New Roman"/>
          <w:noProof/>
          <w:lang w:eastAsia="en-US"/>
        </w:rPr>
        <w:drawing>
          <wp:inline distT="0" distB="0" distL="0" distR="0" wp14:anchorId="23E194A6" wp14:editId="20107A53">
            <wp:extent cx="5943600" cy="1280160"/>
            <wp:effectExtent l="0" t="0" r="0" b="0"/>
            <wp:docPr id="238" name="Picture 238"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Viewdetailcarnew"/>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w:r>
    </w:p>
    <w:p w:rsidR="00387540" w:rsidRPr="00387540" w:rsidRDefault="00387540" w:rsidP="00387540">
      <w:pPr>
        <w:tabs>
          <w:tab w:val="left" w:pos="1005"/>
        </w:tabs>
      </w:pPr>
      <w:r>
        <w:tab/>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2"/>
        <w:gridCol w:w="2329"/>
        <w:gridCol w:w="1089"/>
        <w:gridCol w:w="717"/>
        <w:gridCol w:w="2020"/>
        <w:tblGridChange w:id="1221">
          <w:tblGrid>
            <w:gridCol w:w="21"/>
            <w:gridCol w:w="2361"/>
            <w:gridCol w:w="443"/>
            <w:gridCol w:w="2741"/>
            <w:gridCol w:w="1282"/>
            <w:gridCol w:w="844"/>
            <w:gridCol w:w="845"/>
            <w:gridCol w:w="1533"/>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lastRenderedPageBreak/>
              <w:t>USE CASE-UC042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22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223" w:author="mine" w:date="2014-05-21T13:59:00Z">
            <w:trPr>
              <w:gridBefore w:val="1"/>
              <w:trHeight w:val="237"/>
            </w:trPr>
          </w:trPrChange>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24" w:author="mine" w:date="2014-05-21T13:59:00Z">
              <w:tcPr>
                <w:tcW w:w="139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25"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UC042</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26"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27" w:author="mine" w:date="2014-05-21T13:59:00Z">
              <w:tcPr>
                <w:tcW w:w="118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DenieLodge</w:t>
            </w:r>
          </w:p>
        </w:tc>
      </w:tr>
      <w:tr w:rsidR="00BF240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228"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229" w:author="mine" w:date="2014-05-21T13:59:00Z">
            <w:trPr>
              <w:gridBefore w:val="1"/>
              <w:trHeight w:val="121"/>
            </w:trPr>
          </w:trPrChange>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30" w:author="mine" w:date="2014-05-21T13:59:00Z">
              <w:tcPr>
                <w:tcW w:w="139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31"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11/5/2014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32"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3"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33" w:author="mine" w:date="2014-05-21T13:59:00Z">
              <w:tcPr>
                <w:tcW w:w="1603"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deny the lodge that was sponsored by the                   Sponsor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Deny the </w:t>
            </w:r>
            <w:r w:rsidRPr="005C5A04">
              <w:rPr>
                <w:rFonts w:ascii="Times New Roman" w:hAnsi="Times New Roman" w:cs="Times New Roman"/>
              </w:rPr>
              <w:t xml:space="preserve">lodge </w:t>
            </w:r>
            <w:r w:rsidRPr="005C5A04">
              <w:rPr>
                <w:rFonts w:ascii="Times New Roman" w:hAnsi="Times New Roman" w:cs="Times New Roman"/>
                <w:bCs/>
              </w:rPr>
              <w:t xml:space="preserve">successful so the </w:t>
            </w:r>
            <w:r w:rsidRPr="005C5A04">
              <w:rPr>
                <w:rFonts w:ascii="Times New Roman" w:hAnsi="Times New Roman" w:cs="Times New Roman"/>
              </w:rPr>
              <w:t xml:space="preserve">volunteer </w:t>
            </w:r>
            <w:r w:rsidRPr="005C5A04">
              <w:rPr>
                <w:rFonts w:ascii="Times New Roman" w:hAnsi="Times New Roman" w:cs="Times New Roman"/>
                <w:bCs/>
              </w:rPr>
              <w:t xml:space="preserve">will no longer exist on the table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“Từ chối” icon at the same row of the </w:t>
            </w:r>
            <w:r w:rsidRPr="005C5A04">
              <w:rPr>
                <w:rFonts w:ascii="Times New Roman" w:hAnsi="Times New Roman" w:cs="Times New Roman"/>
              </w:rPr>
              <w:t>lodge</w:t>
            </w:r>
            <w:r w:rsidRPr="005C5A04">
              <w:rPr>
                <w:rFonts w:ascii="Times New Roman" w:hAnsi="Times New Roman" w:cs="Times New Roman"/>
                <w:bCs/>
              </w:rPr>
              <w:t>.</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lodge is denied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Display error message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“Từ chối” icon at the same row of the lodge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  System display popup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deny</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lodge is faded out of the table</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del w:id="1234" w:author="theirs" w:date="2014-05-21T13:58:00Z"/>
                <w:rFonts w:ascii="Times New Roman" w:hAnsi="Times New Roman" w:cs="Times New Roman"/>
                <w:bCs/>
              </w:rPr>
            </w:pPr>
            <w:del w:id="1235" w:author="theirs" w:date="2014-05-21T13:58:00Z">
              <w:r w:rsidRPr="005C5A04">
                <w:rPr>
                  <w:rFonts w:ascii="Times New Roman" w:hAnsi="Times New Roman" w:cs="Times New Roman"/>
                  <w:b/>
                  <w:bCs/>
                </w:rPr>
                <w:delText xml:space="preserve">Exceptions: </w:delText>
              </w:r>
              <w:r w:rsidRPr="005C5A04">
                <w:rPr>
                  <w:rFonts w:ascii="Times New Roman" w:hAnsi="Times New Roman" w:cs="Times New Roman"/>
                  <w:bCs/>
                </w:rPr>
                <w:delText>N/A</w:delText>
              </w:r>
            </w:del>
          </w:p>
          <w:p w:rsidR="000D6E41" w:rsidRDefault="00387540" w:rsidP="000D6E41">
            <w:pPr>
              <w:snapToGrid w:val="0"/>
              <w:spacing w:after="0" w:line="240" w:lineRule="auto"/>
              <w:jc w:val="both"/>
              <w:rPr>
                <w:ins w:id="1236"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237" w:author="theirs" w:date="2014-05-21T13:58:00Z">
              <w:r w:rsidRPr="005C5A04">
                <w:rPr>
                  <w:rFonts w:ascii="Times New Roman" w:hAnsi="Times New Roman" w:cs="Times New Roman"/>
                  <w:b/>
                  <w:bCs/>
                </w:rPr>
                <w:delText>N/A</w:delText>
              </w:r>
            </w:del>
            <w:ins w:id="1238" w:author="theirs" w:date="2014-05-21T13:58:00Z">
              <w:r w:rsidR="000D6E41" w:rsidRPr="009616B8">
                <w:rPr>
                  <w:rFonts w:ascii="Times New Roman" w:hAnsi="Times New Roman" w:cs="Times New Roman"/>
                  <w:bCs/>
                </w:rPr>
                <w:t>ManageLodge</w:t>
              </w:r>
            </w:ins>
          </w:p>
          <w:p w:rsidR="00387540" w:rsidRPr="005C5A04" w:rsidRDefault="00387540" w:rsidP="00E30332">
            <w:pPr>
              <w:snapToGrid w:val="0"/>
              <w:spacing w:after="0" w:line="240" w:lineRule="auto"/>
              <w:jc w:val="both"/>
              <w:rPr>
                <w:rFonts w:ascii="Times New Roman" w:hAnsi="Times New Roman" w:cs="Times New Roman"/>
                <w:b/>
                <w:bCs/>
              </w:rPr>
            </w:pPr>
          </w:p>
        </w:tc>
      </w:tr>
    </w:tbl>
    <w:p w:rsidR="00387540" w:rsidRPr="00387540" w:rsidRDefault="00387540" w:rsidP="00387540">
      <w:pPr>
        <w:tabs>
          <w:tab w:val="left" w:pos="1005"/>
        </w:tabs>
      </w:pPr>
    </w:p>
    <w:p w:rsidR="00387540" w:rsidRDefault="00387540" w:rsidP="00387540">
      <w:pPr>
        <w:pStyle w:val="Heading4"/>
        <w:numPr>
          <w:ilvl w:val="0"/>
          <w:numId w:val="60"/>
        </w:numPr>
        <w:ind w:left="1710"/>
        <w:rPr>
          <w:i w:val="0"/>
          <w:sz w:val="24"/>
          <w:szCs w:val="24"/>
        </w:rPr>
      </w:pPr>
      <w:bookmarkStart w:id="1239" w:name="_Toc385663861"/>
      <w:r>
        <w:rPr>
          <w:i w:val="0"/>
          <w:sz w:val="24"/>
          <w:szCs w:val="24"/>
        </w:rPr>
        <w:t>(Charity) Manage Lodge – Remove Lodge</w:t>
      </w:r>
      <w:bookmarkEnd w:id="1239"/>
    </w:p>
    <w:p w:rsidR="00387540" w:rsidRPr="00387540" w:rsidRDefault="00387540" w:rsidP="00387540">
      <w:pPr>
        <w:rPr>
          <w:rFonts w:asciiTheme="majorHAnsi" w:eastAsiaTheme="majorEastAsia" w:hAnsiTheme="majorHAnsi" w:cstheme="majorBidi"/>
        </w:rPr>
      </w:pPr>
      <m:oMathPara>
        <m:oMath>
          <m:r>
            <m:rPr>
              <m:sty m:val="b"/>
            </m:rPr>
            <w:rPr>
              <w:rFonts w:ascii="Cambria Math" w:eastAsiaTheme="majorEastAsia" w:hAnsi="Cambria Math" w:cs="Times New Roman"/>
              <w:b/>
              <w:noProof/>
              <w:color w:val="481346" w:themeColor="accent1" w:themeShade="7F"/>
              <w:sz w:val="24"/>
              <w:szCs w:val="24"/>
              <w:lang w:eastAsia="en-US"/>
            </w:rPr>
            <w:drawing>
              <wp:inline distT="0" distB="0" distL="0" distR="0" wp14:anchorId="62A12F9C" wp14:editId="5CAC6F14">
                <wp:extent cx="3795623" cy="790755"/>
                <wp:effectExtent l="0" t="0" r="0" b="0"/>
                <wp:docPr id="239" name="Picture 239"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Viewdetailcarne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22082" cy="796267"/>
                        </a:xfrm>
                        <a:prstGeom prst="rect">
                          <a:avLst/>
                        </a:prstGeom>
                        <a:noFill/>
                        <a:ln>
                          <a:noFill/>
                        </a:ln>
                      </pic:spPr>
                    </pic:pic>
                  </a:graphicData>
                </a:graphic>
              </wp:inline>
            </w:drawing>
          </m:r>
        </m:oMath>
      </m:oMathPara>
    </w:p>
    <w:p w:rsidR="00387540" w:rsidRPr="00387540" w:rsidRDefault="00387540" w:rsidP="00387540">
      <w:pPr>
        <w:tabs>
          <w:tab w:val="left" w:pos="1970"/>
        </w:tabs>
        <w:rPr>
          <w:rFonts w:asciiTheme="majorHAnsi" w:eastAsiaTheme="majorEastAsia" w:hAnsiTheme="majorHAnsi" w:cstheme="majorBidi"/>
        </w:rPr>
      </w:pPr>
      <w:r>
        <w:rPr>
          <w:rFonts w:asciiTheme="majorHAnsi" w:eastAsiaTheme="majorEastAsia" w:hAnsiTheme="majorHAnsi" w:cstheme="majorBidi"/>
        </w:rPr>
        <w:tab/>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240">
          <w:tblGrid>
            <w:gridCol w:w="21"/>
            <w:gridCol w:w="2359"/>
            <w:gridCol w:w="443"/>
            <w:gridCol w:w="2741"/>
            <w:gridCol w:w="1282"/>
            <w:gridCol w:w="844"/>
            <w:gridCol w:w="847"/>
            <w:gridCol w:w="1533"/>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lastRenderedPageBreak/>
              <w:t>USE CASE-UC043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24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242"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43"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44"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UC043</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45"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46"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RemoveLodge</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24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248"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49"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50"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11/5/2014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51"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52"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remove the lodge that was sponsored by the                   sponsor and be approved by the 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Remove the </w:t>
            </w:r>
            <w:r w:rsidRPr="005C5A04">
              <w:rPr>
                <w:rFonts w:ascii="Times New Roman" w:hAnsi="Times New Roman" w:cs="Times New Roman"/>
              </w:rPr>
              <w:t xml:space="preserve">lodge </w:t>
            </w:r>
            <w:r w:rsidRPr="005C5A04">
              <w:rPr>
                <w:rFonts w:ascii="Times New Roman" w:hAnsi="Times New Roman" w:cs="Times New Roman"/>
                <w:bCs/>
              </w:rPr>
              <w:t>out of the system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“Xóa” icon at the same row of the </w:t>
            </w:r>
            <w:r w:rsidRPr="005C5A04">
              <w:rPr>
                <w:rFonts w:ascii="Times New Roman" w:hAnsi="Times New Roman" w:cs="Times New Roman"/>
              </w:rPr>
              <w:t>lodge</w:t>
            </w:r>
            <w:r w:rsidRPr="005C5A04">
              <w:rPr>
                <w:rFonts w:ascii="Times New Roman" w:hAnsi="Times New Roman" w:cs="Times New Roman"/>
                <w:bCs/>
              </w:rPr>
              <w:t>.</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car charity want to remove mustn’t used before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remove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Display error message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“Xóa” icon at the same row of the lodge that was sponsored</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System display popup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remove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lodge is faded out of the table and no longer exist at the system of charity exam</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0D6E41" w:rsidRDefault="00387540" w:rsidP="000D6E41">
            <w:pPr>
              <w:snapToGrid w:val="0"/>
              <w:spacing w:after="0" w:line="240" w:lineRule="auto"/>
              <w:jc w:val="both"/>
              <w:rPr>
                <w:ins w:id="1253"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254" w:author="theirs" w:date="2014-05-21T13:58:00Z">
              <w:r w:rsidRPr="005C5A04">
                <w:rPr>
                  <w:rFonts w:ascii="Times New Roman" w:hAnsi="Times New Roman" w:cs="Times New Roman"/>
                  <w:b/>
                  <w:bCs/>
                </w:rPr>
                <w:delText>N/A</w:delText>
              </w:r>
            </w:del>
            <w:ins w:id="1255" w:author="theirs" w:date="2014-05-21T13:58:00Z">
              <w:r w:rsidR="000D6E41" w:rsidRPr="009616B8">
                <w:rPr>
                  <w:rFonts w:ascii="Times New Roman" w:hAnsi="Times New Roman" w:cs="Times New Roman"/>
                  <w:bCs/>
                </w:rPr>
                <w:t>ManageLodge</w:t>
              </w:r>
            </w:ins>
          </w:p>
          <w:p w:rsidR="00387540" w:rsidRPr="005C5A04" w:rsidRDefault="000D6E41" w:rsidP="00E30332">
            <w:pPr>
              <w:snapToGrid w:val="0"/>
              <w:spacing w:after="0" w:line="240" w:lineRule="auto"/>
              <w:jc w:val="both"/>
              <w:rPr>
                <w:rFonts w:ascii="Times New Roman" w:hAnsi="Times New Roman" w:cs="Times New Roman"/>
                <w:b/>
                <w:bCs/>
              </w:rPr>
            </w:pPr>
            <w:ins w:id="1256" w:author="theirs" w:date="2014-05-21T13:58:00Z">
              <w:r w:rsidRPr="005C5A04">
                <w:rPr>
                  <w:rFonts w:ascii="Times New Roman" w:hAnsi="Times New Roman" w:cs="Times New Roman"/>
                  <w:b/>
                  <w:bCs/>
                </w:rPr>
                <w:t xml:space="preserve">Business Rules: </w:t>
              </w:r>
              <w:r>
                <w:rPr>
                  <w:rFonts w:ascii="Times New Roman" w:hAnsi="Times New Roman" w:cs="Times New Roman"/>
                </w:rPr>
                <w:t>Remove lodge when this lodge not assign for any candidate</w:t>
              </w:r>
            </w:ins>
          </w:p>
        </w:tc>
      </w:tr>
    </w:tbl>
    <w:p w:rsidR="00387540" w:rsidRPr="00387540" w:rsidRDefault="00387540" w:rsidP="00387540">
      <w:pPr>
        <w:tabs>
          <w:tab w:val="left" w:pos="1970"/>
        </w:tabs>
        <w:rPr>
          <w:rFonts w:asciiTheme="majorHAnsi" w:eastAsiaTheme="majorEastAsia" w:hAnsiTheme="majorHAnsi" w:cstheme="majorBidi"/>
        </w:rPr>
      </w:pPr>
    </w:p>
    <w:p w:rsidR="00387540" w:rsidRPr="00387540" w:rsidRDefault="00387540" w:rsidP="00387540">
      <w:pPr>
        <w:rPr>
          <w:rFonts w:asciiTheme="majorHAnsi" w:eastAsiaTheme="majorEastAsia" w:hAnsiTheme="majorHAnsi" w:cstheme="majorBidi"/>
        </w:rPr>
      </w:pPr>
    </w:p>
    <w:p w:rsidR="00387540" w:rsidRDefault="00387540" w:rsidP="00387540">
      <w:pPr>
        <w:pStyle w:val="Heading4"/>
        <w:numPr>
          <w:ilvl w:val="0"/>
          <w:numId w:val="60"/>
        </w:numPr>
        <w:ind w:left="1710"/>
        <w:rPr>
          <w:i w:val="0"/>
          <w:sz w:val="24"/>
          <w:szCs w:val="24"/>
        </w:rPr>
      </w:pPr>
      <w:bookmarkStart w:id="1257" w:name="_Toc385663862"/>
      <w:r>
        <w:rPr>
          <w:i w:val="0"/>
          <w:sz w:val="24"/>
          <w:szCs w:val="24"/>
        </w:rPr>
        <w:lastRenderedPageBreak/>
        <w:t>(Charity) Manage Lodge – Delete Lodge Out Of Charity Exam</w:t>
      </w:r>
      <w:bookmarkEnd w:id="1257"/>
    </w:p>
    <w:p w:rsidR="00387540" w:rsidRDefault="00387540" w:rsidP="00387540">
      <w:r w:rsidRPr="005C5A04">
        <w:rPr>
          <w:rFonts w:ascii="Times New Roman" w:hAnsi="Times New Roman" w:cs="Times New Roman"/>
          <w:noProof/>
          <w:lang w:eastAsia="en-US"/>
        </w:rPr>
        <w:drawing>
          <wp:inline distT="0" distB="0" distL="0" distR="0" wp14:anchorId="5C2CA55D" wp14:editId="37D0D78C">
            <wp:extent cx="5943600" cy="1233805"/>
            <wp:effectExtent l="0" t="0" r="0" b="0"/>
            <wp:docPr id="240" name="Picture 240"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Viewdetailcarne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258">
          <w:tblGrid>
            <w:gridCol w:w="21"/>
            <w:gridCol w:w="2359"/>
            <w:gridCol w:w="443"/>
            <w:gridCol w:w="2741"/>
            <w:gridCol w:w="1282"/>
            <w:gridCol w:w="844"/>
            <w:gridCol w:w="847"/>
            <w:gridCol w:w="1533"/>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CASE-UC044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259"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260"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61"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62"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UC044</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63"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64"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DeleteLodgeOutOfCharityExam</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26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266"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67"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68"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11/5/2014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69"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70"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delete the lodge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Delete the </w:t>
            </w:r>
            <w:r w:rsidRPr="005C5A04">
              <w:rPr>
                <w:rFonts w:ascii="Times New Roman" w:hAnsi="Times New Roman" w:cs="Times New Roman"/>
              </w:rPr>
              <w:t xml:space="preserve">lodge </w:t>
            </w:r>
            <w:r w:rsidRPr="005C5A04">
              <w:rPr>
                <w:rFonts w:ascii="Times New Roman" w:hAnsi="Times New Roman" w:cs="Times New Roman"/>
                <w:bCs/>
              </w:rPr>
              <w:t>out of the system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“Xóa” icon at the same row of the </w:t>
            </w:r>
            <w:r w:rsidRPr="005C5A04">
              <w:rPr>
                <w:rFonts w:ascii="Times New Roman" w:hAnsi="Times New Roman" w:cs="Times New Roman"/>
              </w:rPr>
              <w:t>lodge</w:t>
            </w:r>
            <w:r w:rsidRPr="005C5A04">
              <w:rPr>
                <w:rFonts w:ascii="Times New Roman" w:hAnsi="Times New Roman" w:cs="Times New Roman"/>
                <w:bCs/>
              </w:rPr>
              <w:t>.</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w:t>
            </w:r>
            <w:r w:rsidRPr="005C5A04">
              <w:rPr>
                <w:rFonts w:ascii="Times New Roman" w:hAnsi="Times New Roman" w:cs="Times New Roman"/>
              </w:rPr>
              <w:t xml:space="preserve">lodge </w:t>
            </w:r>
            <w:r w:rsidRPr="005C5A04">
              <w:rPr>
                <w:rFonts w:ascii="Times New Roman" w:hAnsi="Times New Roman" w:cs="Times New Roman"/>
                <w:bCs/>
              </w:rPr>
              <w:t xml:space="preserve">of charity exam that charity want to delete mustn’t used before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lodge is delete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Display error message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“Xóa” icon at the same row of the lodge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System display popup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delete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lodge is faded out of the table and no longer exist at the system of charity exam</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0D6E41" w:rsidRDefault="00387540" w:rsidP="000D6E41">
            <w:pPr>
              <w:snapToGrid w:val="0"/>
              <w:spacing w:after="0" w:line="240" w:lineRule="auto"/>
              <w:jc w:val="both"/>
              <w:rPr>
                <w:ins w:id="1271" w:author="theirs" w:date="2014-05-21T13:58:00Z"/>
                <w:rFonts w:ascii="Times New Roman" w:hAnsi="Times New Roman" w:cs="Times New Roman"/>
                <w:bCs/>
              </w:rPr>
            </w:pPr>
            <w:r w:rsidRPr="005C5A04">
              <w:rPr>
                <w:rFonts w:ascii="Times New Roman" w:hAnsi="Times New Roman" w:cs="Times New Roman"/>
                <w:b/>
                <w:bCs/>
              </w:rPr>
              <w:lastRenderedPageBreak/>
              <w:t xml:space="preserve">Relationships: </w:t>
            </w:r>
            <w:del w:id="1272" w:author="theirs" w:date="2014-05-21T13:58:00Z">
              <w:r w:rsidRPr="005C5A04">
                <w:rPr>
                  <w:rFonts w:ascii="Times New Roman" w:hAnsi="Times New Roman" w:cs="Times New Roman"/>
                  <w:b/>
                  <w:bCs/>
                </w:rPr>
                <w:delText>N/A</w:delText>
              </w:r>
            </w:del>
            <w:ins w:id="1273" w:author="theirs" w:date="2014-05-21T13:58:00Z">
              <w:r w:rsidR="000D6E41" w:rsidRPr="009616B8">
                <w:rPr>
                  <w:rFonts w:ascii="Times New Roman" w:hAnsi="Times New Roman" w:cs="Times New Roman"/>
                  <w:bCs/>
                </w:rPr>
                <w:t>ManageLodge</w:t>
              </w:r>
            </w:ins>
          </w:p>
          <w:p w:rsidR="00387540" w:rsidRPr="005C5A04" w:rsidRDefault="000D6E41" w:rsidP="00E30332">
            <w:pPr>
              <w:snapToGrid w:val="0"/>
              <w:spacing w:after="0" w:line="240" w:lineRule="auto"/>
              <w:jc w:val="both"/>
              <w:rPr>
                <w:rFonts w:ascii="Times New Roman" w:hAnsi="Times New Roman" w:cs="Times New Roman"/>
                <w:b/>
                <w:bCs/>
              </w:rPr>
            </w:pPr>
            <w:ins w:id="1274" w:author="theirs" w:date="2014-05-21T13:58:00Z">
              <w:r w:rsidRPr="005C5A04">
                <w:rPr>
                  <w:rFonts w:ascii="Times New Roman" w:hAnsi="Times New Roman" w:cs="Times New Roman"/>
                  <w:b/>
                  <w:bCs/>
                </w:rPr>
                <w:t xml:space="preserve">Business Rules: </w:t>
              </w:r>
              <w:r>
                <w:rPr>
                  <w:rFonts w:ascii="Times New Roman" w:hAnsi="Times New Roman" w:cs="Times New Roman"/>
                </w:rPr>
                <w:t>Delete lodge when this lodge not assign for any candidate</w:t>
              </w:r>
            </w:ins>
          </w:p>
        </w:tc>
      </w:tr>
    </w:tbl>
    <w:p w:rsidR="00387540" w:rsidRPr="00387540" w:rsidRDefault="00387540" w:rsidP="00387540"/>
    <w:p w:rsidR="00387540" w:rsidRPr="00387540" w:rsidRDefault="00387540" w:rsidP="00387540"/>
    <w:p w:rsidR="00387540" w:rsidRDefault="00387540" w:rsidP="00387540">
      <w:pPr>
        <w:pStyle w:val="Heading4"/>
        <w:numPr>
          <w:ilvl w:val="0"/>
          <w:numId w:val="60"/>
        </w:numPr>
        <w:ind w:left="1710"/>
        <w:rPr>
          <w:i w:val="0"/>
          <w:sz w:val="24"/>
          <w:szCs w:val="24"/>
        </w:rPr>
      </w:pPr>
      <w:bookmarkStart w:id="1275" w:name="_Toc385663863"/>
      <w:r>
        <w:rPr>
          <w:i w:val="0"/>
          <w:sz w:val="24"/>
          <w:szCs w:val="24"/>
        </w:rPr>
        <w:t>(Charity) Manage Lodge – View Lodge Detail</w:t>
      </w:r>
      <w:bookmarkEnd w:id="1275"/>
    </w:p>
    <w:p w:rsidR="00387540" w:rsidRDefault="00387540" w:rsidP="00387540">
      <w:r w:rsidRPr="005C5A04">
        <w:rPr>
          <w:rFonts w:ascii="Times New Roman" w:hAnsi="Times New Roman" w:cs="Times New Roman"/>
          <w:noProof/>
          <w:lang w:eastAsia="en-US"/>
        </w:rPr>
        <w:drawing>
          <wp:inline distT="0" distB="0" distL="0" distR="0" wp14:anchorId="0CA88A2B" wp14:editId="38C95868">
            <wp:extent cx="5943600" cy="1238250"/>
            <wp:effectExtent l="0" t="0" r="0" b="0"/>
            <wp:docPr id="241" name="Picture 241"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Viewdetailcarnew"/>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276">
          <w:tblGrid>
            <w:gridCol w:w="21"/>
            <w:gridCol w:w="2359"/>
            <w:gridCol w:w="443"/>
            <w:gridCol w:w="2741"/>
            <w:gridCol w:w="1282"/>
            <w:gridCol w:w="844"/>
            <w:gridCol w:w="847"/>
            <w:gridCol w:w="1533"/>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CASE-UC045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27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278"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79"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80"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UC045</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81"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82"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ViewLodgeDetail</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28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284"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85"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86"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11/5/2014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87"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88"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view lodge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Goal: L</w:t>
            </w:r>
            <w:r w:rsidRPr="005C5A04">
              <w:rPr>
                <w:rFonts w:ascii="Times New Roman" w:hAnsi="Times New Roman" w:cs="Times New Roman"/>
                <w:bCs/>
              </w:rPr>
              <w:t>odge of charity is displayed successfully and exactly on the table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Chaity click on “Xem chi tiết” icon</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detail of lodge with room’s table is displayed successfully</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on “Xem chi tiết” icon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 The “Chi tiết nhà ở “ page is displayed with detail and room’s table successfully</w:t>
                  </w:r>
                </w:p>
                <w:p w:rsidR="00387540" w:rsidRPr="005C5A04" w:rsidRDefault="00387540" w:rsidP="00E30332">
                  <w:pPr>
                    <w:snapToGrid w:val="0"/>
                    <w:ind w:left="144"/>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387540" w:rsidRPr="005C5A04" w:rsidRDefault="00387540" w:rsidP="00E30332">
            <w:pPr>
              <w:snapToGrid w:val="0"/>
              <w:spacing w:after="80" w:line="240" w:lineRule="auto"/>
              <w:jc w:val="both"/>
              <w:rPr>
                <w:rFonts w:ascii="Times New Roman" w:hAnsi="Times New Roman" w:cs="Times New Roman"/>
                <w:bCs/>
              </w:rPr>
            </w:pPr>
          </w:p>
          <w:p w:rsidR="00387540" w:rsidRDefault="00387540" w:rsidP="009616B8">
            <w:pPr>
              <w:snapToGrid w:val="0"/>
              <w:spacing w:after="0" w:line="240" w:lineRule="auto"/>
              <w:jc w:val="both"/>
              <w:rPr>
                <w:ins w:id="1289"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290" w:author="theirs" w:date="2014-05-21T13:58:00Z">
              <w:r w:rsidRPr="005C5A04">
                <w:rPr>
                  <w:rFonts w:ascii="Times New Roman" w:hAnsi="Times New Roman" w:cs="Times New Roman"/>
                  <w:b/>
                  <w:bCs/>
                </w:rPr>
                <w:delText>N/A</w:delText>
              </w:r>
            </w:del>
            <w:ins w:id="1291" w:author="theirs" w:date="2014-05-21T13:58:00Z">
              <w:r w:rsidR="009616B8" w:rsidRPr="009616B8">
                <w:rPr>
                  <w:rFonts w:ascii="Times New Roman" w:hAnsi="Times New Roman" w:cs="Times New Roman"/>
                  <w:bCs/>
                </w:rPr>
                <w:t>ManageLodge</w:t>
              </w:r>
            </w:ins>
          </w:p>
          <w:p w:rsidR="00387540" w:rsidRPr="005C5A04" w:rsidRDefault="009616B8" w:rsidP="00E30332">
            <w:pPr>
              <w:snapToGrid w:val="0"/>
              <w:spacing w:after="0" w:line="240" w:lineRule="auto"/>
              <w:jc w:val="both"/>
              <w:rPr>
                <w:rFonts w:ascii="Times New Roman" w:hAnsi="Times New Roman" w:cs="Times New Roman"/>
                <w:b/>
                <w:bCs/>
              </w:rPr>
            </w:pPr>
            <w:ins w:id="1292" w:author="theirs" w:date="2014-05-21T13:58:00Z">
              <w:r w:rsidRPr="005C5A04">
                <w:rPr>
                  <w:rFonts w:ascii="Times New Roman" w:hAnsi="Times New Roman" w:cs="Times New Roman"/>
                  <w:b/>
                  <w:bCs/>
                </w:rPr>
                <w:t xml:space="preserve">Business Rules: </w:t>
              </w:r>
              <w:r>
                <w:rPr>
                  <w:rFonts w:ascii="Times New Roman" w:hAnsi="Times New Roman" w:cs="Times New Roman"/>
                </w:rPr>
                <w:t>View Lodge Detail when this lodge exist on system</w:t>
              </w:r>
            </w:ins>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293" w:name="_Toc385663864"/>
      <w:r>
        <w:rPr>
          <w:i w:val="0"/>
          <w:sz w:val="24"/>
          <w:szCs w:val="24"/>
        </w:rPr>
        <w:t>(Charity) Manual assign candidate to room</w:t>
      </w:r>
      <w:bookmarkEnd w:id="1293"/>
    </w:p>
    <w:p w:rsidR="00387540" w:rsidRDefault="00387540" w:rsidP="00387540">
      <w:r w:rsidRPr="005C5A04">
        <w:rPr>
          <w:rFonts w:ascii="Times New Roman" w:hAnsi="Times New Roman" w:cs="Times New Roman"/>
          <w:noProof/>
          <w:lang w:eastAsia="en-US"/>
        </w:rPr>
        <w:drawing>
          <wp:inline distT="0" distB="0" distL="0" distR="0" wp14:anchorId="172DFAC8" wp14:editId="59FA8FE4">
            <wp:extent cx="4991100" cy="1219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991100" cy="12192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294">
          <w:tblGrid>
            <w:gridCol w:w="21"/>
            <w:gridCol w:w="2404"/>
            <w:gridCol w:w="450"/>
            <w:gridCol w:w="2713"/>
            <w:gridCol w:w="1274"/>
            <w:gridCol w:w="848"/>
            <w:gridCol w:w="827"/>
            <w:gridCol w:w="1533"/>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CASE-UC046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29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296" w:author="mine" w:date="2014-05-21T13:59:00Z">
            <w:trPr>
              <w:gridBefore w:val="1"/>
            </w:trPr>
          </w:trPrChange>
        </w:trPr>
        <w:tc>
          <w:tcPr>
            <w:tcW w:w="1420" w:type="pct"/>
            <w:shd w:val="clear" w:color="auto" w:fill="F3F3F3"/>
            <w:tcPrChange w:id="1297"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298"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UC046</w:t>
            </w:r>
          </w:p>
        </w:tc>
        <w:tc>
          <w:tcPr>
            <w:tcW w:w="1056" w:type="pct"/>
            <w:gridSpan w:val="2"/>
            <w:shd w:val="clear" w:color="auto" w:fill="F3F3F3"/>
            <w:tcPrChange w:id="1299"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300" w:author="mine" w:date="2014-05-21T13:59:00Z">
              <w:tcPr>
                <w:tcW w:w="1174" w:type="pct"/>
                <w:gridSpan w:val="2"/>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Manual assign candidates to room</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30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302" w:author="mine" w:date="2014-05-21T13:59:00Z">
            <w:trPr>
              <w:gridBefore w:val="1"/>
            </w:trPr>
          </w:trPrChange>
        </w:trPr>
        <w:tc>
          <w:tcPr>
            <w:tcW w:w="1420" w:type="pct"/>
            <w:shd w:val="clear" w:color="auto" w:fill="F3F3F3"/>
            <w:tcPrChange w:id="1303"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304" w:author="mine" w:date="2014-05-21T13:59:00Z">
              <w:tcPr>
                <w:tcW w:w="1350" w:type="pct"/>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1305"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306"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 xml:space="preserve"> 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proofErr w:type="gramStart"/>
            <w:r w:rsidRPr="005C5A04">
              <w:rPr>
                <w:rFonts w:ascii="Times New Roman" w:eastAsia="MS Mincho" w:hAnsi="Times New Roman" w:cs="Times New Roman"/>
              </w:rPr>
              <w:t>This use case allow</w:t>
            </w:r>
            <w:proofErr w:type="gramEnd"/>
            <w:r w:rsidRPr="005C5A04">
              <w:rPr>
                <w:rFonts w:ascii="Times New Roman" w:eastAsia="MS Mincho" w:hAnsi="Times New Roman" w:cs="Times New Roman"/>
              </w:rPr>
              <w:t xml:space="preserve"> charity can assign candidates registered at a lodge to room in that lodge.</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Assign candidates to room.</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assign room page of </w:t>
            </w:r>
            <w:r w:rsidRPr="005C5A04">
              <w:rPr>
                <w:rFonts w:ascii="Times New Roman" w:hAnsi="Times New Roman" w:cs="Times New Roman"/>
              </w:rPr>
              <w:t xml:space="preserve">charity, </w:t>
            </w:r>
            <w:proofErr w:type="gramStart"/>
            <w:r w:rsidRPr="005C5A04">
              <w:rPr>
                <w:rFonts w:ascii="Times New Roman" w:eastAsia="MS Mincho" w:hAnsi="Times New Roman" w:cs="Times New Roman"/>
              </w:rPr>
              <w:t>user click</w:t>
            </w:r>
            <w:proofErr w:type="gramEnd"/>
            <w:r w:rsidRPr="005C5A04">
              <w:rPr>
                <w:rFonts w:ascii="Times New Roman" w:eastAsia="MS Mincho" w:hAnsi="Times New Roman" w:cs="Times New Roman"/>
              </w:rPr>
              <w:t xml:space="preserve"> “Sắp tay”</w:t>
            </w:r>
            <w:r w:rsidRPr="005C5A04">
              <w:rPr>
                <w:rFonts w:ascii="Times New Roman"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charity role.</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List candidates not assign to any room.</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Candidate will be assigned to room in registered lodge.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307"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42"/>
              <w:gridCol w:w="3814"/>
              <w:tblGridChange w:id="1308">
                <w:tblGrid>
                  <w:gridCol w:w="667"/>
                  <w:gridCol w:w="3390"/>
                  <w:gridCol w:w="4273"/>
                </w:tblGrid>
              </w:tblGridChange>
            </w:tblGrid>
            <w:tr w:rsidR="00743708" w:rsidRPr="005C5A04" w:rsidTr="00E30332">
              <w:tc>
                <w:tcPr>
                  <w:tcW w:w="667" w:type="dxa"/>
                  <w:shd w:val="clear" w:color="auto" w:fill="D9D9D9" w:themeFill="background1" w:themeFillShade="D9"/>
                  <w:tcPrChange w:id="1309"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310"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311"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312"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313"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Sắp tay</w:t>
                  </w:r>
                  <w:r w:rsidRPr="005C5A04">
                    <w:rPr>
                      <w:rFonts w:ascii="Times New Roman" w:eastAsia="Times New Roman" w:hAnsi="Times New Roman" w:cs="Times New Roman"/>
                    </w:rPr>
                    <w:t xml:space="preserve">” </w:t>
                  </w:r>
                  <w:r w:rsidRPr="005C5A04">
                    <w:rPr>
                      <w:rFonts w:ascii="Times New Roman" w:hAnsi="Times New Roman" w:cs="Times New Roman"/>
                    </w:rPr>
                    <w:t>at assign room page.</w:t>
                  </w:r>
                </w:p>
              </w:tc>
              <w:tc>
                <w:tcPr>
                  <w:tcW w:w="4273" w:type="dxa"/>
                  <w:tcPrChange w:id="1314"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315"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3390" w:type="dxa"/>
                  <w:tcPrChange w:id="1316"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317"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divided in to three sections. The first section includes the list of candidates not assign in any room. The second and third section include the list room that candidate will be assign in.</w:t>
                  </w:r>
                </w:p>
              </w:tc>
            </w:tr>
            <w:tr w:rsidR="00387540" w:rsidRPr="005C5A04" w:rsidTr="00E30332">
              <w:tc>
                <w:tcPr>
                  <w:tcW w:w="667" w:type="dxa"/>
                  <w:tcPrChange w:id="1318"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1319"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lodge at combo box.</w:t>
                  </w:r>
                </w:p>
              </w:tc>
              <w:tc>
                <w:tcPr>
                  <w:tcW w:w="4273" w:type="dxa"/>
                  <w:tcPrChange w:id="1320"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321"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1322"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323" w:author="mine" w:date="2014-05-21T13:59:00Z">
                    <w:tcPr>
                      <w:tcW w:w="4273" w:type="dxa"/>
                    </w:tcPr>
                  </w:tcPrChange>
                </w:tcPr>
                <w:p w:rsidR="00387540" w:rsidRPr="005C5A04" w:rsidRDefault="00387540" w:rsidP="00E30332">
                  <w:pPr>
                    <w:snapToGrid w:val="0"/>
                    <w:rPr>
                      <w:rFonts w:ascii="Times New Roman" w:hAnsi="Times New Roman" w:cs="Times New Roman"/>
                    </w:rPr>
                  </w:pPr>
                  <w:proofErr w:type="gramStart"/>
                  <w:r w:rsidRPr="005C5A04">
                    <w:rPr>
                      <w:rFonts w:ascii="Times New Roman" w:hAnsi="Times New Roman" w:cs="Times New Roman"/>
                    </w:rPr>
                    <w:t>Display list candidates is</w:t>
                  </w:r>
                  <w:proofErr w:type="gramEnd"/>
                  <w:r w:rsidRPr="005C5A04">
                    <w:rPr>
                      <w:rFonts w:ascii="Times New Roman" w:hAnsi="Times New Roman" w:cs="Times New Roman"/>
                    </w:rPr>
                    <w:t xml:space="preserve"> not assign to room of that lodge in selected box “Thí sinh chưa xếp phòng”.</w:t>
                  </w:r>
                </w:p>
              </w:tc>
            </w:tr>
            <w:tr w:rsidR="00387540" w:rsidRPr="005C5A04" w:rsidTr="00E30332">
              <w:tc>
                <w:tcPr>
                  <w:tcW w:w="667" w:type="dxa"/>
                  <w:tcPrChange w:id="1324"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1325"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room in list room of lodge.</w:t>
                  </w:r>
                </w:p>
                <w:p w:rsidR="00387540" w:rsidRPr="005C5A04" w:rsidRDefault="00387540" w:rsidP="00E30332">
                  <w:pPr>
                    <w:snapToGrid w:val="0"/>
                    <w:rPr>
                      <w:rFonts w:ascii="Times New Roman" w:hAnsi="Times New Roman" w:cs="Times New Roman"/>
                    </w:rPr>
                  </w:pPr>
                </w:p>
              </w:tc>
              <w:tc>
                <w:tcPr>
                  <w:tcW w:w="4273" w:type="dxa"/>
                  <w:tcPrChange w:id="1326"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327"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6.</w:t>
                  </w:r>
                </w:p>
              </w:tc>
              <w:tc>
                <w:tcPr>
                  <w:tcW w:w="3390" w:type="dxa"/>
                  <w:tcPrChange w:id="1328"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329" w:author="mine" w:date="2014-05-21T13:59:00Z">
                    <w:tcPr>
                      <w:tcW w:w="4273" w:type="dxa"/>
                    </w:tcPr>
                  </w:tcPrChange>
                </w:tcPr>
                <w:p w:rsidR="00387540" w:rsidRPr="005C5A04" w:rsidRDefault="00387540" w:rsidP="00E30332">
                  <w:pPr>
                    <w:snapToGrid w:val="0"/>
                    <w:rPr>
                      <w:rFonts w:ascii="Times New Roman" w:hAnsi="Times New Roman" w:cs="Times New Roman"/>
                    </w:rPr>
                  </w:pPr>
                  <w:proofErr w:type="gramStart"/>
                  <w:r w:rsidRPr="005C5A04">
                    <w:rPr>
                      <w:rFonts w:ascii="Times New Roman" w:hAnsi="Times New Roman" w:cs="Times New Roman"/>
                    </w:rPr>
                    <w:t>Display list candidates was</w:t>
                  </w:r>
                  <w:proofErr w:type="gramEnd"/>
                  <w:r w:rsidRPr="005C5A04">
                    <w:rPr>
                      <w:rFonts w:ascii="Times New Roman" w:hAnsi="Times New Roman" w:cs="Times New Roman"/>
                    </w:rPr>
                    <w:t xml:space="preserve"> assigned in that room. If room have no candidates, nothing display in list box of that room.</w:t>
                  </w:r>
                </w:p>
              </w:tc>
            </w:tr>
            <w:tr w:rsidR="00387540" w:rsidRPr="005C5A04" w:rsidTr="00E30332">
              <w:tc>
                <w:tcPr>
                  <w:tcW w:w="667" w:type="dxa"/>
                  <w:tcPrChange w:id="1330"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7.</w:t>
                  </w:r>
                </w:p>
              </w:tc>
              <w:tc>
                <w:tcPr>
                  <w:tcW w:w="3390" w:type="dxa"/>
                  <w:tcPrChange w:id="1331"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one or more candidate on list candidate not assign in that lodge.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“Chuyển phòng”</w:t>
                  </w:r>
                </w:p>
              </w:tc>
              <w:tc>
                <w:tcPr>
                  <w:tcW w:w="4273" w:type="dxa"/>
                  <w:tcPrChange w:id="1332"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333"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8.</w:t>
                  </w:r>
                </w:p>
              </w:tc>
              <w:tc>
                <w:tcPr>
                  <w:tcW w:w="3390" w:type="dxa"/>
                  <w:tcPrChange w:id="1334"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335"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Move selected candidates to room was selected</w:t>
                  </w:r>
                </w:p>
              </w:tc>
            </w:tr>
            <w:tr w:rsidR="00387540" w:rsidRPr="005C5A04" w:rsidTr="00E30332">
              <w:tc>
                <w:tcPr>
                  <w:tcW w:w="667" w:type="dxa"/>
                  <w:tcPrChange w:id="1336"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9.</w:t>
                  </w:r>
                </w:p>
              </w:tc>
              <w:tc>
                <w:tcPr>
                  <w:tcW w:w="3390" w:type="dxa"/>
                  <w:tcPrChange w:id="1337"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“Lưu lại”</w:t>
                  </w:r>
                </w:p>
              </w:tc>
              <w:tc>
                <w:tcPr>
                  <w:tcW w:w="4273" w:type="dxa"/>
                  <w:tcPrChange w:id="1338"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339"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10.</w:t>
                  </w:r>
                </w:p>
              </w:tc>
              <w:tc>
                <w:tcPr>
                  <w:tcW w:w="3390" w:type="dxa"/>
                  <w:tcPrChange w:id="1340"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341"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Candidate selected is assign to room selected and save into database, redirect to assign room page.</w:t>
                  </w:r>
                </w:p>
              </w:tc>
            </w:tr>
            <w:tr w:rsidR="00387540" w:rsidRPr="005C5A04" w:rsidTr="00E30332">
              <w:tc>
                <w:tcPr>
                  <w:tcW w:w="667" w:type="dxa"/>
                  <w:tcPrChange w:id="1342"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p>
              </w:tc>
              <w:tc>
                <w:tcPr>
                  <w:tcW w:w="3390" w:type="dxa"/>
                  <w:tcPrChange w:id="1343"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344"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345"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574"/>
              <w:gridCol w:w="661"/>
              <w:gridCol w:w="2523"/>
              <w:gridCol w:w="3759"/>
              <w:tblGridChange w:id="1346">
                <w:tblGrid>
                  <w:gridCol w:w="591"/>
                  <w:gridCol w:w="302"/>
                  <w:gridCol w:w="365"/>
                  <w:gridCol w:w="209"/>
                  <w:gridCol w:w="661"/>
                  <w:gridCol w:w="1941"/>
                  <w:gridCol w:w="582"/>
                  <w:gridCol w:w="3679"/>
                  <w:gridCol w:w="80"/>
                </w:tblGrid>
              </w:tblGridChange>
            </w:tblGrid>
            <w:tr w:rsidR="00743708" w:rsidRPr="005C5A04" w:rsidTr="00E30332">
              <w:trPr>
                <w:trPrChange w:id="1347" w:author="mine" w:date="2014-05-21T13:59:00Z">
                  <w:trPr>
                    <w:gridAfter w:val="0"/>
                  </w:trPr>
                </w:trPrChange>
              </w:trPr>
              <w:tc>
                <w:tcPr>
                  <w:tcW w:w="591" w:type="dxa"/>
                  <w:shd w:val="clear" w:color="auto" w:fill="D9D9D9" w:themeFill="background1" w:themeFillShade="D9"/>
                  <w:tcPrChange w:id="1348" w:author="mine" w:date="2014-05-21T13:59:00Z">
                    <w:tcPr>
                      <w:tcW w:w="591"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67" w:type="dxa"/>
                  <w:shd w:val="clear" w:color="auto" w:fill="D9D9D9" w:themeFill="background1" w:themeFillShade="D9"/>
                  <w:tcPrChange w:id="1349" w:author="mine" w:date="2014-05-21T13:59:00Z">
                    <w:tcPr>
                      <w:tcW w:w="667" w:type="dxa"/>
                      <w:gridSpan w:val="2"/>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811" w:type="dxa"/>
                  <w:shd w:val="clear" w:color="auto" w:fill="D9D9D9" w:themeFill="background1" w:themeFillShade="D9"/>
                  <w:tcPrChange w:id="1350" w:author="mine" w:date="2014-05-21T13:59:00Z">
                    <w:tcPr>
                      <w:tcW w:w="2811" w:type="dxa"/>
                      <w:gridSpan w:val="3"/>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1" w:type="dxa"/>
                  <w:shd w:val="clear" w:color="auto" w:fill="D9D9D9" w:themeFill="background1" w:themeFillShade="D9"/>
                  <w:tcPrChange w:id="1351" w:author="mine" w:date="2014-05-21T13:59:00Z">
                    <w:tcPr>
                      <w:tcW w:w="4261" w:type="dxa"/>
                      <w:gridSpan w:val="2"/>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E30332">
              <w:tc>
                <w:tcPr>
                  <w:tcW w:w="591" w:type="dxa"/>
                  <w:vMerge w:val="restart"/>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281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room in of lodge on top.</w:t>
                  </w:r>
                </w:p>
              </w:tc>
              <w:tc>
                <w:tcPr>
                  <w:tcW w:w="4261" w:type="dxa"/>
                </w:tcPr>
                <w:p w:rsidR="00387540" w:rsidRPr="005C5A04" w:rsidRDefault="00387540" w:rsidP="00E30332">
                  <w:pPr>
                    <w:snapToGrid w:val="0"/>
                    <w:rPr>
                      <w:rFonts w:ascii="Times New Roman" w:hAnsi="Times New Roman" w:cs="Times New Roman"/>
                    </w:rPr>
                  </w:pPr>
                </w:p>
              </w:tc>
            </w:tr>
            <w:tr w:rsidR="00BF2400" w:rsidRPr="005C5A04" w:rsidTr="00E30332">
              <w:tc>
                <w:tcPr>
                  <w:tcW w:w="591" w:type="dxa"/>
                  <w:vMerge/>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2811" w:type="dxa"/>
                </w:tcPr>
                <w:p w:rsidR="00387540" w:rsidRPr="005C5A04" w:rsidRDefault="00387540" w:rsidP="00E30332">
                  <w:pPr>
                    <w:snapToGrid w:val="0"/>
                    <w:rPr>
                      <w:rFonts w:ascii="Times New Roman" w:hAnsi="Times New Roman" w:cs="Times New Roman"/>
                    </w:rPr>
                  </w:pPr>
                </w:p>
              </w:tc>
              <w:tc>
                <w:tcPr>
                  <w:tcW w:w="4261" w:type="dxa"/>
                </w:tcPr>
                <w:p w:rsidR="00387540" w:rsidRPr="005C5A04" w:rsidRDefault="00387540" w:rsidP="00E30332">
                  <w:pPr>
                    <w:snapToGrid w:val="0"/>
                    <w:rPr>
                      <w:rFonts w:ascii="Times New Roman" w:hAnsi="Times New Roman" w:cs="Times New Roman"/>
                    </w:rPr>
                  </w:pPr>
                  <w:proofErr w:type="gramStart"/>
                  <w:r w:rsidRPr="005C5A04">
                    <w:rPr>
                      <w:rFonts w:ascii="Times New Roman" w:hAnsi="Times New Roman" w:cs="Times New Roman"/>
                    </w:rPr>
                    <w:t>Display list candidates was</w:t>
                  </w:r>
                  <w:proofErr w:type="gramEnd"/>
                  <w:r w:rsidRPr="005C5A04">
                    <w:rPr>
                      <w:rFonts w:ascii="Times New Roman" w:hAnsi="Times New Roman" w:cs="Times New Roman"/>
                    </w:rPr>
                    <w:t xml:space="preserve"> assigned in that room. If room have no candidates, nothing display in list box of that room.</w:t>
                  </w:r>
                </w:p>
              </w:tc>
            </w:tr>
            <w:tr w:rsidR="00BF2400" w:rsidRPr="005C5A04" w:rsidTr="00E30332">
              <w:tc>
                <w:tcPr>
                  <w:tcW w:w="591" w:type="dxa"/>
                  <w:vMerge/>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281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room in of lodge on bottom.</w:t>
                  </w:r>
                </w:p>
              </w:tc>
              <w:tc>
                <w:tcPr>
                  <w:tcW w:w="4261" w:type="dxa"/>
                </w:tcPr>
                <w:p w:rsidR="00387540" w:rsidRPr="005C5A04" w:rsidRDefault="00387540" w:rsidP="00E30332">
                  <w:pPr>
                    <w:snapToGrid w:val="0"/>
                    <w:rPr>
                      <w:rFonts w:ascii="Times New Roman" w:hAnsi="Times New Roman" w:cs="Times New Roman"/>
                    </w:rPr>
                  </w:pPr>
                </w:p>
              </w:tc>
            </w:tr>
            <w:tr w:rsidR="00BF2400" w:rsidRPr="005C5A04" w:rsidTr="00E30332">
              <w:tc>
                <w:tcPr>
                  <w:tcW w:w="591" w:type="dxa"/>
                  <w:vMerge/>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2811" w:type="dxa"/>
                </w:tcPr>
                <w:p w:rsidR="00387540" w:rsidRPr="005C5A04" w:rsidRDefault="00387540" w:rsidP="00E30332">
                  <w:pPr>
                    <w:snapToGrid w:val="0"/>
                    <w:rPr>
                      <w:rFonts w:ascii="Times New Roman" w:hAnsi="Times New Roman" w:cs="Times New Roman"/>
                    </w:rPr>
                  </w:pPr>
                </w:p>
              </w:tc>
              <w:tc>
                <w:tcPr>
                  <w:tcW w:w="4261" w:type="dxa"/>
                </w:tcPr>
                <w:p w:rsidR="00387540" w:rsidRPr="005C5A04" w:rsidRDefault="00387540" w:rsidP="00E30332">
                  <w:pPr>
                    <w:snapToGrid w:val="0"/>
                    <w:rPr>
                      <w:rFonts w:ascii="Times New Roman" w:hAnsi="Times New Roman" w:cs="Times New Roman"/>
                    </w:rPr>
                  </w:pPr>
                  <w:proofErr w:type="gramStart"/>
                  <w:r w:rsidRPr="005C5A04">
                    <w:rPr>
                      <w:rFonts w:ascii="Times New Roman" w:hAnsi="Times New Roman" w:cs="Times New Roman"/>
                    </w:rPr>
                    <w:t>Display list candidates was</w:t>
                  </w:r>
                  <w:proofErr w:type="gramEnd"/>
                  <w:r w:rsidRPr="005C5A04">
                    <w:rPr>
                      <w:rFonts w:ascii="Times New Roman" w:hAnsi="Times New Roman" w:cs="Times New Roman"/>
                    </w:rPr>
                    <w:t xml:space="preserve"> assigned in that room. If room have no candidates, nothing display in list box of that room.</w:t>
                  </w:r>
                </w:p>
              </w:tc>
            </w:tr>
            <w:tr w:rsidR="00BF2400" w:rsidRPr="005C5A04" w:rsidTr="00E30332">
              <w:tc>
                <w:tcPr>
                  <w:tcW w:w="591" w:type="dxa"/>
                  <w:vMerge/>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281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one or more candidate on list candidate not assign in that lodge.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“Chuyển phòng” button</w:t>
                  </w:r>
                </w:p>
              </w:tc>
              <w:tc>
                <w:tcPr>
                  <w:tcW w:w="4261" w:type="dxa"/>
                </w:tcPr>
                <w:p w:rsidR="00387540" w:rsidRPr="005C5A04" w:rsidRDefault="00387540" w:rsidP="00E30332">
                  <w:pPr>
                    <w:snapToGrid w:val="0"/>
                    <w:rPr>
                      <w:rFonts w:ascii="Times New Roman" w:hAnsi="Times New Roman" w:cs="Times New Roman"/>
                    </w:rPr>
                  </w:pPr>
                </w:p>
              </w:tc>
            </w:tr>
            <w:tr w:rsidR="00BF2400" w:rsidRPr="005C5A04" w:rsidTr="00E30332">
              <w:tc>
                <w:tcPr>
                  <w:tcW w:w="591" w:type="dxa"/>
                  <w:vMerge/>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6.</w:t>
                  </w:r>
                </w:p>
              </w:tc>
              <w:tc>
                <w:tcPr>
                  <w:tcW w:w="2811" w:type="dxa"/>
                </w:tcPr>
                <w:p w:rsidR="00387540" w:rsidRPr="005C5A04" w:rsidRDefault="00387540" w:rsidP="00E30332">
                  <w:pPr>
                    <w:snapToGrid w:val="0"/>
                    <w:rPr>
                      <w:rFonts w:ascii="Times New Roman" w:hAnsi="Times New Roman" w:cs="Times New Roman"/>
                    </w:rPr>
                  </w:pPr>
                </w:p>
              </w:tc>
              <w:tc>
                <w:tcPr>
                  <w:tcW w:w="426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Move selected candidates to room was selected</w:t>
                  </w:r>
                </w:p>
              </w:tc>
            </w:tr>
            <w:tr w:rsidR="00BF2400" w:rsidRPr="005C5A04" w:rsidTr="00E30332">
              <w:tc>
                <w:tcPr>
                  <w:tcW w:w="591" w:type="dxa"/>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7.</w:t>
                  </w:r>
                </w:p>
              </w:tc>
              <w:tc>
                <w:tcPr>
                  <w:tcW w:w="281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“Lưu lại”</w:t>
                  </w:r>
                </w:p>
              </w:tc>
              <w:tc>
                <w:tcPr>
                  <w:tcW w:w="426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Candidate selected is assign to room selected and save into database, redirect to assign room page.</w:t>
                  </w:r>
                </w:p>
              </w:tc>
            </w:tr>
            <w:tr w:rsidR="00BF2400" w:rsidRPr="005C5A04" w:rsidTr="00E30332">
              <w:tc>
                <w:tcPr>
                  <w:tcW w:w="591" w:type="dxa"/>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8.</w:t>
                  </w:r>
                </w:p>
              </w:tc>
              <w:tc>
                <w:tcPr>
                  <w:tcW w:w="2811" w:type="dxa"/>
                </w:tcPr>
                <w:p w:rsidR="00387540" w:rsidRPr="005C5A04" w:rsidRDefault="00387540" w:rsidP="00E30332">
                  <w:pPr>
                    <w:snapToGrid w:val="0"/>
                    <w:rPr>
                      <w:rFonts w:ascii="Times New Roman" w:hAnsi="Times New Roman" w:cs="Times New Roman"/>
                    </w:rPr>
                  </w:pPr>
                </w:p>
              </w:tc>
              <w:tc>
                <w:tcPr>
                  <w:tcW w:w="4261" w:type="dxa"/>
                </w:tcPr>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352"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32"/>
              <w:gridCol w:w="3152"/>
              <w:gridCol w:w="3733"/>
              <w:tblGridChange w:id="1353">
                <w:tblGrid>
                  <w:gridCol w:w="657"/>
                  <w:gridCol w:w="236"/>
                  <w:gridCol w:w="632"/>
                  <w:gridCol w:w="2625"/>
                  <w:gridCol w:w="527"/>
                  <w:gridCol w:w="3653"/>
                  <w:gridCol w:w="80"/>
                </w:tblGrid>
              </w:tblGridChange>
            </w:tblGrid>
            <w:tr w:rsidR="00743708" w:rsidRPr="005C5A04" w:rsidTr="00E30332">
              <w:trPr>
                <w:trPrChange w:id="1354" w:author="mine" w:date="2014-05-21T13:59:00Z">
                  <w:trPr>
                    <w:gridAfter w:val="0"/>
                  </w:trPr>
                </w:trPrChange>
              </w:trPr>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355" w:author="mine" w:date="2014-05-21T13:59:00Z">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356" w:author="mine" w:date="2014-05-21T13:59:00Z">
                    <w:tcPr>
                      <w:tcW w:w="3493"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357" w:author="mine" w:date="2014-05-21T13:59:00Z">
                    <w:tcPr>
                      <w:tcW w:w="418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E30332">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Choose a list selected candidates are larger than quantity of room</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‘Chuyển phòng’ button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 popup message “Không thể sắp thí sinh vượt quá giớ hạn của phòng”.</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Assign to room</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del w:id="1358" w:author="theirs" w:date="2014-05-21T13:58:00Z">
              <w:r w:rsidRPr="005C5A04">
                <w:rPr>
                  <w:rFonts w:ascii="Times New Roman" w:hAnsi="Times New Roman" w:cs="Times New Roman"/>
                </w:rPr>
                <w:delText>N/A</w:delText>
              </w:r>
            </w:del>
            <w:ins w:id="1359" w:author="theirs" w:date="2014-05-21T13:58:00Z">
              <w:r w:rsidR="005A5D1C">
                <w:rPr>
                  <w:rFonts w:ascii="Times New Roman" w:hAnsi="Times New Roman" w:cs="Times New Roman"/>
                </w:rPr>
                <w:t>After charity auto assign to car or volunteer.</w:t>
              </w:r>
            </w:ins>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360" w:name="_Toc385663865"/>
      <w:r>
        <w:rPr>
          <w:i w:val="0"/>
          <w:sz w:val="24"/>
          <w:szCs w:val="24"/>
        </w:rPr>
        <w:t>(Charity) Manual Assign Candidate to car or volunteer</w:t>
      </w:r>
      <w:bookmarkEnd w:id="1360"/>
    </w:p>
    <w:p w:rsidR="00387540" w:rsidRDefault="00387540" w:rsidP="00387540">
      <w:r w:rsidRPr="005C5A04">
        <w:rPr>
          <w:rFonts w:ascii="Times New Roman" w:hAnsi="Times New Roman" w:cs="Times New Roman"/>
          <w:noProof/>
          <w:lang w:eastAsia="en-US"/>
        </w:rPr>
        <w:drawing>
          <wp:inline distT="0" distB="0" distL="0" distR="0" wp14:anchorId="7C6EF15F" wp14:editId="472EB7A8">
            <wp:extent cx="4433570" cy="1223010"/>
            <wp:effectExtent l="0" t="0" r="5080" b="0"/>
            <wp:docPr id="242" name="Picture 242" descr="H:\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manual.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33570" cy="122301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361">
          <w:tblGrid>
            <w:gridCol w:w="21"/>
            <w:gridCol w:w="2404"/>
            <w:gridCol w:w="450"/>
            <w:gridCol w:w="2713"/>
            <w:gridCol w:w="1274"/>
            <w:gridCol w:w="848"/>
            <w:gridCol w:w="827"/>
            <w:gridCol w:w="1533"/>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CASE-UC047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36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363" w:author="mine" w:date="2014-05-21T13:59:00Z">
            <w:trPr>
              <w:gridBefore w:val="1"/>
            </w:trPr>
          </w:trPrChange>
        </w:trPr>
        <w:tc>
          <w:tcPr>
            <w:tcW w:w="1420" w:type="pct"/>
            <w:shd w:val="clear" w:color="auto" w:fill="F3F3F3"/>
            <w:tcPrChange w:id="1364"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Use-case No.</w:t>
            </w:r>
          </w:p>
        </w:tc>
        <w:tc>
          <w:tcPr>
            <w:tcW w:w="1350" w:type="pct"/>
            <w:tcPrChange w:id="1365"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UC047</w:t>
            </w:r>
          </w:p>
        </w:tc>
        <w:tc>
          <w:tcPr>
            <w:tcW w:w="1056" w:type="pct"/>
            <w:gridSpan w:val="2"/>
            <w:shd w:val="clear" w:color="auto" w:fill="F3F3F3"/>
            <w:tcPrChange w:id="1366"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367" w:author="mine" w:date="2014-05-21T13:59:00Z">
              <w:tcPr>
                <w:tcW w:w="1174" w:type="pct"/>
                <w:gridSpan w:val="2"/>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Manual assign candidates to car or volunteer</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368"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369" w:author="mine" w:date="2014-05-21T13:59:00Z">
            <w:trPr>
              <w:gridBefore w:val="1"/>
            </w:trPr>
          </w:trPrChange>
        </w:trPr>
        <w:tc>
          <w:tcPr>
            <w:tcW w:w="1420" w:type="pct"/>
            <w:shd w:val="clear" w:color="auto" w:fill="F3F3F3"/>
            <w:tcPrChange w:id="1370"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371" w:author="mine" w:date="2014-05-21T13:59:00Z">
              <w:tcPr>
                <w:tcW w:w="1350" w:type="pct"/>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1372"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373"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 xml:space="preserve"> 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proofErr w:type="gramStart"/>
            <w:r w:rsidRPr="005C5A04">
              <w:rPr>
                <w:rFonts w:ascii="Times New Roman" w:eastAsia="MS Mincho" w:hAnsi="Times New Roman" w:cs="Times New Roman"/>
              </w:rPr>
              <w:t>This use case allow</w:t>
            </w:r>
            <w:proofErr w:type="gramEnd"/>
            <w:r w:rsidRPr="005C5A04">
              <w:rPr>
                <w:rFonts w:ascii="Times New Roman" w:eastAsia="MS Mincho" w:hAnsi="Times New Roman" w:cs="Times New Roman"/>
              </w:rPr>
              <w:t xml:space="preserve"> charity can assign candidates registered at a lodge to car of charity exam or volunteer.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Assign candidates to room.</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assign car page of </w:t>
            </w:r>
            <w:r w:rsidRPr="005C5A04">
              <w:rPr>
                <w:rFonts w:ascii="Times New Roman" w:hAnsi="Times New Roman" w:cs="Times New Roman"/>
              </w:rPr>
              <w:t xml:space="preserve">charity, </w:t>
            </w:r>
            <w:proofErr w:type="gramStart"/>
            <w:r w:rsidRPr="005C5A04">
              <w:rPr>
                <w:rFonts w:ascii="Times New Roman" w:eastAsia="MS Mincho" w:hAnsi="Times New Roman" w:cs="Times New Roman"/>
              </w:rPr>
              <w:t>user click</w:t>
            </w:r>
            <w:proofErr w:type="gramEnd"/>
            <w:r w:rsidRPr="005C5A04">
              <w:rPr>
                <w:rFonts w:ascii="Times New Roman" w:eastAsia="MS Mincho" w:hAnsi="Times New Roman" w:cs="Times New Roman"/>
              </w:rPr>
              <w:t xml:space="preserve"> “Sắp tay”</w:t>
            </w:r>
            <w:r w:rsidRPr="005C5A04">
              <w:rPr>
                <w:rFonts w:ascii="Times New Roman"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charity role.</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List candidates not assign to any car or volunteer.</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Candidate will be assigned to car of registered lodge or volunteer.</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374"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42"/>
              <w:gridCol w:w="3814"/>
              <w:tblGridChange w:id="1375">
                <w:tblGrid>
                  <w:gridCol w:w="667"/>
                  <w:gridCol w:w="3390"/>
                  <w:gridCol w:w="4273"/>
                </w:tblGrid>
              </w:tblGridChange>
            </w:tblGrid>
            <w:tr w:rsidR="00743708" w:rsidRPr="005C5A04" w:rsidTr="00E30332">
              <w:tc>
                <w:tcPr>
                  <w:tcW w:w="667" w:type="dxa"/>
                  <w:shd w:val="clear" w:color="auto" w:fill="D9D9D9" w:themeFill="background1" w:themeFillShade="D9"/>
                  <w:tcPrChange w:id="1376"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377"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378"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379"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380"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Sắp tay</w:t>
                  </w:r>
                  <w:r w:rsidRPr="005C5A04">
                    <w:rPr>
                      <w:rFonts w:ascii="Times New Roman" w:eastAsia="Times New Roman" w:hAnsi="Times New Roman" w:cs="Times New Roman"/>
                    </w:rPr>
                    <w:t xml:space="preserve">” </w:t>
                  </w:r>
                  <w:r w:rsidRPr="005C5A04">
                    <w:rPr>
                      <w:rFonts w:ascii="Times New Roman" w:hAnsi="Times New Roman" w:cs="Times New Roman"/>
                    </w:rPr>
                    <w:t>at assign car page.</w:t>
                  </w:r>
                </w:p>
              </w:tc>
              <w:tc>
                <w:tcPr>
                  <w:tcW w:w="4273" w:type="dxa"/>
                  <w:tcPrChange w:id="1381"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382"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383"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384"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divided in to three sections. The first section includes the list of candidates not assign in any car. The second and third section include the list car or volunteer that candidate will be assign in.</w:t>
                  </w:r>
                </w:p>
              </w:tc>
            </w:tr>
            <w:tr w:rsidR="00387540" w:rsidRPr="005C5A04" w:rsidTr="00E30332">
              <w:tc>
                <w:tcPr>
                  <w:tcW w:w="667" w:type="dxa"/>
                  <w:tcPrChange w:id="1385"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1386"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lodge at combo box.</w:t>
                  </w:r>
                </w:p>
              </w:tc>
              <w:tc>
                <w:tcPr>
                  <w:tcW w:w="4273" w:type="dxa"/>
                  <w:tcPrChange w:id="1387"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388"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1389"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390"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Display list candidates is not assign to car of that lodge in select box “Thí sinh chưa xếp xe”. </w:t>
                  </w:r>
                </w:p>
              </w:tc>
            </w:tr>
            <w:tr w:rsidR="00387540" w:rsidRPr="005C5A04" w:rsidTr="00E30332">
              <w:tc>
                <w:tcPr>
                  <w:tcW w:w="667" w:type="dxa"/>
                  <w:tcPrChange w:id="1391"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1392"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car in list car of charity exam.</w:t>
                  </w:r>
                </w:p>
                <w:p w:rsidR="00387540" w:rsidRPr="005C5A04" w:rsidRDefault="00387540" w:rsidP="00E30332">
                  <w:pPr>
                    <w:snapToGrid w:val="0"/>
                    <w:rPr>
                      <w:rFonts w:ascii="Times New Roman" w:hAnsi="Times New Roman" w:cs="Times New Roman"/>
                    </w:rPr>
                  </w:pPr>
                </w:p>
              </w:tc>
              <w:tc>
                <w:tcPr>
                  <w:tcW w:w="4273" w:type="dxa"/>
                  <w:tcPrChange w:id="1393"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394"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6.</w:t>
                  </w:r>
                </w:p>
              </w:tc>
              <w:tc>
                <w:tcPr>
                  <w:tcW w:w="3390" w:type="dxa"/>
                  <w:tcPrChange w:id="1395"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396" w:author="mine" w:date="2014-05-21T13:59:00Z">
                    <w:tcPr>
                      <w:tcW w:w="4273" w:type="dxa"/>
                    </w:tcPr>
                  </w:tcPrChange>
                </w:tcPr>
                <w:p w:rsidR="00387540" w:rsidRPr="005C5A04" w:rsidRDefault="00387540" w:rsidP="00E30332">
                  <w:pPr>
                    <w:snapToGrid w:val="0"/>
                    <w:rPr>
                      <w:rFonts w:ascii="Times New Roman" w:hAnsi="Times New Roman" w:cs="Times New Roman"/>
                    </w:rPr>
                  </w:pPr>
                  <w:proofErr w:type="gramStart"/>
                  <w:r w:rsidRPr="005C5A04">
                    <w:rPr>
                      <w:rFonts w:ascii="Times New Roman" w:hAnsi="Times New Roman" w:cs="Times New Roman"/>
                    </w:rPr>
                    <w:t>Display list candidates was</w:t>
                  </w:r>
                  <w:proofErr w:type="gramEnd"/>
                  <w:r w:rsidRPr="005C5A04">
                    <w:rPr>
                      <w:rFonts w:ascii="Times New Roman" w:hAnsi="Times New Roman" w:cs="Times New Roman"/>
                    </w:rPr>
                    <w:t xml:space="preserve"> assigned in that room. If room have no candidates, nothing display in list box of that room.</w:t>
                  </w:r>
                </w:p>
              </w:tc>
            </w:tr>
            <w:tr w:rsidR="00387540" w:rsidRPr="005C5A04" w:rsidTr="00E30332">
              <w:tc>
                <w:tcPr>
                  <w:tcW w:w="667" w:type="dxa"/>
                  <w:tcPrChange w:id="1397"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7.</w:t>
                  </w:r>
                </w:p>
              </w:tc>
              <w:tc>
                <w:tcPr>
                  <w:tcW w:w="3390" w:type="dxa"/>
                  <w:tcPrChange w:id="1398"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Choose one or more candidate on list candidate not assign in </w:t>
                  </w:r>
                  <w:r w:rsidRPr="005C5A04">
                    <w:rPr>
                      <w:rFonts w:ascii="Times New Roman" w:hAnsi="Times New Roman" w:cs="Times New Roman"/>
                    </w:rPr>
                    <w:lastRenderedPageBreak/>
                    <w:t>that lodge.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“Xếp xe”</w:t>
                  </w:r>
                </w:p>
              </w:tc>
              <w:tc>
                <w:tcPr>
                  <w:tcW w:w="4273" w:type="dxa"/>
                  <w:tcPrChange w:id="1399"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400"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8.</w:t>
                  </w:r>
                </w:p>
              </w:tc>
              <w:tc>
                <w:tcPr>
                  <w:tcW w:w="3390" w:type="dxa"/>
                  <w:tcPrChange w:id="1401"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402"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Move selected candidates to car was selected</w:t>
                  </w:r>
                </w:p>
              </w:tc>
            </w:tr>
            <w:tr w:rsidR="00387540" w:rsidRPr="005C5A04" w:rsidTr="00E30332">
              <w:tc>
                <w:tcPr>
                  <w:tcW w:w="667" w:type="dxa"/>
                  <w:tcPrChange w:id="1403"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9.</w:t>
                  </w:r>
                </w:p>
              </w:tc>
              <w:tc>
                <w:tcPr>
                  <w:tcW w:w="3390" w:type="dxa"/>
                  <w:tcPrChange w:id="1404"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“Lưu lại”</w:t>
                  </w:r>
                </w:p>
              </w:tc>
              <w:tc>
                <w:tcPr>
                  <w:tcW w:w="4273" w:type="dxa"/>
                  <w:tcPrChange w:id="1405"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406"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10.</w:t>
                  </w:r>
                </w:p>
              </w:tc>
              <w:tc>
                <w:tcPr>
                  <w:tcW w:w="3390" w:type="dxa"/>
                  <w:tcPrChange w:id="1407"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408"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Candidate selected is assign to car selected and save into database, redirect to assign car page.</w:t>
                  </w:r>
                </w:p>
              </w:tc>
            </w:tr>
            <w:tr w:rsidR="00387540" w:rsidRPr="005C5A04" w:rsidTr="00E30332">
              <w:tc>
                <w:tcPr>
                  <w:tcW w:w="667" w:type="dxa"/>
                  <w:tcPrChange w:id="1409"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p>
              </w:tc>
              <w:tc>
                <w:tcPr>
                  <w:tcW w:w="3390" w:type="dxa"/>
                  <w:tcPrChange w:id="1410"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411"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412"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53"/>
              <w:gridCol w:w="3803"/>
              <w:tblGridChange w:id="1413">
                <w:tblGrid>
                  <w:gridCol w:w="667"/>
                  <w:gridCol w:w="3390"/>
                  <w:gridCol w:w="4273"/>
                </w:tblGrid>
              </w:tblGridChange>
            </w:tblGrid>
            <w:tr w:rsidR="00743708" w:rsidRPr="005C5A04" w:rsidTr="00E30332">
              <w:tc>
                <w:tcPr>
                  <w:tcW w:w="667" w:type="dxa"/>
                  <w:shd w:val="clear" w:color="auto" w:fill="D9D9D9" w:themeFill="background1" w:themeFillShade="D9"/>
                  <w:tcPrChange w:id="1414"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415"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416"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417"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418"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Sắp tay</w:t>
                  </w:r>
                  <w:r w:rsidRPr="005C5A04">
                    <w:rPr>
                      <w:rFonts w:ascii="Times New Roman" w:eastAsia="Times New Roman" w:hAnsi="Times New Roman" w:cs="Times New Roman"/>
                    </w:rPr>
                    <w:t xml:space="preserve">” </w:t>
                  </w:r>
                  <w:r w:rsidRPr="005C5A04">
                    <w:rPr>
                      <w:rFonts w:ascii="Times New Roman" w:hAnsi="Times New Roman" w:cs="Times New Roman"/>
                    </w:rPr>
                    <w:t>at assign car page.</w:t>
                  </w:r>
                </w:p>
              </w:tc>
              <w:tc>
                <w:tcPr>
                  <w:tcW w:w="4273" w:type="dxa"/>
                  <w:tcPrChange w:id="1419"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420"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421"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422"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divided in to three sections. The first section includes the list of candidates not assign in any car. The second and third section include the list car or volunteer that candidate will be assign in.</w:t>
                  </w:r>
                </w:p>
              </w:tc>
            </w:tr>
            <w:tr w:rsidR="00387540" w:rsidRPr="005C5A04" w:rsidTr="00E30332">
              <w:tc>
                <w:tcPr>
                  <w:tcW w:w="667" w:type="dxa"/>
                  <w:tcPrChange w:id="1423"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1424"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lodge at combo box.</w:t>
                  </w:r>
                </w:p>
              </w:tc>
              <w:tc>
                <w:tcPr>
                  <w:tcW w:w="4273" w:type="dxa"/>
                  <w:tcPrChange w:id="1425"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426"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1427"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428"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Display list candidates is not assign to car of that lodge in select box “Thí sinh chưa xếp xe”. </w:t>
                  </w:r>
                </w:p>
              </w:tc>
            </w:tr>
            <w:tr w:rsidR="00387540" w:rsidRPr="005C5A04" w:rsidTr="00E30332">
              <w:tc>
                <w:tcPr>
                  <w:tcW w:w="667" w:type="dxa"/>
                  <w:tcPrChange w:id="1429"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1430"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volunteer in list volunteer of charity exam.</w:t>
                  </w:r>
                </w:p>
                <w:p w:rsidR="00387540" w:rsidRPr="005C5A04" w:rsidRDefault="00387540" w:rsidP="00E30332">
                  <w:pPr>
                    <w:snapToGrid w:val="0"/>
                    <w:rPr>
                      <w:rFonts w:ascii="Times New Roman" w:hAnsi="Times New Roman" w:cs="Times New Roman"/>
                    </w:rPr>
                  </w:pPr>
                </w:p>
              </w:tc>
              <w:tc>
                <w:tcPr>
                  <w:tcW w:w="4273" w:type="dxa"/>
                  <w:tcPrChange w:id="1431" w:author="mine" w:date="2014-05-21T13:59:00Z">
                    <w:tcPr>
                      <w:tcW w:w="4273" w:type="dxa"/>
                    </w:tcPr>
                  </w:tcPrChange>
                </w:tcPr>
                <w:p w:rsidR="00387540" w:rsidRPr="005C5A04" w:rsidRDefault="00387540" w:rsidP="00E30332">
                  <w:pPr>
                    <w:snapToGrid w:val="0"/>
                    <w:rPr>
                      <w:rFonts w:ascii="Times New Roman" w:hAnsi="Times New Roman" w:cs="Times New Roman"/>
                    </w:rPr>
                  </w:pPr>
                </w:p>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432"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6.</w:t>
                  </w:r>
                </w:p>
              </w:tc>
              <w:tc>
                <w:tcPr>
                  <w:tcW w:w="3390" w:type="dxa"/>
                  <w:tcPrChange w:id="1433"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434"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 candidate was assigned to this volunteer. If volunteer wasn’t assign a candidate, nothing display in list box of this volunteer.</w:t>
                  </w:r>
                </w:p>
              </w:tc>
            </w:tr>
            <w:tr w:rsidR="00387540" w:rsidRPr="005C5A04" w:rsidTr="00E30332">
              <w:tc>
                <w:tcPr>
                  <w:tcW w:w="667" w:type="dxa"/>
                  <w:tcPrChange w:id="1435"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7.</w:t>
                  </w:r>
                </w:p>
              </w:tc>
              <w:tc>
                <w:tcPr>
                  <w:tcW w:w="3390" w:type="dxa"/>
                  <w:tcPrChange w:id="1436"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one candidate on list candidates not assign in that lodge.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“Xếp xe”</w:t>
                  </w:r>
                </w:p>
              </w:tc>
              <w:tc>
                <w:tcPr>
                  <w:tcW w:w="4273" w:type="dxa"/>
                  <w:tcPrChange w:id="1437"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438"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8.</w:t>
                  </w:r>
                </w:p>
              </w:tc>
              <w:tc>
                <w:tcPr>
                  <w:tcW w:w="3390" w:type="dxa"/>
                  <w:tcPrChange w:id="1439"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440"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Move selected candidates to volunteer was selected</w:t>
                  </w:r>
                </w:p>
              </w:tc>
            </w:tr>
            <w:tr w:rsidR="00387540" w:rsidRPr="005C5A04" w:rsidTr="00E30332">
              <w:tc>
                <w:tcPr>
                  <w:tcW w:w="667" w:type="dxa"/>
                  <w:tcPrChange w:id="1441"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9.</w:t>
                  </w:r>
                </w:p>
              </w:tc>
              <w:tc>
                <w:tcPr>
                  <w:tcW w:w="3390" w:type="dxa"/>
                  <w:tcPrChange w:id="1442"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“Lưu lại”</w:t>
                  </w:r>
                </w:p>
              </w:tc>
              <w:tc>
                <w:tcPr>
                  <w:tcW w:w="4273" w:type="dxa"/>
                  <w:tcPrChange w:id="1443"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444"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10.</w:t>
                  </w:r>
                </w:p>
              </w:tc>
              <w:tc>
                <w:tcPr>
                  <w:tcW w:w="3390" w:type="dxa"/>
                  <w:tcPrChange w:id="1445"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446"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Candidate selected is assign to volunteer selected and save into database, redirect to assign car page.</w:t>
                  </w:r>
                </w:p>
              </w:tc>
            </w:tr>
            <w:tr w:rsidR="00387540" w:rsidRPr="005C5A04" w:rsidTr="00E30332">
              <w:tc>
                <w:tcPr>
                  <w:tcW w:w="667" w:type="dxa"/>
                  <w:tcPrChange w:id="1447"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p>
              </w:tc>
              <w:tc>
                <w:tcPr>
                  <w:tcW w:w="3390" w:type="dxa"/>
                  <w:tcPrChange w:id="1448"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449"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450"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32"/>
              <w:gridCol w:w="3152"/>
              <w:gridCol w:w="3733"/>
              <w:tblGridChange w:id="1451">
                <w:tblGrid>
                  <w:gridCol w:w="657"/>
                  <w:gridCol w:w="236"/>
                  <w:gridCol w:w="632"/>
                  <w:gridCol w:w="2625"/>
                  <w:gridCol w:w="527"/>
                  <w:gridCol w:w="3653"/>
                  <w:gridCol w:w="80"/>
                </w:tblGrid>
              </w:tblGridChange>
            </w:tblGrid>
            <w:tr w:rsidR="00743708" w:rsidRPr="005C5A04" w:rsidTr="00E30332">
              <w:trPr>
                <w:trPrChange w:id="1452" w:author="mine" w:date="2014-05-21T13:59:00Z">
                  <w:trPr>
                    <w:gridAfter w:val="0"/>
                  </w:trPr>
                </w:trPrChange>
              </w:trPr>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453" w:author="mine" w:date="2014-05-21T13:59:00Z">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454" w:author="mine" w:date="2014-05-21T13:59:00Z">
                    <w:tcPr>
                      <w:tcW w:w="3493"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455" w:author="mine" w:date="2014-05-21T13:59:00Z">
                    <w:tcPr>
                      <w:tcW w:w="418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E30332">
              <w:trPr>
                <w:trHeight w:val="1349"/>
              </w:trPr>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Choose a list candidates are larger than quantity of car</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‘Chuyển phòng’ button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 popup message “Không thể sắp thí sinh vượt quá giớ hạn của phòng”.</w:t>
                  </w:r>
                </w:p>
              </w:tc>
            </w:tr>
            <w:tr w:rsidR="00BF2400" w:rsidRPr="005C5A04" w:rsidTr="00E30332">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Choose a volunteer</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Choose more candidates in list candidates not assign.</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‘Chuyển phòng’ button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 popup message “Tình nguyện viên chỉ có thể chở 1 người”.</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Assign to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del w:id="1456" w:author="theirs" w:date="2014-05-21T13:58:00Z">
              <w:r w:rsidRPr="005C5A04">
                <w:rPr>
                  <w:rFonts w:ascii="Times New Roman" w:hAnsi="Times New Roman" w:cs="Times New Roman"/>
                </w:rPr>
                <w:delText>N/A</w:delText>
              </w:r>
            </w:del>
            <w:ins w:id="1457" w:author="theirs" w:date="2014-05-21T13:58:00Z">
              <w:r w:rsidR="005A5D1C">
                <w:rPr>
                  <w:rFonts w:ascii="Times New Roman" w:hAnsi="Times New Roman" w:cs="Times New Roman"/>
                </w:rPr>
                <w:t>After charity auto assign to car or volunteer.</w:t>
              </w:r>
            </w:ins>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458" w:name="_Toc385663866"/>
      <w:r>
        <w:rPr>
          <w:i w:val="0"/>
          <w:sz w:val="24"/>
          <w:szCs w:val="24"/>
        </w:rPr>
        <w:t>(Charity) Manage Fund – Approve Fund</w:t>
      </w:r>
      <w:bookmarkEnd w:id="1458"/>
    </w:p>
    <w:p w:rsidR="00387540" w:rsidRDefault="00387540" w:rsidP="00387540">
      <w:r>
        <w:rPr>
          <w:noProof/>
          <w:lang w:eastAsia="en-US"/>
        </w:rPr>
        <w:drawing>
          <wp:inline distT="0" distB="0" distL="0" distR="0" wp14:anchorId="66488278" wp14:editId="06C218A7">
            <wp:extent cx="3614732" cy="757729"/>
            <wp:effectExtent l="0" t="0" r="508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48725" cy="764855"/>
                    </a:xfrm>
                    <a:prstGeom prst="rect">
                      <a:avLst/>
                    </a:prstGeom>
                    <a:noFill/>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459">
          <w:tblGrid>
            <w:gridCol w:w="21"/>
            <w:gridCol w:w="2359"/>
            <w:gridCol w:w="443"/>
            <w:gridCol w:w="2741"/>
            <w:gridCol w:w="1282"/>
            <w:gridCol w:w="844"/>
            <w:gridCol w:w="847"/>
            <w:gridCol w:w="1533"/>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CASE-UC048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460"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461"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462"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463"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UC048</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464"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465"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ApproveFund</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46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467"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468"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469"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11/5/2014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470"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471"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approve the fund that was sponsored by the                   Sponsor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Approve the fund successful</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“Xác nhận” icon at the same row of the fund.</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Fund is displayed on table, status of fund is ” Đã duyệt”</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Display error message on page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icon at the same row of the fund</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status of the fund will turn form “Chưa duyệt “ to “ Đã duyệt</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5A5D1C" w:rsidRPr="005C5A04" w:rsidRDefault="00387540" w:rsidP="005A5D1C">
            <w:pPr>
              <w:snapToGrid w:val="0"/>
              <w:spacing w:after="0" w:line="240" w:lineRule="auto"/>
              <w:jc w:val="both"/>
              <w:rPr>
                <w:ins w:id="1472" w:author="theirs" w:date="2014-05-21T13:58:00Z"/>
                <w:rFonts w:ascii="Times New Roman" w:hAnsi="Times New Roman" w:cs="Times New Roman"/>
                <w:b/>
                <w:bCs/>
              </w:rPr>
            </w:pPr>
            <w:r w:rsidRPr="005C5A04">
              <w:rPr>
                <w:rFonts w:ascii="Times New Roman" w:hAnsi="Times New Roman" w:cs="Times New Roman"/>
                <w:b/>
                <w:bCs/>
              </w:rPr>
              <w:t xml:space="preserve">Relationships: </w:t>
            </w:r>
            <w:del w:id="1473" w:author="theirs" w:date="2014-05-21T13:58:00Z">
              <w:r w:rsidRPr="005C5A04">
                <w:rPr>
                  <w:rFonts w:ascii="Times New Roman" w:hAnsi="Times New Roman" w:cs="Times New Roman"/>
                  <w:b/>
                  <w:bCs/>
                </w:rPr>
                <w:delText>N/A</w:delText>
              </w:r>
            </w:del>
            <w:ins w:id="1474" w:author="theirs" w:date="2014-05-21T13:58:00Z">
              <w:r w:rsidR="005A5D1C" w:rsidRPr="00B0145D">
                <w:rPr>
                  <w:rFonts w:ascii="Times New Roman" w:hAnsi="Times New Roman" w:cs="Times New Roman"/>
                  <w:bCs/>
                </w:rPr>
                <w:t xml:space="preserve">Manage </w:t>
              </w:r>
              <w:r w:rsidR="005A5D1C">
                <w:rPr>
                  <w:rFonts w:ascii="Times New Roman" w:hAnsi="Times New Roman" w:cs="Times New Roman"/>
                  <w:bCs/>
                </w:rPr>
                <w:t>fund</w:t>
              </w:r>
            </w:ins>
          </w:p>
          <w:p w:rsidR="00387540" w:rsidRPr="005C5A04" w:rsidRDefault="00387540" w:rsidP="00E30332">
            <w:pPr>
              <w:snapToGrid w:val="0"/>
              <w:spacing w:after="0" w:line="240" w:lineRule="auto"/>
              <w:jc w:val="both"/>
              <w:rPr>
                <w:rFonts w:ascii="Times New Roman" w:hAnsi="Times New Roman" w:cs="Times New Roman"/>
                <w:b/>
                <w:bCs/>
              </w:rPr>
            </w:pPr>
          </w:p>
        </w:tc>
      </w:tr>
    </w:tbl>
    <w:p w:rsidR="00387540" w:rsidRDefault="00387540" w:rsidP="00387540">
      <w:pPr>
        <w:pStyle w:val="Heading4"/>
        <w:numPr>
          <w:ilvl w:val="0"/>
          <w:numId w:val="60"/>
        </w:numPr>
        <w:ind w:left="1710"/>
        <w:rPr>
          <w:i w:val="0"/>
          <w:sz w:val="24"/>
          <w:szCs w:val="24"/>
        </w:rPr>
      </w:pPr>
      <w:bookmarkStart w:id="1475" w:name="_Toc385663867"/>
      <w:r>
        <w:rPr>
          <w:i w:val="0"/>
          <w:sz w:val="24"/>
          <w:szCs w:val="24"/>
        </w:rPr>
        <w:t>(Charity) Manage Volunteer – Approve Volunteer</w:t>
      </w:r>
      <w:bookmarkEnd w:id="1475"/>
    </w:p>
    <w:p w:rsidR="00387540" w:rsidRDefault="00387540" w:rsidP="00387540">
      <w:r w:rsidRPr="005C5A04">
        <w:rPr>
          <w:rFonts w:ascii="Times New Roman" w:hAnsi="Times New Roman" w:cs="Times New Roman"/>
          <w:noProof/>
          <w:lang w:eastAsia="en-US"/>
        </w:rPr>
        <w:drawing>
          <wp:inline distT="0" distB="0" distL="0" distR="0" wp14:anchorId="5D9882CF" wp14:editId="3EDF2D45">
            <wp:extent cx="5934710" cy="1224915"/>
            <wp:effectExtent l="0" t="0" r="0" b="0"/>
            <wp:docPr id="246" name="Picture 246"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Viewdetailcarne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710" cy="122491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476">
          <w:tblGrid>
            <w:gridCol w:w="21"/>
            <w:gridCol w:w="2359"/>
            <w:gridCol w:w="443"/>
            <w:gridCol w:w="2741"/>
            <w:gridCol w:w="1282"/>
            <w:gridCol w:w="844"/>
            <w:gridCol w:w="847"/>
            <w:gridCol w:w="1533"/>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CASE-UC050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47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478"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479"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480"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UC050</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481"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482"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ApproveVolunteer</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48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484"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485"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486"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11/5/2014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487"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488"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approve the volunteer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Approve the volunteer successful</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“Xác nhận” icon at the same row of the volunteer.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Volunteer is displayed on table, status of volunteer is ” Đã duyệt”</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icon at the same row of the volunteer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status of the volunteer will turn form “Chưa duyệt “ to “ Đã duyệt</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B0145D" w:rsidRPr="005C5A04" w:rsidRDefault="00387540" w:rsidP="00B0145D">
            <w:pPr>
              <w:snapToGrid w:val="0"/>
              <w:spacing w:after="0" w:line="240" w:lineRule="auto"/>
              <w:jc w:val="both"/>
              <w:rPr>
                <w:ins w:id="1489" w:author="theirs" w:date="2014-05-21T13:58:00Z"/>
                <w:rFonts w:ascii="Times New Roman" w:hAnsi="Times New Roman" w:cs="Times New Roman"/>
                <w:b/>
                <w:bCs/>
              </w:rPr>
            </w:pPr>
            <w:r w:rsidRPr="005C5A04">
              <w:rPr>
                <w:rFonts w:ascii="Times New Roman" w:hAnsi="Times New Roman" w:cs="Times New Roman"/>
                <w:b/>
                <w:bCs/>
              </w:rPr>
              <w:t xml:space="preserve">Relationships: </w:t>
            </w:r>
            <w:del w:id="1490" w:author="theirs" w:date="2014-05-21T13:58:00Z">
              <w:r w:rsidRPr="005C5A04">
                <w:rPr>
                  <w:rFonts w:ascii="Times New Roman" w:hAnsi="Times New Roman" w:cs="Times New Roman"/>
                  <w:b/>
                  <w:bCs/>
                </w:rPr>
                <w:delText>N/A</w:delText>
              </w:r>
            </w:del>
            <w:ins w:id="1491" w:author="theirs" w:date="2014-05-21T13:58:00Z">
              <w:r w:rsidR="00B0145D" w:rsidRPr="00B0145D">
                <w:rPr>
                  <w:rFonts w:ascii="Times New Roman" w:hAnsi="Times New Roman" w:cs="Times New Roman"/>
                  <w:bCs/>
                </w:rPr>
                <w:t xml:space="preserve">Manage </w:t>
              </w:r>
              <w:r w:rsidR="00B0145D">
                <w:rPr>
                  <w:rFonts w:ascii="Times New Roman" w:hAnsi="Times New Roman" w:cs="Times New Roman"/>
                  <w:bCs/>
                </w:rPr>
                <w:t>volunteer</w:t>
              </w:r>
            </w:ins>
          </w:p>
          <w:p w:rsidR="00B0145D" w:rsidRPr="00B0145D" w:rsidRDefault="00B0145D" w:rsidP="00B0145D">
            <w:pPr>
              <w:snapToGrid w:val="0"/>
              <w:spacing w:after="0" w:line="240" w:lineRule="auto"/>
              <w:jc w:val="both"/>
              <w:rPr>
                <w:ins w:id="1492" w:author="theirs" w:date="2014-05-21T13:58:00Z"/>
                <w:rFonts w:ascii="Times New Roman" w:hAnsi="Times New Roman" w:cs="Times New Roman"/>
                <w:bCs/>
              </w:rPr>
            </w:pPr>
            <w:ins w:id="1493" w:author="theirs" w:date="2014-05-21T13:58:00Z">
              <w:r w:rsidRPr="005C5A04">
                <w:rPr>
                  <w:rFonts w:ascii="Times New Roman" w:hAnsi="Times New Roman" w:cs="Times New Roman"/>
                  <w:b/>
                  <w:bCs/>
                </w:rPr>
                <w:t>Business R</w:t>
              </w:r>
              <w:r>
                <w:rPr>
                  <w:rFonts w:ascii="Times New Roman" w:hAnsi="Times New Roman" w:cs="Times New Roman"/>
                  <w:b/>
                  <w:bCs/>
                </w:rPr>
                <w:t xml:space="preserve">ules: </w:t>
              </w:r>
              <w:r>
                <w:rPr>
                  <w:rFonts w:ascii="Times New Roman" w:hAnsi="Times New Roman" w:cs="Times New Roman"/>
                  <w:bCs/>
                </w:rPr>
                <w:t>voluntter sends request join in charity exam to chairty.</w:t>
              </w:r>
            </w:ins>
          </w:p>
          <w:p w:rsidR="00387540" w:rsidRPr="005C5A04" w:rsidRDefault="00387540" w:rsidP="00E30332">
            <w:pPr>
              <w:snapToGrid w:val="0"/>
              <w:spacing w:after="0" w:line="240" w:lineRule="auto"/>
              <w:jc w:val="both"/>
              <w:rPr>
                <w:rFonts w:ascii="Times New Roman" w:hAnsi="Times New Roman" w:cs="Times New Roman"/>
                <w:b/>
                <w:bCs/>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494" w:name="_Toc385663868"/>
      <w:r>
        <w:rPr>
          <w:i w:val="0"/>
          <w:sz w:val="24"/>
          <w:szCs w:val="24"/>
        </w:rPr>
        <w:t>(Charity) Manage Volunteer – Denie Volunteer</w:t>
      </w:r>
      <w:bookmarkEnd w:id="1494"/>
    </w:p>
    <w:p w:rsidR="00D40C8B" w:rsidRPr="00D40C8B" w:rsidRDefault="00D40C8B" w:rsidP="00D40C8B">
      <w:r>
        <w:rPr>
          <w:noProof/>
          <w:lang w:eastAsia="en-US"/>
        </w:rPr>
        <w:drawing>
          <wp:inline distT="0" distB="0" distL="0" distR="0" wp14:anchorId="36A6D0C1" wp14:editId="38A34DC9">
            <wp:extent cx="5942965" cy="12382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2965" cy="1238250"/>
                    </a:xfrm>
                    <a:prstGeom prst="rect">
                      <a:avLst/>
                    </a:prstGeom>
                    <a:noFill/>
                  </pic:spPr>
                </pic:pic>
              </a:graphicData>
            </a:graphic>
          </wp:inline>
        </w:drawing>
      </w:r>
    </w:p>
    <w:p w:rsidR="00387540" w:rsidRDefault="00387540" w:rsidP="00387540">
      <w:pPr>
        <w:tabs>
          <w:tab w:val="left" w:pos="1807"/>
        </w:tabs>
        <w:rPr>
          <w:noProof/>
          <w:lang w:eastAsia="en-US"/>
        </w:rPr>
      </w:pPr>
      <w:r>
        <w:tab/>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2"/>
        <w:gridCol w:w="2329"/>
        <w:gridCol w:w="1089"/>
        <w:gridCol w:w="717"/>
        <w:gridCol w:w="2020"/>
        <w:tblGridChange w:id="1495">
          <w:tblGrid>
            <w:gridCol w:w="21"/>
            <w:gridCol w:w="2361"/>
            <w:gridCol w:w="443"/>
            <w:gridCol w:w="2741"/>
            <w:gridCol w:w="1282"/>
            <w:gridCol w:w="844"/>
            <w:gridCol w:w="845"/>
            <w:gridCol w:w="1533"/>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CASE-UC051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49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497" w:author="mine" w:date="2014-05-21T13:59:00Z">
            <w:trPr>
              <w:gridBefore w:val="1"/>
              <w:trHeight w:val="237"/>
            </w:trPr>
          </w:trPrChange>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498" w:author="mine" w:date="2014-05-21T13:59:00Z">
              <w:tcPr>
                <w:tcW w:w="139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499"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UC051</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500"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501" w:author="mine" w:date="2014-05-21T13:59:00Z">
              <w:tcPr>
                <w:tcW w:w="118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DeniedVolunteer</w:t>
            </w:r>
          </w:p>
        </w:tc>
      </w:tr>
      <w:tr w:rsidR="00BF240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50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503" w:author="mine" w:date="2014-05-21T13:59:00Z">
            <w:trPr>
              <w:gridBefore w:val="1"/>
              <w:trHeight w:val="121"/>
            </w:trPr>
          </w:trPrChange>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504" w:author="mine" w:date="2014-05-21T13:59:00Z">
              <w:tcPr>
                <w:tcW w:w="139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505"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11/5/2014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506"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3"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507" w:author="mine" w:date="2014-05-21T13:59:00Z">
              <w:tcPr>
                <w:tcW w:w="1603"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deny the volunteer that was sponsored by the                   Sponsor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Deny the </w:t>
            </w:r>
            <w:r w:rsidRPr="005C5A04">
              <w:rPr>
                <w:rFonts w:ascii="Times New Roman" w:hAnsi="Times New Roman" w:cs="Times New Roman"/>
              </w:rPr>
              <w:t xml:space="preserve">volunteer </w:t>
            </w:r>
            <w:r w:rsidRPr="005C5A04">
              <w:rPr>
                <w:rFonts w:ascii="Times New Roman" w:hAnsi="Times New Roman" w:cs="Times New Roman"/>
                <w:bCs/>
              </w:rPr>
              <w:t xml:space="preserve">successful so the </w:t>
            </w:r>
            <w:r w:rsidRPr="005C5A04">
              <w:rPr>
                <w:rFonts w:ascii="Times New Roman" w:hAnsi="Times New Roman" w:cs="Times New Roman"/>
              </w:rPr>
              <w:t xml:space="preserve">volunteer </w:t>
            </w:r>
            <w:r w:rsidRPr="005C5A04">
              <w:rPr>
                <w:rFonts w:ascii="Times New Roman" w:hAnsi="Times New Roman" w:cs="Times New Roman"/>
                <w:bCs/>
              </w:rPr>
              <w:t xml:space="preserve">will no longer exist on the table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“Từ chối” icon at the same row of the </w:t>
            </w:r>
            <w:r w:rsidRPr="005C5A04">
              <w:rPr>
                <w:rFonts w:ascii="Times New Roman" w:hAnsi="Times New Roman" w:cs="Times New Roman"/>
              </w:rPr>
              <w:t>volunteer</w:t>
            </w:r>
            <w:r w:rsidRPr="005C5A04">
              <w:rPr>
                <w:rFonts w:ascii="Times New Roman" w:hAnsi="Times New Roman" w:cs="Times New Roman"/>
                <w:bCs/>
              </w:rPr>
              <w:t>.</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Volunteer is denied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“Từ chối” icon at the same row of the volunteer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  System display popup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deny</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volunteer is faded out of the table</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B0145D" w:rsidRPr="005C5A04" w:rsidRDefault="00387540" w:rsidP="00B0145D">
            <w:pPr>
              <w:snapToGrid w:val="0"/>
              <w:spacing w:after="0" w:line="240" w:lineRule="auto"/>
              <w:jc w:val="both"/>
              <w:rPr>
                <w:ins w:id="1508" w:author="theirs" w:date="2014-05-21T13:58:00Z"/>
                <w:rFonts w:ascii="Times New Roman" w:hAnsi="Times New Roman" w:cs="Times New Roman"/>
                <w:b/>
                <w:bCs/>
              </w:rPr>
            </w:pPr>
            <w:r w:rsidRPr="005C5A04">
              <w:rPr>
                <w:rFonts w:ascii="Times New Roman" w:hAnsi="Times New Roman" w:cs="Times New Roman"/>
                <w:b/>
                <w:bCs/>
              </w:rPr>
              <w:t xml:space="preserve">Relationships: </w:t>
            </w:r>
            <w:del w:id="1509" w:author="theirs" w:date="2014-05-21T13:58:00Z">
              <w:r w:rsidRPr="005C5A04">
                <w:rPr>
                  <w:rFonts w:ascii="Times New Roman" w:hAnsi="Times New Roman" w:cs="Times New Roman"/>
                  <w:b/>
                  <w:bCs/>
                </w:rPr>
                <w:delText>N/A</w:delText>
              </w:r>
            </w:del>
            <w:ins w:id="1510" w:author="theirs" w:date="2014-05-21T13:58:00Z">
              <w:r w:rsidR="00B0145D" w:rsidRPr="00B0145D">
                <w:rPr>
                  <w:rFonts w:ascii="Times New Roman" w:hAnsi="Times New Roman" w:cs="Times New Roman"/>
                  <w:bCs/>
                </w:rPr>
                <w:t xml:space="preserve">Manage </w:t>
              </w:r>
              <w:r w:rsidR="00B0145D">
                <w:rPr>
                  <w:rFonts w:ascii="Times New Roman" w:hAnsi="Times New Roman" w:cs="Times New Roman"/>
                  <w:bCs/>
                </w:rPr>
                <w:t>volunteer</w:t>
              </w:r>
            </w:ins>
          </w:p>
          <w:p w:rsidR="00B0145D" w:rsidRPr="00B0145D" w:rsidRDefault="00B0145D" w:rsidP="00B0145D">
            <w:pPr>
              <w:snapToGrid w:val="0"/>
              <w:spacing w:after="0" w:line="240" w:lineRule="auto"/>
              <w:jc w:val="both"/>
              <w:rPr>
                <w:ins w:id="1511" w:author="theirs" w:date="2014-05-21T13:58:00Z"/>
                <w:rFonts w:ascii="Times New Roman" w:hAnsi="Times New Roman" w:cs="Times New Roman"/>
                <w:bCs/>
              </w:rPr>
            </w:pPr>
            <w:ins w:id="1512" w:author="theirs" w:date="2014-05-21T13:58:00Z">
              <w:r w:rsidRPr="005C5A04">
                <w:rPr>
                  <w:rFonts w:ascii="Times New Roman" w:hAnsi="Times New Roman" w:cs="Times New Roman"/>
                  <w:b/>
                  <w:bCs/>
                </w:rPr>
                <w:t>Business R</w:t>
              </w:r>
              <w:r>
                <w:rPr>
                  <w:rFonts w:ascii="Times New Roman" w:hAnsi="Times New Roman" w:cs="Times New Roman"/>
                  <w:b/>
                  <w:bCs/>
                </w:rPr>
                <w:t xml:space="preserve">ules: </w:t>
              </w:r>
              <w:r w:rsidRPr="00B0145D">
                <w:rPr>
                  <w:rFonts w:ascii="Times New Roman" w:hAnsi="Times New Roman" w:cs="Times New Roman"/>
                  <w:bCs/>
                </w:rPr>
                <w:t xml:space="preserve">To </w:t>
              </w:r>
              <w:r>
                <w:rPr>
                  <w:rFonts w:ascii="Times New Roman" w:hAnsi="Times New Roman" w:cs="Times New Roman"/>
                  <w:bCs/>
                </w:rPr>
                <w:t>denie</w:t>
              </w:r>
              <w:r w:rsidRPr="00B0145D">
                <w:rPr>
                  <w:rFonts w:ascii="Times New Roman" w:hAnsi="Times New Roman" w:cs="Times New Roman"/>
                  <w:bCs/>
                </w:rPr>
                <w:t xml:space="preserve"> volunteer must have this voluntter exist on system</w:t>
              </w:r>
            </w:ins>
          </w:p>
          <w:p w:rsidR="00387540" w:rsidRPr="005C5A04" w:rsidRDefault="00387540" w:rsidP="00E30332">
            <w:pPr>
              <w:snapToGrid w:val="0"/>
              <w:spacing w:after="0" w:line="240" w:lineRule="auto"/>
              <w:jc w:val="both"/>
              <w:rPr>
                <w:rFonts w:ascii="Times New Roman" w:hAnsi="Times New Roman" w:cs="Times New Roman"/>
                <w:b/>
                <w:bCs/>
              </w:rPr>
            </w:pPr>
          </w:p>
        </w:tc>
      </w:tr>
    </w:tbl>
    <w:p w:rsidR="00387540" w:rsidRPr="00387540" w:rsidRDefault="00387540" w:rsidP="00387540">
      <w:pPr>
        <w:tabs>
          <w:tab w:val="left" w:pos="1807"/>
        </w:tabs>
      </w:pPr>
    </w:p>
    <w:p w:rsidR="00387540" w:rsidRDefault="00387540" w:rsidP="00387540">
      <w:pPr>
        <w:pStyle w:val="Heading4"/>
        <w:numPr>
          <w:ilvl w:val="0"/>
          <w:numId w:val="60"/>
        </w:numPr>
        <w:ind w:left="1710"/>
        <w:rPr>
          <w:i w:val="0"/>
          <w:sz w:val="24"/>
          <w:szCs w:val="24"/>
        </w:rPr>
      </w:pPr>
      <w:bookmarkStart w:id="1513" w:name="_Toc385663869"/>
      <w:r>
        <w:rPr>
          <w:i w:val="0"/>
          <w:sz w:val="24"/>
          <w:szCs w:val="24"/>
        </w:rPr>
        <w:t>(Charity) Manage Volunteer – Remove Volunteer</w:t>
      </w:r>
      <w:bookmarkEnd w:id="1513"/>
    </w:p>
    <w:p w:rsidR="00387540" w:rsidRDefault="00387540" w:rsidP="00387540">
      <w:pPr>
        <w:tabs>
          <w:tab w:val="left" w:pos="2989"/>
        </w:tabs>
        <w:rPr>
          <w:noProof/>
          <w:lang w:eastAsia="en-US"/>
        </w:rPr>
      </w:pPr>
      <w:r>
        <w:tab/>
      </w:r>
      <w:r w:rsidR="00D40C8B">
        <w:rPr>
          <w:noProof/>
          <w:lang w:eastAsia="en-US"/>
        </w:rPr>
        <w:drawing>
          <wp:inline distT="0" distB="0" distL="0" distR="0" wp14:anchorId="00504FEA" wp14:editId="2416716B">
            <wp:extent cx="5942965" cy="123825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2965" cy="1238250"/>
                    </a:xfrm>
                    <a:prstGeom prst="rect">
                      <a:avLst/>
                    </a:prstGeom>
                    <a:noFill/>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514">
          <w:tblGrid>
            <w:gridCol w:w="21"/>
            <w:gridCol w:w="2359"/>
            <w:gridCol w:w="443"/>
            <w:gridCol w:w="2741"/>
            <w:gridCol w:w="1282"/>
            <w:gridCol w:w="844"/>
            <w:gridCol w:w="847"/>
            <w:gridCol w:w="1533"/>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CASE-UC052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51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516"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517"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518"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UC052</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519"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520" w:author="mine" w:date="2014-05-21T13:59:00Z">
              <w:tcPr>
                <w:tcW w:w="118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RemoveVolunteer</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52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522"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523"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524"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11/5/2014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525"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526"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remove the volunteer that was sponsored by the sponsor and be approved by the 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Remove the </w:t>
            </w:r>
            <w:r w:rsidRPr="005C5A04">
              <w:rPr>
                <w:rFonts w:ascii="Times New Roman" w:hAnsi="Times New Roman" w:cs="Times New Roman"/>
              </w:rPr>
              <w:t xml:space="preserve">volunteer </w:t>
            </w:r>
            <w:r w:rsidRPr="005C5A04">
              <w:rPr>
                <w:rFonts w:ascii="Times New Roman" w:hAnsi="Times New Roman" w:cs="Times New Roman"/>
                <w:bCs/>
              </w:rPr>
              <w:t>out of the system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“Xóa” icon at the same row of the </w:t>
            </w:r>
            <w:r w:rsidRPr="005C5A04">
              <w:rPr>
                <w:rFonts w:ascii="Times New Roman" w:hAnsi="Times New Roman" w:cs="Times New Roman"/>
              </w:rPr>
              <w:t>volunteer that was sponsored</w:t>
            </w:r>
            <w:r w:rsidRPr="005C5A04">
              <w:rPr>
                <w:rFonts w:ascii="Times New Roman" w:hAnsi="Times New Roman" w:cs="Times New Roman"/>
                <w:bCs/>
              </w:rPr>
              <w:t>.</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w:t>
            </w:r>
            <w:r w:rsidRPr="005C5A04">
              <w:rPr>
                <w:rFonts w:ascii="Times New Roman" w:hAnsi="Times New Roman" w:cs="Times New Roman"/>
              </w:rPr>
              <w:t xml:space="preserve">volunteer </w:t>
            </w:r>
            <w:r w:rsidRPr="005C5A04">
              <w:rPr>
                <w:rFonts w:ascii="Times New Roman" w:hAnsi="Times New Roman" w:cs="Times New Roman"/>
                <w:bCs/>
              </w:rPr>
              <w:t xml:space="preserve">charity want to remove mustn’t used before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volunteer is remove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“Xóa” icon at the same row of the volunteer that was sponsored</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System display popup 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remove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volunteer is faded out of the table and no longer exist at the system of charity exam</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B0145D" w:rsidRPr="005C5A04" w:rsidRDefault="00387540" w:rsidP="00B0145D">
            <w:pPr>
              <w:snapToGrid w:val="0"/>
              <w:spacing w:after="0" w:line="240" w:lineRule="auto"/>
              <w:jc w:val="both"/>
              <w:rPr>
                <w:ins w:id="1527" w:author="theirs" w:date="2014-05-21T13:58:00Z"/>
                <w:rFonts w:ascii="Times New Roman" w:hAnsi="Times New Roman" w:cs="Times New Roman"/>
                <w:b/>
                <w:bCs/>
              </w:rPr>
            </w:pPr>
            <w:r w:rsidRPr="005C5A04">
              <w:rPr>
                <w:rFonts w:ascii="Times New Roman" w:hAnsi="Times New Roman" w:cs="Times New Roman"/>
                <w:b/>
                <w:bCs/>
              </w:rPr>
              <w:t xml:space="preserve">Relationships: </w:t>
            </w:r>
            <w:del w:id="1528" w:author="theirs" w:date="2014-05-21T13:58:00Z">
              <w:r w:rsidRPr="005C5A04">
                <w:rPr>
                  <w:rFonts w:ascii="Times New Roman" w:hAnsi="Times New Roman" w:cs="Times New Roman"/>
                  <w:b/>
                  <w:bCs/>
                </w:rPr>
                <w:delText>N/A</w:delText>
              </w:r>
            </w:del>
            <w:ins w:id="1529" w:author="theirs" w:date="2014-05-21T13:58:00Z">
              <w:r w:rsidR="00B0145D" w:rsidRPr="00B0145D">
                <w:rPr>
                  <w:rFonts w:ascii="Times New Roman" w:hAnsi="Times New Roman" w:cs="Times New Roman"/>
                  <w:bCs/>
                </w:rPr>
                <w:t xml:space="preserve">Manage </w:t>
              </w:r>
              <w:r w:rsidR="00B0145D">
                <w:rPr>
                  <w:rFonts w:ascii="Times New Roman" w:hAnsi="Times New Roman" w:cs="Times New Roman"/>
                  <w:bCs/>
                </w:rPr>
                <w:t>volunteer</w:t>
              </w:r>
            </w:ins>
          </w:p>
          <w:p w:rsidR="00B0145D" w:rsidRPr="00B0145D" w:rsidRDefault="00B0145D" w:rsidP="00B0145D">
            <w:pPr>
              <w:snapToGrid w:val="0"/>
              <w:spacing w:after="0" w:line="240" w:lineRule="auto"/>
              <w:jc w:val="both"/>
              <w:rPr>
                <w:ins w:id="1530" w:author="theirs" w:date="2014-05-21T13:58:00Z"/>
                <w:rFonts w:ascii="Times New Roman" w:hAnsi="Times New Roman" w:cs="Times New Roman"/>
                <w:bCs/>
              </w:rPr>
            </w:pPr>
            <w:ins w:id="1531" w:author="theirs" w:date="2014-05-21T13:58:00Z">
              <w:r w:rsidRPr="005C5A04">
                <w:rPr>
                  <w:rFonts w:ascii="Times New Roman" w:hAnsi="Times New Roman" w:cs="Times New Roman"/>
                  <w:b/>
                  <w:bCs/>
                </w:rPr>
                <w:t>Business R</w:t>
              </w:r>
              <w:r>
                <w:rPr>
                  <w:rFonts w:ascii="Times New Roman" w:hAnsi="Times New Roman" w:cs="Times New Roman"/>
                  <w:b/>
                  <w:bCs/>
                </w:rPr>
                <w:t xml:space="preserve">ules: </w:t>
              </w:r>
              <w:r w:rsidRPr="00B0145D">
                <w:rPr>
                  <w:rFonts w:ascii="Times New Roman" w:hAnsi="Times New Roman" w:cs="Times New Roman"/>
                  <w:bCs/>
                </w:rPr>
                <w:t>To remove volunteer must have this voluntter exist on system</w:t>
              </w:r>
            </w:ins>
          </w:p>
          <w:p w:rsidR="00387540" w:rsidRPr="005C5A04" w:rsidRDefault="00387540" w:rsidP="00E30332">
            <w:pPr>
              <w:snapToGrid w:val="0"/>
              <w:spacing w:after="0" w:line="240" w:lineRule="auto"/>
              <w:jc w:val="both"/>
              <w:rPr>
                <w:rFonts w:ascii="Times New Roman" w:hAnsi="Times New Roman" w:cs="Times New Roman"/>
                <w:b/>
                <w:bCs/>
              </w:rPr>
            </w:pPr>
          </w:p>
        </w:tc>
      </w:tr>
    </w:tbl>
    <w:p w:rsidR="00387540" w:rsidRPr="00387540" w:rsidRDefault="00387540" w:rsidP="00387540">
      <w:pPr>
        <w:tabs>
          <w:tab w:val="left" w:pos="2989"/>
        </w:tabs>
      </w:pPr>
    </w:p>
    <w:p w:rsidR="00387540" w:rsidRDefault="00387540" w:rsidP="00387540">
      <w:pPr>
        <w:pStyle w:val="Heading4"/>
        <w:numPr>
          <w:ilvl w:val="0"/>
          <w:numId w:val="60"/>
        </w:numPr>
        <w:ind w:left="1710"/>
        <w:rPr>
          <w:i w:val="0"/>
          <w:sz w:val="24"/>
          <w:szCs w:val="24"/>
        </w:rPr>
      </w:pPr>
      <w:bookmarkStart w:id="1532" w:name="_Toc385663870"/>
      <w:r>
        <w:rPr>
          <w:i w:val="0"/>
          <w:sz w:val="24"/>
          <w:szCs w:val="24"/>
        </w:rPr>
        <w:lastRenderedPageBreak/>
        <w:t>(Charity) Manage Candidate – View Candiate</w:t>
      </w:r>
      <w:bookmarkEnd w:id="1532"/>
    </w:p>
    <w:p w:rsidR="00387540" w:rsidRDefault="00387540" w:rsidP="00387540">
      <w:r w:rsidRPr="005C5A04">
        <w:rPr>
          <w:rFonts w:ascii="Times New Roman" w:hAnsi="Times New Roman" w:cs="Times New Roman"/>
          <w:noProof/>
          <w:lang w:eastAsia="en-US"/>
        </w:rPr>
        <w:drawing>
          <wp:inline distT="0" distB="0" distL="0" distR="0" wp14:anchorId="6E9E6F1A" wp14:editId="4F1921B8">
            <wp:extent cx="5934075" cy="1228725"/>
            <wp:effectExtent l="0" t="0" r="0" b="0"/>
            <wp:docPr id="249" name="Picture 249"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Viewdetailcarnew"/>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12287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533">
          <w:tblGrid>
            <w:gridCol w:w="21"/>
            <w:gridCol w:w="2404"/>
            <w:gridCol w:w="450"/>
            <w:gridCol w:w="2713"/>
            <w:gridCol w:w="1274"/>
            <w:gridCol w:w="848"/>
            <w:gridCol w:w="827"/>
            <w:gridCol w:w="1533"/>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CASE-UC053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534"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535" w:author="mine" w:date="2014-05-21T13:59:00Z">
            <w:trPr>
              <w:gridBefore w:val="1"/>
            </w:trPr>
          </w:trPrChange>
        </w:trPr>
        <w:tc>
          <w:tcPr>
            <w:tcW w:w="1420" w:type="pct"/>
            <w:shd w:val="clear" w:color="auto" w:fill="F3F3F3"/>
            <w:tcPrChange w:id="1536"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537"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UC053</w:t>
            </w:r>
          </w:p>
        </w:tc>
        <w:tc>
          <w:tcPr>
            <w:tcW w:w="1056" w:type="pct"/>
            <w:gridSpan w:val="2"/>
            <w:shd w:val="clear" w:color="auto" w:fill="F3F3F3"/>
            <w:tcPrChange w:id="1538"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539" w:author="mine" w:date="2014-05-21T13:59:00Z">
              <w:tcPr>
                <w:tcW w:w="1174" w:type="pct"/>
                <w:gridSpan w:val="2"/>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 Candidate</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Lê Nguyễn Hữu Trí</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540"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541" w:author="mine" w:date="2014-05-21T13:59:00Z">
            <w:trPr>
              <w:gridBefore w:val="1"/>
            </w:trPr>
          </w:trPrChange>
        </w:trPr>
        <w:tc>
          <w:tcPr>
            <w:tcW w:w="1420" w:type="pct"/>
            <w:shd w:val="clear" w:color="auto" w:fill="F3F3F3"/>
            <w:tcPrChange w:id="1542"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543" w:author="mine" w:date="2014-05-21T13:59:00Z">
              <w:tcPr>
                <w:tcW w:w="1350" w:type="pct"/>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1544"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545"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candidate</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cadidate</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w:t>
            </w:r>
            <w:r w:rsidRPr="005C5A04">
              <w:rPr>
                <w:rFonts w:ascii="Times New Roman" w:hAnsi="Times New Roman" w:cs="Times New Roman"/>
                <w:bCs/>
              </w:rPr>
              <w:t>n “Details charity exam” page, user clicks “Quản lý thí sinh”.</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bCs/>
              </w:rPr>
              <w:t>User logged in  with Charity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view charity sucessfull</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3033"/>
              <w:gridCol w:w="3822"/>
            </w:tblGrid>
            <w:tr w:rsidR="00387540" w:rsidRPr="005C5A04" w:rsidTr="00E30332">
              <w:tc>
                <w:tcPr>
                  <w:tcW w:w="662"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03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822"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2"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03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“Details charity exam” page, user clicks “ Quản lý thí sinh”</w:t>
                  </w:r>
                </w:p>
              </w:tc>
              <w:tc>
                <w:tcPr>
                  <w:tcW w:w="3822" w:type="dxa"/>
                </w:tcPr>
                <w:p w:rsidR="00387540" w:rsidRPr="005C5A04" w:rsidRDefault="00387540" w:rsidP="00E30332">
                  <w:pPr>
                    <w:snapToGrid w:val="0"/>
                    <w:rPr>
                      <w:rFonts w:ascii="Times New Roman" w:hAnsi="Times New Roman" w:cs="Times New Roman"/>
                    </w:rPr>
                  </w:pPr>
                </w:p>
              </w:tc>
            </w:tr>
            <w:tr w:rsidR="00387540" w:rsidRPr="005C5A04" w:rsidTr="00E30332">
              <w:tc>
                <w:tcPr>
                  <w:tcW w:w="662"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033" w:type="dxa"/>
                </w:tcPr>
                <w:p w:rsidR="00387540" w:rsidRPr="005C5A04" w:rsidRDefault="00387540" w:rsidP="00E30332">
                  <w:pPr>
                    <w:snapToGrid w:val="0"/>
                    <w:rPr>
                      <w:rFonts w:ascii="Times New Roman" w:hAnsi="Times New Roman" w:cs="Times New Roman"/>
                    </w:rPr>
                  </w:pPr>
                </w:p>
              </w:tc>
              <w:tc>
                <w:tcPr>
                  <w:tcW w:w="3822"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to”manage candidate” page with list of candidate</w:t>
                  </w:r>
                </w:p>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Sắp xếp phòng : button</w:t>
                  </w:r>
                </w:p>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Sắp xếp xe : button</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Cs/>
              </w:rPr>
              <w:t>User can click “ Quản lý thí sinh” in the “ CharitySidebar” on the left</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del w:id="1546" w:author="theirs" w:date="2014-05-21T13:58:00Z">
              <w:r w:rsidRPr="005C5A04">
                <w:rPr>
                  <w:rFonts w:ascii="Times New Roman" w:hAnsi="Times New Roman" w:cs="Times New Roman"/>
                  <w:b/>
                  <w:bCs/>
                </w:rPr>
                <w:delText>N/A</w:delText>
              </w:r>
            </w:del>
            <w:ins w:id="1547" w:author="theirs" w:date="2014-05-21T13:58:00Z">
              <w:r w:rsidR="00B0145D" w:rsidRPr="00B0145D">
                <w:rPr>
                  <w:rFonts w:ascii="Times New Roman" w:hAnsi="Times New Roman" w:cs="Times New Roman"/>
                  <w:bCs/>
                </w:rPr>
                <w:t>Manage candidate</w:t>
              </w:r>
            </w:ins>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w:t>
            </w:r>
            <w:ins w:id="1548" w:author="theirs" w:date="2014-05-21T13:58:00Z">
              <w:r w:rsidR="00B0145D" w:rsidRPr="005C5A04">
                <w:rPr>
                  <w:rFonts w:ascii="Times New Roman" w:hAnsi="Times New Roman" w:cs="Times New Roman"/>
                  <w:b/>
                  <w:bCs/>
                </w:rPr>
                <w:t xml:space="preserve"> </w:t>
              </w:r>
            </w:ins>
            <w:r w:rsidRPr="005C5A04">
              <w:rPr>
                <w:rFonts w:ascii="Times New Roman" w:hAnsi="Times New Roman" w:cs="Times New Roman"/>
                <w:b/>
                <w:bCs/>
              </w:rPr>
              <w:t>N/A</w:t>
            </w:r>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549" w:name="_Toc385663871"/>
      <w:r>
        <w:rPr>
          <w:i w:val="0"/>
          <w:sz w:val="24"/>
          <w:szCs w:val="24"/>
        </w:rPr>
        <w:lastRenderedPageBreak/>
        <w:t>(Charity) View Statistics</w:t>
      </w:r>
      <w:bookmarkEnd w:id="1549"/>
    </w:p>
    <w:p w:rsidR="00387540" w:rsidRPr="00387540" w:rsidRDefault="00387540" w:rsidP="00387540">
      <w:r w:rsidRPr="005C5A04">
        <w:rPr>
          <w:rFonts w:ascii="Times New Roman" w:hAnsi="Times New Roman" w:cs="Times New Roman"/>
          <w:noProof/>
          <w:lang w:eastAsia="en-US"/>
        </w:rPr>
        <w:drawing>
          <wp:inline distT="0" distB="0" distL="0" distR="0" wp14:anchorId="122F71A1" wp14:editId="4126E28A">
            <wp:extent cx="2600325" cy="147637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600325" cy="14763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550">
          <w:tblGrid>
            <w:gridCol w:w="21"/>
            <w:gridCol w:w="2404"/>
            <w:gridCol w:w="450"/>
            <w:gridCol w:w="2713"/>
            <w:gridCol w:w="1274"/>
            <w:gridCol w:w="848"/>
            <w:gridCol w:w="827"/>
            <w:gridCol w:w="1533"/>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CASE-UC054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55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552" w:author="mine" w:date="2014-05-21T13:59:00Z">
            <w:trPr>
              <w:gridBefore w:val="1"/>
            </w:trPr>
          </w:trPrChange>
        </w:trPr>
        <w:tc>
          <w:tcPr>
            <w:tcW w:w="1420" w:type="pct"/>
            <w:shd w:val="clear" w:color="auto" w:fill="F3F3F3"/>
            <w:tcPrChange w:id="1553"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554"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UC054</w:t>
            </w:r>
          </w:p>
        </w:tc>
        <w:tc>
          <w:tcPr>
            <w:tcW w:w="1056" w:type="pct"/>
            <w:gridSpan w:val="2"/>
            <w:shd w:val="clear" w:color="auto" w:fill="F3F3F3"/>
            <w:tcPrChange w:id="1555"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556" w:author="mine" w:date="2014-05-21T13:59:00Z">
              <w:tcPr>
                <w:tcW w:w="1174" w:type="pct"/>
                <w:gridSpan w:val="2"/>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 Statistic</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55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558" w:author="mine" w:date="2014-05-21T13:59:00Z">
            <w:trPr>
              <w:gridBefore w:val="1"/>
            </w:trPr>
          </w:trPrChange>
        </w:trPr>
        <w:tc>
          <w:tcPr>
            <w:tcW w:w="1420" w:type="pct"/>
            <w:shd w:val="clear" w:color="auto" w:fill="F3F3F3"/>
            <w:tcPrChange w:id="1559"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560" w:author="mine" w:date="2014-05-21T13:59:00Z">
              <w:tcPr>
                <w:tcW w:w="1350" w:type="pct"/>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1561"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562"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statistic resource</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statistic resource</w:t>
            </w:r>
            <w:r w:rsidRPr="005C5A04">
              <w:rPr>
                <w:rFonts w:ascii="Times New Roman" w:eastAsia="MS Mincho"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w:t>
            </w:r>
            <w:r w:rsidRPr="005C5A04">
              <w:rPr>
                <w:rFonts w:ascii="Times New Roman" w:hAnsi="Times New Roman" w:cs="Times New Roman"/>
                <w:bCs/>
              </w:rPr>
              <w:t>n “Home” page, user clicks “Xem Thống Kê”.</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bCs/>
              </w:rPr>
              <w:t>User logged in  with Charity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view statistic sucessfull</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563"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27"/>
              <w:gridCol w:w="3828"/>
              <w:tblGridChange w:id="1564">
                <w:tblGrid>
                  <w:gridCol w:w="667"/>
                  <w:gridCol w:w="3390"/>
                  <w:gridCol w:w="4273"/>
                </w:tblGrid>
              </w:tblGridChange>
            </w:tblGrid>
            <w:tr w:rsidR="00743708" w:rsidRPr="005C5A04" w:rsidTr="00E30332">
              <w:tc>
                <w:tcPr>
                  <w:tcW w:w="667" w:type="dxa"/>
                  <w:shd w:val="clear" w:color="auto" w:fill="D9D9D9" w:themeFill="background1" w:themeFillShade="D9"/>
                  <w:tcPrChange w:id="1565"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566"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567"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568"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569" w:author="mine" w:date="2014-05-21T13:59:00Z">
                    <w:tcPr>
                      <w:tcW w:w="3390"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Home page of Charity, user clicks “ Xem Thống Kê”</w:t>
                  </w:r>
                </w:p>
              </w:tc>
              <w:tc>
                <w:tcPr>
                  <w:tcW w:w="4273" w:type="dxa"/>
                  <w:tcPrChange w:id="1570"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571"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572"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573" w:author="mine" w:date="2014-05-21T13:59:00Z">
                    <w:tcPr>
                      <w:tcW w:w="4273"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to”View Statistic” page</w:t>
                  </w:r>
                </w:p>
              </w:tc>
            </w:tr>
            <w:tr w:rsidR="00387540" w:rsidRPr="005C5A04" w:rsidTr="00E30332">
              <w:tc>
                <w:tcPr>
                  <w:tcW w:w="667" w:type="dxa"/>
                  <w:tcPrChange w:id="1574"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1575" w:author="mine" w:date="2014-05-21T13:59:00Z">
                    <w:tcPr>
                      <w:tcW w:w="3390"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User choose (Kì thi) want to see and click “Xem thống Kê”</w:t>
                  </w:r>
                </w:p>
              </w:tc>
              <w:tc>
                <w:tcPr>
                  <w:tcW w:w="4273" w:type="dxa"/>
                  <w:tcPrChange w:id="1576"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577"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1578"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579" w:author="mine" w:date="2014-05-21T13:59:00Z">
                    <w:tcPr>
                      <w:tcW w:w="4273"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 xml:space="preserve">System will show with information of car, lodge, fund and Statistic </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Cs/>
              </w:rPr>
              <w:t>User can click “ Xem Thống Kê” in the “ CharitySidebar” on the left</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del w:id="1580" w:author="theirs" w:date="2014-05-21T13:58:00Z">
              <w:r w:rsidRPr="005C5A04">
                <w:rPr>
                  <w:rFonts w:ascii="Times New Roman" w:hAnsi="Times New Roman" w:cs="Times New Roman"/>
                  <w:b/>
                  <w:bCs/>
                </w:rPr>
                <w:delText>N/A</w:delText>
              </w:r>
            </w:del>
            <w:ins w:id="1581" w:author="theirs" w:date="2014-05-21T13:58:00Z">
              <w:r w:rsidR="00E72270" w:rsidRPr="0026755F">
                <w:rPr>
                  <w:rFonts w:ascii="Times New Roman" w:hAnsi="Times New Roman" w:cs="Times New Roman"/>
                  <w:bCs/>
                </w:rPr>
                <w:t>Login</w:t>
              </w:r>
            </w:ins>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del w:id="1582" w:author="theirs" w:date="2014-05-21T13:58:00Z">
              <w:r w:rsidRPr="005C5A04">
                <w:rPr>
                  <w:rFonts w:ascii="Times New Roman" w:hAnsi="Times New Roman" w:cs="Times New Roman"/>
                  <w:b/>
                  <w:bCs/>
                </w:rPr>
                <w:delText>N/A</w:delText>
              </w:r>
            </w:del>
            <w:ins w:id="1583" w:author="theirs" w:date="2014-05-21T13:58:00Z">
              <w:r w:rsidR="00E72270" w:rsidRPr="0026755F">
                <w:rPr>
                  <w:rFonts w:ascii="Times New Roman" w:hAnsi="Times New Roman" w:cs="Times New Roman"/>
                  <w:bCs/>
                </w:rPr>
                <w:t xml:space="preserve">View Statistic when </w:t>
              </w:r>
              <w:r w:rsidR="0026755F" w:rsidRPr="0026755F">
                <w:rPr>
                  <w:rFonts w:ascii="Times New Roman" w:hAnsi="Times New Roman" w:cs="Times New Roman"/>
                  <w:bCs/>
                </w:rPr>
                <w:t xml:space="preserve">have </w:t>
              </w:r>
              <w:r w:rsidR="00B0145D" w:rsidRPr="0026755F">
                <w:rPr>
                  <w:rFonts w:ascii="Times New Roman" w:hAnsi="Times New Roman" w:cs="Times New Roman"/>
                  <w:bCs/>
                </w:rPr>
                <w:t>data.</w:t>
              </w:r>
            </w:ins>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584" w:name="_Toc385663872"/>
      <w:r>
        <w:rPr>
          <w:i w:val="0"/>
          <w:sz w:val="24"/>
          <w:szCs w:val="24"/>
        </w:rPr>
        <w:t>(Charity) Manage Candiate – Assign to room</w:t>
      </w:r>
      <w:bookmarkEnd w:id="1584"/>
    </w:p>
    <w:p w:rsidR="00387540" w:rsidRDefault="00387540" w:rsidP="00387540">
      <w:r w:rsidRPr="005C5A04">
        <w:rPr>
          <w:rFonts w:ascii="Times New Roman" w:hAnsi="Times New Roman" w:cs="Times New Roman"/>
          <w:noProof/>
          <w:lang w:eastAsia="en-US"/>
        </w:rPr>
        <w:drawing>
          <wp:inline distT="0" distB="0" distL="0" distR="0" wp14:anchorId="0BCD92B1" wp14:editId="68813982">
            <wp:extent cx="5934075" cy="1228725"/>
            <wp:effectExtent l="0" t="0" r="0" b="0"/>
            <wp:docPr id="251" name="Picture 251"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Viewdetailcarnew"/>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12287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585">
          <w:tblGrid>
            <w:gridCol w:w="21"/>
            <w:gridCol w:w="2404"/>
            <w:gridCol w:w="450"/>
            <w:gridCol w:w="2713"/>
            <w:gridCol w:w="1274"/>
            <w:gridCol w:w="848"/>
            <w:gridCol w:w="827"/>
            <w:gridCol w:w="1533"/>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CASE-UC055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58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587" w:author="mine" w:date="2014-05-21T13:59:00Z">
            <w:trPr>
              <w:gridBefore w:val="1"/>
            </w:trPr>
          </w:trPrChange>
        </w:trPr>
        <w:tc>
          <w:tcPr>
            <w:tcW w:w="1420" w:type="pct"/>
            <w:shd w:val="clear" w:color="auto" w:fill="F3F3F3"/>
            <w:tcPrChange w:id="1588"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589"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UC055</w:t>
            </w:r>
          </w:p>
        </w:tc>
        <w:tc>
          <w:tcPr>
            <w:tcW w:w="1056" w:type="pct"/>
            <w:gridSpan w:val="2"/>
            <w:shd w:val="clear" w:color="auto" w:fill="F3F3F3"/>
            <w:tcPrChange w:id="1590"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591" w:author="mine" w:date="2014-05-21T13:59:00Z">
              <w:tcPr>
                <w:tcW w:w="1174" w:type="pct"/>
                <w:gridSpan w:val="2"/>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AssignToRoom</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Duy Khoa</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59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593" w:author="mine" w:date="2014-05-21T13:59:00Z">
            <w:trPr>
              <w:gridBefore w:val="1"/>
            </w:trPr>
          </w:trPrChange>
        </w:trPr>
        <w:tc>
          <w:tcPr>
            <w:tcW w:w="1420" w:type="pct"/>
            <w:shd w:val="clear" w:color="auto" w:fill="F3F3F3"/>
            <w:tcPrChange w:id="1594"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595" w:author="mine" w:date="2014-05-21T13:59:00Z">
              <w:tcPr>
                <w:tcW w:w="1350" w:type="pct"/>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1596"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597"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assign room</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assign room for candidate</w:t>
            </w:r>
            <w:r w:rsidRPr="005C5A04">
              <w:rPr>
                <w:rFonts w:ascii="Times New Roman" w:eastAsia="MS Mincho"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w:t>
            </w:r>
            <w:r w:rsidRPr="005C5A04">
              <w:rPr>
                <w:rFonts w:ascii="Times New Roman" w:hAnsi="Times New Roman" w:cs="Times New Roman"/>
                <w:bCs/>
              </w:rPr>
              <w:t>n “View Cadidate” page, user clicks “Sắp xếp phòng”icon.</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bCs/>
              </w:rPr>
              <w:t>User logged in  with Charity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assign room for candidate sucessfull</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598"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42"/>
              <w:gridCol w:w="3813"/>
              <w:tblGridChange w:id="1599">
                <w:tblGrid>
                  <w:gridCol w:w="667"/>
                  <w:gridCol w:w="3390"/>
                  <w:gridCol w:w="4273"/>
                </w:tblGrid>
              </w:tblGridChange>
            </w:tblGrid>
            <w:tr w:rsidR="00743708" w:rsidRPr="005C5A04" w:rsidTr="00E30332">
              <w:tc>
                <w:tcPr>
                  <w:tcW w:w="667" w:type="dxa"/>
                  <w:shd w:val="clear" w:color="auto" w:fill="D9D9D9" w:themeFill="background1" w:themeFillShade="D9"/>
                  <w:tcPrChange w:id="1600"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601"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602"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603"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604" w:author="mine" w:date="2014-05-21T13:59:00Z">
                    <w:tcPr>
                      <w:tcW w:w="3390"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View Candidate page , user clicks “ Sắp xếp phòng”</w:t>
                  </w:r>
                </w:p>
              </w:tc>
              <w:tc>
                <w:tcPr>
                  <w:tcW w:w="4273" w:type="dxa"/>
                  <w:tcPrChange w:id="1605"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606"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607"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608" w:author="mine" w:date="2014-05-21T13:59:00Z">
                    <w:tcPr>
                      <w:tcW w:w="4273"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to”Assign room” page with information of candidate</w:t>
                  </w:r>
                </w:p>
              </w:tc>
            </w:tr>
            <w:tr w:rsidR="00387540" w:rsidRPr="005C5A04" w:rsidTr="00E30332">
              <w:tc>
                <w:tcPr>
                  <w:tcW w:w="667" w:type="dxa"/>
                  <w:tcPrChange w:id="1609"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1610" w:author="mine" w:date="2014-05-21T13:59:00Z">
                    <w:tcPr>
                      <w:tcW w:w="3390"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User click “Sắp xếp phòng”</w:t>
                  </w:r>
                </w:p>
              </w:tc>
              <w:tc>
                <w:tcPr>
                  <w:tcW w:w="4273" w:type="dxa"/>
                  <w:tcPrChange w:id="1611"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612"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1613"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614" w:author="mine" w:date="2014-05-21T13:59:00Z">
                    <w:tcPr>
                      <w:tcW w:w="4273"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 xml:space="preserve">System will automatic assign room for candidate </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387540" w:rsidRPr="005C5A04" w:rsidRDefault="00387540" w:rsidP="00E30332">
            <w:pPr>
              <w:snapToGrid w:val="0"/>
              <w:spacing w:after="0" w:line="240" w:lineRule="auto"/>
              <w:jc w:val="both"/>
              <w:rPr>
                <w:rFonts w:ascii="Times New Roman" w:hAnsi="Times New Roman"/>
                <w:b/>
                <w:rPrChange w:id="1615" w:author="Tri Le Nguyen Huu" w:date="2014-05-21T13:59:00Z">
                  <w:rPr>
                    <w:rFonts w:ascii="Times New Roman" w:hAnsi="Times New Roman"/>
                  </w:rPr>
                </w:rPrChange>
              </w:rPr>
            </w:pPr>
            <w:r w:rsidRPr="005C5A04">
              <w:rPr>
                <w:rFonts w:ascii="Times New Roman" w:hAnsi="Times New Roman" w:cs="Times New Roman"/>
                <w:b/>
                <w:bCs/>
              </w:rPr>
              <w:t xml:space="preserve">Relationships: </w:t>
            </w:r>
            <w:del w:id="1616" w:author="theirs" w:date="2014-05-21T13:58:00Z">
              <w:r w:rsidRPr="005C5A04">
                <w:rPr>
                  <w:rFonts w:ascii="Times New Roman" w:hAnsi="Times New Roman" w:cs="Times New Roman"/>
                  <w:b/>
                  <w:bCs/>
                </w:rPr>
                <w:delText>N/A</w:delText>
              </w:r>
            </w:del>
            <w:ins w:id="1617" w:author="theirs" w:date="2014-05-21T13:58:00Z">
              <w:r w:rsidR="00E72270">
                <w:rPr>
                  <w:rFonts w:ascii="Times New Roman" w:hAnsi="Times New Roman" w:cs="Times New Roman"/>
                  <w:bCs/>
                </w:rPr>
                <w:t xml:space="preserve"> Manage candidate</w:t>
              </w:r>
            </w:ins>
          </w:p>
          <w:p w:rsidR="00387540" w:rsidRPr="005C5A04" w:rsidRDefault="00387540" w:rsidP="00E30332">
            <w:pPr>
              <w:snapToGrid w:val="0"/>
              <w:spacing w:after="0" w:line="240" w:lineRule="auto"/>
              <w:jc w:val="both"/>
              <w:rPr>
                <w:del w:id="1618" w:author="theirs" w:date="2014-05-21T13:58:00Z"/>
                <w:rFonts w:ascii="Times New Roman" w:hAnsi="Times New Roman" w:cs="Times New Roman"/>
                <w:b/>
                <w:bCs/>
              </w:rPr>
            </w:pPr>
            <w:r w:rsidRPr="005C5A04">
              <w:rPr>
                <w:rFonts w:ascii="Times New Roman" w:hAnsi="Times New Roman" w:cs="Times New Roman"/>
                <w:b/>
                <w:bCs/>
              </w:rPr>
              <w:t>Business Rules:</w:t>
            </w:r>
            <w:del w:id="1619" w:author="theirs" w:date="2014-05-21T13:58:00Z">
              <w:r w:rsidRPr="005C5A04">
                <w:rPr>
                  <w:rFonts w:ascii="Times New Roman" w:hAnsi="Times New Roman" w:cs="Times New Roman"/>
                  <w:b/>
                  <w:bCs/>
                </w:rPr>
                <w:delText>N/A</w:delText>
              </w:r>
            </w:del>
          </w:p>
          <w:p w:rsidR="00387540" w:rsidRPr="005C5A04" w:rsidRDefault="00E72270">
            <w:pPr>
              <w:snapToGrid w:val="0"/>
              <w:spacing w:before="40" w:after="40" w:line="240" w:lineRule="auto"/>
              <w:jc w:val="both"/>
              <w:rPr>
                <w:rFonts w:ascii="Times New Roman" w:hAnsi="Times New Roman" w:cs="Times New Roman"/>
              </w:rPr>
              <w:pPrChange w:id="1620" w:author="theirs" w:date="2014-05-21T13:59:00Z">
                <w:pPr>
                  <w:snapToGrid w:val="0"/>
                  <w:spacing w:before="40" w:after="40" w:line="240" w:lineRule="auto"/>
                  <w:ind w:left="780"/>
                  <w:jc w:val="both"/>
                </w:pPr>
              </w:pPrChange>
            </w:pPr>
            <w:ins w:id="1621" w:author="theirs" w:date="2014-05-21T13:58:00Z">
              <w:r>
                <w:rPr>
                  <w:rFonts w:ascii="Times New Roman" w:hAnsi="Times New Roman" w:cs="Times New Roman"/>
                  <w:b/>
                  <w:bCs/>
                </w:rPr>
                <w:t xml:space="preserve"> </w:t>
              </w:r>
              <w:r w:rsidRPr="00F52AE7">
                <w:rPr>
                  <w:rFonts w:ascii="Times New Roman" w:hAnsi="Times New Roman" w:cs="Times New Roman"/>
                  <w:bCs/>
                </w:rPr>
                <w:t>Have</w:t>
              </w:r>
              <w:r>
                <w:rPr>
                  <w:rFonts w:ascii="Times New Roman" w:hAnsi="Times New Roman" w:cs="Times New Roman"/>
                  <w:bCs/>
                </w:rPr>
                <w:t xml:space="preserve"> any room in the system to assign car for candidate successfully.</w:t>
              </w:r>
            </w:ins>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622" w:name="_Toc385663873"/>
      <w:r>
        <w:rPr>
          <w:i w:val="0"/>
          <w:sz w:val="24"/>
          <w:szCs w:val="24"/>
        </w:rPr>
        <w:lastRenderedPageBreak/>
        <w:t>(Charity) Manage Candidate – Assign To Car</w:t>
      </w:r>
      <w:bookmarkEnd w:id="1622"/>
    </w:p>
    <w:p w:rsidR="00387540" w:rsidRDefault="00387540" w:rsidP="00387540">
      <w:r w:rsidRPr="005C5A04">
        <w:rPr>
          <w:rFonts w:ascii="Times New Roman" w:hAnsi="Times New Roman" w:cs="Times New Roman"/>
          <w:noProof/>
          <w:lang w:eastAsia="en-US"/>
        </w:rPr>
        <w:drawing>
          <wp:inline distT="0" distB="0" distL="0" distR="0" wp14:anchorId="40882CAF" wp14:editId="43270419">
            <wp:extent cx="5934075" cy="1228725"/>
            <wp:effectExtent l="0" t="0" r="0" b="0"/>
            <wp:docPr id="252" name="Picture 252"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Viewdetailcarnew"/>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12287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3"/>
        <w:gridCol w:w="2304"/>
        <w:gridCol w:w="1081"/>
        <w:gridCol w:w="720"/>
        <w:gridCol w:w="2003"/>
        <w:gridCol w:w="6"/>
        <w:tblGridChange w:id="1623">
          <w:tblGrid>
            <w:gridCol w:w="21"/>
            <w:gridCol w:w="2402"/>
            <w:gridCol w:w="452"/>
            <w:gridCol w:w="2713"/>
            <w:gridCol w:w="1274"/>
            <w:gridCol w:w="848"/>
            <w:gridCol w:w="821"/>
            <w:gridCol w:w="6"/>
            <w:gridCol w:w="1533"/>
          </w:tblGrid>
        </w:tblGridChange>
      </w:tblGrid>
      <w:tr w:rsidR="00BF2400" w:rsidRPr="005C5A04" w:rsidTr="00E30332">
        <w:trPr>
          <w:gridAfter w:val="1"/>
          <w:wAfter w:w="1512" w:type="dxa"/>
        </w:trPr>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CASE-UC056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624"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gridAfter w:val="1"/>
          <w:wAfter w:w="1512" w:type="dxa"/>
          <w:trPrChange w:id="1625" w:author="mine" w:date="2014-05-21T13:59:00Z">
            <w:trPr>
              <w:gridBefore w:val="1"/>
            </w:trPr>
          </w:trPrChange>
        </w:trPr>
        <w:tc>
          <w:tcPr>
            <w:tcW w:w="1420" w:type="pct"/>
            <w:shd w:val="clear" w:color="auto" w:fill="F3F3F3"/>
            <w:tcPrChange w:id="1626"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627"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UC056</w:t>
            </w:r>
          </w:p>
        </w:tc>
        <w:tc>
          <w:tcPr>
            <w:tcW w:w="1056" w:type="pct"/>
            <w:gridSpan w:val="2"/>
            <w:shd w:val="clear" w:color="auto" w:fill="F3F3F3"/>
            <w:tcPrChange w:id="1628"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629" w:author="mine" w:date="2014-05-21T13:59:00Z">
              <w:tcPr>
                <w:tcW w:w="1174" w:type="pct"/>
                <w:gridSpan w:val="3"/>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rPr>
          <w:gridAfter w:val="1"/>
          <w:wAfter w:w="1512" w:type="dxa"/>
        </w:trPr>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AssignToCar</w:t>
            </w:r>
          </w:p>
        </w:tc>
      </w:tr>
      <w:tr w:rsidR="00BF2400" w:rsidRPr="005C5A04" w:rsidTr="00E30332">
        <w:trPr>
          <w:gridAfter w:val="1"/>
          <w:wAfter w:w="1512" w:type="dxa"/>
        </w:trPr>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Duy Khoa</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630"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gridAfter w:val="1"/>
          <w:wAfter w:w="1512" w:type="dxa"/>
          <w:trPrChange w:id="1631" w:author="mine" w:date="2014-05-21T13:59:00Z">
            <w:trPr>
              <w:gridBefore w:val="1"/>
            </w:trPr>
          </w:trPrChange>
        </w:trPr>
        <w:tc>
          <w:tcPr>
            <w:tcW w:w="1420" w:type="pct"/>
            <w:shd w:val="clear" w:color="auto" w:fill="F3F3F3"/>
            <w:tcPrChange w:id="1632"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633" w:author="mine" w:date="2014-05-21T13:59:00Z">
              <w:tcPr>
                <w:tcW w:w="1350" w:type="pct"/>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1634"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635" w:author="mine" w:date="2014-05-21T13:59:00Z">
              <w:tcPr>
                <w:tcW w:w="1596" w:type="pct"/>
                <w:gridSpan w:val="4"/>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F52AE7">
        <w:trPr>
          <w:trHeight w:val="7519"/>
        </w:trPr>
        <w:tc>
          <w:tcPr>
            <w:tcW w:w="5000" w:type="pct"/>
            <w:gridSpan w:val="6"/>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assign vehicle</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assign car for candidate</w:t>
            </w:r>
            <w:r w:rsidRPr="005C5A04">
              <w:rPr>
                <w:rFonts w:ascii="Times New Roman" w:eastAsia="MS Mincho"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w:t>
            </w:r>
            <w:r w:rsidRPr="005C5A04">
              <w:rPr>
                <w:rFonts w:ascii="Times New Roman" w:hAnsi="Times New Roman" w:cs="Times New Roman"/>
                <w:bCs/>
              </w:rPr>
              <w:t>n “View Candidate” page, user clicks “Sắp xếp xe”icon.</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bCs/>
              </w:rPr>
              <w:t>User logged in  with Charity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assign car for candidate successfully</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636"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42"/>
              <w:gridCol w:w="3813"/>
              <w:tblGridChange w:id="1637">
                <w:tblGrid>
                  <w:gridCol w:w="667"/>
                  <w:gridCol w:w="3390"/>
                  <w:gridCol w:w="4273"/>
                </w:tblGrid>
              </w:tblGridChange>
            </w:tblGrid>
            <w:tr w:rsidR="00743708" w:rsidRPr="005C5A04" w:rsidTr="00E30332">
              <w:tc>
                <w:tcPr>
                  <w:tcW w:w="667" w:type="dxa"/>
                  <w:shd w:val="clear" w:color="auto" w:fill="D9D9D9" w:themeFill="background1" w:themeFillShade="D9"/>
                  <w:tcPrChange w:id="1638"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639"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640"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641"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642" w:author="mine" w:date="2014-05-21T13:59:00Z">
                    <w:tcPr>
                      <w:tcW w:w="3390"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View Candidate page , user clicks “ Sắp xếp xe”</w:t>
                  </w:r>
                </w:p>
              </w:tc>
              <w:tc>
                <w:tcPr>
                  <w:tcW w:w="4273" w:type="dxa"/>
                  <w:tcPrChange w:id="1643"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644"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645"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646" w:author="mine" w:date="2014-05-21T13:59:00Z">
                    <w:tcPr>
                      <w:tcW w:w="4273"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to”Assign To Car” page with information of candidate</w:t>
                  </w:r>
                </w:p>
              </w:tc>
            </w:tr>
            <w:tr w:rsidR="00387540" w:rsidRPr="005C5A04" w:rsidTr="00E30332">
              <w:tc>
                <w:tcPr>
                  <w:tcW w:w="667" w:type="dxa"/>
                  <w:tcPrChange w:id="1647"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1648" w:author="mine" w:date="2014-05-21T13:59:00Z">
                    <w:tcPr>
                      <w:tcW w:w="3390"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User click “Sắp xếp xe”</w:t>
                  </w:r>
                </w:p>
              </w:tc>
              <w:tc>
                <w:tcPr>
                  <w:tcW w:w="4273" w:type="dxa"/>
                  <w:tcPrChange w:id="1649"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650"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1651"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652" w:author="mine" w:date="2014-05-21T13:59:00Z">
                    <w:tcPr>
                      <w:tcW w:w="4273"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 xml:space="preserve">System will automatic assign vehicle for candidate </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387540" w:rsidRPr="005C5A04" w:rsidRDefault="00387540" w:rsidP="00E30332">
            <w:pPr>
              <w:snapToGrid w:val="0"/>
              <w:spacing w:after="0" w:line="240" w:lineRule="auto"/>
              <w:jc w:val="both"/>
              <w:rPr>
                <w:rFonts w:ascii="Times New Roman" w:hAnsi="Times New Roman"/>
                <w:b/>
                <w:rPrChange w:id="1653" w:author="Tri Le Nguyen Huu" w:date="2014-05-21T13:59:00Z">
                  <w:rPr>
                    <w:rFonts w:ascii="Times New Roman" w:hAnsi="Times New Roman"/>
                  </w:rPr>
                </w:rPrChange>
              </w:rPr>
            </w:pPr>
            <w:r w:rsidRPr="005C5A04">
              <w:rPr>
                <w:rFonts w:ascii="Times New Roman" w:hAnsi="Times New Roman" w:cs="Times New Roman"/>
                <w:b/>
                <w:bCs/>
              </w:rPr>
              <w:t xml:space="preserve">Relationships: </w:t>
            </w:r>
            <w:del w:id="1654" w:author="theirs" w:date="2014-05-21T13:58:00Z">
              <w:r w:rsidRPr="005C5A04">
                <w:rPr>
                  <w:rFonts w:ascii="Times New Roman" w:hAnsi="Times New Roman" w:cs="Times New Roman"/>
                  <w:b/>
                  <w:bCs/>
                </w:rPr>
                <w:delText>N/A</w:delText>
              </w:r>
            </w:del>
            <w:ins w:id="1655" w:author="theirs" w:date="2014-05-21T13:58:00Z">
              <w:r w:rsidR="003C3CCA">
                <w:rPr>
                  <w:rFonts w:ascii="Times New Roman" w:hAnsi="Times New Roman" w:cs="Times New Roman"/>
                  <w:bCs/>
                </w:rPr>
                <w:t xml:space="preserve"> Manage candidate</w:t>
              </w:r>
            </w:ins>
          </w:p>
          <w:p w:rsidR="00387540" w:rsidRPr="005C5A04" w:rsidRDefault="00387540" w:rsidP="00E30332">
            <w:pPr>
              <w:snapToGrid w:val="0"/>
              <w:spacing w:after="0" w:line="240" w:lineRule="auto"/>
              <w:jc w:val="both"/>
              <w:rPr>
                <w:del w:id="1656" w:author="theirs" w:date="2014-05-21T13:58:00Z"/>
                <w:rFonts w:ascii="Times New Roman" w:hAnsi="Times New Roman" w:cs="Times New Roman"/>
                <w:b/>
                <w:bCs/>
              </w:rPr>
            </w:pPr>
            <w:r w:rsidRPr="005C5A04">
              <w:rPr>
                <w:rFonts w:ascii="Times New Roman" w:hAnsi="Times New Roman" w:cs="Times New Roman"/>
                <w:b/>
                <w:bCs/>
              </w:rPr>
              <w:t>Business Rules:</w:t>
            </w:r>
            <w:del w:id="1657" w:author="theirs" w:date="2014-05-21T13:58:00Z">
              <w:r w:rsidRPr="005C5A04">
                <w:rPr>
                  <w:rFonts w:ascii="Times New Roman" w:hAnsi="Times New Roman" w:cs="Times New Roman"/>
                  <w:b/>
                  <w:bCs/>
                </w:rPr>
                <w:delText>N/A</w:delText>
              </w:r>
            </w:del>
          </w:p>
          <w:p w:rsidR="00387540" w:rsidRPr="005C5A04" w:rsidRDefault="00F52AE7">
            <w:pPr>
              <w:snapToGrid w:val="0"/>
              <w:spacing w:before="40" w:after="40" w:line="240" w:lineRule="auto"/>
              <w:jc w:val="both"/>
              <w:rPr>
                <w:rFonts w:ascii="Times New Roman" w:hAnsi="Times New Roman" w:cs="Times New Roman"/>
              </w:rPr>
              <w:pPrChange w:id="1658" w:author="theirs" w:date="2014-05-21T13:59:00Z">
                <w:pPr>
                  <w:snapToGrid w:val="0"/>
                  <w:spacing w:before="40" w:after="40" w:line="240" w:lineRule="auto"/>
                  <w:ind w:left="780"/>
                  <w:jc w:val="both"/>
                </w:pPr>
              </w:pPrChange>
            </w:pPr>
            <w:ins w:id="1659" w:author="theirs" w:date="2014-05-21T13:58:00Z">
              <w:r>
                <w:rPr>
                  <w:rFonts w:ascii="Times New Roman" w:hAnsi="Times New Roman" w:cs="Times New Roman"/>
                  <w:b/>
                  <w:bCs/>
                </w:rPr>
                <w:t xml:space="preserve"> </w:t>
              </w:r>
              <w:r w:rsidRPr="00F52AE7">
                <w:rPr>
                  <w:rFonts w:ascii="Times New Roman" w:hAnsi="Times New Roman" w:cs="Times New Roman"/>
                  <w:bCs/>
                </w:rPr>
                <w:t>Have</w:t>
              </w:r>
              <w:r>
                <w:rPr>
                  <w:rFonts w:ascii="Times New Roman" w:hAnsi="Times New Roman" w:cs="Times New Roman"/>
                  <w:bCs/>
                </w:rPr>
                <w:t xml:space="preserve"> the cars in the system to assign car for candidate successfully.</w:t>
              </w:r>
            </w:ins>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660" w:name="_Toc385663874"/>
      <w:r>
        <w:rPr>
          <w:i w:val="0"/>
          <w:sz w:val="24"/>
          <w:szCs w:val="24"/>
        </w:rPr>
        <w:lastRenderedPageBreak/>
        <w:t>(Sponsor) Manage Sponsor’s Car</w:t>
      </w:r>
      <w:bookmarkEnd w:id="1660"/>
    </w:p>
    <w:p w:rsidR="00387540" w:rsidRPr="00387540" w:rsidRDefault="00387540" w:rsidP="00387540">
      <w:r w:rsidRPr="005C5A04">
        <w:rPr>
          <w:rFonts w:ascii="Times New Roman" w:hAnsi="Times New Roman" w:cs="Times New Roman"/>
          <w:noProof/>
          <w:lang w:eastAsia="en-US"/>
        </w:rPr>
        <w:drawing>
          <wp:inline distT="0" distB="0" distL="0" distR="0" wp14:anchorId="4AD51AB5" wp14:editId="6C6E739C">
            <wp:extent cx="3670132" cy="1947176"/>
            <wp:effectExtent l="0" t="0" r="698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676624" cy="1950620"/>
                    </a:xfrm>
                    <a:prstGeom prst="rect">
                      <a:avLst/>
                    </a:prstGeom>
                  </pic:spPr>
                </pic:pic>
              </a:graphicData>
            </a:graphic>
          </wp:inline>
        </w:drawing>
      </w:r>
    </w:p>
    <w:p w:rsidR="00387540" w:rsidRDefault="00387540" w:rsidP="00387540"/>
    <w:p w:rsidR="00387540" w:rsidRPr="00387540" w:rsidRDefault="00387540" w:rsidP="00387540"/>
    <w:p w:rsidR="00387540" w:rsidRDefault="00387540" w:rsidP="00387540">
      <w:pPr>
        <w:pStyle w:val="Heading4"/>
        <w:numPr>
          <w:ilvl w:val="0"/>
          <w:numId w:val="60"/>
        </w:numPr>
        <w:ind w:left="1710"/>
        <w:rPr>
          <w:i w:val="0"/>
          <w:sz w:val="24"/>
          <w:szCs w:val="24"/>
        </w:rPr>
      </w:pPr>
      <w:bookmarkStart w:id="1661" w:name="_Toc385663875"/>
      <w:r>
        <w:rPr>
          <w:i w:val="0"/>
          <w:sz w:val="24"/>
          <w:szCs w:val="24"/>
        </w:rPr>
        <w:t>(Sponsor) Manage Sponsor’s Car – Add New Car</w:t>
      </w:r>
      <w:bookmarkEnd w:id="1661"/>
    </w:p>
    <w:p w:rsidR="00387540" w:rsidRDefault="00387540" w:rsidP="00387540">
      <w:r w:rsidRPr="005C5A04">
        <w:rPr>
          <w:rFonts w:ascii="Times New Roman" w:hAnsi="Times New Roman" w:cs="Times New Roman"/>
          <w:noProof/>
          <w:lang w:eastAsia="en-US"/>
        </w:rPr>
        <w:drawing>
          <wp:inline distT="0" distB="0" distL="0" distR="0" wp14:anchorId="64560A0D" wp14:editId="53CC8198">
            <wp:extent cx="4810125" cy="1209675"/>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810125"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662">
          <w:tblGrid>
            <w:gridCol w:w="21"/>
            <w:gridCol w:w="2404"/>
            <w:gridCol w:w="450"/>
            <w:gridCol w:w="2713"/>
            <w:gridCol w:w="1274"/>
            <w:gridCol w:w="848"/>
            <w:gridCol w:w="827"/>
            <w:gridCol w:w="1533"/>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CASE-UC058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66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664" w:author="mine" w:date="2014-05-21T13:59:00Z">
            <w:trPr>
              <w:gridBefore w:val="1"/>
            </w:trPr>
          </w:trPrChange>
        </w:trPr>
        <w:tc>
          <w:tcPr>
            <w:tcW w:w="1420" w:type="pct"/>
            <w:shd w:val="clear" w:color="auto" w:fill="F3F3F3"/>
            <w:tcPrChange w:id="1665"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666"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UC058</w:t>
            </w:r>
          </w:p>
        </w:tc>
        <w:tc>
          <w:tcPr>
            <w:tcW w:w="1056" w:type="pct"/>
            <w:gridSpan w:val="2"/>
            <w:shd w:val="clear" w:color="auto" w:fill="F3F3F3"/>
            <w:tcPrChange w:id="1667"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668" w:author="mine" w:date="2014-05-21T13:59:00Z">
              <w:tcPr>
                <w:tcW w:w="1174" w:type="pct"/>
                <w:gridSpan w:val="2"/>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Add new car</w:t>
            </w:r>
          </w:p>
        </w:tc>
      </w:tr>
      <w:tr w:rsidR="00BF2400" w:rsidRPr="005C5A04" w:rsidTr="00E30332">
        <w:trPr>
          <w:trHeight w:val="382"/>
        </w:trPr>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669"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670" w:author="mine" w:date="2014-05-21T13:59:00Z">
            <w:trPr>
              <w:gridBefore w:val="1"/>
            </w:trPr>
          </w:trPrChange>
        </w:trPr>
        <w:tc>
          <w:tcPr>
            <w:tcW w:w="1420" w:type="pct"/>
            <w:shd w:val="clear" w:color="auto" w:fill="F3F3F3"/>
            <w:tcPrChange w:id="1671"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672" w:author="mine" w:date="2014-05-21T13:59:00Z">
              <w:tcPr>
                <w:tcW w:w="1350" w:type="pct"/>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1673"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674"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add new car</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User can add new car</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 xml:space="preserve">In “Manage Car” page, user clicks “Tạo </w:t>
            </w:r>
            <w:proofErr w:type="gramStart"/>
            <w:r w:rsidRPr="005C5A04">
              <w:rPr>
                <w:rFonts w:ascii="Times New Roman" w:hAnsi="Times New Roman" w:cs="Times New Roman"/>
                <w:bCs/>
              </w:rPr>
              <w:t>mới ”</w:t>
            </w:r>
            <w:proofErr w:type="gramEnd"/>
            <w:r w:rsidRPr="005C5A04">
              <w:rPr>
                <w:rFonts w:ascii="Times New Roman" w:hAnsi="Times New Roman" w:cs="Times New Roman"/>
                <w:bCs/>
              </w:rPr>
              <w:t xml:space="preserve"> icon.</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car is added into database.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675"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2990"/>
              <w:gridCol w:w="3865"/>
              <w:tblGridChange w:id="1676">
                <w:tblGrid>
                  <w:gridCol w:w="667"/>
                  <w:gridCol w:w="3390"/>
                  <w:gridCol w:w="4273"/>
                </w:tblGrid>
              </w:tblGridChange>
            </w:tblGrid>
            <w:tr w:rsidR="00743708" w:rsidRPr="005C5A04" w:rsidTr="00E30332">
              <w:tc>
                <w:tcPr>
                  <w:tcW w:w="667" w:type="dxa"/>
                  <w:shd w:val="clear" w:color="auto" w:fill="D9D9D9" w:themeFill="background1" w:themeFillShade="D9"/>
                  <w:tcPrChange w:id="1677"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678"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679"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680"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3390" w:type="dxa"/>
                  <w:tcPrChange w:id="1681" w:author="mine" w:date="2014-05-21T13:59:00Z">
                    <w:tcPr>
                      <w:tcW w:w="3390"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Car” page, user clicks “Tạo mới” icon.</w:t>
                  </w:r>
                </w:p>
              </w:tc>
              <w:tc>
                <w:tcPr>
                  <w:tcW w:w="4273" w:type="dxa"/>
                  <w:tcPrChange w:id="1682"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683"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684"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685"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“Biển số Xe” (</w:t>
                  </w:r>
                  <w:r w:rsidRPr="005C5A04">
                    <w:rPr>
                      <w:rFonts w:ascii="Times New Roman" w:hAnsi="Times New Roman" w:cs="Times New Roman"/>
                      <w:sz w:val="20"/>
                    </w:rPr>
                    <w:t>textbox; required; max length 50)</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“Tổng số chỗ ngồi” </w:t>
                  </w:r>
                  <w:r w:rsidRPr="005C5A04">
                    <w:rPr>
                      <w:rFonts w:ascii="Times New Roman" w:hAnsi="Times New Roman" w:cs="Times New Roman"/>
                      <w:sz w:val="20"/>
                    </w:rPr>
                    <w:t>(textbox;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tài xế” (</w:t>
                  </w:r>
                  <w:r w:rsidRPr="005C5A04">
                    <w:rPr>
                      <w:rFonts w:ascii="Times New Roman" w:hAnsi="Times New Roman" w:cs="Times New Roman"/>
                      <w:sz w:val="20"/>
                    </w:rPr>
                    <w:t>textbox; required, max length 50 )</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“Số điện thoại tài xế” (</w:t>
                  </w:r>
                  <w:r w:rsidRPr="005C5A04">
                    <w:rPr>
                      <w:rFonts w:ascii="Times New Roman" w:hAnsi="Times New Roman" w:cs="Times New Roman"/>
                      <w:sz w:val="20"/>
                    </w:rPr>
                    <w:t>textbox; required, max length 50 )</w:t>
                  </w:r>
                </w:p>
              </w:tc>
            </w:tr>
            <w:tr w:rsidR="00387540" w:rsidRPr="005C5A04" w:rsidTr="00E30332">
              <w:tc>
                <w:tcPr>
                  <w:tcW w:w="667" w:type="dxa"/>
                  <w:tcPrChange w:id="1686"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1687"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Change w:id="1688"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689"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1690"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“Tạo”.</w:t>
                  </w:r>
                </w:p>
                <w:p w:rsidR="00387540" w:rsidRPr="005C5A04" w:rsidRDefault="00387540" w:rsidP="00E30332">
                  <w:pPr>
                    <w:contextualSpacing/>
                    <w:rPr>
                      <w:rFonts w:ascii="Times New Roman" w:hAnsi="Times New Roman" w:cs="Times New Roman"/>
                    </w:rPr>
                  </w:pPr>
                </w:p>
              </w:tc>
              <w:tc>
                <w:tcPr>
                  <w:tcW w:w="4273" w:type="dxa"/>
                  <w:tcPrChange w:id="1691"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692"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1693"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694"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new car information to the database, redirects the user to the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695"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35"/>
              <w:gridCol w:w="3111"/>
              <w:gridCol w:w="3771"/>
              <w:tblGridChange w:id="1696">
                <w:tblGrid>
                  <w:gridCol w:w="666"/>
                  <w:gridCol w:w="227"/>
                  <w:gridCol w:w="635"/>
                  <w:gridCol w:w="2718"/>
                  <w:gridCol w:w="393"/>
                  <w:gridCol w:w="3771"/>
                  <w:gridCol w:w="160"/>
                </w:tblGrid>
              </w:tblGridChange>
            </w:tblGrid>
            <w:tr w:rsidR="00743708"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697" w:author="mine" w:date="2014-05-21T13:59:00Z">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698" w:author="mine" w:date="2014-05-21T13:59:00Z">
                    <w:tcPr>
                      <w:tcW w:w="3580"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699" w:author="mine" w:date="2014-05-21T13:59:00Z">
                    <w:tcPr>
                      <w:tcW w:w="4324"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“Biển số xe” same with existed car.</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“Biển Số Xe”: “Xe này đã được tạo, Vui lòng tạo xe khác”</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Biển số xe” is empty.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“Biển Số Xe”: “Vui lòng nhập biển số xe”.</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Số Chỗ Ngồi” is empty.</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“Số chỗ ngồi”: “Vui lòng nhập số chỗ ngồi”.</w:t>
                  </w:r>
                </w:p>
              </w:tc>
            </w:tr>
          </w:tbl>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Manage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Cannot add new car have numberplate  as same as the car exist in database</w:t>
            </w:r>
            <w:r w:rsidRPr="005C5A04">
              <w:rPr>
                <w:rFonts w:ascii="Times New Roman" w:hAnsi="Times New Roman" w:cs="Times New Roman"/>
                <w:b/>
                <w:bCs/>
              </w:rPr>
              <w:t xml:space="preserve"> </w:t>
            </w: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700" w:name="_Toc385663876"/>
      <w:r>
        <w:rPr>
          <w:i w:val="0"/>
          <w:sz w:val="24"/>
          <w:szCs w:val="24"/>
        </w:rPr>
        <w:lastRenderedPageBreak/>
        <w:t>(Sponsor) Manage Sponsor’s Car – Edit Car</w:t>
      </w:r>
      <w:bookmarkEnd w:id="1700"/>
    </w:p>
    <w:p w:rsidR="00387540" w:rsidRDefault="00387540" w:rsidP="00387540">
      <w:r w:rsidRPr="005C5A04">
        <w:rPr>
          <w:rFonts w:ascii="Times New Roman" w:hAnsi="Times New Roman" w:cs="Times New Roman"/>
          <w:noProof/>
          <w:lang w:eastAsia="en-US"/>
        </w:rPr>
        <w:drawing>
          <wp:inline distT="0" distB="0" distL="0" distR="0" wp14:anchorId="67947B22" wp14:editId="4644BC2A">
            <wp:extent cx="4457700" cy="12192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457700" cy="12192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701">
          <w:tblGrid>
            <w:gridCol w:w="21"/>
            <w:gridCol w:w="2404"/>
            <w:gridCol w:w="450"/>
            <w:gridCol w:w="2713"/>
            <w:gridCol w:w="1274"/>
            <w:gridCol w:w="848"/>
            <w:gridCol w:w="827"/>
            <w:gridCol w:w="1533"/>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CASE-UC059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70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703" w:author="mine" w:date="2014-05-21T13:59:00Z">
            <w:trPr>
              <w:gridBefore w:val="1"/>
            </w:trPr>
          </w:trPrChange>
        </w:trPr>
        <w:tc>
          <w:tcPr>
            <w:tcW w:w="1420" w:type="pct"/>
            <w:shd w:val="clear" w:color="auto" w:fill="F3F3F3"/>
            <w:tcPrChange w:id="1704"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705"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UC059</w:t>
            </w:r>
          </w:p>
        </w:tc>
        <w:tc>
          <w:tcPr>
            <w:tcW w:w="1056" w:type="pct"/>
            <w:gridSpan w:val="2"/>
            <w:shd w:val="clear" w:color="auto" w:fill="F3F3F3"/>
            <w:tcPrChange w:id="1706"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707" w:author="mine" w:date="2014-05-21T13:59:00Z">
              <w:tcPr>
                <w:tcW w:w="1174" w:type="pct"/>
                <w:gridSpan w:val="2"/>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rPr>
                <w:rFonts w:ascii="Times New Roman" w:hAnsi="Times New Roman" w:cs="Times New Roman"/>
              </w:rPr>
            </w:pPr>
            <w:r w:rsidRPr="005C5A04">
              <w:rPr>
                <w:rFonts w:ascii="Times New Roman" w:hAnsi="Times New Roman" w:cs="Times New Roman"/>
              </w:rPr>
              <w:t>Edit car</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708"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709" w:author="mine" w:date="2014-05-21T13:59:00Z">
            <w:trPr>
              <w:gridBefore w:val="1"/>
            </w:trPr>
          </w:trPrChange>
        </w:trPr>
        <w:tc>
          <w:tcPr>
            <w:tcW w:w="1420" w:type="pct"/>
            <w:shd w:val="clear" w:color="auto" w:fill="F3F3F3"/>
            <w:tcPrChange w:id="1710"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711" w:author="mine" w:date="2014-05-21T13:59:00Z">
              <w:tcPr>
                <w:tcW w:w="1350" w:type="pct"/>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1712"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713"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edit existing car information.</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 xml:space="preserve">Edited car information </w:t>
            </w:r>
            <w:proofErr w:type="gramStart"/>
            <w:r w:rsidRPr="005C5A04">
              <w:rPr>
                <w:rFonts w:ascii="Times New Roman" w:eastAsia="MS Mincho" w:hAnsi="Times New Roman" w:cs="Times New Roman"/>
              </w:rPr>
              <w:t>exist</w:t>
            </w:r>
            <w:proofErr w:type="gramEnd"/>
            <w:r w:rsidRPr="005C5A04">
              <w:rPr>
                <w:rFonts w:ascii="Times New Roman" w:eastAsia="MS Mincho" w:hAnsi="Times New Roman" w:cs="Times New Roman"/>
              </w:rPr>
              <w:t xml:space="preserve"> in database.</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Car” page, user clicks “Chỉnh sửa” icon of that car.</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selected car is updated in database. The user redirected to manage car page.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714"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11"/>
              <w:gridCol w:w="3845"/>
              <w:tblGridChange w:id="1715">
                <w:tblGrid>
                  <w:gridCol w:w="667"/>
                  <w:gridCol w:w="3390"/>
                  <w:gridCol w:w="4273"/>
                </w:tblGrid>
              </w:tblGridChange>
            </w:tblGrid>
            <w:tr w:rsidR="00743708" w:rsidRPr="005C5A04" w:rsidTr="00E30332">
              <w:tc>
                <w:tcPr>
                  <w:tcW w:w="667" w:type="dxa"/>
                  <w:shd w:val="clear" w:color="auto" w:fill="D9D9D9" w:themeFill="background1" w:themeFillShade="D9"/>
                  <w:tcPrChange w:id="1716"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717"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718"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719"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720"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In the “Manage Car” page, user clicks “Chỉnh sửa” icon of that car</w:t>
                  </w:r>
                </w:p>
              </w:tc>
              <w:tc>
                <w:tcPr>
                  <w:tcW w:w="4273" w:type="dxa"/>
                  <w:tcPrChange w:id="1721"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722"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723"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724" w:author="mine" w:date="2014-05-21T13:59:00Z">
                    <w:tcPr>
                      <w:tcW w:w="4273"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to”Edit Car” page.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all information of the selected car and filled in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“Biển số Xe” (</w:t>
                  </w:r>
                  <w:r w:rsidRPr="005C5A04">
                    <w:rPr>
                      <w:rFonts w:ascii="Times New Roman" w:hAnsi="Times New Roman" w:cs="Times New Roman"/>
                      <w:sz w:val="20"/>
                    </w:rPr>
                    <w:t>textbox; required; max length 50)</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“Tổng số chỗ ngồi” </w:t>
                  </w:r>
                  <w:r w:rsidRPr="005C5A04">
                    <w:rPr>
                      <w:rFonts w:ascii="Times New Roman" w:hAnsi="Times New Roman" w:cs="Times New Roman"/>
                      <w:sz w:val="20"/>
                    </w:rPr>
                    <w:t>(textbox;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tài xế” (</w:t>
                  </w:r>
                  <w:r w:rsidRPr="005C5A04">
                    <w:rPr>
                      <w:rFonts w:ascii="Times New Roman" w:hAnsi="Times New Roman" w:cs="Times New Roman"/>
                      <w:sz w:val="20"/>
                    </w:rPr>
                    <w:t>textbox; required, max length 50 )</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“Số điện thoại tài xế” (</w:t>
                  </w:r>
                  <w:r w:rsidRPr="005C5A04">
                    <w:rPr>
                      <w:rFonts w:ascii="Times New Roman" w:hAnsi="Times New Roman" w:cs="Times New Roman"/>
                      <w:sz w:val="20"/>
                    </w:rPr>
                    <w:t>textbox; required, max length 50 )</w:t>
                  </w:r>
                </w:p>
              </w:tc>
            </w:tr>
            <w:tr w:rsidR="00387540" w:rsidRPr="005C5A04" w:rsidTr="00E30332">
              <w:tc>
                <w:tcPr>
                  <w:tcW w:w="667" w:type="dxa"/>
                  <w:tcPrChange w:id="1725"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390" w:type="dxa"/>
                  <w:tcPrChange w:id="1726"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273" w:type="dxa"/>
                  <w:tcPrChange w:id="1727"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728"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1729"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“Lưu”.</w:t>
                  </w:r>
                </w:p>
                <w:p w:rsidR="00387540" w:rsidRPr="005C5A04" w:rsidRDefault="00387540" w:rsidP="00E30332">
                  <w:pPr>
                    <w:contextualSpacing/>
                    <w:rPr>
                      <w:rFonts w:ascii="Times New Roman" w:hAnsi="Times New Roman" w:cs="Times New Roman"/>
                    </w:rPr>
                  </w:pPr>
                </w:p>
              </w:tc>
              <w:tc>
                <w:tcPr>
                  <w:tcW w:w="4273" w:type="dxa"/>
                  <w:tcPrChange w:id="1730"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731"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1732"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733"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car information to the database, redirects the user to the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734"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35"/>
              <w:gridCol w:w="3111"/>
              <w:gridCol w:w="3771"/>
              <w:tblGridChange w:id="1735">
                <w:tblGrid>
                  <w:gridCol w:w="666"/>
                  <w:gridCol w:w="227"/>
                  <w:gridCol w:w="635"/>
                  <w:gridCol w:w="2718"/>
                  <w:gridCol w:w="393"/>
                  <w:gridCol w:w="3771"/>
                  <w:gridCol w:w="160"/>
                </w:tblGrid>
              </w:tblGridChange>
            </w:tblGrid>
            <w:tr w:rsidR="00743708"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736" w:author="mine" w:date="2014-05-21T13:59:00Z">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737" w:author="mine" w:date="2014-05-21T13:59:00Z">
                    <w:tcPr>
                      <w:tcW w:w="3580"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738" w:author="mine" w:date="2014-05-21T13:59:00Z">
                    <w:tcPr>
                      <w:tcW w:w="4324"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“Biển số xe” same with existed car.</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“Biển Số Xe”: “Xe này đã được tạo, Vui lòng tạo xe khác”</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Biển số xe” is empty.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“Biển Số Xe”: “Vui lòng nhập biển số xe”.</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Số Chỗ Ngồi” is empty.</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“Số chỗ ngồi”: “Vui lòng nhập số chỗ ngồi”.</w:t>
                  </w:r>
                </w:p>
              </w:tc>
            </w:tr>
          </w:tbl>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del w:id="1739" w:author="theirs" w:date="2014-05-21T13:58:00Z">
              <w:r w:rsidRPr="005C5A04">
                <w:rPr>
                  <w:rFonts w:ascii="Times New Roman" w:hAnsi="Times New Roman" w:cs="Times New Roman"/>
                  <w:b/>
                  <w:bCs/>
                </w:rPr>
                <w:delText xml:space="preserve"> N/A</w:delText>
              </w:r>
            </w:del>
            <w:ins w:id="1740" w:author="theirs" w:date="2014-05-21T13:58:00Z">
              <w:r w:rsidR="00882FD4">
                <w:rPr>
                  <w:rFonts w:ascii="Times New Roman" w:hAnsi="Times New Roman" w:cs="Times New Roman"/>
                  <w:bCs/>
                </w:rPr>
                <w:t>Manage Car</w:t>
              </w:r>
            </w:ins>
          </w:p>
          <w:p w:rsidR="00387540" w:rsidRPr="005C5A04" w:rsidRDefault="00387540" w:rsidP="00E30332">
            <w:pPr>
              <w:snapToGrid w:val="0"/>
              <w:spacing w:after="0" w:line="240" w:lineRule="auto"/>
              <w:jc w:val="both"/>
              <w:rPr>
                <w:rFonts w:ascii="Times New Roman" w:hAnsi="Times New Roman"/>
                <w:b/>
                <w:rPrChange w:id="1741" w:author="Tri Le Nguyen Huu" w:date="2014-05-21T13:59:00Z">
                  <w:rPr>
                    <w:rFonts w:ascii="Times New Roman" w:hAnsi="Times New Roman"/>
                  </w:rPr>
                </w:rPrChange>
              </w:rPr>
            </w:pPr>
            <w:r w:rsidRPr="005C5A04">
              <w:rPr>
                <w:rFonts w:ascii="Times New Roman" w:hAnsi="Times New Roman" w:cs="Times New Roman"/>
                <w:b/>
                <w:bCs/>
              </w:rPr>
              <w:t>Business Rules:</w:t>
            </w:r>
            <w:r w:rsidRPr="005C5A04">
              <w:rPr>
                <w:rFonts w:ascii="Times New Roman" w:hAnsi="Times New Roman"/>
                <w:b/>
                <w:rPrChange w:id="1742" w:author="Tri Le Nguyen Huu" w:date="2014-05-21T13:59:00Z">
                  <w:rPr>
                    <w:rFonts w:ascii="Times New Roman" w:hAnsi="Times New Roman"/>
                  </w:rPr>
                </w:rPrChange>
              </w:rPr>
              <w:t xml:space="preserve"> </w:t>
            </w:r>
            <w:del w:id="1743" w:author="theirs" w:date="2014-05-21T13:58:00Z">
              <w:r w:rsidRPr="005C5A04">
                <w:rPr>
                  <w:rFonts w:ascii="Times New Roman" w:hAnsi="Times New Roman" w:cs="Times New Roman"/>
                  <w:bCs/>
                </w:rPr>
                <w:delText>N/A</w:delText>
              </w:r>
            </w:del>
            <w:ins w:id="1744" w:author="theirs" w:date="2014-05-21T13:58:00Z">
              <w:r w:rsidR="00882FD4">
                <w:rPr>
                  <w:rFonts w:ascii="Times New Roman" w:hAnsi="Times New Roman" w:cs="Times New Roman"/>
                  <w:bCs/>
                </w:rPr>
                <w:t xml:space="preserve">Sponsor just </w:t>
              </w:r>
              <w:r w:rsidR="00C7561B">
                <w:rPr>
                  <w:rFonts w:ascii="Times New Roman" w:hAnsi="Times New Roman" w:cs="Times New Roman"/>
                  <w:bCs/>
                </w:rPr>
                <w:t>edit</w:t>
              </w:r>
              <w:r w:rsidR="00882FD4">
                <w:rPr>
                  <w:rFonts w:ascii="Times New Roman" w:hAnsi="Times New Roman" w:cs="Times New Roman"/>
                  <w:bCs/>
                </w:rPr>
                <w:t xml:space="preserve"> car when charity not confirm for exam.</w:t>
              </w:r>
            </w:ins>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745" w:name="_Toc385663877"/>
      <w:r>
        <w:rPr>
          <w:i w:val="0"/>
          <w:sz w:val="24"/>
          <w:szCs w:val="24"/>
        </w:rPr>
        <w:t>(Sponsor) Manage Sponsor’s Car – Delete Car</w:t>
      </w:r>
      <w:bookmarkEnd w:id="1745"/>
    </w:p>
    <w:p w:rsidR="00387540" w:rsidRDefault="00387540" w:rsidP="00387540">
      <w:r w:rsidRPr="005C5A04">
        <w:rPr>
          <w:rFonts w:ascii="Times New Roman" w:hAnsi="Times New Roman" w:cs="Times New Roman"/>
          <w:noProof/>
          <w:lang w:eastAsia="en-US"/>
        </w:rPr>
        <w:drawing>
          <wp:inline distT="0" distB="0" distL="0" distR="0" wp14:anchorId="55F377EA" wp14:editId="784C31FB">
            <wp:extent cx="4552950" cy="12382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552950" cy="12382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746">
          <w:tblGrid>
            <w:gridCol w:w="21"/>
            <w:gridCol w:w="2404"/>
            <w:gridCol w:w="450"/>
            <w:gridCol w:w="2713"/>
            <w:gridCol w:w="1274"/>
            <w:gridCol w:w="848"/>
            <w:gridCol w:w="827"/>
            <w:gridCol w:w="1533"/>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CASE-UC060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74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748" w:author="mine" w:date="2014-05-21T13:59:00Z">
            <w:trPr>
              <w:gridBefore w:val="1"/>
            </w:trPr>
          </w:trPrChange>
        </w:trPr>
        <w:tc>
          <w:tcPr>
            <w:tcW w:w="1420" w:type="pct"/>
            <w:shd w:val="clear" w:color="auto" w:fill="F3F3F3"/>
            <w:tcPrChange w:id="1749"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750"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UC060</w:t>
            </w:r>
          </w:p>
        </w:tc>
        <w:tc>
          <w:tcPr>
            <w:tcW w:w="1056" w:type="pct"/>
            <w:gridSpan w:val="2"/>
            <w:shd w:val="clear" w:color="auto" w:fill="F3F3F3"/>
            <w:tcPrChange w:id="1751"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752" w:author="mine" w:date="2014-05-21T13:59:00Z">
              <w:tcPr>
                <w:tcW w:w="1174" w:type="pct"/>
                <w:gridSpan w:val="2"/>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Delete car</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75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754" w:author="mine" w:date="2014-05-21T13:59:00Z">
            <w:trPr>
              <w:gridBefore w:val="1"/>
            </w:trPr>
          </w:trPrChange>
        </w:trPr>
        <w:tc>
          <w:tcPr>
            <w:tcW w:w="1420" w:type="pct"/>
            <w:shd w:val="clear" w:color="auto" w:fill="F3F3F3"/>
            <w:tcPrChange w:id="1755"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Date</w:t>
            </w:r>
          </w:p>
        </w:tc>
        <w:tc>
          <w:tcPr>
            <w:tcW w:w="1350" w:type="pct"/>
            <w:tcPrChange w:id="1756" w:author="mine" w:date="2014-05-21T13:59:00Z">
              <w:tcPr>
                <w:tcW w:w="1350" w:type="pct"/>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1757"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758"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Low </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delete a selected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Deleted selected car from database.</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post page of </w:t>
            </w:r>
            <w:r w:rsidRPr="005C5A04">
              <w:rPr>
                <w:rFonts w:ascii="Times New Roman" w:hAnsi="Times New Roman" w:cs="Times New Roman"/>
              </w:rPr>
              <w:t xml:space="preserve">sponsor, </w:t>
            </w:r>
            <w:r w:rsidRPr="005C5A04">
              <w:rPr>
                <w:rFonts w:ascii="Times New Roman" w:eastAsia="MS Mincho" w:hAnsi="Times New Roman" w:cs="Times New Roman"/>
              </w:rPr>
              <w:t>user click button “Xóa Xe” at car user want delete</w:t>
            </w:r>
            <w:r w:rsidRPr="005C5A04">
              <w:rPr>
                <w:rFonts w:ascii="Times New Roman"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Car is deleted from database.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759"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45"/>
              <w:gridCol w:w="3810"/>
              <w:tblGridChange w:id="1760">
                <w:tblGrid>
                  <w:gridCol w:w="667"/>
                  <w:gridCol w:w="3390"/>
                  <w:gridCol w:w="4273"/>
                </w:tblGrid>
              </w:tblGridChange>
            </w:tblGrid>
            <w:tr w:rsidR="00743708" w:rsidRPr="005C5A04" w:rsidTr="00E30332">
              <w:tc>
                <w:tcPr>
                  <w:tcW w:w="667" w:type="dxa"/>
                  <w:shd w:val="clear" w:color="auto" w:fill="D9D9D9" w:themeFill="background1" w:themeFillShade="D9"/>
                  <w:tcPrChange w:id="1761"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762"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763"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764"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765" w:author="mine" w:date="2014-05-21T13:59:00Z">
                    <w:tcPr>
                      <w:tcW w:w="3390"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Car” page.</w:t>
                  </w:r>
                </w:p>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 xml:space="preserve">Click button “Xóa xe” </w:t>
                  </w:r>
                  <w:r w:rsidRPr="005C5A04">
                    <w:rPr>
                      <w:rFonts w:ascii="Times New Roman" w:hAnsi="Times New Roman" w:cs="Times New Roman"/>
                    </w:rPr>
                    <w:t>on the row that contains the car to be deleted.</w:t>
                  </w:r>
                </w:p>
              </w:tc>
              <w:tc>
                <w:tcPr>
                  <w:tcW w:w="4273" w:type="dxa"/>
                  <w:tcPrChange w:id="1766"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767"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768"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769"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a popup to ask the user to confirm the action.</w:t>
                  </w:r>
                </w:p>
              </w:tc>
            </w:tr>
            <w:tr w:rsidR="00387540" w:rsidRPr="005C5A04" w:rsidTr="00E30332">
              <w:tc>
                <w:tcPr>
                  <w:tcW w:w="667" w:type="dxa"/>
                  <w:tcPrChange w:id="1770"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1771"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“Xác Nhận” to continue to delete the car.</w:t>
                  </w:r>
                </w:p>
              </w:tc>
              <w:tc>
                <w:tcPr>
                  <w:tcW w:w="4273" w:type="dxa"/>
                  <w:tcPrChange w:id="1772"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773"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1774"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775"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Marks the selected car as deleted in the database and redirect to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776"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574"/>
              <w:gridCol w:w="662"/>
              <w:gridCol w:w="2508"/>
              <w:gridCol w:w="3773"/>
              <w:tblGridChange w:id="1777">
                <w:tblGrid>
                  <w:gridCol w:w="599"/>
                  <w:gridCol w:w="294"/>
                  <w:gridCol w:w="376"/>
                  <w:gridCol w:w="198"/>
                  <w:gridCol w:w="662"/>
                  <w:gridCol w:w="2096"/>
                  <w:gridCol w:w="412"/>
                  <w:gridCol w:w="3773"/>
                  <w:gridCol w:w="307"/>
                </w:tblGrid>
              </w:tblGridChange>
            </w:tblGrid>
            <w:tr w:rsidR="00743708" w:rsidRPr="005C5A04" w:rsidTr="00E30332">
              <w:tc>
                <w:tcPr>
                  <w:tcW w:w="599" w:type="dxa"/>
                  <w:shd w:val="clear" w:color="auto" w:fill="D9D9D9" w:themeFill="background1" w:themeFillShade="D9"/>
                  <w:tcPrChange w:id="1778" w:author="mine" w:date="2014-05-21T13:59:00Z">
                    <w:tcPr>
                      <w:tcW w:w="599"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shd w:val="clear" w:color="auto" w:fill="D9D9D9" w:themeFill="background1" w:themeFillShade="D9"/>
                  <w:tcPrChange w:id="1779" w:author="mine" w:date="2014-05-21T13:59:00Z">
                    <w:tcPr>
                      <w:tcW w:w="670" w:type="dxa"/>
                      <w:gridSpan w:val="2"/>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956" w:type="dxa"/>
                  <w:shd w:val="clear" w:color="auto" w:fill="D9D9D9" w:themeFill="background1" w:themeFillShade="D9"/>
                  <w:tcPrChange w:id="1780" w:author="mine" w:date="2014-05-21T13:59:00Z">
                    <w:tcPr>
                      <w:tcW w:w="2956" w:type="dxa"/>
                      <w:gridSpan w:val="3"/>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Change w:id="1781" w:author="mine" w:date="2014-05-21T13:59:00Z">
                    <w:tcPr>
                      <w:tcW w:w="4492" w:type="dxa"/>
                      <w:gridSpan w:val="3"/>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E30332">
              <w:tc>
                <w:tcPr>
                  <w:tcW w:w="599" w:type="dxa"/>
                  <w:vMerge w:val="restart"/>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670"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2956"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on the button “Hủy bỏ”.</w:t>
                  </w:r>
                </w:p>
              </w:tc>
              <w:tc>
                <w:tcPr>
                  <w:tcW w:w="4492" w:type="dxa"/>
                </w:tcPr>
                <w:p w:rsidR="00387540" w:rsidRPr="005C5A04" w:rsidRDefault="00387540" w:rsidP="00E30332">
                  <w:pPr>
                    <w:snapToGrid w:val="0"/>
                    <w:rPr>
                      <w:rFonts w:ascii="Times New Roman" w:hAnsi="Times New Roman" w:cs="Times New Roman"/>
                    </w:rPr>
                  </w:pPr>
                </w:p>
              </w:tc>
            </w:tr>
            <w:tr w:rsidR="00BF2400" w:rsidRPr="005C5A04" w:rsidTr="00E30332">
              <w:tc>
                <w:tcPr>
                  <w:tcW w:w="599" w:type="dxa"/>
                  <w:vMerge/>
                </w:tcPr>
                <w:p w:rsidR="00387540" w:rsidRPr="005C5A04" w:rsidRDefault="00387540" w:rsidP="00E30332">
                  <w:pPr>
                    <w:snapToGrid w:val="0"/>
                    <w:jc w:val="center"/>
                    <w:rPr>
                      <w:rFonts w:ascii="Times New Roman" w:hAnsi="Times New Roman" w:cs="Times New Roman"/>
                    </w:rPr>
                  </w:pPr>
                </w:p>
              </w:tc>
              <w:tc>
                <w:tcPr>
                  <w:tcW w:w="670"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2956" w:type="dxa"/>
                </w:tcPr>
                <w:p w:rsidR="00387540" w:rsidRPr="005C5A04" w:rsidRDefault="00387540" w:rsidP="00E30332">
                  <w:pPr>
                    <w:snapToGrid w:val="0"/>
                    <w:rPr>
                      <w:rFonts w:ascii="Times New Roman" w:hAnsi="Times New Roman" w:cs="Times New Roman"/>
                    </w:rPr>
                  </w:pPr>
                </w:p>
              </w:tc>
              <w:tc>
                <w:tcPr>
                  <w:tcW w:w="4492"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Hides the popup message.</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r w:rsidRPr="005C5A04">
              <w:rPr>
                <w:rFonts w:ascii="Times New Roman" w:hAnsi="Times New Roman" w:cs="Times New Roman"/>
                <w:bCs/>
              </w:rPr>
              <w:t xml:space="preserve">When status </w:t>
            </w:r>
            <w:proofErr w:type="gramStart"/>
            <w:r w:rsidRPr="005C5A04">
              <w:rPr>
                <w:rFonts w:ascii="Times New Roman" w:hAnsi="Times New Roman" w:cs="Times New Roman"/>
                <w:bCs/>
              </w:rPr>
              <w:t>of  “</w:t>
            </w:r>
            <w:proofErr w:type="gramEnd"/>
            <w:r w:rsidRPr="005C5A04">
              <w:rPr>
                <w:rFonts w:ascii="Times New Roman" w:hAnsi="Times New Roman" w:cs="Times New Roman"/>
                <w:bCs/>
              </w:rPr>
              <w:t>Trạng thái” is “Đã duyệt” or “Chờ Xác Nhận”, the icon “ Xóa xe” will be hidden.</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del w:id="1782" w:author="theirs" w:date="2014-05-21T13:58:00Z">
              <w:r w:rsidRPr="005C5A04">
                <w:rPr>
                  <w:rFonts w:ascii="Times New Roman" w:hAnsi="Times New Roman" w:cs="Times New Roman"/>
                  <w:b/>
                  <w:bCs/>
                </w:rPr>
                <w:delText>N/A</w:delText>
              </w:r>
            </w:del>
            <w:ins w:id="1783" w:author="theirs" w:date="2014-05-21T13:58:00Z">
              <w:r w:rsidR="00882FD4">
                <w:rPr>
                  <w:rFonts w:ascii="Times New Roman" w:hAnsi="Times New Roman" w:cs="Times New Roman"/>
                  <w:bCs/>
                </w:rPr>
                <w:t>Manage Car</w:t>
              </w:r>
            </w:ins>
          </w:p>
          <w:p w:rsidR="00882FD4" w:rsidRPr="007E517E" w:rsidRDefault="00387540" w:rsidP="00882FD4">
            <w:pPr>
              <w:snapToGrid w:val="0"/>
              <w:spacing w:after="0" w:line="240" w:lineRule="auto"/>
              <w:jc w:val="both"/>
              <w:rPr>
                <w:ins w:id="1784" w:author="theirs" w:date="2014-05-21T13:58:00Z"/>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rPrChange w:id="1785" w:author="Tri Le Nguyen Huu" w:date="2014-05-21T13:59:00Z">
                  <w:rPr>
                    <w:rFonts w:ascii="Times New Roman" w:hAnsi="Times New Roman"/>
                    <w:b/>
                  </w:rPr>
                </w:rPrChange>
              </w:rPr>
              <w:t>:</w:t>
            </w:r>
            <w:r w:rsidRPr="005C5A04">
              <w:rPr>
                <w:rFonts w:ascii="Times New Roman" w:hAnsi="Times New Roman" w:cs="Times New Roman"/>
                <w:bCs/>
              </w:rPr>
              <w:t xml:space="preserve"> </w:t>
            </w:r>
            <w:del w:id="1786" w:author="theirs" w:date="2014-05-21T13:58:00Z">
              <w:r w:rsidRPr="005C5A04">
                <w:rPr>
                  <w:rFonts w:ascii="Times New Roman" w:hAnsi="Times New Roman" w:cs="Times New Roman"/>
                  <w:bCs/>
                </w:rPr>
                <w:delText xml:space="preserve"> N/A</w:delText>
              </w:r>
            </w:del>
            <w:ins w:id="1787" w:author="theirs" w:date="2014-05-21T13:58:00Z">
              <w:r w:rsidR="00882FD4">
                <w:rPr>
                  <w:rFonts w:ascii="Times New Roman" w:hAnsi="Times New Roman" w:cs="Times New Roman"/>
                  <w:bCs/>
                </w:rPr>
                <w:t>Sponsor just delete car when charity not confirm for exam.</w:t>
              </w:r>
            </w:ins>
          </w:p>
          <w:p w:rsidR="00387540" w:rsidRPr="005C5A04" w:rsidRDefault="00387540" w:rsidP="00E30332">
            <w:pPr>
              <w:snapToGrid w:val="0"/>
              <w:spacing w:after="0" w:line="240" w:lineRule="auto"/>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788" w:name="_Toc385663878"/>
      <w:r>
        <w:rPr>
          <w:i w:val="0"/>
          <w:sz w:val="24"/>
          <w:szCs w:val="24"/>
        </w:rPr>
        <w:lastRenderedPageBreak/>
        <w:t>(Sponsor) Manage Sponsor’s Car – Sponsored Car</w:t>
      </w:r>
      <w:bookmarkEnd w:id="1788"/>
    </w:p>
    <w:p w:rsidR="00387540" w:rsidRDefault="00387540" w:rsidP="00387540">
      <w:r w:rsidRPr="005C5A04">
        <w:rPr>
          <w:rFonts w:ascii="Times New Roman" w:hAnsi="Times New Roman" w:cs="Times New Roman"/>
          <w:noProof/>
          <w:lang w:eastAsia="en-US"/>
        </w:rPr>
        <w:drawing>
          <wp:inline distT="0" distB="0" distL="0" distR="0" wp14:anchorId="1E26728E" wp14:editId="44057B8A">
            <wp:extent cx="4257675" cy="120015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257675" cy="12001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789">
          <w:tblGrid>
            <w:gridCol w:w="21"/>
            <w:gridCol w:w="2404"/>
            <w:gridCol w:w="450"/>
            <w:gridCol w:w="2713"/>
            <w:gridCol w:w="1274"/>
            <w:gridCol w:w="848"/>
            <w:gridCol w:w="827"/>
            <w:gridCol w:w="1533"/>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CASE-UC061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790"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791" w:author="mine" w:date="2014-05-21T13:59:00Z">
            <w:trPr>
              <w:gridBefore w:val="1"/>
            </w:trPr>
          </w:trPrChange>
        </w:trPr>
        <w:tc>
          <w:tcPr>
            <w:tcW w:w="1420" w:type="pct"/>
            <w:shd w:val="clear" w:color="auto" w:fill="F3F3F3"/>
            <w:tcPrChange w:id="1792"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793"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UC061</w:t>
            </w:r>
          </w:p>
        </w:tc>
        <w:tc>
          <w:tcPr>
            <w:tcW w:w="1056" w:type="pct"/>
            <w:gridSpan w:val="2"/>
            <w:shd w:val="clear" w:color="auto" w:fill="F3F3F3"/>
            <w:tcPrChange w:id="1794"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795" w:author="mine" w:date="2014-05-21T13:59:00Z">
              <w:tcPr>
                <w:tcW w:w="1174" w:type="pct"/>
                <w:gridSpan w:val="2"/>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Sponsored Car</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79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797" w:author="mine" w:date="2014-05-21T13:59:00Z">
            <w:trPr>
              <w:gridBefore w:val="1"/>
            </w:trPr>
          </w:trPrChange>
        </w:trPr>
        <w:tc>
          <w:tcPr>
            <w:tcW w:w="1420" w:type="pct"/>
            <w:shd w:val="clear" w:color="auto" w:fill="F3F3F3"/>
            <w:tcPrChange w:id="1798"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799" w:author="mine" w:date="2014-05-21T13:59:00Z">
              <w:tcPr>
                <w:tcW w:w="1350" w:type="pct"/>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1800"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801"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sponsored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Sponsored car to charity.</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 In manage post page of </w:t>
            </w:r>
            <w:r w:rsidRPr="005C5A04">
              <w:rPr>
                <w:rFonts w:ascii="Times New Roman" w:hAnsi="Times New Roman" w:cs="Times New Roman"/>
              </w:rPr>
              <w:t xml:space="preserve">sponsor, </w:t>
            </w:r>
            <w:r w:rsidRPr="005C5A04">
              <w:rPr>
                <w:rFonts w:ascii="Times New Roman" w:eastAsia="MS Mincho" w:hAnsi="Times New Roman" w:cs="Times New Roman"/>
              </w:rPr>
              <w:t>user click button “Tài trợ” at car user want sponsored</w:t>
            </w:r>
            <w:r w:rsidRPr="005C5A04">
              <w:rPr>
                <w:rFonts w:ascii="Times New Roman"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Car is sponsored car successful to charity</w:t>
            </w:r>
            <w:r w:rsidRPr="005C5A04">
              <w:rPr>
                <w:rFonts w:ascii="Times New Roman" w:hAnsi="Times New Roman" w:cs="Times New Roman"/>
              </w:rPr>
              <w:t>.</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802"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17"/>
              <w:gridCol w:w="3839"/>
              <w:tblGridChange w:id="1803">
                <w:tblGrid>
                  <w:gridCol w:w="667"/>
                  <w:gridCol w:w="3390"/>
                  <w:gridCol w:w="4273"/>
                </w:tblGrid>
              </w:tblGridChange>
            </w:tblGrid>
            <w:tr w:rsidR="00743708" w:rsidRPr="005C5A04" w:rsidTr="00E30332">
              <w:tc>
                <w:tcPr>
                  <w:tcW w:w="667" w:type="dxa"/>
                  <w:shd w:val="clear" w:color="auto" w:fill="D9D9D9" w:themeFill="background1" w:themeFillShade="D9"/>
                  <w:tcPrChange w:id="1804"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805"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806"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807"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808" w:author="mine" w:date="2014-05-21T13:59:00Z">
                    <w:tcPr>
                      <w:tcW w:w="3390"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Car” page.</w:t>
                  </w:r>
                </w:p>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 xml:space="preserve">Click button “Tài trợ” </w:t>
                  </w:r>
                  <w:r w:rsidRPr="005C5A04">
                    <w:rPr>
                      <w:rFonts w:ascii="Times New Roman" w:hAnsi="Times New Roman" w:cs="Times New Roman"/>
                    </w:rPr>
                    <w:t xml:space="preserve">on the row that contains </w:t>
                  </w:r>
                  <w:proofErr w:type="gramStart"/>
                  <w:r w:rsidRPr="005C5A04">
                    <w:rPr>
                      <w:rFonts w:ascii="Times New Roman" w:hAnsi="Times New Roman" w:cs="Times New Roman"/>
                    </w:rPr>
                    <w:t xml:space="preserve">the </w:t>
                  </w:r>
                  <w:r w:rsidRPr="005C5A04">
                    <w:rPr>
                      <w:rFonts w:ascii="Times New Roman" w:hAnsi="Times New Roman" w:cs="Times New Roman"/>
                    </w:rPr>
                    <w:cr/>
                    <w:t>ar</w:t>
                  </w:r>
                  <w:proofErr w:type="gramEnd"/>
                  <w:r w:rsidRPr="005C5A04">
                    <w:rPr>
                      <w:rFonts w:ascii="Times New Roman" w:hAnsi="Times New Roman" w:cs="Times New Roman"/>
                    </w:rPr>
                    <w:t xml:space="preserve"> to be sponsored.</w:t>
                  </w:r>
                </w:p>
              </w:tc>
              <w:tc>
                <w:tcPr>
                  <w:tcW w:w="4273" w:type="dxa"/>
                  <w:tcPrChange w:id="1809"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810"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811"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812" w:author="mine" w:date="2014-05-21T13:59:00Z">
                    <w:tcPr>
                      <w:tcW w:w="4273"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to”Sponsored Car” page.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“Kì Thi” (</w:t>
                  </w:r>
                  <w:r w:rsidRPr="005C5A04">
                    <w:rPr>
                      <w:rFonts w:ascii="Times New Roman" w:hAnsi="Times New Roman" w:cs="Times New Roman"/>
                      <w:sz w:val="20"/>
                    </w:rPr>
                    <w:t>selecttbox;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“Tài trợ” </w:t>
                  </w:r>
                  <w:r w:rsidRPr="005C5A04">
                    <w:rPr>
                      <w:rFonts w:ascii="Times New Roman" w:hAnsi="Times New Roman" w:cs="Times New Roman"/>
                      <w:sz w:val="20"/>
                    </w:rPr>
                    <w:t>(selectbox; required)</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all information of this car</w:t>
                  </w:r>
                </w:p>
              </w:tc>
            </w:tr>
            <w:tr w:rsidR="00387540" w:rsidRPr="005C5A04" w:rsidTr="00E30332">
              <w:tc>
                <w:tcPr>
                  <w:tcW w:w="667" w:type="dxa"/>
                  <w:tcPrChange w:id="1813"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1814"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Fills out the form with </w:t>
                  </w:r>
                  <w:proofErr w:type="gramStart"/>
                  <w:r w:rsidRPr="005C5A04">
                    <w:rPr>
                      <w:rFonts w:ascii="Times New Roman" w:hAnsi="Times New Roman" w:cs="Times New Roman"/>
                    </w:rPr>
                    <w:t xml:space="preserve">relevant </w:t>
                  </w:r>
                  <w:r w:rsidRPr="005C5A04">
                    <w:rPr>
                      <w:rFonts w:ascii="Times New Roman" w:hAnsi="Times New Roman" w:cs="Times New Roman"/>
                    </w:rPr>
                    <w:cr/>
                    <w:t>alues</w:t>
                  </w:r>
                  <w:proofErr w:type="gramEnd"/>
                  <w:r w:rsidRPr="005C5A04">
                    <w:rPr>
                      <w:rFonts w:ascii="Times New Roman" w:hAnsi="Times New Roman" w:cs="Times New Roman"/>
                    </w:rPr>
                    <w:t>.</w:t>
                  </w:r>
                </w:p>
              </w:tc>
              <w:tc>
                <w:tcPr>
                  <w:tcW w:w="4273" w:type="dxa"/>
                  <w:tcPrChange w:id="1815"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816"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4.</w:t>
                  </w:r>
                </w:p>
              </w:tc>
              <w:tc>
                <w:tcPr>
                  <w:tcW w:w="3390" w:type="dxa"/>
                  <w:tcPrChange w:id="1817"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“Tài trợ”.</w:t>
                  </w:r>
                </w:p>
                <w:p w:rsidR="00387540" w:rsidRPr="005C5A04" w:rsidRDefault="00387540" w:rsidP="00E30332">
                  <w:pPr>
                    <w:contextualSpacing/>
                    <w:rPr>
                      <w:rFonts w:ascii="Times New Roman" w:hAnsi="Times New Roman" w:cs="Times New Roman"/>
                    </w:rPr>
                  </w:pPr>
                </w:p>
              </w:tc>
              <w:tc>
                <w:tcPr>
                  <w:tcW w:w="4273" w:type="dxa"/>
                  <w:tcPrChange w:id="1818"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819"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1820"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821"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car information to the database, redirects the user to the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 xml:space="preserve">When status </w:t>
            </w:r>
            <w:proofErr w:type="gramStart"/>
            <w:r w:rsidRPr="005C5A04">
              <w:rPr>
                <w:rFonts w:ascii="Times New Roman" w:hAnsi="Times New Roman" w:cs="Times New Roman"/>
                <w:bCs/>
              </w:rPr>
              <w:t>of  “</w:t>
            </w:r>
            <w:proofErr w:type="gramEnd"/>
            <w:r w:rsidRPr="005C5A04">
              <w:rPr>
                <w:rFonts w:ascii="Times New Roman" w:hAnsi="Times New Roman" w:cs="Times New Roman"/>
                <w:bCs/>
              </w:rPr>
              <w:t>Trạng thái” is “Đã duyệt”, the icon “ Tài Trợ” will be hidden.</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822"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35"/>
              <w:gridCol w:w="3111"/>
              <w:gridCol w:w="3771"/>
              <w:tblGridChange w:id="1823">
                <w:tblGrid>
                  <w:gridCol w:w="666"/>
                  <w:gridCol w:w="227"/>
                  <w:gridCol w:w="635"/>
                  <w:gridCol w:w="2718"/>
                  <w:gridCol w:w="393"/>
                  <w:gridCol w:w="3771"/>
                  <w:gridCol w:w="160"/>
                </w:tblGrid>
              </w:tblGridChange>
            </w:tblGrid>
            <w:tr w:rsidR="00743708"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824" w:author="mine" w:date="2014-05-21T13:59:00Z">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825" w:author="mine" w:date="2014-05-21T13:59:00Z">
                    <w:tcPr>
                      <w:tcW w:w="3580"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826" w:author="mine" w:date="2014-05-21T13:59:00Z">
                    <w:tcPr>
                      <w:tcW w:w="4324"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“Biển số xe” same with existed car.</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“Biển Số Xe”: “Xe này đã được tạo, Vui lòng tạo xe khác”</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Kì Thi” is not select.</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“Kì Thi”: “Vui lòng chọn kì thi”.</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Tài trợ cho” is not select.</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“Tài trợ cho”: “Vui lòng chọn tài trợ cho”.</w:t>
                  </w:r>
                </w:p>
              </w:tc>
            </w:tr>
          </w:tbl>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del w:id="1827" w:author="theirs" w:date="2014-05-21T13:58:00Z">
              <w:r w:rsidRPr="005C5A04">
                <w:rPr>
                  <w:rFonts w:ascii="Times New Roman" w:hAnsi="Times New Roman" w:cs="Times New Roman"/>
                  <w:b/>
                  <w:bCs/>
                </w:rPr>
                <w:delText>N/A</w:delText>
              </w:r>
            </w:del>
            <w:ins w:id="1828" w:author="theirs" w:date="2014-05-21T13:58:00Z">
              <w:r w:rsidR="00882FD4">
                <w:rPr>
                  <w:rFonts w:ascii="Times New Roman" w:hAnsi="Times New Roman" w:cs="Times New Roman"/>
                  <w:bCs/>
                </w:rPr>
                <w:t>Manage car</w:t>
              </w:r>
            </w:ins>
          </w:p>
          <w:p w:rsidR="00387540" w:rsidRPr="005C5A04" w:rsidRDefault="00387540" w:rsidP="00E30332">
            <w:pPr>
              <w:snapToGrid w:val="0"/>
              <w:spacing w:after="0" w:line="240" w:lineRule="auto"/>
              <w:jc w:val="both"/>
              <w:rPr>
                <w:rFonts w:ascii="Times New Roman" w:hAnsi="Times New Roman"/>
                <w:b/>
                <w:rPrChange w:id="1829" w:author="Tri Le Nguyen Huu" w:date="2014-05-21T13:59:00Z">
                  <w:rPr>
                    <w:rFonts w:ascii="Times New Roman" w:hAnsi="Times New Roman"/>
                  </w:rPr>
                </w:rPrChange>
              </w:rPr>
            </w:pPr>
            <w:r w:rsidRPr="005C5A04">
              <w:rPr>
                <w:rFonts w:ascii="Times New Roman" w:hAnsi="Times New Roman" w:cs="Times New Roman"/>
                <w:b/>
                <w:bCs/>
              </w:rPr>
              <w:t>Business Rules:</w:t>
            </w:r>
            <w:r w:rsidRPr="005C5A04">
              <w:rPr>
                <w:rFonts w:ascii="Times New Roman" w:hAnsi="Times New Roman"/>
                <w:b/>
                <w:rPrChange w:id="1830" w:author="Tri Le Nguyen Huu" w:date="2014-05-21T13:59:00Z">
                  <w:rPr>
                    <w:rFonts w:ascii="Times New Roman" w:hAnsi="Times New Roman"/>
                  </w:rPr>
                </w:rPrChange>
              </w:rPr>
              <w:t xml:space="preserve"> </w:t>
            </w:r>
            <w:del w:id="1831" w:author="theirs" w:date="2014-05-21T13:58:00Z">
              <w:r w:rsidRPr="005C5A04">
                <w:rPr>
                  <w:rFonts w:ascii="Times New Roman" w:hAnsi="Times New Roman" w:cs="Times New Roman"/>
                  <w:bCs/>
                </w:rPr>
                <w:delText xml:space="preserve"> N/A</w:delText>
              </w:r>
            </w:del>
            <w:ins w:id="1832" w:author="theirs" w:date="2014-05-21T13:58:00Z">
              <w:r w:rsidR="00882FD4">
                <w:rPr>
                  <w:rFonts w:ascii="Times New Roman" w:hAnsi="Times New Roman" w:cs="Times New Roman"/>
                  <w:bCs/>
                </w:rPr>
                <w:t>Sponsored Car when this car not use for any charity exam.</w:t>
              </w:r>
            </w:ins>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24730D" w:rsidP="00387540">
      <w:pPr>
        <w:pStyle w:val="Heading4"/>
        <w:numPr>
          <w:ilvl w:val="0"/>
          <w:numId w:val="60"/>
        </w:numPr>
        <w:ind w:left="1710"/>
        <w:rPr>
          <w:i w:val="0"/>
          <w:sz w:val="24"/>
          <w:szCs w:val="24"/>
        </w:rPr>
      </w:pPr>
      <w:r>
        <w:rPr>
          <w:i w:val="0"/>
          <w:sz w:val="24"/>
          <w:szCs w:val="24"/>
        </w:rPr>
        <w:t xml:space="preserve"> </w:t>
      </w:r>
      <w:bookmarkStart w:id="1833" w:name="_Toc385663879"/>
      <w:r w:rsidR="00387540">
        <w:rPr>
          <w:i w:val="0"/>
          <w:sz w:val="24"/>
          <w:szCs w:val="24"/>
        </w:rPr>
        <w:t>(Sponsor) Manage Sponsor’s Car – Sponsored All Car</w:t>
      </w:r>
      <w:bookmarkEnd w:id="1833"/>
    </w:p>
    <w:p w:rsidR="00387540" w:rsidRDefault="00387540" w:rsidP="00387540">
      <w:r w:rsidRPr="005C5A04">
        <w:rPr>
          <w:rFonts w:ascii="Times New Roman" w:hAnsi="Times New Roman" w:cs="Times New Roman"/>
          <w:noProof/>
          <w:lang w:eastAsia="en-US"/>
        </w:rPr>
        <w:drawing>
          <wp:inline distT="0" distB="0" distL="0" distR="0" wp14:anchorId="362EB509" wp14:editId="38E3FC0D">
            <wp:extent cx="4229100" cy="11811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229100" cy="11811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834">
          <w:tblGrid>
            <w:gridCol w:w="21"/>
            <w:gridCol w:w="2404"/>
            <w:gridCol w:w="450"/>
            <w:gridCol w:w="2713"/>
            <w:gridCol w:w="1274"/>
            <w:gridCol w:w="848"/>
            <w:gridCol w:w="827"/>
            <w:gridCol w:w="1533"/>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CASE-UC062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83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836" w:author="mine" w:date="2014-05-21T13:59:00Z">
            <w:trPr>
              <w:gridBefore w:val="1"/>
            </w:trPr>
          </w:trPrChange>
        </w:trPr>
        <w:tc>
          <w:tcPr>
            <w:tcW w:w="1420" w:type="pct"/>
            <w:shd w:val="clear" w:color="auto" w:fill="F3F3F3"/>
            <w:tcPrChange w:id="1837"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838"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UC062</w:t>
            </w:r>
          </w:p>
        </w:tc>
        <w:tc>
          <w:tcPr>
            <w:tcW w:w="1056" w:type="pct"/>
            <w:gridSpan w:val="2"/>
            <w:shd w:val="clear" w:color="auto" w:fill="F3F3F3"/>
            <w:tcPrChange w:id="1839"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840" w:author="mine" w:date="2014-05-21T13:59:00Z">
              <w:tcPr>
                <w:tcW w:w="1174" w:type="pct"/>
                <w:gridSpan w:val="2"/>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Sponsored All Car</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84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842" w:author="mine" w:date="2014-05-21T13:59:00Z">
            <w:trPr>
              <w:gridBefore w:val="1"/>
            </w:trPr>
          </w:trPrChange>
        </w:trPr>
        <w:tc>
          <w:tcPr>
            <w:tcW w:w="1420" w:type="pct"/>
            <w:shd w:val="clear" w:color="auto" w:fill="F3F3F3"/>
            <w:tcPrChange w:id="1843"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844" w:author="mine" w:date="2014-05-21T13:59:00Z">
              <w:tcPr>
                <w:tcW w:w="1350" w:type="pct"/>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1845"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846"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sponsored all </w:t>
            </w:r>
            <w:proofErr w:type="gramStart"/>
            <w:r w:rsidRPr="005C5A04">
              <w:rPr>
                <w:rFonts w:ascii="Times New Roman" w:eastAsia="MS Mincho" w:hAnsi="Times New Roman" w:cs="Times New Roman"/>
              </w:rPr>
              <w:t>car</w:t>
            </w:r>
            <w:proofErr w:type="gramEnd"/>
            <w:r w:rsidRPr="005C5A04">
              <w:rPr>
                <w:rFonts w:ascii="Times New Roman" w:eastAsia="MS Mincho"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 xml:space="preserve">Sponsored all </w:t>
            </w:r>
            <w:proofErr w:type="gramStart"/>
            <w:r w:rsidRPr="005C5A04">
              <w:rPr>
                <w:rFonts w:ascii="Times New Roman" w:eastAsia="MS Mincho" w:hAnsi="Times New Roman" w:cs="Times New Roman"/>
              </w:rPr>
              <w:t>car</w:t>
            </w:r>
            <w:proofErr w:type="gramEnd"/>
            <w:r w:rsidRPr="005C5A04">
              <w:rPr>
                <w:rFonts w:ascii="Times New Roman" w:eastAsia="MS Mincho" w:hAnsi="Times New Roman" w:cs="Times New Roman"/>
              </w:rPr>
              <w:t xml:space="preserve"> to charity.</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 In manage car page of </w:t>
            </w:r>
            <w:r w:rsidRPr="005C5A04">
              <w:rPr>
                <w:rFonts w:ascii="Times New Roman" w:hAnsi="Times New Roman" w:cs="Times New Roman"/>
              </w:rPr>
              <w:t xml:space="preserve">sponsor, </w:t>
            </w:r>
            <w:r w:rsidRPr="005C5A04">
              <w:rPr>
                <w:rFonts w:ascii="Times New Roman" w:eastAsia="MS Mincho" w:hAnsi="Times New Roman" w:cs="Times New Roman"/>
              </w:rPr>
              <w:t>user click button “Tài Trợ Nhiều xe</w:t>
            </w:r>
            <w:proofErr w:type="gramStart"/>
            <w:r w:rsidRPr="005C5A04">
              <w:rPr>
                <w:rFonts w:ascii="Times New Roman" w:eastAsia="MS Mincho" w:hAnsi="Times New Roman" w:cs="Times New Roman"/>
              </w:rPr>
              <w:t>” .</w:t>
            </w:r>
            <w:proofErr w:type="gramEnd"/>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Lodge is sponsored many car successful to charity</w:t>
            </w:r>
            <w:r w:rsidRPr="005C5A04">
              <w:rPr>
                <w:rFonts w:ascii="Times New Roman" w:hAnsi="Times New Roman" w:cs="Times New Roman"/>
              </w:rPr>
              <w:t>.</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847"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17"/>
              <w:gridCol w:w="3839"/>
              <w:tblGridChange w:id="1848">
                <w:tblGrid>
                  <w:gridCol w:w="667"/>
                  <w:gridCol w:w="3390"/>
                  <w:gridCol w:w="4273"/>
                </w:tblGrid>
              </w:tblGridChange>
            </w:tblGrid>
            <w:tr w:rsidR="00743708" w:rsidRPr="005C5A04" w:rsidTr="00E30332">
              <w:tc>
                <w:tcPr>
                  <w:tcW w:w="667" w:type="dxa"/>
                  <w:shd w:val="clear" w:color="auto" w:fill="D9D9D9" w:themeFill="background1" w:themeFillShade="D9"/>
                  <w:tcPrChange w:id="1849"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850"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851"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852"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853" w:author="mine" w:date="2014-05-21T13:59:00Z">
                    <w:tcPr>
                      <w:tcW w:w="3390"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Car” page.</w:t>
                  </w:r>
                </w:p>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 xml:space="preserve">Click button “Tài trợ nhiều xe” </w:t>
                  </w:r>
                  <w:r w:rsidRPr="005C5A04">
                    <w:rPr>
                      <w:rFonts w:ascii="Times New Roman" w:hAnsi="Times New Roman" w:cs="Times New Roman"/>
                    </w:rPr>
                    <w:t>on the row that contains the car to be sponsored.</w:t>
                  </w:r>
                </w:p>
              </w:tc>
              <w:tc>
                <w:tcPr>
                  <w:tcW w:w="4273" w:type="dxa"/>
                  <w:tcPrChange w:id="1854"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855"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856"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857" w:author="mine" w:date="2014-05-21T13:59:00Z">
                    <w:tcPr>
                      <w:tcW w:w="4273"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to”Sponsored All Car” page.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“Kì Thi” (</w:t>
                  </w:r>
                  <w:r w:rsidRPr="005C5A04">
                    <w:rPr>
                      <w:rFonts w:ascii="Times New Roman" w:hAnsi="Times New Roman" w:cs="Times New Roman"/>
                      <w:sz w:val="20"/>
                    </w:rPr>
                    <w:t>selecttbox;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“Tài trợ” </w:t>
                  </w:r>
                  <w:r w:rsidRPr="005C5A04">
                    <w:rPr>
                      <w:rFonts w:ascii="Times New Roman" w:hAnsi="Times New Roman" w:cs="Times New Roman"/>
                      <w:sz w:val="20"/>
                    </w:rPr>
                    <w:t>(selectbox; required)</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all information of all car not sponsored.</w:t>
                  </w:r>
                </w:p>
              </w:tc>
            </w:tr>
            <w:tr w:rsidR="00387540" w:rsidRPr="005C5A04" w:rsidTr="00E30332">
              <w:tc>
                <w:tcPr>
                  <w:tcW w:w="667" w:type="dxa"/>
                  <w:tcPrChange w:id="1858"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1859"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Fills out the form with relevant values.</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Check on check box of car want to sponsored car.</w:t>
                  </w:r>
                </w:p>
              </w:tc>
              <w:tc>
                <w:tcPr>
                  <w:tcW w:w="4273" w:type="dxa"/>
                  <w:tcPrChange w:id="1860"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861"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1862"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“Tài trợ”.</w:t>
                  </w:r>
                </w:p>
                <w:p w:rsidR="00387540" w:rsidRPr="005C5A04" w:rsidRDefault="00387540" w:rsidP="00E30332">
                  <w:pPr>
                    <w:contextualSpacing/>
                    <w:rPr>
                      <w:rFonts w:ascii="Times New Roman" w:hAnsi="Times New Roman" w:cs="Times New Roman"/>
                    </w:rPr>
                  </w:pPr>
                </w:p>
              </w:tc>
              <w:tc>
                <w:tcPr>
                  <w:tcW w:w="4273" w:type="dxa"/>
                  <w:tcPrChange w:id="1863"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864"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1865"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866"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car information to the database, redirects the user to the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status of “Trạng thái” is “Đã duyệt” or “Đang Xác Nhận”, the icon “Tài Trợ” will be hidden.</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4"/>
              <w:gridCol w:w="3107"/>
              <w:gridCol w:w="3776"/>
            </w:tblGrid>
            <w:tr w:rsidR="00387540" w:rsidRPr="005C5A04" w:rsidTr="00E30332">
              <w:tc>
                <w:tcPr>
                  <w:tcW w:w="63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0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3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10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Kì Thi” is not select.</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lastRenderedPageBreak/>
                    <w:t>Click “Tạo” button.</w:t>
                  </w:r>
                </w:p>
              </w:tc>
              <w:tc>
                <w:tcPr>
                  <w:tcW w:w="377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lastRenderedPageBreak/>
                    <w:t xml:space="preserve">Shows error message at “Kì Thi”: “Vui </w:t>
                  </w:r>
                  <w:r w:rsidRPr="005C5A04">
                    <w:rPr>
                      <w:rFonts w:ascii="Times New Roman" w:hAnsi="Times New Roman" w:cs="Times New Roman"/>
                    </w:rPr>
                    <w:lastRenderedPageBreak/>
                    <w:t>lòng chọn kì thi”.</w:t>
                  </w:r>
                </w:p>
              </w:tc>
            </w:tr>
            <w:tr w:rsidR="00387540" w:rsidRPr="005C5A04" w:rsidTr="00E30332">
              <w:tc>
                <w:tcPr>
                  <w:tcW w:w="63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310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Tài trợ cho” is not select.</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377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“Tài trợ cho”: “Vui lòng chọn tài trợ cho”.</w:t>
                  </w:r>
                </w:p>
              </w:tc>
            </w:tr>
            <w:tr w:rsidR="00387540" w:rsidRPr="005C5A04" w:rsidTr="00E30332">
              <w:tc>
                <w:tcPr>
                  <w:tcW w:w="63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10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User don’t check any car</w:t>
                  </w:r>
                </w:p>
              </w:tc>
              <w:tc>
                <w:tcPr>
                  <w:tcW w:w="377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 xml:space="preserve">Popup will </w:t>
                  </w:r>
                  <w:proofErr w:type="gramStart"/>
                  <w:r w:rsidRPr="005C5A04">
                    <w:rPr>
                      <w:rFonts w:ascii="Times New Roman" w:hAnsi="Times New Roman" w:cs="Times New Roman"/>
                      <w:bCs/>
                    </w:rPr>
                    <w:t>show ”</w:t>
                  </w:r>
                  <w:proofErr w:type="gramEnd"/>
                  <w:r w:rsidRPr="005C5A04">
                    <w:rPr>
                      <w:rFonts w:ascii="Times New Roman" w:hAnsi="Times New Roman" w:cs="Times New Roman"/>
                      <w:bCs/>
                    </w:rPr>
                    <w:t>hãy chọn xe để tài trợ”.</w:t>
                  </w:r>
                </w:p>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del w:id="1867" w:author="theirs" w:date="2014-05-21T13:58:00Z">
              <w:r w:rsidRPr="005C5A04">
                <w:rPr>
                  <w:rFonts w:ascii="Times New Roman" w:hAnsi="Times New Roman" w:cs="Times New Roman"/>
                  <w:b/>
                  <w:bCs/>
                </w:rPr>
                <w:delText>N/A</w:delText>
              </w:r>
            </w:del>
            <w:ins w:id="1868" w:author="theirs" w:date="2014-05-21T13:58:00Z">
              <w:r w:rsidR="00713015">
                <w:rPr>
                  <w:rFonts w:ascii="Times New Roman" w:hAnsi="Times New Roman" w:cs="Times New Roman"/>
                  <w:bCs/>
                </w:rPr>
                <w:t>Managecar</w:t>
              </w:r>
            </w:ins>
          </w:p>
          <w:p w:rsidR="00387540" w:rsidRPr="005C5A04" w:rsidRDefault="00387540" w:rsidP="00E30332">
            <w:pPr>
              <w:snapToGrid w:val="0"/>
              <w:spacing w:after="0" w:line="240" w:lineRule="auto"/>
              <w:jc w:val="both"/>
              <w:rPr>
                <w:rFonts w:ascii="Times New Roman" w:hAnsi="Times New Roman"/>
                <w:b/>
                <w:rPrChange w:id="1869" w:author="Tri Le Nguyen Huu" w:date="2014-05-21T13:59:00Z">
                  <w:rPr>
                    <w:rFonts w:ascii="Times New Roman" w:hAnsi="Times New Roman"/>
                  </w:rPr>
                </w:rPrChange>
              </w:rPr>
            </w:pPr>
            <w:r w:rsidRPr="005C5A04">
              <w:rPr>
                <w:rFonts w:ascii="Times New Roman" w:hAnsi="Times New Roman" w:cs="Times New Roman"/>
                <w:b/>
                <w:bCs/>
              </w:rPr>
              <w:t>Business Rules:</w:t>
            </w:r>
            <w:r w:rsidRPr="005C5A04">
              <w:rPr>
                <w:rFonts w:ascii="Times New Roman" w:hAnsi="Times New Roman"/>
                <w:b/>
                <w:rPrChange w:id="1870" w:author="Tri Le Nguyen Huu" w:date="2014-05-21T13:59:00Z">
                  <w:rPr>
                    <w:rFonts w:ascii="Times New Roman" w:hAnsi="Times New Roman"/>
                  </w:rPr>
                </w:rPrChange>
              </w:rPr>
              <w:t xml:space="preserve"> </w:t>
            </w:r>
            <w:del w:id="1871" w:author="theirs" w:date="2014-05-21T13:58:00Z">
              <w:r w:rsidRPr="005C5A04">
                <w:rPr>
                  <w:rFonts w:ascii="Times New Roman" w:hAnsi="Times New Roman" w:cs="Times New Roman"/>
                  <w:bCs/>
                </w:rPr>
                <w:delText xml:space="preserve"> N/A</w:delText>
              </w:r>
            </w:del>
            <w:ins w:id="1872" w:author="theirs" w:date="2014-05-21T13:58:00Z">
              <w:r w:rsidR="00713015">
                <w:rPr>
                  <w:rFonts w:ascii="Times New Roman" w:hAnsi="Times New Roman" w:cs="Times New Roman"/>
                  <w:bCs/>
                </w:rPr>
                <w:t>The button” Sponsored All Car” appears when more than two cars in resource exist.</w:t>
              </w:r>
            </w:ins>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873" w:name="_Toc385663880"/>
      <w:r>
        <w:rPr>
          <w:i w:val="0"/>
          <w:sz w:val="24"/>
          <w:szCs w:val="24"/>
        </w:rPr>
        <w:t>(Sponsor) Manage Sponsor’s Car – Cancel Sponsored Car</w:t>
      </w:r>
      <w:bookmarkEnd w:id="1873"/>
    </w:p>
    <w:p w:rsidR="00387540" w:rsidRDefault="00387540" w:rsidP="00387540">
      <w:r w:rsidRPr="005C5A04">
        <w:rPr>
          <w:rFonts w:ascii="Times New Roman" w:hAnsi="Times New Roman" w:cs="Times New Roman"/>
          <w:noProof/>
          <w:lang w:eastAsia="en-US"/>
        </w:rPr>
        <w:drawing>
          <wp:inline distT="0" distB="0" distL="0" distR="0" wp14:anchorId="3BAB4B6C" wp14:editId="35793F75">
            <wp:extent cx="4152900" cy="11620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152900" cy="11620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874">
          <w:tblGrid>
            <w:gridCol w:w="21"/>
            <w:gridCol w:w="2404"/>
            <w:gridCol w:w="450"/>
            <w:gridCol w:w="2713"/>
            <w:gridCol w:w="1274"/>
            <w:gridCol w:w="848"/>
            <w:gridCol w:w="827"/>
            <w:gridCol w:w="1533"/>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CASE-UC063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87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876" w:author="mine" w:date="2014-05-21T13:59:00Z">
            <w:trPr>
              <w:gridBefore w:val="1"/>
            </w:trPr>
          </w:trPrChange>
        </w:trPr>
        <w:tc>
          <w:tcPr>
            <w:tcW w:w="1420" w:type="pct"/>
            <w:shd w:val="clear" w:color="auto" w:fill="F3F3F3"/>
            <w:tcPrChange w:id="1877"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878"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UC063</w:t>
            </w:r>
          </w:p>
        </w:tc>
        <w:tc>
          <w:tcPr>
            <w:tcW w:w="1056" w:type="pct"/>
            <w:gridSpan w:val="2"/>
            <w:shd w:val="clear" w:color="auto" w:fill="F3F3F3"/>
            <w:tcPrChange w:id="1879"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880" w:author="mine" w:date="2014-05-21T13:59:00Z">
              <w:tcPr>
                <w:tcW w:w="1174" w:type="pct"/>
                <w:gridSpan w:val="2"/>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Cancel sponsored car</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88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882" w:author="mine" w:date="2014-05-21T13:59:00Z">
            <w:trPr>
              <w:gridBefore w:val="1"/>
            </w:trPr>
          </w:trPrChange>
        </w:trPr>
        <w:tc>
          <w:tcPr>
            <w:tcW w:w="1420" w:type="pct"/>
            <w:shd w:val="clear" w:color="auto" w:fill="F3F3F3"/>
            <w:tcPrChange w:id="1883"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884" w:author="mine" w:date="2014-05-21T13:59:00Z">
              <w:tcPr>
                <w:tcW w:w="1350" w:type="pct"/>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1885"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886"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cancel sponsored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Sponsor can cancel sponsored car</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Car” page, user clicks “Hủy tài trợ” icon of that car.</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Car is cancel sponsored car successful</w:t>
            </w:r>
            <w:r w:rsidRPr="005C5A04">
              <w:rPr>
                <w:rFonts w:ascii="Times New Roman" w:hAnsi="Times New Roman" w:cs="Times New Roman"/>
                <w:i/>
              </w:rPr>
              <w:t xml:space="preserve"> </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887"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52"/>
              <w:gridCol w:w="3804"/>
              <w:tblGridChange w:id="1888">
                <w:tblGrid>
                  <w:gridCol w:w="667"/>
                  <w:gridCol w:w="3390"/>
                  <w:gridCol w:w="4273"/>
                </w:tblGrid>
              </w:tblGridChange>
            </w:tblGrid>
            <w:tr w:rsidR="00743708" w:rsidRPr="005C5A04" w:rsidTr="00E30332">
              <w:tc>
                <w:tcPr>
                  <w:tcW w:w="667" w:type="dxa"/>
                  <w:shd w:val="clear" w:color="auto" w:fill="D9D9D9" w:themeFill="background1" w:themeFillShade="D9"/>
                  <w:tcPrChange w:id="1889"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890"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891"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892"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3390" w:type="dxa"/>
                  <w:tcPrChange w:id="1893" w:author="mine" w:date="2014-05-21T13:59:00Z">
                    <w:tcPr>
                      <w:tcW w:w="3390"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Car” page.</w:t>
                  </w:r>
                </w:p>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 xml:space="preserve">Click button “Hủy Tài trợ” </w:t>
                  </w:r>
                  <w:r w:rsidRPr="005C5A04">
                    <w:rPr>
                      <w:rFonts w:ascii="Times New Roman" w:hAnsi="Times New Roman" w:cs="Times New Roman"/>
                    </w:rPr>
                    <w:t>on the row that contains the ca</w:t>
                  </w:r>
                  <w:r w:rsidRPr="005C5A04">
                    <w:rPr>
                      <w:rFonts w:ascii="Times New Roman" w:hAnsi="Times New Roman" w:cs="Times New Roman"/>
                    </w:rPr>
                    <w:cr/>
                    <w:t xml:space="preserve"> </w:t>
                  </w:r>
                  <w:proofErr w:type="gramStart"/>
                  <w:r w:rsidRPr="005C5A04">
                    <w:rPr>
                      <w:rFonts w:ascii="Times New Roman" w:hAnsi="Times New Roman" w:cs="Times New Roman"/>
                    </w:rPr>
                    <w:t>to</w:t>
                  </w:r>
                  <w:proofErr w:type="gramEnd"/>
                  <w:r w:rsidRPr="005C5A04">
                    <w:rPr>
                      <w:rFonts w:ascii="Times New Roman" w:hAnsi="Times New Roman" w:cs="Times New Roman"/>
                    </w:rPr>
                    <w:t xml:space="preserve"> be cancel sponsored car.</w:t>
                  </w:r>
                </w:p>
              </w:tc>
              <w:tc>
                <w:tcPr>
                  <w:tcW w:w="4273" w:type="dxa"/>
                  <w:tcPrChange w:id="1894"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895"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896"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897" w:author="mine" w:date="2014-05-21T13:59:00Z">
                    <w:tcPr>
                      <w:tcW w:w="4273"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rPr>
                    <w:t>Shows a popup to ask the user to confirm the action.</w:t>
                  </w:r>
                </w:p>
              </w:tc>
            </w:tr>
            <w:tr w:rsidR="00387540" w:rsidRPr="005C5A04" w:rsidTr="00E30332">
              <w:tc>
                <w:tcPr>
                  <w:tcW w:w="667" w:type="dxa"/>
                  <w:tcPrChange w:id="1898"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1899"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“Xác Nhận” to continue to cancel sponsored the car.</w:t>
                  </w:r>
                </w:p>
              </w:tc>
              <w:tc>
                <w:tcPr>
                  <w:tcW w:w="4273" w:type="dxa"/>
                  <w:tcPrChange w:id="1900"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901"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1902"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903"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Marks the selected car as cancel sponsored car in the database and redirect to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904"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6"/>
              <w:gridCol w:w="2726"/>
              <w:gridCol w:w="4125"/>
              <w:tblGridChange w:id="1905">
                <w:tblGrid>
                  <w:gridCol w:w="667"/>
                  <w:gridCol w:w="226"/>
                  <w:gridCol w:w="666"/>
                  <w:gridCol w:w="1919"/>
                  <w:gridCol w:w="807"/>
                  <w:gridCol w:w="3454"/>
                  <w:gridCol w:w="671"/>
                </w:tblGrid>
              </w:tblGridChange>
            </w:tblGrid>
            <w:tr w:rsidR="00743708" w:rsidRPr="005C5A04" w:rsidTr="00E30332">
              <w:trPr>
                <w:trPrChange w:id="1906" w:author="mine" w:date="2014-05-21T13:59:00Z">
                  <w:trPr>
                    <w:gridAfter w:val="0"/>
                  </w:trPr>
                </w:trPrChange>
              </w:trPr>
              <w:tc>
                <w:tcPr>
                  <w:tcW w:w="667" w:type="dxa"/>
                  <w:tcBorders>
                    <w:bottom w:val="single" w:sz="4" w:space="0" w:color="auto"/>
                  </w:tcBorders>
                  <w:shd w:val="clear" w:color="auto" w:fill="D9D9D9" w:themeFill="background1" w:themeFillShade="D9"/>
                  <w:tcPrChange w:id="1907" w:author="mine" w:date="2014-05-21T13:59:00Z">
                    <w:tcPr>
                      <w:tcW w:w="667" w:type="dxa"/>
                      <w:tcBorders>
                        <w:bottom w:val="single" w:sz="4" w:space="0" w:color="auto"/>
                      </w:tcBorders>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811" w:type="dxa"/>
                  <w:tcBorders>
                    <w:bottom w:val="single" w:sz="4" w:space="0" w:color="auto"/>
                  </w:tcBorders>
                  <w:shd w:val="clear" w:color="auto" w:fill="D9D9D9" w:themeFill="background1" w:themeFillShade="D9"/>
                  <w:tcPrChange w:id="1908" w:author="mine" w:date="2014-05-21T13:59:00Z">
                    <w:tcPr>
                      <w:tcW w:w="2811" w:type="dxa"/>
                      <w:gridSpan w:val="3"/>
                      <w:tcBorders>
                        <w:bottom w:val="single" w:sz="4" w:space="0" w:color="auto"/>
                      </w:tcBorders>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1" w:type="dxa"/>
                  <w:tcBorders>
                    <w:bottom w:val="single" w:sz="4" w:space="0" w:color="auto"/>
                  </w:tcBorders>
                  <w:shd w:val="clear" w:color="auto" w:fill="D9D9D9" w:themeFill="background1" w:themeFillShade="D9"/>
                  <w:tcPrChange w:id="1909" w:author="mine" w:date="2014-05-21T13:59:00Z">
                    <w:tcPr>
                      <w:tcW w:w="4261" w:type="dxa"/>
                      <w:gridSpan w:val="2"/>
                      <w:tcBorders>
                        <w:bottom w:val="single" w:sz="4" w:space="0" w:color="auto"/>
                      </w:tcBorders>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E30332">
              <w:tc>
                <w:tcPr>
                  <w:tcW w:w="667"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2811"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on the button “Hủy bỏ”.</w:t>
                  </w:r>
                </w:p>
              </w:tc>
              <w:tc>
                <w:tcPr>
                  <w:tcW w:w="4261"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p>
              </w:tc>
            </w:tr>
            <w:tr w:rsidR="00BF2400" w:rsidRPr="005C5A04" w:rsidTr="00E30332">
              <w:tc>
                <w:tcPr>
                  <w:tcW w:w="667"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2811"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p>
              </w:tc>
              <w:tc>
                <w:tcPr>
                  <w:tcW w:w="4261"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Hides the popup message.</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Cs/>
              </w:rPr>
            </w:pPr>
            <w:proofErr w:type="gramStart"/>
            <w:r w:rsidRPr="005C5A04">
              <w:rPr>
                <w:rFonts w:ascii="Times New Roman" w:hAnsi="Times New Roman" w:cs="Times New Roman"/>
                <w:b/>
                <w:bCs/>
              </w:rPr>
              <w:t>Exceptions :</w:t>
            </w:r>
            <w:proofErr w:type="gramEnd"/>
            <w:r w:rsidRPr="005C5A04">
              <w:rPr>
                <w:rFonts w:ascii="Times New Roman" w:hAnsi="Times New Roman" w:cs="Times New Roman"/>
                <w:b/>
                <w:bCs/>
              </w:rPr>
              <w:t xml:space="preserve"> </w:t>
            </w:r>
            <w:r w:rsidRPr="005C5A04">
              <w:rPr>
                <w:rFonts w:ascii="Times New Roman" w:hAnsi="Times New Roman" w:cs="Times New Roman"/>
                <w:bCs/>
              </w:rPr>
              <w:t>When status of  “Trạng thái” is “Đã duyệt”, the icon “ Tài Trợ” will be hidden.</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del w:id="1910" w:author="theirs" w:date="2014-05-21T13:58:00Z">
              <w:r w:rsidRPr="005C5A04">
                <w:rPr>
                  <w:rFonts w:ascii="Times New Roman" w:hAnsi="Times New Roman" w:cs="Times New Roman"/>
                  <w:b/>
                  <w:bCs/>
                </w:rPr>
                <w:delText>N/A</w:delText>
              </w:r>
            </w:del>
            <w:ins w:id="1911" w:author="theirs" w:date="2014-05-21T13:58:00Z">
              <w:r w:rsidR="00336A58" w:rsidRPr="00336A58">
                <w:rPr>
                  <w:rFonts w:ascii="Times New Roman" w:hAnsi="Times New Roman" w:cs="Times New Roman"/>
                  <w:bCs/>
                </w:rPr>
                <w:t>Manager car</w:t>
              </w:r>
            </w:ins>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w:t>
            </w:r>
            <w:del w:id="1912" w:author="theirs" w:date="2014-05-21T13:58:00Z">
              <w:r w:rsidRPr="005C5A04">
                <w:rPr>
                  <w:rFonts w:ascii="Times New Roman" w:hAnsi="Times New Roman" w:cs="Times New Roman"/>
                  <w:b/>
                  <w:bCs/>
                </w:rPr>
                <w:delText>N/A</w:delText>
              </w:r>
            </w:del>
            <w:ins w:id="1913" w:author="theirs" w:date="2014-05-21T13:58:00Z">
              <w:r w:rsidR="00336A58">
                <w:rPr>
                  <w:rFonts w:ascii="Times New Roman" w:hAnsi="Times New Roman" w:cs="Times New Roman"/>
                  <w:b/>
                  <w:bCs/>
                </w:rPr>
                <w:t xml:space="preserve"> </w:t>
              </w:r>
              <w:r w:rsidR="00336A58">
                <w:rPr>
                  <w:rFonts w:ascii="Times New Roman" w:hAnsi="Times New Roman" w:cs="Times New Roman"/>
                  <w:bCs/>
                </w:rPr>
                <w:t>C</w:t>
              </w:r>
              <w:r w:rsidR="00336A58" w:rsidRPr="00336A58">
                <w:rPr>
                  <w:rFonts w:ascii="Times New Roman" w:hAnsi="Times New Roman" w:cs="Times New Roman"/>
                  <w:bCs/>
                </w:rPr>
                <w:t>ancel sponsored car when charity not confirm this car.</w:t>
              </w:r>
            </w:ins>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914" w:name="_Toc385663881"/>
      <w:r>
        <w:rPr>
          <w:i w:val="0"/>
          <w:sz w:val="24"/>
          <w:szCs w:val="24"/>
        </w:rPr>
        <w:t>(Sponsor) Manage Sponsor’s Funds</w:t>
      </w:r>
      <w:bookmarkEnd w:id="1914"/>
    </w:p>
    <w:p w:rsidR="00387540" w:rsidRPr="00387540" w:rsidRDefault="00387540" w:rsidP="00387540">
      <w:r w:rsidRPr="005C5A04">
        <w:rPr>
          <w:rFonts w:ascii="Times New Roman" w:hAnsi="Times New Roman" w:cs="Times New Roman"/>
          <w:noProof/>
          <w:lang w:eastAsia="en-US"/>
        </w:rPr>
        <w:drawing>
          <wp:inline distT="0" distB="0" distL="0" distR="0" wp14:anchorId="1B7E1859" wp14:editId="4F78CAF3">
            <wp:extent cx="4667534" cy="2748074"/>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667250" cy="2747907"/>
                    </a:xfrm>
                    <a:prstGeom prst="rect">
                      <a:avLst/>
                    </a:prstGeom>
                  </pic:spPr>
                </pic:pic>
              </a:graphicData>
            </a:graphic>
          </wp:inline>
        </w:drawing>
      </w:r>
    </w:p>
    <w:p w:rsidR="00387540" w:rsidRPr="00387540" w:rsidRDefault="00387540" w:rsidP="00387540"/>
    <w:p w:rsidR="00387540" w:rsidRPr="00387540" w:rsidRDefault="00387540" w:rsidP="00387540"/>
    <w:p w:rsidR="00387540" w:rsidRDefault="00387540" w:rsidP="00387540">
      <w:pPr>
        <w:pStyle w:val="Heading4"/>
        <w:numPr>
          <w:ilvl w:val="0"/>
          <w:numId w:val="60"/>
        </w:numPr>
        <w:ind w:left="1710"/>
        <w:rPr>
          <w:i w:val="0"/>
          <w:sz w:val="24"/>
          <w:szCs w:val="24"/>
        </w:rPr>
      </w:pPr>
      <w:bookmarkStart w:id="1915" w:name="_Toc385663882"/>
      <w:r>
        <w:rPr>
          <w:i w:val="0"/>
          <w:sz w:val="24"/>
          <w:szCs w:val="24"/>
        </w:rPr>
        <w:t>(Sponsor) Manage Sponsor’s Fund – Add New Funds</w:t>
      </w:r>
      <w:bookmarkEnd w:id="1915"/>
    </w:p>
    <w:p w:rsidR="00387540" w:rsidRDefault="00387540" w:rsidP="00387540">
      <w:r w:rsidRPr="005C5A04">
        <w:rPr>
          <w:rFonts w:ascii="Times New Roman" w:hAnsi="Times New Roman" w:cs="Times New Roman"/>
          <w:noProof/>
          <w:lang w:eastAsia="en-US"/>
        </w:rPr>
        <w:drawing>
          <wp:inline distT="0" distB="0" distL="0" distR="0" wp14:anchorId="680EA417" wp14:editId="14BA0211">
            <wp:extent cx="4676775" cy="1200150"/>
            <wp:effectExtent l="0" t="0" r="952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676775" cy="12001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916">
          <w:tblGrid>
            <w:gridCol w:w="21"/>
            <w:gridCol w:w="2404"/>
            <w:gridCol w:w="450"/>
            <w:gridCol w:w="2713"/>
            <w:gridCol w:w="1274"/>
            <w:gridCol w:w="848"/>
            <w:gridCol w:w="827"/>
            <w:gridCol w:w="1533"/>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CASE-UC065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91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918" w:author="mine" w:date="2014-05-21T13:59:00Z">
            <w:trPr>
              <w:gridBefore w:val="1"/>
            </w:trPr>
          </w:trPrChange>
        </w:trPr>
        <w:tc>
          <w:tcPr>
            <w:tcW w:w="1420" w:type="pct"/>
            <w:shd w:val="clear" w:color="auto" w:fill="F3F3F3"/>
            <w:tcPrChange w:id="1919"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920"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UC065</w:t>
            </w:r>
          </w:p>
        </w:tc>
        <w:tc>
          <w:tcPr>
            <w:tcW w:w="1056" w:type="pct"/>
            <w:gridSpan w:val="2"/>
            <w:shd w:val="clear" w:color="auto" w:fill="F3F3F3"/>
            <w:tcPrChange w:id="1921"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922" w:author="mine" w:date="2014-05-21T13:59:00Z">
              <w:tcPr>
                <w:tcW w:w="1174" w:type="pct"/>
                <w:gridSpan w:val="2"/>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Add new fund</w:t>
            </w:r>
          </w:p>
        </w:tc>
      </w:tr>
      <w:tr w:rsidR="00BF2400" w:rsidRPr="005C5A04" w:rsidTr="00E30332">
        <w:trPr>
          <w:trHeight w:val="382"/>
        </w:trPr>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92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924" w:author="mine" w:date="2014-05-21T13:59:00Z">
            <w:trPr>
              <w:gridBefore w:val="1"/>
            </w:trPr>
          </w:trPrChange>
        </w:trPr>
        <w:tc>
          <w:tcPr>
            <w:tcW w:w="1420" w:type="pct"/>
            <w:shd w:val="clear" w:color="auto" w:fill="F3F3F3"/>
            <w:tcPrChange w:id="1925"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926" w:author="mine" w:date="2014-05-21T13:59:00Z">
              <w:tcPr>
                <w:tcW w:w="1350" w:type="pct"/>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1927"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928"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add new fund</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User can add new fund</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Fund” page, user clicks “Tài trợ tiền” icon.</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Fund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fund is added into database.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929"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2994"/>
              <w:gridCol w:w="3862"/>
              <w:tblGridChange w:id="1930">
                <w:tblGrid>
                  <w:gridCol w:w="667"/>
                  <w:gridCol w:w="3390"/>
                  <w:gridCol w:w="4273"/>
                </w:tblGrid>
              </w:tblGridChange>
            </w:tblGrid>
            <w:tr w:rsidR="00743708" w:rsidRPr="005C5A04" w:rsidTr="00E30332">
              <w:tc>
                <w:tcPr>
                  <w:tcW w:w="667" w:type="dxa"/>
                  <w:shd w:val="clear" w:color="auto" w:fill="D9D9D9" w:themeFill="background1" w:themeFillShade="D9"/>
                  <w:tcPrChange w:id="1931"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932"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933"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934"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935" w:author="mine" w:date="2014-05-21T13:59:00Z">
                    <w:tcPr>
                      <w:tcW w:w="3390"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Fund” page, user clicks “Tài Trợ Tiền” icon.</w:t>
                  </w:r>
                </w:p>
              </w:tc>
              <w:tc>
                <w:tcPr>
                  <w:tcW w:w="4273" w:type="dxa"/>
                  <w:tcPrChange w:id="1936"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937"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938"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939"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“Tài trợ cho” (</w:t>
                  </w:r>
                  <w:r w:rsidRPr="005C5A04">
                    <w:rPr>
                      <w:rFonts w:ascii="Times New Roman" w:hAnsi="Times New Roman" w:cs="Times New Roman"/>
                      <w:sz w:val="20"/>
                    </w:rPr>
                    <w:t>selectbox;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“Tổ Chức” </w:t>
                  </w:r>
                  <w:r w:rsidRPr="005C5A04">
                    <w:rPr>
                      <w:rFonts w:ascii="Times New Roman" w:hAnsi="Times New Roman" w:cs="Times New Roman"/>
                      <w:sz w:val="20"/>
                    </w:rPr>
                    <w:t>(selectbox;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“Số tiền” (</w:t>
                  </w:r>
                  <w:r w:rsidRPr="005C5A04">
                    <w:rPr>
                      <w:rFonts w:ascii="Times New Roman" w:hAnsi="Times New Roman" w:cs="Times New Roman"/>
                      <w:sz w:val="20"/>
                    </w:rPr>
                    <w:t>textbox; required, max length 50 )</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“Hình Thức” (</w:t>
                  </w:r>
                  <w:r w:rsidRPr="005C5A04">
                    <w:rPr>
                      <w:rFonts w:ascii="Times New Roman" w:hAnsi="Times New Roman" w:cs="Times New Roman"/>
                      <w:sz w:val="20"/>
                    </w:rPr>
                    <w:t>selectbox, required)</w:t>
                  </w:r>
                </w:p>
              </w:tc>
            </w:tr>
            <w:tr w:rsidR="00387540" w:rsidRPr="005C5A04" w:rsidTr="00E30332">
              <w:tc>
                <w:tcPr>
                  <w:tcW w:w="667" w:type="dxa"/>
                  <w:tcPrChange w:id="1940"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1941"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Fills out the form with relevan</w:t>
                  </w:r>
                  <w:r w:rsidRPr="005C5A04">
                    <w:rPr>
                      <w:rFonts w:ascii="Times New Roman" w:hAnsi="Times New Roman" w:cs="Times New Roman"/>
                    </w:rPr>
                    <w:cr/>
                    <w:t xml:space="preserve"> </w:t>
                  </w:r>
                  <w:proofErr w:type="gramStart"/>
                  <w:r w:rsidRPr="005C5A04">
                    <w:rPr>
                      <w:rFonts w:ascii="Times New Roman" w:hAnsi="Times New Roman" w:cs="Times New Roman"/>
                    </w:rPr>
                    <w:t>values</w:t>
                  </w:r>
                  <w:proofErr w:type="gramEnd"/>
                  <w:r w:rsidRPr="005C5A04">
                    <w:rPr>
                      <w:rFonts w:ascii="Times New Roman" w:hAnsi="Times New Roman" w:cs="Times New Roman"/>
                    </w:rPr>
                    <w:t>.</w:t>
                  </w:r>
                </w:p>
              </w:tc>
              <w:tc>
                <w:tcPr>
                  <w:tcW w:w="4273" w:type="dxa"/>
                  <w:tcPrChange w:id="1942"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943"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1944"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“Taì Trợ”</w:t>
                  </w:r>
                </w:p>
                <w:p w:rsidR="00387540" w:rsidRPr="005C5A04" w:rsidRDefault="00387540" w:rsidP="00E30332">
                  <w:pPr>
                    <w:contextualSpacing/>
                    <w:rPr>
                      <w:rFonts w:ascii="Times New Roman" w:hAnsi="Times New Roman" w:cs="Times New Roman"/>
                    </w:rPr>
                  </w:pPr>
                </w:p>
              </w:tc>
              <w:tc>
                <w:tcPr>
                  <w:tcW w:w="4273" w:type="dxa"/>
                  <w:tcPrChange w:id="1945"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946"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5.</w:t>
                  </w:r>
                </w:p>
              </w:tc>
              <w:tc>
                <w:tcPr>
                  <w:tcW w:w="3390" w:type="dxa"/>
                  <w:tcPrChange w:id="1947"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948"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new fund information to the database, redirects the user to the manage fund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949"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34"/>
              <w:gridCol w:w="3107"/>
              <w:gridCol w:w="3776"/>
              <w:tblGridChange w:id="1950">
                <w:tblGrid>
                  <w:gridCol w:w="666"/>
                  <w:gridCol w:w="227"/>
                  <w:gridCol w:w="634"/>
                  <w:gridCol w:w="2719"/>
                  <w:gridCol w:w="388"/>
                  <w:gridCol w:w="3776"/>
                  <w:gridCol w:w="160"/>
                </w:tblGrid>
              </w:tblGridChange>
            </w:tblGrid>
            <w:tr w:rsidR="00743708"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951" w:author="mine" w:date="2014-05-21T13:59:00Z">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952" w:author="mine" w:date="2014-05-21T13:59:00Z">
                    <w:tcPr>
                      <w:tcW w:w="3580"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953" w:author="mine" w:date="2014-05-21T13:59:00Z">
                    <w:tcPr>
                      <w:tcW w:w="4324"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“Số tiền” in empty.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“Số Tiền”: “Vui lòng nhập số tiền tài trợ”</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Hình Thức” is not select.</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“Hình Thức”: “Vui lòng chọn hình thức tài trợ”.</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Kì Thi” is not select.</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“Kì Thi”: “Vui lòng chọn kì thi”.</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Tài trợ cho” is not select.</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“Tài trợ cho”: “Vui lòng chọn tài trợ cho”.</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User don’t check any car</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 xml:space="preserve">Popup will </w:t>
                  </w:r>
                  <w:proofErr w:type="gramStart"/>
                  <w:r w:rsidRPr="005C5A04">
                    <w:rPr>
                      <w:rFonts w:ascii="Times New Roman" w:hAnsi="Times New Roman" w:cs="Times New Roman"/>
                      <w:bCs/>
                    </w:rPr>
                    <w:t>show ”</w:t>
                  </w:r>
                  <w:proofErr w:type="gramEnd"/>
                  <w:r w:rsidRPr="005C5A04">
                    <w:rPr>
                      <w:rFonts w:ascii="Times New Roman" w:hAnsi="Times New Roman" w:cs="Times New Roman"/>
                      <w:bCs/>
                    </w:rPr>
                    <w:t>hãy chọn xe để tài trợ”.</w:t>
                  </w:r>
                </w:p>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Cs/>
              </w:rPr>
            </w:pPr>
          </w:p>
          <w:p w:rsidR="00336A58" w:rsidRPr="005C5A04" w:rsidRDefault="00387540" w:rsidP="00336A58">
            <w:pPr>
              <w:snapToGrid w:val="0"/>
              <w:spacing w:after="0" w:line="240" w:lineRule="auto"/>
              <w:jc w:val="both"/>
              <w:rPr>
                <w:ins w:id="1954" w:author="theirs" w:date="2014-05-21T13:58:00Z"/>
                <w:rFonts w:ascii="Times New Roman" w:hAnsi="Times New Roman" w:cs="Times New Roman"/>
                <w:b/>
                <w:bCs/>
              </w:rPr>
            </w:pPr>
            <w:r w:rsidRPr="005C5A04">
              <w:rPr>
                <w:rFonts w:ascii="Times New Roman" w:hAnsi="Times New Roman" w:cs="Times New Roman"/>
                <w:b/>
                <w:bCs/>
              </w:rPr>
              <w:t xml:space="preserve">Relationships: </w:t>
            </w:r>
            <w:del w:id="1955" w:author="theirs" w:date="2014-05-21T13:58:00Z">
              <w:r w:rsidRPr="005C5A04">
                <w:rPr>
                  <w:rFonts w:ascii="Times New Roman" w:hAnsi="Times New Roman" w:cs="Times New Roman"/>
                  <w:bCs/>
                </w:rPr>
                <w:delText xml:space="preserve"> </w:delText>
              </w:r>
            </w:del>
            <w:r w:rsidRPr="005C5A04">
              <w:rPr>
                <w:rFonts w:ascii="Times New Roman" w:hAnsi="Times New Roman" w:cs="Times New Roman"/>
                <w:bCs/>
              </w:rPr>
              <w:t>Manage fund</w:t>
            </w:r>
          </w:p>
          <w:p w:rsidR="00336A58" w:rsidRPr="007E517E" w:rsidRDefault="00336A58" w:rsidP="00336A58">
            <w:pPr>
              <w:snapToGrid w:val="0"/>
              <w:spacing w:after="0" w:line="240" w:lineRule="auto"/>
              <w:jc w:val="both"/>
              <w:rPr>
                <w:ins w:id="1956" w:author="theirs" w:date="2014-05-21T13:58:00Z"/>
                <w:rFonts w:ascii="Times New Roman" w:hAnsi="Times New Roman" w:cs="Times New Roman"/>
                <w:bCs/>
              </w:rPr>
            </w:pPr>
            <w:ins w:id="1957" w:author="theirs" w:date="2014-05-21T13:58:00Z">
              <w:r w:rsidRPr="005C5A04">
                <w:rPr>
                  <w:rFonts w:ascii="Times New Roman" w:hAnsi="Times New Roman" w:cs="Times New Roman"/>
                  <w:b/>
                  <w:bCs/>
                </w:rPr>
                <w:t>Business Rules:</w:t>
              </w:r>
              <w:r>
                <w:rPr>
                  <w:rFonts w:ascii="Times New Roman" w:hAnsi="Times New Roman" w:cs="Times New Roman"/>
                  <w:bCs/>
                </w:rPr>
                <w:t xml:space="preserve"> User login with sponsored role</w:t>
              </w:r>
            </w:ins>
          </w:p>
          <w:p w:rsidR="00387540" w:rsidRPr="005C5A04" w:rsidRDefault="00387540" w:rsidP="00E30332">
            <w:pPr>
              <w:snapToGrid w:val="0"/>
              <w:spacing w:after="0" w:line="240" w:lineRule="auto"/>
              <w:jc w:val="both"/>
              <w:rPr>
                <w:rFonts w:ascii="Times New Roman" w:hAnsi="Times New Roman" w:cs="Times New Roman"/>
                <w:bCs/>
              </w:rPr>
            </w:pPr>
          </w:p>
        </w:tc>
      </w:tr>
    </w:tbl>
    <w:p w:rsidR="00387540" w:rsidRPr="00387540" w:rsidRDefault="00387540" w:rsidP="00387540"/>
    <w:p w:rsidR="00387540" w:rsidRDefault="00387540" w:rsidP="00E30332">
      <w:pPr>
        <w:pStyle w:val="Heading4"/>
        <w:numPr>
          <w:ilvl w:val="0"/>
          <w:numId w:val="60"/>
        </w:numPr>
        <w:ind w:left="1710"/>
        <w:rPr>
          <w:i w:val="0"/>
          <w:sz w:val="24"/>
          <w:szCs w:val="24"/>
        </w:rPr>
      </w:pPr>
      <w:bookmarkStart w:id="1958" w:name="_Toc385663883"/>
      <w:r w:rsidRPr="00387540">
        <w:rPr>
          <w:i w:val="0"/>
          <w:sz w:val="24"/>
          <w:szCs w:val="24"/>
        </w:rPr>
        <w:t>(Sponsor) Manage Sponsor’s Fund –</w:t>
      </w:r>
      <w:r>
        <w:rPr>
          <w:i w:val="0"/>
          <w:sz w:val="24"/>
          <w:szCs w:val="24"/>
        </w:rPr>
        <w:t xml:space="preserve"> Edit Fund</w:t>
      </w:r>
      <w:bookmarkEnd w:id="1958"/>
    </w:p>
    <w:p w:rsidR="00387540" w:rsidRDefault="00387540" w:rsidP="00387540">
      <w:r w:rsidRPr="005C5A04">
        <w:rPr>
          <w:rFonts w:ascii="Times New Roman" w:hAnsi="Times New Roman" w:cs="Times New Roman"/>
          <w:noProof/>
          <w:lang w:eastAsia="en-US"/>
        </w:rPr>
        <w:drawing>
          <wp:inline distT="0" distB="0" distL="0" distR="0" wp14:anchorId="09F7A8E9" wp14:editId="7D179FBF">
            <wp:extent cx="4733925" cy="1200150"/>
            <wp:effectExtent l="0" t="0" r="952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733925" cy="12001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959">
          <w:tblGrid>
            <w:gridCol w:w="21"/>
            <w:gridCol w:w="2404"/>
            <w:gridCol w:w="450"/>
            <w:gridCol w:w="2713"/>
            <w:gridCol w:w="1274"/>
            <w:gridCol w:w="848"/>
            <w:gridCol w:w="827"/>
            <w:gridCol w:w="1533"/>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CASE-UC066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960"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961" w:author="mine" w:date="2014-05-21T13:59:00Z">
            <w:trPr>
              <w:gridBefore w:val="1"/>
            </w:trPr>
          </w:trPrChange>
        </w:trPr>
        <w:tc>
          <w:tcPr>
            <w:tcW w:w="1420" w:type="pct"/>
            <w:shd w:val="clear" w:color="auto" w:fill="F3F3F3"/>
            <w:tcPrChange w:id="1962"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963"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UC066</w:t>
            </w:r>
          </w:p>
        </w:tc>
        <w:tc>
          <w:tcPr>
            <w:tcW w:w="1056" w:type="pct"/>
            <w:gridSpan w:val="2"/>
            <w:shd w:val="clear" w:color="auto" w:fill="F3F3F3"/>
            <w:tcPrChange w:id="1964"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965" w:author="mine" w:date="2014-05-21T13:59:00Z">
              <w:tcPr>
                <w:tcW w:w="1174" w:type="pct"/>
                <w:gridSpan w:val="2"/>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Use-case Name</w:t>
            </w:r>
          </w:p>
        </w:tc>
        <w:tc>
          <w:tcPr>
            <w:tcW w:w="3580" w:type="pct"/>
            <w:gridSpan w:val="4"/>
          </w:tcPr>
          <w:p w:rsidR="00387540" w:rsidRPr="005C5A04" w:rsidRDefault="00387540" w:rsidP="00E30332">
            <w:pPr>
              <w:rPr>
                <w:rFonts w:ascii="Times New Roman" w:hAnsi="Times New Roman" w:cs="Times New Roman"/>
              </w:rPr>
            </w:pPr>
            <w:r w:rsidRPr="005C5A04">
              <w:rPr>
                <w:rFonts w:ascii="Times New Roman" w:hAnsi="Times New Roman" w:cs="Times New Roman"/>
              </w:rPr>
              <w:t>Edit fund</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96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967" w:author="mine" w:date="2014-05-21T13:59:00Z">
            <w:trPr>
              <w:gridBefore w:val="1"/>
            </w:trPr>
          </w:trPrChange>
        </w:trPr>
        <w:tc>
          <w:tcPr>
            <w:tcW w:w="1420" w:type="pct"/>
            <w:shd w:val="clear" w:color="auto" w:fill="F3F3F3"/>
            <w:tcPrChange w:id="1968"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969" w:author="mine" w:date="2014-05-21T13:59:00Z">
              <w:tcPr>
                <w:tcW w:w="1350" w:type="pct"/>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1970"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971"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edit existing fund information.</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 xml:space="preserve">Edited fund information </w:t>
            </w:r>
            <w:proofErr w:type="gramStart"/>
            <w:r w:rsidRPr="005C5A04">
              <w:rPr>
                <w:rFonts w:ascii="Times New Roman" w:eastAsia="MS Mincho" w:hAnsi="Times New Roman" w:cs="Times New Roman"/>
              </w:rPr>
              <w:t>exist</w:t>
            </w:r>
            <w:proofErr w:type="gramEnd"/>
            <w:r w:rsidRPr="005C5A04">
              <w:rPr>
                <w:rFonts w:ascii="Times New Roman" w:eastAsia="MS Mincho" w:hAnsi="Times New Roman" w:cs="Times New Roman"/>
              </w:rPr>
              <w:t xml:space="preserve"> in database.</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Fund” page, user clicks “Chỉnh sửa” icon of that fund.</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fund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selected fund is updated in database. The user redirected to manage fund page.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972"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13"/>
              <w:gridCol w:w="3843"/>
              <w:tblGridChange w:id="1973">
                <w:tblGrid>
                  <w:gridCol w:w="667"/>
                  <w:gridCol w:w="3390"/>
                  <w:gridCol w:w="4273"/>
                </w:tblGrid>
              </w:tblGridChange>
            </w:tblGrid>
            <w:tr w:rsidR="00743708" w:rsidRPr="005C5A04" w:rsidTr="00E30332">
              <w:tc>
                <w:tcPr>
                  <w:tcW w:w="667" w:type="dxa"/>
                  <w:shd w:val="clear" w:color="auto" w:fill="D9D9D9" w:themeFill="background1" w:themeFillShade="D9"/>
                  <w:tcPrChange w:id="1974"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975"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976"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977"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978"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In the “Manage Fund” page, user clicks “Chỉnh sửa” icon of that fund</w:t>
                  </w:r>
                </w:p>
              </w:tc>
              <w:tc>
                <w:tcPr>
                  <w:tcW w:w="4273" w:type="dxa"/>
                  <w:tcPrChange w:id="1979"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980"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981"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982" w:author="mine" w:date="2014-05-21T13:59:00Z">
                    <w:tcPr>
                      <w:tcW w:w="4273"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to”Edit Fund” page.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all information of the selected fund and filled in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“Số tiền” (</w:t>
                  </w:r>
                  <w:r w:rsidRPr="005C5A04">
                    <w:rPr>
                      <w:rFonts w:ascii="Times New Roman" w:hAnsi="Times New Roman" w:cs="Times New Roman"/>
                      <w:sz w:val="20"/>
                    </w:rPr>
                    <w:t>textbox; required, max length 50 )</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“Hình Thức” (</w:t>
                  </w:r>
                  <w:r w:rsidRPr="005C5A04">
                    <w:rPr>
                      <w:rFonts w:ascii="Times New Roman" w:hAnsi="Times New Roman" w:cs="Times New Roman"/>
                      <w:sz w:val="20"/>
                    </w:rPr>
                    <w:t>selectbox, required)</w:t>
                  </w:r>
                </w:p>
              </w:tc>
            </w:tr>
            <w:tr w:rsidR="00387540" w:rsidRPr="005C5A04" w:rsidTr="00E30332">
              <w:tc>
                <w:tcPr>
                  <w:tcW w:w="667" w:type="dxa"/>
                  <w:tcPrChange w:id="1983"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1984"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273" w:type="dxa"/>
                  <w:tcPrChange w:id="1985"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986"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1987"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“Lưu”.</w:t>
                  </w:r>
                </w:p>
                <w:p w:rsidR="00387540" w:rsidRPr="005C5A04" w:rsidRDefault="00387540" w:rsidP="00E30332">
                  <w:pPr>
                    <w:contextualSpacing/>
                    <w:rPr>
                      <w:rFonts w:ascii="Times New Roman" w:hAnsi="Times New Roman" w:cs="Times New Roman"/>
                    </w:rPr>
                  </w:pPr>
                </w:p>
              </w:tc>
              <w:tc>
                <w:tcPr>
                  <w:tcW w:w="4273" w:type="dxa"/>
                  <w:tcPrChange w:id="1988"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989"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1990"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991"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fund information to the database, redirects the user to the manage fund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1"/>
              <w:gridCol w:w="3771"/>
            </w:tblGrid>
            <w:tr w:rsidR="00387540"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“Số tiền” in empty.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lastRenderedPageBreak/>
                    <w:t>Click “Tạo” button.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lastRenderedPageBreak/>
                    <w:t xml:space="preserve">Shows error message at “Số Tiền”: </w:t>
                  </w:r>
                  <w:r w:rsidRPr="005C5A04">
                    <w:rPr>
                      <w:rFonts w:ascii="Times New Roman" w:hAnsi="Times New Roman" w:cs="Times New Roman"/>
                    </w:rPr>
                    <w:lastRenderedPageBreak/>
                    <w:t>“Vui lòng nhập số tiền tài trợ”</w:t>
                  </w:r>
                </w:p>
              </w:tc>
            </w:tr>
            <w:tr w:rsidR="00387540"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Hình Thức” is not select.</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“Hình Thức”: “Vui lòng chọn hình thức tài trợ”.</w:t>
                  </w:r>
                </w:p>
              </w:tc>
            </w:tr>
          </w:tbl>
          <w:p w:rsidR="00336A58" w:rsidRPr="005C5A04" w:rsidRDefault="00387540" w:rsidP="00336A58">
            <w:pPr>
              <w:snapToGrid w:val="0"/>
              <w:spacing w:after="0" w:line="240" w:lineRule="auto"/>
              <w:jc w:val="both"/>
              <w:rPr>
                <w:ins w:id="1992" w:author="theirs" w:date="2014-05-21T13:58:00Z"/>
                <w:rFonts w:ascii="Times New Roman" w:hAnsi="Times New Roman" w:cs="Times New Roman"/>
                <w:b/>
                <w:bCs/>
              </w:rPr>
            </w:pPr>
            <w:r w:rsidRPr="005C5A04">
              <w:rPr>
                <w:rFonts w:ascii="Times New Roman" w:hAnsi="Times New Roman" w:cs="Times New Roman"/>
                <w:b/>
                <w:bCs/>
              </w:rPr>
              <w:t xml:space="preserve">Relationships: </w:t>
            </w:r>
            <w:del w:id="1993" w:author="theirs" w:date="2014-05-21T13:58:00Z">
              <w:r w:rsidRPr="005C5A04">
                <w:rPr>
                  <w:rFonts w:ascii="Times New Roman" w:hAnsi="Times New Roman" w:cs="Times New Roman"/>
                  <w:b/>
                  <w:bCs/>
                </w:rPr>
                <w:delText>N/A</w:delText>
              </w:r>
            </w:del>
            <w:ins w:id="1994" w:author="theirs" w:date="2014-05-21T13:58:00Z">
              <w:r w:rsidR="00336A58">
                <w:rPr>
                  <w:rFonts w:ascii="Times New Roman" w:hAnsi="Times New Roman" w:cs="Times New Roman"/>
                  <w:bCs/>
                </w:rPr>
                <w:t>Manage fund</w:t>
              </w:r>
            </w:ins>
          </w:p>
          <w:p w:rsidR="00336A58" w:rsidRPr="007E517E" w:rsidRDefault="00336A58" w:rsidP="00336A58">
            <w:pPr>
              <w:snapToGrid w:val="0"/>
              <w:spacing w:after="0" w:line="240" w:lineRule="auto"/>
              <w:jc w:val="both"/>
              <w:rPr>
                <w:ins w:id="1995" w:author="theirs" w:date="2014-05-21T13:58:00Z"/>
                <w:rFonts w:ascii="Times New Roman" w:hAnsi="Times New Roman" w:cs="Times New Roman"/>
                <w:bCs/>
              </w:rPr>
            </w:pPr>
            <w:ins w:id="1996" w:author="theirs" w:date="2014-05-21T13:58:00Z">
              <w:r w:rsidRPr="005C5A04">
                <w:rPr>
                  <w:rFonts w:ascii="Times New Roman" w:hAnsi="Times New Roman" w:cs="Times New Roman"/>
                  <w:b/>
                  <w:bCs/>
                </w:rPr>
                <w:t>Business Rules:</w:t>
              </w:r>
              <w:r>
                <w:rPr>
                  <w:rFonts w:ascii="Times New Roman" w:hAnsi="Times New Roman" w:cs="Times New Roman"/>
                  <w:bCs/>
                </w:rPr>
                <w:t xml:space="preserve"> Cancel Sponsored Fund when charity not conform this fund.</w:t>
              </w:r>
            </w:ins>
          </w:p>
          <w:p w:rsidR="00387540" w:rsidRPr="005C5A04" w:rsidRDefault="00387540" w:rsidP="00E30332">
            <w:pPr>
              <w:snapToGrid w:val="0"/>
              <w:spacing w:after="0" w:line="240" w:lineRule="auto"/>
              <w:jc w:val="both"/>
              <w:rPr>
                <w:rFonts w:ascii="Times New Roman" w:hAnsi="Times New Roman" w:cs="Times New Roman"/>
                <w:b/>
                <w:bCs/>
              </w:rPr>
            </w:pPr>
          </w:p>
        </w:tc>
      </w:tr>
    </w:tbl>
    <w:p w:rsidR="00387540" w:rsidRPr="00387540" w:rsidRDefault="00387540" w:rsidP="00387540"/>
    <w:p w:rsidR="00387540" w:rsidRDefault="00387540" w:rsidP="00E30332">
      <w:pPr>
        <w:pStyle w:val="Heading4"/>
        <w:numPr>
          <w:ilvl w:val="0"/>
          <w:numId w:val="60"/>
        </w:numPr>
        <w:ind w:left="1710"/>
        <w:rPr>
          <w:i w:val="0"/>
          <w:sz w:val="24"/>
          <w:szCs w:val="24"/>
        </w:rPr>
      </w:pPr>
      <w:bookmarkStart w:id="1997" w:name="_Toc385663884"/>
      <w:r w:rsidRPr="00387540">
        <w:rPr>
          <w:i w:val="0"/>
          <w:sz w:val="24"/>
          <w:szCs w:val="24"/>
        </w:rPr>
        <w:t>(</w:t>
      </w:r>
      <w:r>
        <w:rPr>
          <w:i w:val="0"/>
          <w:sz w:val="24"/>
          <w:szCs w:val="24"/>
        </w:rPr>
        <w:t>Sponsor</w:t>
      </w:r>
      <w:r w:rsidRPr="00387540">
        <w:rPr>
          <w:i w:val="0"/>
          <w:sz w:val="24"/>
          <w:szCs w:val="24"/>
        </w:rPr>
        <w:t xml:space="preserve">) Manage </w:t>
      </w:r>
      <w:r>
        <w:rPr>
          <w:i w:val="0"/>
          <w:sz w:val="24"/>
          <w:szCs w:val="24"/>
        </w:rPr>
        <w:t>Sponsor’s Fund – Cancel Sponsored Fund</w:t>
      </w:r>
      <w:bookmarkEnd w:id="1997"/>
    </w:p>
    <w:p w:rsidR="00387540" w:rsidRDefault="00387540" w:rsidP="00387540">
      <w:r w:rsidRPr="005C5A04">
        <w:rPr>
          <w:rFonts w:ascii="Times New Roman" w:hAnsi="Times New Roman" w:cs="Times New Roman"/>
          <w:noProof/>
          <w:lang w:eastAsia="en-US"/>
        </w:rPr>
        <w:drawing>
          <wp:inline distT="0" distB="0" distL="0" distR="0" wp14:anchorId="5CE335BD" wp14:editId="13917D9D">
            <wp:extent cx="4629150" cy="124777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629150" cy="12477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998">
          <w:tblGrid>
            <w:gridCol w:w="21"/>
            <w:gridCol w:w="2404"/>
            <w:gridCol w:w="450"/>
            <w:gridCol w:w="2713"/>
            <w:gridCol w:w="1274"/>
            <w:gridCol w:w="848"/>
            <w:gridCol w:w="827"/>
            <w:gridCol w:w="1533"/>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CASE-UC067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999"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000" w:author="mine" w:date="2014-05-21T13:59:00Z">
            <w:trPr>
              <w:gridBefore w:val="1"/>
            </w:trPr>
          </w:trPrChange>
        </w:trPr>
        <w:tc>
          <w:tcPr>
            <w:tcW w:w="1420" w:type="pct"/>
            <w:shd w:val="clear" w:color="auto" w:fill="F3F3F3"/>
            <w:tcPrChange w:id="2001"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002"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UC067</w:t>
            </w:r>
          </w:p>
        </w:tc>
        <w:tc>
          <w:tcPr>
            <w:tcW w:w="1056" w:type="pct"/>
            <w:gridSpan w:val="2"/>
            <w:shd w:val="clear" w:color="auto" w:fill="F3F3F3"/>
            <w:tcPrChange w:id="2003"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004" w:author="mine" w:date="2014-05-21T13:59:00Z">
              <w:tcPr>
                <w:tcW w:w="1174" w:type="pct"/>
                <w:gridSpan w:val="2"/>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Cancel sponsored fund</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00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006" w:author="mine" w:date="2014-05-21T13:59:00Z">
            <w:trPr>
              <w:gridBefore w:val="1"/>
            </w:trPr>
          </w:trPrChange>
        </w:trPr>
        <w:tc>
          <w:tcPr>
            <w:tcW w:w="1420" w:type="pct"/>
            <w:shd w:val="clear" w:color="auto" w:fill="F3F3F3"/>
            <w:tcPrChange w:id="2007"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008" w:author="mine" w:date="2014-05-21T13:59:00Z">
              <w:tcPr>
                <w:tcW w:w="1350" w:type="pct"/>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2009"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010"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cancel sponsored fund.</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Sponsor can cancel sponsored fund</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Fund” page, user clicks “Hủy tài trợ” icon of that fund.</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Fund is cancel sponsored fund successful</w:t>
            </w:r>
            <w:r w:rsidRPr="005C5A04">
              <w:rPr>
                <w:rFonts w:ascii="Times New Roman" w:hAnsi="Times New Roman" w:cs="Times New Roman"/>
                <w:i/>
              </w:rPr>
              <w:t xml:space="preserve"> </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011"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52"/>
              <w:gridCol w:w="3804"/>
              <w:tblGridChange w:id="2012">
                <w:tblGrid>
                  <w:gridCol w:w="667"/>
                  <w:gridCol w:w="3390"/>
                  <w:gridCol w:w="4273"/>
                </w:tblGrid>
              </w:tblGridChange>
            </w:tblGrid>
            <w:tr w:rsidR="00743708" w:rsidRPr="005C5A04" w:rsidTr="00E30332">
              <w:tc>
                <w:tcPr>
                  <w:tcW w:w="667" w:type="dxa"/>
                  <w:shd w:val="clear" w:color="auto" w:fill="D9D9D9" w:themeFill="background1" w:themeFillShade="D9"/>
                  <w:tcPrChange w:id="2013"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014"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015"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2016"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017" w:author="mine" w:date="2014-05-21T13:59:00Z">
                    <w:tcPr>
                      <w:tcW w:w="3390"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Fund” page.</w:t>
                  </w:r>
                </w:p>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 xml:space="preserve">Click button “Hủy Tài trợ” </w:t>
                  </w:r>
                  <w:r w:rsidRPr="005C5A04">
                    <w:rPr>
                      <w:rFonts w:ascii="Times New Roman" w:hAnsi="Times New Roman" w:cs="Times New Roman"/>
                    </w:rPr>
                    <w:t>on the row that contains the fund to be cancel sponsored fund.</w:t>
                  </w:r>
                </w:p>
              </w:tc>
              <w:tc>
                <w:tcPr>
                  <w:tcW w:w="4273" w:type="dxa"/>
                  <w:tcPrChange w:id="2018"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2019"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020"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2021" w:author="mine" w:date="2014-05-21T13:59:00Z">
                    <w:tcPr>
                      <w:tcW w:w="4273"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rPr>
                    <w:t xml:space="preserve">Shows a popup to ask the user to </w:t>
                  </w:r>
                  <w:r w:rsidRPr="005C5A04">
                    <w:rPr>
                      <w:rFonts w:ascii="Times New Roman" w:hAnsi="Times New Roman" w:cs="Times New Roman"/>
                    </w:rPr>
                    <w:lastRenderedPageBreak/>
                    <w:t>confirm the action.</w:t>
                  </w:r>
                </w:p>
              </w:tc>
            </w:tr>
            <w:tr w:rsidR="00387540" w:rsidRPr="005C5A04" w:rsidTr="00E30332">
              <w:tc>
                <w:tcPr>
                  <w:tcW w:w="667" w:type="dxa"/>
                  <w:tcPrChange w:id="2022"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390" w:type="dxa"/>
                  <w:tcPrChange w:id="2023"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Click “Xác Nhận” to continue to cancel </w:t>
                  </w:r>
                  <w:proofErr w:type="gramStart"/>
                  <w:r w:rsidRPr="005C5A04">
                    <w:rPr>
                      <w:rFonts w:ascii="Times New Roman" w:hAnsi="Times New Roman" w:cs="Times New Roman"/>
                    </w:rPr>
                    <w:t>sponsored  fund</w:t>
                  </w:r>
                  <w:proofErr w:type="gramEnd"/>
                  <w:r w:rsidRPr="005C5A04">
                    <w:rPr>
                      <w:rFonts w:ascii="Times New Roman" w:hAnsi="Times New Roman" w:cs="Times New Roman"/>
                    </w:rPr>
                    <w:t>.</w:t>
                  </w:r>
                </w:p>
              </w:tc>
              <w:tc>
                <w:tcPr>
                  <w:tcW w:w="4273" w:type="dxa"/>
                  <w:tcPrChange w:id="2024"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2025"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026"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2027"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Marks the selected fund as cancel sponsored fund  in the database and redirect to manage fun</w:t>
                  </w:r>
                  <w:r w:rsidRPr="005C5A04">
                    <w:rPr>
                      <w:rFonts w:ascii="Times New Roman" w:hAnsi="Times New Roman" w:cs="Times New Roman"/>
                    </w:rPr>
                    <w:cr/>
                    <w:t xml:space="preserve">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2507"/>
              <w:gridCol w:w="3773"/>
            </w:tblGrid>
            <w:tr w:rsidR="00387540" w:rsidRPr="005C5A04" w:rsidTr="00E30332">
              <w:tc>
                <w:tcPr>
                  <w:tcW w:w="662" w:type="dxa"/>
                  <w:tcBorders>
                    <w:bottom w:val="single" w:sz="4" w:space="0" w:color="auto"/>
                  </w:tcBorders>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507" w:type="dxa"/>
                  <w:tcBorders>
                    <w:bottom w:val="single" w:sz="4" w:space="0" w:color="auto"/>
                  </w:tcBorders>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773" w:type="dxa"/>
                  <w:tcBorders>
                    <w:bottom w:val="single" w:sz="4" w:space="0" w:color="auto"/>
                  </w:tcBorders>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2"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2507"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on the button “Hủy bỏ”.</w:t>
                  </w:r>
                </w:p>
              </w:tc>
              <w:tc>
                <w:tcPr>
                  <w:tcW w:w="3773"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p>
              </w:tc>
            </w:tr>
            <w:tr w:rsidR="00387540" w:rsidRPr="005C5A04" w:rsidTr="00E30332">
              <w:tc>
                <w:tcPr>
                  <w:tcW w:w="662"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2507"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p>
              </w:tc>
              <w:tc>
                <w:tcPr>
                  <w:tcW w:w="3773"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Hides the popup message.</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status of fund is “Đã gửi”, the icon “Hủy tài trợ” will be hidden.</w:t>
            </w:r>
          </w:p>
          <w:p w:rsidR="00984F58" w:rsidRPr="005C5A04" w:rsidRDefault="00387540" w:rsidP="00984F58">
            <w:pPr>
              <w:snapToGrid w:val="0"/>
              <w:spacing w:after="0" w:line="240" w:lineRule="auto"/>
              <w:jc w:val="both"/>
              <w:rPr>
                <w:ins w:id="2028" w:author="theirs" w:date="2014-05-21T13:58:00Z"/>
                <w:rFonts w:ascii="Times New Roman" w:hAnsi="Times New Roman" w:cs="Times New Roman"/>
                <w:b/>
                <w:bCs/>
              </w:rPr>
            </w:pPr>
            <w:r w:rsidRPr="005C5A04">
              <w:rPr>
                <w:rFonts w:ascii="Times New Roman" w:hAnsi="Times New Roman" w:cs="Times New Roman"/>
                <w:b/>
                <w:bCs/>
              </w:rPr>
              <w:t xml:space="preserve">Relationships: </w:t>
            </w:r>
            <w:del w:id="2029" w:author="theirs" w:date="2014-05-21T13:58:00Z">
              <w:r w:rsidRPr="005C5A04">
                <w:rPr>
                  <w:rFonts w:ascii="Times New Roman" w:hAnsi="Times New Roman" w:cs="Times New Roman"/>
                  <w:b/>
                  <w:bCs/>
                </w:rPr>
                <w:delText>N/A</w:delText>
              </w:r>
            </w:del>
            <w:ins w:id="2030" w:author="theirs" w:date="2014-05-21T13:58:00Z">
              <w:r w:rsidR="00984F58">
                <w:rPr>
                  <w:rFonts w:ascii="Times New Roman" w:hAnsi="Times New Roman" w:cs="Times New Roman"/>
                  <w:bCs/>
                </w:rPr>
                <w:t>Manage fund</w:t>
              </w:r>
            </w:ins>
          </w:p>
          <w:p w:rsidR="00984F58" w:rsidRPr="007E517E" w:rsidRDefault="00984F58" w:rsidP="00984F58">
            <w:pPr>
              <w:snapToGrid w:val="0"/>
              <w:spacing w:after="0" w:line="240" w:lineRule="auto"/>
              <w:jc w:val="both"/>
              <w:rPr>
                <w:ins w:id="2031" w:author="theirs" w:date="2014-05-21T13:58:00Z"/>
                <w:rFonts w:ascii="Times New Roman" w:hAnsi="Times New Roman" w:cs="Times New Roman"/>
                <w:bCs/>
              </w:rPr>
            </w:pPr>
            <w:ins w:id="2032" w:author="theirs" w:date="2014-05-21T13:58:00Z">
              <w:r w:rsidRPr="005C5A04">
                <w:rPr>
                  <w:rFonts w:ascii="Times New Roman" w:hAnsi="Times New Roman" w:cs="Times New Roman"/>
                  <w:b/>
                  <w:bCs/>
                </w:rPr>
                <w:t>Business Rules:</w:t>
              </w:r>
              <w:r>
                <w:rPr>
                  <w:rFonts w:ascii="Times New Roman" w:hAnsi="Times New Roman" w:cs="Times New Roman"/>
                  <w:bCs/>
                </w:rPr>
                <w:t xml:space="preserve"> </w:t>
              </w:r>
              <w:r w:rsidR="00336A58">
                <w:rPr>
                  <w:rFonts w:ascii="Times New Roman" w:hAnsi="Times New Roman" w:cs="Times New Roman"/>
                  <w:bCs/>
                </w:rPr>
                <w:t>Cancel Sponsored Fund when charity not conform this fund.</w:t>
              </w:r>
            </w:ins>
          </w:p>
          <w:p w:rsidR="00387540" w:rsidRPr="005C5A04" w:rsidRDefault="00387540" w:rsidP="00E30332">
            <w:pPr>
              <w:snapToGrid w:val="0"/>
              <w:spacing w:after="0" w:line="240" w:lineRule="auto"/>
              <w:jc w:val="both"/>
              <w:rPr>
                <w:rFonts w:ascii="Times New Roman" w:hAnsi="Times New Roman" w:cs="Times New Roman"/>
                <w:b/>
                <w:bCs/>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2033" w:name="_Toc385663885"/>
      <w:r>
        <w:rPr>
          <w:i w:val="0"/>
          <w:sz w:val="24"/>
          <w:szCs w:val="24"/>
        </w:rPr>
        <w:t>(</w:t>
      </w:r>
      <w:r w:rsidR="00E30332">
        <w:rPr>
          <w:i w:val="0"/>
          <w:sz w:val="24"/>
          <w:szCs w:val="24"/>
        </w:rPr>
        <w:t>Sponsor</w:t>
      </w:r>
      <w:r>
        <w:rPr>
          <w:i w:val="0"/>
          <w:sz w:val="24"/>
          <w:szCs w:val="24"/>
        </w:rPr>
        <w:t xml:space="preserve">) Manage </w:t>
      </w:r>
      <w:r w:rsidR="00E30332">
        <w:rPr>
          <w:i w:val="0"/>
          <w:sz w:val="24"/>
          <w:szCs w:val="24"/>
        </w:rPr>
        <w:t>Lodge</w:t>
      </w:r>
      <w:bookmarkEnd w:id="2033"/>
    </w:p>
    <w:p w:rsidR="00E30332" w:rsidRPr="00E30332" w:rsidRDefault="00E30332" w:rsidP="00E30332">
      <w:r w:rsidRPr="005C5A04">
        <w:rPr>
          <w:rFonts w:ascii="Times New Roman" w:hAnsi="Times New Roman" w:cs="Times New Roman"/>
          <w:noProof/>
          <w:lang w:eastAsia="en-US"/>
        </w:rPr>
        <w:drawing>
          <wp:inline distT="0" distB="0" distL="0" distR="0" wp14:anchorId="62A5B553" wp14:editId="0A2A1F9A">
            <wp:extent cx="5274945" cy="3327837"/>
            <wp:effectExtent l="0" t="0" r="1905"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945" cy="3327837"/>
                    </a:xfrm>
                    <a:prstGeom prst="rect">
                      <a:avLst/>
                    </a:prstGeom>
                  </pic:spPr>
                </pic:pic>
              </a:graphicData>
            </a:graphic>
          </wp:inline>
        </w:drawing>
      </w:r>
    </w:p>
    <w:p w:rsidR="00E30332" w:rsidRDefault="00387540" w:rsidP="00E30332">
      <w:pPr>
        <w:pStyle w:val="Heading4"/>
        <w:numPr>
          <w:ilvl w:val="0"/>
          <w:numId w:val="60"/>
        </w:numPr>
        <w:ind w:left="1710"/>
        <w:rPr>
          <w:i w:val="0"/>
          <w:sz w:val="24"/>
          <w:szCs w:val="24"/>
        </w:rPr>
      </w:pPr>
      <w:bookmarkStart w:id="2034" w:name="_Toc385663886"/>
      <w:r w:rsidRPr="00E30332">
        <w:rPr>
          <w:i w:val="0"/>
          <w:sz w:val="24"/>
          <w:szCs w:val="24"/>
        </w:rPr>
        <w:lastRenderedPageBreak/>
        <w:t>(</w:t>
      </w:r>
      <w:r w:rsidR="00E30332" w:rsidRPr="00E30332">
        <w:rPr>
          <w:rFonts w:ascii="Times New Roman" w:hAnsi="Times New Roman" w:cs="Times New Roman"/>
          <w:i w:val="0"/>
          <w:sz w:val="24"/>
          <w:szCs w:val="24"/>
        </w:rPr>
        <w:t>Sponsor</w:t>
      </w:r>
      <w:r w:rsidRPr="00E30332">
        <w:rPr>
          <w:i w:val="0"/>
          <w:sz w:val="24"/>
          <w:szCs w:val="24"/>
        </w:rPr>
        <w:t xml:space="preserve">) Manage </w:t>
      </w:r>
      <w:r w:rsidR="00E30332" w:rsidRPr="00E30332">
        <w:rPr>
          <w:i w:val="0"/>
          <w:sz w:val="24"/>
          <w:szCs w:val="24"/>
        </w:rPr>
        <w:t>Sponsor’s Lodge</w:t>
      </w:r>
      <w:r w:rsidRPr="00E30332">
        <w:rPr>
          <w:i w:val="0"/>
          <w:sz w:val="24"/>
          <w:szCs w:val="24"/>
        </w:rPr>
        <w:t xml:space="preserve"> – </w:t>
      </w:r>
      <w:r w:rsidR="00E30332">
        <w:rPr>
          <w:i w:val="0"/>
          <w:sz w:val="24"/>
          <w:szCs w:val="24"/>
        </w:rPr>
        <w:t>View Lodge</w:t>
      </w:r>
      <w:bookmarkEnd w:id="2034"/>
    </w:p>
    <w:p w:rsidR="00E30332" w:rsidRDefault="00E30332" w:rsidP="00E30332">
      <w:r w:rsidRPr="005C5A04">
        <w:rPr>
          <w:rFonts w:ascii="Times New Roman" w:hAnsi="Times New Roman" w:cs="Times New Roman"/>
          <w:noProof/>
          <w:lang w:eastAsia="en-US"/>
        </w:rPr>
        <w:drawing>
          <wp:inline distT="0" distB="0" distL="0" distR="0" wp14:anchorId="0D0B0062" wp14:editId="7A1A743C">
            <wp:extent cx="4914900" cy="12382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914900" cy="12382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035">
          <w:tblGrid>
            <w:gridCol w:w="21"/>
            <w:gridCol w:w="2404"/>
            <w:gridCol w:w="450"/>
            <w:gridCol w:w="2713"/>
            <w:gridCol w:w="1274"/>
            <w:gridCol w:w="848"/>
            <w:gridCol w:w="827"/>
            <w:gridCol w:w="1533"/>
          </w:tblGrid>
        </w:tblGridChange>
      </w:tblGrid>
      <w:tr w:rsidR="00BF2400" w:rsidRPr="005C5A04" w:rsidTr="00E30332">
        <w:tc>
          <w:tcPr>
            <w:tcW w:w="5000" w:type="pct"/>
            <w:gridSpan w:val="5"/>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CASE-UC068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03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037" w:author="mine" w:date="2014-05-21T13:59:00Z">
            <w:trPr>
              <w:gridBefore w:val="1"/>
            </w:trPr>
          </w:trPrChange>
        </w:trPr>
        <w:tc>
          <w:tcPr>
            <w:tcW w:w="1420" w:type="pct"/>
            <w:shd w:val="clear" w:color="auto" w:fill="F3F3F3"/>
            <w:tcPrChange w:id="2038" w:author="mine" w:date="2014-05-21T13:59:00Z">
              <w:tcPr>
                <w:tcW w:w="1420"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039" w:author="mine" w:date="2014-05-21T13:59:00Z">
              <w:tcPr>
                <w:tcW w:w="1350" w:type="pct"/>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UC068</w:t>
            </w:r>
          </w:p>
        </w:tc>
        <w:tc>
          <w:tcPr>
            <w:tcW w:w="1056" w:type="pct"/>
            <w:gridSpan w:val="2"/>
            <w:shd w:val="clear" w:color="auto" w:fill="F3F3F3"/>
            <w:tcPrChange w:id="2040" w:author="mine" w:date="2014-05-21T13:59:00Z">
              <w:tcPr>
                <w:tcW w:w="1056"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041" w:author="mine" w:date="2014-05-21T13:59:00Z">
              <w:tcPr>
                <w:tcW w:w="1174" w:type="pct"/>
                <w:gridSpan w:val="2"/>
              </w:tcPr>
            </w:tcPrChange>
          </w:tcPr>
          <w:p w:rsidR="00E30332"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 lodge</w:t>
            </w:r>
          </w:p>
        </w:tc>
      </w:tr>
      <w:tr w:rsidR="00BF2400"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04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043" w:author="mine" w:date="2014-05-21T13:59:00Z">
            <w:trPr>
              <w:gridBefore w:val="1"/>
            </w:trPr>
          </w:trPrChange>
        </w:trPr>
        <w:tc>
          <w:tcPr>
            <w:tcW w:w="1420" w:type="pct"/>
            <w:shd w:val="clear" w:color="auto" w:fill="F3F3F3"/>
            <w:tcPrChange w:id="2044" w:author="mine" w:date="2014-05-21T13:59:00Z">
              <w:tcPr>
                <w:tcW w:w="1420"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045" w:author="mine" w:date="2014-05-21T13:59:00Z">
              <w:tcPr>
                <w:tcW w:w="1350" w:type="pct"/>
              </w:tcPr>
            </w:tcPrChange>
          </w:tcPr>
          <w:p w:rsidR="00E30332"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2046" w:author="mine" w:date="2014-05-21T13:59:00Z">
              <w:tcPr>
                <w:tcW w:w="634" w:type="pct"/>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047" w:author="mine" w:date="2014-05-21T13:59:00Z">
              <w:tcPr>
                <w:tcW w:w="1596" w:type="pct"/>
                <w:gridSpan w:val="3"/>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E30332">
        <w:trPr>
          <w:trHeight w:val="27"/>
        </w:trPr>
        <w:tc>
          <w:tcPr>
            <w:tcW w:w="5000" w:type="pct"/>
            <w:gridSpan w:val="5"/>
            <w:shd w:val="clear" w:color="auto" w:fill="FFFFFF"/>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lodge resource</w:t>
            </w:r>
            <w:r w:rsidRPr="005C5A04">
              <w:rPr>
                <w:rFonts w:ascii="Times New Roman" w:hAnsi="Times New Roman" w:cs="Times New Roman"/>
                <w:b/>
                <w:bCs/>
              </w:rPr>
              <w:t xml:space="preserve"> </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lodge resource</w:t>
            </w:r>
            <w:r w:rsidRPr="005C5A04">
              <w:rPr>
                <w:rFonts w:ascii="Times New Roman" w:eastAsia="MS Mincho" w:hAnsi="Times New Roman" w:cs="Times New Roman"/>
              </w:rPr>
              <w:t>.</w:t>
            </w:r>
          </w:p>
          <w:p w:rsidR="00E30332" w:rsidRPr="005C5A04" w:rsidRDefault="00E30332"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30332" w:rsidRPr="005C5A04" w:rsidRDefault="00E30332"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“Home Sponsor” page, user clicks “Quản lý chỗ ở”.</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30332" w:rsidRPr="005C5A04" w:rsidRDefault="00E30332"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Sponsor can view lodge resource successful.</w:t>
            </w:r>
          </w:p>
          <w:p w:rsidR="00E30332" w:rsidRPr="005C5A04" w:rsidRDefault="00E30332"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048"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25"/>
              <w:gridCol w:w="3830"/>
              <w:tblGridChange w:id="2049">
                <w:tblGrid>
                  <w:gridCol w:w="667"/>
                  <w:gridCol w:w="3397"/>
                  <w:gridCol w:w="4266"/>
                </w:tblGrid>
              </w:tblGridChange>
            </w:tblGrid>
            <w:tr w:rsidR="00743708" w:rsidRPr="005C5A04" w:rsidTr="00E30332">
              <w:tc>
                <w:tcPr>
                  <w:tcW w:w="667" w:type="dxa"/>
                  <w:shd w:val="clear" w:color="auto" w:fill="D9D9D9" w:themeFill="background1" w:themeFillShade="D9"/>
                  <w:tcPrChange w:id="2050" w:author="mine" w:date="2014-05-21T13:59:00Z">
                    <w:tcPr>
                      <w:tcW w:w="667"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Change w:id="2051" w:author="mine" w:date="2014-05-21T13:59:00Z">
                    <w:tcPr>
                      <w:tcW w:w="3397"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Change w:id="2052" w:author="mine" w:date="2014-05-21T13:59:00Z">
                    <w:tcPr>
                      <w:tcW w:w="4266"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Change w:id="2053"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7" w:type="dxa"/>
                  <w:tcPrChange w:id="2054" w:author="mine" w:date="2014-05-21T13:59:00Z">
                    <w:tcPr>
                      <w:tcW w:w="3397" w:type="dxa"/>
                    </w:tcPr>
                  </w:tcPrChange>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Home page of Sponsor, user clicks “ Quản lý chỗ ở”</w:t>
                  </w:r>
                </w:p>
              </w:tc>
              <w:tc>
                <w:tcPr>
                  <w:tcW w:w="4266" w:type="dxa"/>
                  <w:tcPrChange w:id="2055" w:author="mine" w:date="2014-05-21T13:59:00Z">
                    <w:tcPr>
                      <w:tcW w:w="4266"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056"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7" w:type="dxa"/>
                  <w:tcPrChange w:id="2057" w:author="mine" w:date="2014-05-21T13:59:00Z">
                    <w:tcPr>
                      <w:tcW w:w="3397" w:type="dxa"/>
                    </w:tcPr>
                  </w:tcPrChange>
                </w:tcPr>
                <w:p w:rsidR="00E30332" w:rsidRPr="005C5A04" w:rsidRDefault="00E30332" w:rsidP="00E30332">
                  <w:pPr>
                    <w:snapToGrid w:val="0"/>
                    <w:rPr>
                      <w:rFonts w:ascii="Times New Roman" w:hAnsi="Times New Roman" w:cs="Times New Roman"/>
                    </w:rPr>
                  </w:pPr>
                </w:p>
              </w:tc>
              <w:tc>
                <w:tcPr>
                  <w:tcW w:w="4266" w:type="dxa"/>
                  <w:tcPrChange w:id="2058" w:author="mine" w:date="2014-05-21T13:59:00Z">
                    <w:tcPr>
                      <w:tcW w:w="4266"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bCs/>
                    </w:rPr>
                    <w:t>System will redirect to”Manage Lodge” page with information of lodgeresource</w:t>
                  </w:r>
                </w:p>
              </w:tc>
            </w:tr>
          </w:tbl>
          <w:p w:rsidR="00E30332" w:rsidRPr="005C5A04" w:rsidRDefault="00E30332"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User can click “ Quản Lý Chỗ Trọ” in the “ SponsorSidebar” on the left</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E30332" w:rsidRPr="00E30332" w:rsidRDefault="00E30332" w:rsidP="00E30332"/>
    <w:p w:rsidR="00387540" w:rsidRDefault="00387540" w:rsidP="00E30332">
      <w:pPr>
        <w:pStyle w:val="Heading4"/>
        <w:numPr>
          <w:ilvl w:val="0"/>
          <w:numId w:val="60"/>
        </w:numPr>
        <w:ind w:left="1710"/>
        <w:rPr>
          <w:i w:val="0"/>
          <w:sz w:val="24"/>
          <w:szCs w:val="24"/>
        </w:rPr>
      </w:pPr>
      <w:bookmarkStart w:id="2059" w:name="_Toc385663887"/>
      <w:r w:rsidRPr="00E30332">
        <w:rPr>
          <w:i w:val="0"/>
          <w:sz w:val="24"/>
          <w:szCs w:val="24"/>
        </w:rPr>
        <w:lastRenderedPageBreak/>
        <w:t>(</w:t>
      </w:r>
      <w:r w:rsidR="00E30332">
        <w:rPr>
          <w:i w:val="0"/>
          <w:sz w:val="24"/>
          <w:szCs w:val="24"/>
        </w:rPr>
        <w:t>Sponsor</w:t>
      </w:r>
      <w:r w:rsidRPr="00E30332">
        <w:rPr>
          <w:i w:val="0"/>
          <w:sz w:val="24"/>
          <w:szCs w:val="24"/>
        </w:rPr>
        <w:t xml:space="preserve">) Manage </w:t>
      </w:r>
      <w:r w:rsidR="00E30332">
        <w:rPr>
          <w:i w:val="0"/>
          <w:sz w:val="24"/>
          <w:szCs w:val="24"/>
        </w:rPr>
        <w:t>Sponsor’s Lodge</w:t>
      </w:r>
      <w:r w:rsidRPr="00E30332">
        <w:rPr>
          <w:i w:val="0"/>
          <w:sz w:val="24"/>
          <w:szCs w:val="24"/>
        </w:rPr>
        <w:t xml:space="preserve"> – </w:t>
      </w:r>
      <w:r w:rsidR="00E30332">
        <w:rPr>
          <w:i w:val="0"/>
          <w:sz w:val="24"/>
          <w:szCs w:val="24"/>
        </w:rPr>
        <w:t>View Details Lodge</w:t>
      </w:r>
      <w:bookmarkEnd w:id="2059"/>
    </w:p>
    <w:p w:rsidR="00E30332" w:rsidRDefault="00E30332" w:rsidP="00E30332">
      <w:r w:rsidRPr="005C5A04">
        <w:rPr>
          <w:rFonts w:ascii="Times New Roman" w:hAnsi="Times New Roman" w:cs="Times New Roman"/>
          <w:noProof/>
          <w:lang w:eastAsia="en-US"/>
        </w:rPr>
        <w:drawing>
          <wp:inline distT="0" distB="0" distL="0" distR="0" wp14:anchorId="1394A234" wp14:editId="481F71B1">
            <wp:extent cx="4914900" cy="123825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914900" cy="12382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060">
          <w:tblGrid>
            <w:gridCol w:w="21"/>
            <w:gridCol w:w="2404"/>
            <w:gridCol w:w="450"/>
            <w:gridCol w:w="2713"/>
            <w:gridCol w:w="1274"/>
            <w:gridCol w:w="848"/>
            <w:gridCol w:w="827"/>
            <w:gridCol w:w="1533"/>
          </w:tblGrid>
        </w:tblGridChange>
      </w:tblGrid>
      <w:tr w:rsidR="00BF2400" w:rsidRPr="005C5A04" w:rsidTr="00E30332">
        <w:tc>
          <w:tcPr>
            <w:tcW w:w="5000" w:type="pct"/>
            <w:gridSpan w:val="5"/>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CASE-UC069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06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062" w:author="mine" w:date="2014-05-21T13:59:00Z">
            <w:trPr>
              <w:gridBefore w:val="1"/>
            </w:trPr>
          </w:trPrChange>
        </w:trPr>
        <w:tc>
          <w:tcPr>
            <w:tcW w:w="1420" w:type="pct"/>
            <w:shd w:val="clear" w:color="auto" w:fill="F3F3F3"/>
            <w:tcPrChange w:id="2063" w:author="mine" w:date="2014-05-21T13:59:00Z">
              <w:tcPr>
                <w:tcW w:w="1420"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064" w:author="mine" w:date="2014-05-21T13:59:00Z">
              <w:tcPr>
                <w:tcW w:w="1350" w:type="pct"/>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UC069</w:t>
            </w:r>
          </w:p>
        </w:tc>
        <w:tc>
          <w:tcPr>
            <w:tcW w:w="1056" w:type="pct"/>
            <w:gridSpan w:val="2"/>
            <w:shd w:val="clear" w:color="auto" w:fill="F3F3F3"/>
            <w:tcPrChange w:id="2065" w:author="mine" w:date="2014-05-21T13:59:00Z">
              <w:tcPr>
                <w:tcW w:w="1056"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066" w:author="mine" w:date="2014-05-21T13:59:00Z">
              <w:tcPr>
                <w:tcW w:w="1174" w:type="pct"/>
                <w:gridSpan w:val="2"/>
              </w:tcPr>
            </w:tcPrChange>
          </w:tcPr>
          <w:p w:rsidR="00E30332"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 details lodge</w:t>
            </w:r>
          </w:p>
        </w:tc>
      </w:tr>
      <w:tr w:rsidR="00BF2400"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30332"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06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068" w:author="mine" w:date="2014-05-21T13:59:00Z">
            <w:trPr>
              <w:gridBefore w:val="1"/>
            </w:trPr>
          </w:trPrChange>
        </w:trPr>
        <w:tc>
          <w:tcPr>
            <w:tcW w:w="1420" w:type="pct"/>
            <w:shd w:val="clear" w:color="auto" w:fill="F3F3F3"/>
            <w:tcPrChange w:id="2069" w:author="mine" w:date="2014-05-21T13:59:00Z">
              <w:tcPr>
                <w:tcW w:w="1420"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070" w:author="mine" w:date="2014-05-21T13:59:00Z">
              <w:tcPr>
                <w:tcW w:w="1350" w:type="pct"/>
              </w:tcPr>
            </w:tcPrChange>
          </w:tcPr>
          <w:p w:rsidR="00E30332"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2071" w:author="mine" w:date="2014-05-21T13:59:00Z">
              <w:tcPr>
                <w:tcW w:w="634" w:type="pct"/>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072" w:author="mine" w:date="2014-05-21T13:59:00Z">
              <w:tcPr>
                <w:tcW w:w="1596" w:type="pct"/>
                <w:gridSpan w:val="3"/>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E30332">
        <w:trPr>
          <w:trHeight w:val="27"/>
        </w:trPr>
        <w:tc>
          <w:tcPr>
            <w:tcW w:w="5000" w:type="pct"/>
            <w:gridSpan w:val="5"/>
            <w:shd w:val="clear" w:color="auto" w:fill="FFFFFF"/>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details lodge resource</w:t>
            </w:r>
            <w:r w:rsidRPr="005C5A04">
              <w:rPr>
                <w:rFonts w:ascii="Times New Roman" w:hAnsi="Times New Roman" w:cs="Times New Roman"/>
                <w:b/>
                <w:bCs/>
              </w:rPr>
              <w:t xml:space="preserve"> </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details lodge resource</w:t>
            </w:r>
            <w:r w:rsidRPr="005C5A04">
              <w:rPr>
                <w:rFonts w:ascii="Times New Roman" w:eastAsia="MS Mincho" w:hAnsi="Times New Roman" w:cs="Times New Roman"/>
              </w:rPr>
              <w:t>.</w:t>
            </w:r>
          </w:p>
          <w:p w:rsidR="00E30332" w:rsidRPr="005C5A04" w:rsidRDefault="00E30332"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30332" w:rsidRPr="005C5A04" w:rsidRDefault="00E30332"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“manage Lodge” page, user clicks “xem chi tiết” icon.</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30332" w:rsidRPr="005C5A04" w:rsidRDefault="00E30332"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Sponsor can view details lodge resource successful.</w:t>
            </w:r>
          </w:p>
          <w:p w:rsidR="00E30332" w:rsidRPr="005C5A04" w:rsidRDefault="00E30332"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073"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41"/>
              <w:gridCol w:w="3814"/>
              <w:tblGridChange w:id="2074">
                <w:tblGrid>
                  <w:gridCol w:w="667"/>
                  <w:gridCol w:w="3397"/>
                  <w:gridCol w:w="4266"/>
                </w:tblGrid>
              </w:tblGridChange>
            </w:tblGrid>
            <w:tr w:rsidR="00743708" w:rsidRPr="005C5A04" w:rsidTr="00E30332">
              <w:tc>
                <w:tcPr>
                  <w:tcW w:w="667" w:type="dxa"/>
                  <w:shd w:val="clear" w:color="auto" w:fill="D9D9D9" w:themeFill="background1" w:themeFillShade="D9"/>
                  <w:tcPrChange w:id="2075" w:author="mine" w:date="2014-05-21T13:59:00Z">
                    <w:tcPr>
                      <w:tcW w:w="667"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Change w:id="2076" w:author="mine" w:date="2014-05-21T13:59:00Z">
                    <w:tcPr>
                      <w:tcW w:w="3397"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Change w:id="2077" w:author="mine" w:date="2014-05-21T13:59:00Z">
                    <w:tcPr>
                      <w:tcW w:w="4266"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Change w:id="2078"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7" w:type="dxa"/>
                  <w:tcPrChange w:id="2079" w:author="mine" w:date="2014-05-21T13:59:00Z">
                    <w:tcPr>
                      <w:tcW w:w="3397" w:type="dxa"/>
                    </w:tcPr>
                  </w:tcPrChange>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Lodge” page, user clicks “ Xem Chi Tiết”</w:t>
                  </w:r>
                </w:p>
                <w:p w:rsidR="00E30332" w:rsidRPr="005C5A04" w:rsidRDefault="00E30332" w:rsidP="00E30332">
                  <w:pPr>
                    <w:snapToGrid w:val="0"/>
                    <w:spacing w:after="80"/>
                    <w:jc w:val="both"/>
                    <w:rPr>
                      <w:rFonts w:ascii="Times New Roman" w:hAnsi="Times New Roman" w:cs="Times New Roman"/>
                      <w:bCs/>
                    </w:rPr>
                  </w:pPr>
                </w:p>
              </w:tc>
              <w:tc>
                <w:tcPr>
                  <w:tcW w:w="4266" w:type="dxa"/>
                  <w:tcPrChange w:id="2080" w:author="mine" w:date="2014-05-21T13:59:00Z">
                    <w:tcPr>
                      <w:tcW w:w="4266"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081"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7" w:type="dxa"/>
                  <w:tcPrChange w:id="2082" w:author="mine" w:date="2014-05-21T13:59:00Z">
                    <w:tcPr>
                      <w:tcW w:w="3397" w:type="dxa"/>
                    </w:tcPr>
                  </w:tcPrChange>
                </w:tcPr>
                <w:p w:rsidR="00E30332" w:rsidRPr="005C5A04" w:rsidRDefault="00E30332" w:rsidP="00E30332">
                  <w:pPr>
                    <w:snapToGrid w:val="0"/>
                    <w:rPr>
                      <w:rFonts w:ascii="Times New Roman" w:hAnsi="Times New Roman" w:cs="Times New Roman"/>
                    </w:rPr>
                  </w:pPr>
                </w:p>
              </w:tc>
              <w:tc>
                <w:tcPr>
                  <w:tcW w:w="4266" w:type="dxa"/>
                  <w:tcPrChange w:id="2083" w:author="mine" w:date="2014-05-21T13:59:00Z">
                    <w:tcPr>
                      <w:tcW w:w="4266" w:type="dxa"/>
                    </w:tcPr>
                  </w:tcPrChange>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to”Details Lodge” page with information of lodge and room resource</w:t>
                  </w:r>
                </w:p>
              </w:tc>
            </w:tr>
          </w:tbl>
          <w:p w:rsidR="00E30332" w:rsidRPr="005C5A04" w:rsidRDefault="00E30332"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984F58" w:rsidRPr="005C5A04" w:rsidRDefault="00E30332" w:rsidP="00984F58">
            <w:pPr>
              <w:snapToGrid w:val="0"/>
              <w:spacing w:after="0" w:line="240" w:lineRule="auto"/>
              <w:jc w:val="both"/>
              <w:rPr>
                <w:ins w:id="2084" w:author="theirs" w:date="2014-05-21T13:58:00Z"/>
                <w:rFonts w:ascii="Times New Roman" w:hAnsi="Times New Roman" w:cs="Times New Roman"/>
                <w:b/>
                <w:bCs/>
              </w:rPr>
            </w:pPr>
            <w:r w:rsidRPr="005C5A04">
              <w:rPr>
                <w:rFonts w:ascii="Times New Roman" w:hAnsi="Times New Roman" w:cs="Times New Roman"/>
                <w:b/>
                <w:bCs/>
              </w:rPr>
              <w:t xml:space="preserve">Relationships: </w:t>
            </w:r>
            <w:del w:id="2085" w:author="theirs" w:date="2014-05-21T13:58:00Z">
              <w:r w:rsidRPr="005C5A04">
                <w:rPr>
                  <w:rFonts w:ascii="Times New Roman" w:hAnsi="Times New Roman" w:cs="Times New Roman"/>
                  <w:b/>
                  <w:bCs/>
                </w:rPr>
                <w:delText xml:space="preserve"> N/A</w:delText>
              </w:r>
            </w:del>
            <w:ins w:id="2086" w:author="theirs" w:date="2014-05-21T13:58:00Z">
              <w:r w:rsidR="00984F58">
                <w:rPr>
                  <w:rFonts w:ascii="Times New Roman" w:hAnsi="Times New Roman" w:cs="Times New Roman"/>
                  <w:bCs/>
                </w:rPr>
                <w:t>M</w:t>
              </w:r>
              <w:r w:rsidR="00984F58" w:rsidRPr="007E517E">
                <w:rPr>
                  <w:rFonts w:ascii="Times New Roman" w:hAnsi="Times New Roman" w:cs="Times New Roman"/>
                  <w:bCs/>
                </w:rPr>
                <w:t>anage lodge</w:t>
              </w:r>
            </w:ins>
          </w:p>
          <w:p w:rsidR="00984F58" w:rsidRPr="007E517E" w:rsidRDefault="00984F58" w:rsidP="00984F58">
            <w:pPr>
              <w:snapToGrid w:val="0"/>
              <w:spacing w:after="0" w:line="240" w:lineRule="auto"/>
              <w:jc w:val="both"/>
              <w:rPr>
                <w:ins w:id="2087" w:author="theirs" w:date="2014-05-21T13:58:00Z"/>
                <w:rFonts w:ascii="Times New Roman" w:hAnsi="Times New Roman" w:cs="Times New Roman"/>
                <w:bCs/>
              </w:rPr>
            </w:pPr>
            <w:ins w:id="2088" w:author="theirs" w:date="2014-05-21T13:58:00Z">
              <w:r w:rsidRPr="005C5A04">
                <w:rPr>
                  <w:rFonts w:ascii="Times New Roman" w:hAnsi="Times New Roman" w:cs="Times New Roman"/>
                  <w:b/>
                  <w:bCs/>
                </w:rPr>
                <w:t>Business Rules:</w:t>
              </w:r>
              <w:r>
                <w:rPr>
                  <w:rFonts w:ascii="Times New Roman" w:hAnsi="Times New Roman" w:cs="Times New Roman"/>
                  <w:bCs/>
                </w:rPr>
                <w:t xml:space="preserve"> View details lodge when lodge exit in the system.</w:t>
              </w:r>
            </w:ins>
          </w:p>
          <w:p w:rsidR="00E30332" w:rsidRPr="005C5A04" w:rsidRDefault="00E30332" w:rsidP="00E30332">
            <w:pPr>
              <w:snapToGrid w:val="0"/>
              <w:spacing w:after="0" w:line="240" w:lineRule="auto"/>
              <w:jc w:val="both"/>
              <w:rPr>
                <w:rFonts w:ascii="Times New Roman" w:hAnsi="Times New Roman" w:cs="Times New Roman"/>
                <w:b/>
                <w:bCs/>
              </w:rPr>
            </w:pPr>
          </w:p>
        </w:tc>
      </w:tr>
    </w:tbl>
    <w:p w:rsidR="00E30332" w:rsidRPr="00E30332" w:rsidRDefault="00E30332" w:rsidP="00E30332"/>
    <w:p w:rsidR="00387540" w:rsidRDefault="00387540" w:rsidP="00387540">
      <w:pPr>
        <w:pStyle w:val="Heading4"/>
        <w:numPr>
          <w:ilvl w:val="0"/>
          <w:numId w:val="60"/>
        </w:numPr>
        <w:ind w:left="1710"/>
        <w:rPr>
          <w:i w:val="0"/>
          <w:sz w:val="24"/>
          <w:szCs w:val="24"/>
        </w:rPr>
      </w:pPr>
      <w:bookmarkStart w:id="2089" w:name="_Toc385663888"/>
      <w:r>
        <w:rPr>
          <w:i w:val="0"/>
          <w:sz w:val="24"/>
          <w:szCs w:val="24"/>
        </w:rPr>
        <w:lastRenderedPageBreak/>
        <w:t>(</w:t>
      </w:r>
      <w:r w:rsidR="00E30332">
        <w:rPr>
          <w:i w:val="0"/>
          <w:sz w:val="24"/>
          <w:szCs w:val="24"/>
        </w:rPr>
        <w:t>Sponsor</w:t>
      </w:r>
      <w:r>
        <w:rPr>
          <w:i w:val="0"/>
          <w:sz w:val="24"/>
          <w:szCs w:val="24"/>
        </w:rPr>
        <w:t xml:space="preserve">) Manage </w:t>
      </w:r>
      <w:r w:rsidR="00E30332">
        <w:rPr>
          <w:i w:val="0"/>
          <w:sz w:val="24"/>
          <w:szCs w:val="24"/>
        </w:rPr>
        <w:t>Sponsor’s Lodge</w:t>
      </w:r>
      <w:r>
        <w:rPr>
          <w:i w:val="0"/>
          <w:sz w:val="24"/>
          <w:szCs w:val="24"/>
        </w:rPr>
        <w:t xml:space="preserve"> – </w:t>
      </w:r>
      <w:r w:rsidR="00E30332">
        <w:rPr>
          <w:i w:val="0"/>
          <w:sz w:val="24"/>
          <w:szCs w:val="24"/>
        </w:rPr>
        <w:t>View Google Map</w:t>
      </w:r>
      <w:bookmarkEnd w:id="2089"/>
    </w:p>
    <w:p w:rsidR="00E30332" w:rsidRDefault="00E30332" w:rsidP="00E30332">
      <w:r w:rsidRPr="005C5A04">
        <w:rPr>
          <w:rFonts w:ascii="Times New Roman" w:hAnsi="Times New Roman" w:cs="Times New Roman"/>
          <w:noProof/>
          <w:lang w:eastAsia="en-US"/>
        </w:rPr>
        <w:drawing>
          <wp:inline distT="0" distB="0" distL="0" distR="0" wp14:anchorId="5B453A42" wp14:editId="09D8EFBD">
            <wp:extent cx="4895850" cy="1209675"/>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895850"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090">
          <w:tblGrid>
            <w:gridCol w:w="21"/>
            <w:gridCol w:w="2404"/>
            <w:gridCol w:w="450"/>
            <w:gridCol w:w="2713"/>
            <w:gridCol w:w="1274"/>
            <w:gridCol w:w="848"/>
            <w:gridCol w:w="827"/>
            <w:gridCol w:w="1533"/>
          </w:tblGrid>
        </w:tblGridChange>
      </w:tblGrid>
      <w:tr w:rsidR="00BF2400" w:rsidRPr="005C5A04" w:rsidTr="00E30332">
        <w:tc>
          <w:tcPr>
            <w:tcW w:w="5000" w:type="pct"/>
            <w:gridSpan w:val="5"/>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CASE-UC070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09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092" w:author="mine" w:date="2014-05-21T13:59:00Z">
            <w:trPr>
              <w:gridBefore w:val="1"/>
            </w:trPr>
          </w:trPrChange>
        </w:trPr>
        <w:tc>
          <w:tcPr>
            <w:tcW w:w="1420" w:type="pct"/>
            <w:shd w:val="clear" w:color="auto" w:fill="F3F3F3"/>
            <w:tcPrChange w:id="2093" w:author="mine" w:date="2014-05-21T13:59:00Z">
              <w:tcPr>
                <w:tcW w:w="1420"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094" w:author="mine" w:date="2014-05-21T13:59:00Z">
              <w:tcPr>
                <w:tcW w:w="1350" w:type="pct"/>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UC070</w:t>
            </w:r>
          </w:p>
        </w:tc>
        <w:tc>
          <w:tcPr>
            <w:tcW w:w="1056" w:type="pct"/>
            <w:gridSpan w:val="2"/>
            <w:shd w:val="clear" w:color="auto" w:fill="F3F3F3"/>
            <w:tcPrChange w:id="2095" w:author="mine" w:date="2014-05-21T13:59:00Z">
              <w:tcPr>
                <w:tcW w:w="1056"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096" w:author="mine" w:date="2014-05-21T13:59:00Z">
              <w:tcPr>
                <w:tcW w:w="1174" w:type="pct"/>
                <w:gridSpan w:val="2"/>
              </w:tcPr>
            </w:tcPrChange>
          </w:tcPr>
          <w:p w:rsidR="00E30332"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 map</w:t>
            </w:r>
          </w:p>
        </w:tc>
      </w:tr>
      <w:tr w:rsidR="00BF2400"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09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098" w:author="mine" w:date="2014-05-21T13:59:00Z">
            <w:trPr>
              <w:gridBefore w:val="1"/>
            </w:trPr>
          </w:trPrChange>
        </w:trPr>
        <w:tc>
          <w:tcPr>
            <w:tcW w:w="1420" w:type="pct"/>
            <w:shd w:val="clear" w:color="auto" w:fill="F3F3F3"/>
            <w:tcPrChange w:id="2099" w:author="mine" w:date="2014-05-21T13:59:00Z">
              <w:tcPr>
                <w:tcW w:w="1420"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100" w:author="mine" w:date="2014-05-21T13:59:00Z">
              <w:tcPr>
                <w:tcW w:w="1350" w:type="pct"/>
              </w:tcPr>
            </w:tcPrChange>
          </w:tcPr>
          <w:p w:rsidR="00E30332"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2101" w:author="mine" w:date="2014-05-21T13:59:00Z">
              <w:tcPr>
                <w:tcW w:w="634" w:type="pct"/>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102" w:author="mine" w:date="2014-05-21T13:59:00Z">
              <w:tcPr>
                <w:tcW w:w="1596" w:type="pct"/>
                <w:gridSpan w:val="3"/>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E30332">
        <w:trPr>
          <w:trHeight w:val="27"/>
        </w:trPr>
        <w:tc>
          <w:tcPr>
            <w:tcW w:w="5000" w:type="pct"/>
            <w:gridSpan w:val="5"/>
            <w:shd w:val="clear" w:color="auto" w:fill="FFFFFF"/>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view lodge on </w:t>
            </w:r>
            <w:r w:rsidRPr="005C5A04">
              <w:rPr>
                <w:rFonts w:ascii="Times New Roman" w:hAnsi="Times New Roman" w:cs="Times New Roman"/>
              </w:rPr>
              <w:t>google map.</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View location of lodge on google map.</w:t>
            </w:r>
          </w:p>
          <w:p w:rsidR="00E30332" w:rsidRPr="005C5A04" w:rsidRDefault="00E30332"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30332" w:rsidRPr="005C5A04" w:rsidRDefault="00E30332"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Lodge” page, user clicks “Xem bản đồ”.</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30332" w:rsidRPr="005C5A04" w:rsidRDefault="00E30332"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view   lodge  resource on google map successful</w:t>
            </w:r>
          </w:p>
          <w:p w:rsidR="00E30332" w:rsidRPr="005C5A04" w:rsidRDefault="00E30332"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103"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51"/>
              <w:gridCol w:w="3804"/>
              <w:tblGridChange w:id="2104">
                <w:tblGrid>
                  <w:gridCol w:w="667"/>
                  <w:gridCol w:w="3397"/>
                  <w:gridCol w:w="4266"/>
                </w:tblGrid>
              </w:tblGridChange>
            </w:tblGrid>
            <w:tr w:rsidR="00743708" w:rsidRPr="005C5A04" w:rsidTr="00E30332">
              <w:tc>
                <w:tcPr>
                  <w:tcW w:w="667" w:type="dxa"/>
                  <w:shd w:val="clear" w:color="auto" w:fill="D9D9D9" w:themeFill="background1" w:themeFillShade="D9"/>
                  <w:tcPrChange w:id="2105" w:author="mine" w:date="2014-05-21T13:59:00Z">
                    <w:tcPr>
                      <w:tcW w:w="667"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Change w:id="2106" w:author="mine" w:date="2014-05-21T13:59:00Z">
                    <w:tcPr>
                      <w:tcW w:w="3397"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Change w:id="2107" w:author="mine" w:date="2014-05-21T13:59:00Z">
                    <w:tcPr>
                      <w:tcW w:w="4266"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Change w:id="2108"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7" w:type="dxa"/>
                  <w:tcPrChange w:id="2109" w:author="mine" w:date="2014-05-21T13:59:00Z">
                    <w:tcPr>
                      <w:tcW w:w="3397" w:type="dxa"/>
                    </w:tcPr>
                  </w:tcPrChange>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Lodge” page, user clicks “ Xem bản đồ”</w:t>
                  </w:r>
                </w:p>
              </w:tc>
              <w:tc>
                <w:tcPr>
                  <w:tcW w:w="4266" w:type="dxa"/>
                  <w:tcPrChange w:id="2110" w:author="mine" w:date="2014-05-21T13:59:00Z">
                    <w:tcPr>
                      <w:tcW w:w="4266"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111"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7" w:type="dxa"/>
                  <w:tcPrChange w:id="2112" w:author="mine" w:date="2014-05-21T13:59:00Z">
                    <w:tcPr>
                      <w:tcW w:w="3397" w:type="dxa"/>
                    </w:tcPr>
                  </w:tcPrChange>
                </w:tcPr>
                <w:p w:rsidR="00E30332" w:rsidRPr="005C5A04" w:rsidRDefault="00E30332" w:rsidP="00E30332">
                  <w:pPr>
                    <w:snapToGrid w:val="0"/>
                    <w:rPr>
                      <w:rFonts w:ascii="Times New Roman" w:hAnsi="Times New Roman" w:cs="Times New Roman"/>
                    </w:rPr>
                  </w:pPr>
                </w:p>
              </w:tc>
              <w:tc>
                <w:tcPr>
                  <w:tcW w:w="4266" w:type="dxa"/>
                  <w:tcPrChange w:id="2113" w:author="mine" w:date="2014-05-21T13:59:00Z">
                    <w:tcPr>
                      <w:tcW w:w="4266"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 a new window popup with Google maps of lodge.</w:t>
                  </w:r>
                </w:p>
              </w:tc>
            </w:tr>
          </w:tbl>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E30332" w:rsidRPr="005C5A04" w:rsidRDefault="00E30332" w:rsidP="00E30332">
            <w:pPr>
              <w:snapToGrid w:val="0"/>
              <w:spacing w:after="80" w:line="240" w:lineRule="auto"/>
              <w:jc w:val="both"/>
              <w:rPr>
                <w:del w:id="2114" w:author="theirs" w:date="2014-05-21T13:58:00Z"/>
                <w:rFonts w:ascii="Times New Roman" w:hAnsi="Times New Roman" w:cs="Times New Roman"/>
                <w:b/>
                <w:bCs/>
              </w:rPr>
            </w:pPr>
            <w:del w:id="2115" w:author="theirs" w:date="2014-05-21T13:58:00Z">
              <w:r w:rsidRPr="005C5A04">
                <w:rPr>
                  <w:rFonts w:ascii="Times New Roman" w:hAnsi="Times New Roman" w:cs="Times New Roman"/>
                  <w:b/>
                  <w:bCs/>
                </w:rPr>
                <w:delText>Exceptions: N/A</w:delText>
              </w:r>
            </w:del>
          </w:p>
          <w:p w:rsidR="00984F58" w:rsidRPr="005C5A04" w:rsidRDefault="00E30332" w:rsidP="00984F58">
            <w:pPr>
              <w:snapToGrid w:val="0"/>
              <w:spacing w:after="0" w:line="240" w:lineRule="auto"/>
              <w:jc w:val="both"/>
              <w:rPr>
                <w:ins w:id="2116" w:author="theirs" w:date="2014-05-21T13:58:00Z"/>
                <w:rFonts w:ascii="Times New Roman" w:hAnsi="Times New Roman" w:cs="Times New Roman"/>
                <w:b/>
                <w:bCs/>
              </w:rPr>
            </w:pPr>
            <w:r w:rsidRPr="005C5A04">
              <w:rPr>
                <w:rFonts w:ascii="Times New Roman" w:hAnsi="Times New Roman" w:cs="Times New Roman"/>
                <w:b/>
                <w:bCs/>
              </w:rPr>
              <w:t xml:space="preserve">Relationships: </w:t>
            </w:r>
            <w:del w:id="2117" w:author="theirs" w:date="2014-05-21T13:58:00Z">
              <w:r w:rsidRPr="005C5A04">
                <w:rPr>
                  <w:rFonts w:ascii="Times New Roman" w:hAnsi="Times New Roman" w:cs="Times New Roman"/>
                  <w:b/>
                  <w:bCs/>
                </w:rPr>
                <w:delText>N/A</w:delText>
              </w:r>
            </w:del>
            <w:ins w:id="2118" w:author="theirs" w:date="2014-05-21T13:58:00Z">
              <w:r w:rsidR="00984F58">
                <w:rPr>
                  <w:rFonts w:ascii="Times New Roman" w:hAnsi="Times New Roman" w:cs="Times New Roman"/>
                  <w:bCs/>
                </w:rPr>
                <w:t>M</w:t>
              </w:r>
              <w:r w:rsidR="00984F58" w:rsidRPr="007E517E">
                <w:rPr>
                  <w:rFonts w:ascii="Times New Roman" w:hAnsi="Times New Roman" w:cs="Times New Roman"/>
                  <w:bCs/>
                </w:rPr>
                <w:t>anage lodge</w:t>
              </w:r>
            </w:ins>
          </w:p>
          <w:p w:rsidR="00984F58" w:rsidRPr="007E517E" w:rsidRDefault="00984F58" w:rsidP="00984F58">
            <w:pPr>
              <w:snapToGrid w:val="0"/>
              <w:spacing w:after="0" w:line="240" w:lineRule="auto"/>
              <w:jc w:val="both"/>
              <w:rPr>
                <w:ins w:id="2119" w:author="theirs" w:date="2014-05-21T13:58:00Z"/>
                <w:rFonts w:ascii="Times New Roman" w:hAnsi="Times New Roman" w:cs="Times New Roman"/>
                <w:bCs/>
              </w:rPr>
            </w:pPr>
            <w:ins w:id="2120" w:author="theirs" w:date="2014-05-21T13:58:00Z">
              <w:r w:rsidRPr="005C5A04">
                <w:rPr>
                  <w:rFonts w:ascii="Times New Roman" w:hAnsi="Times New Roman" w:cs="Times New Roman"/>
                  <w:b/>
                  <w:bCs/>
                </w:rPr>
                <w:t>Business Rules:</w:t>
              </w:r>
              <w:r>
                <w:rPr>
                  <w:rFonts w:ascii="Times New Roman" w:hAnsi="Times New Roman" w:cs="Times New Roman"/>
                  <w:bCs/>
                </w:rPr>
                <w:t xml:space="preserve"> View map lodge when lodge exit in the system.</w:t>
              </w:r>
            </w:ins>
          </w:p>
          <w:p w:rsidR="00E30332" w:rsidRPr="005C5A04" w:rsidRDefault="00E30332" w:rsidP="00E30332">
            <w:pPr>
              <w:snapToGrid w:val="0"/>
              <w:spacing w:after="0" w:line="240" w:lineRule="auto"/>
              <w:jc w:val="both"/>
              <w:rPr>
                <w:rFonts w:ascii="Times New Roman" w:hAnsi="Times New Roman" w:cs="Times New Roman"/>
                <w:b/>
                <w:bCs/>
              </w:rPr>
            </w:pPr>
          </w:p>
        </w:tc>
      </w:tr>
    </w:tbl>
    <w:p w:rsidR="00E30332" w:rsidRDefault="00E30332" w:rsidP="00E30332"/>
    <w:p w:rsidR="00E30332" w:rsidRPr="00E30332" w:rsidRDefault="00E30332" w:rsidP="00E30332"/>
    <w:p w:rsidR="00E30332" w:rsidRDefault="00E30332" w:rsidP="00E30332">
      <w:pPr>
        <w:pStyle w:val="Heading4"/>
        <w:numPr>
          <w:ilvl w:val="0"/>
          <w:numId w:val="60"/>
        </w:numPr>
        <w:ind w:left="1710"/>
        <w:rPr>
          <w:i w:val="0"/>
          <w:sz w:val="24"/>
          <w:szCs w:val="24"/>
        </w:rPr>
      </w:pPr>
      <w:bookmarkStart w:id="2121" w:name="_Toc385663889"/>
      <w:r>
        <w:rPr>
          <w:i w:val="0"/>
          <w:sz w:val="24"/>
          <w:szCs w:val="24"/>
        </w:rPr>
        <w:lastRenderedPageBreak/>
        <w:t>(Sponsor) Manage Sponsor’s Lodge – Add New Lodge</w:t>
      </w:r>
      <w:bookmarkEnd w:id="2121"/>
    </w:p>
    <w:p w:rsidR="00E30332" w:rsidRDefault="00E30332" w:rsidP="00E30332">
      <w:r w:rsidRPr="005C5A04">
        <w:rPr>
          <w:rFonts w:ascii="Times New Roman" w:hAnsi="Times New Roman" w:cs="Times New Roman"/>
          <w:noProof/>
          <w:lang w:eastAsia="en-US"/>
        </w:rPr>
        <w:drawing>
          <wp:inline distT="0" distB="0" distL="0" distR="0" wp14:anchorId="45B3513C" wp14:editId="0B403BB9">
            <wp:extent cx="4895850" cy="119062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895850" cy="119062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122">
          <w:tblGrid>
            <w:gridCol w:w="21"/>
            <w:gridCol w:w="2404"/>
            <w:gridCol w:w="450"/>
            <w:gridCol w:w="2713"/>
            <w:gridCol w:w="1274"/>
            <w:gridCol w:w="848"/>
            <w:gridCol w:w="827"/>
            <w:gridCol w:w="1533"/>
          </w:tblGrid>
        </w:tblGridChange>
      </w:tblGrid>
      <w:tr w:rsidR="00BF2400" w:rsidRPr="005C5A04" w:rsidTr="00E30332">
        <w:tc>
          <w:tcPr>
            <w:tcW w:w="5000" w:type="pct"/>
            <w:gridSpan w:val="5"/>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CASE-UC071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12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124" w:author="mine" w:date="2014-05-21T13:59:00Z">
            <w:trPr>
              <w:gridBefore w:val="1"/>
            </w:trPr>
          </w:trPrChange>
        </w:trPr>
        <w:tc>
          <w:tcPr>
            <w:tcW w:w="1420" w:type="pct"/>
            <w:shd w:val="clear" w:color="auto" w:fill="F3F3F3"/>
            <w:tcPrChange w:id="2125" w:author="mine" w:date="2014-05-21T13:59:00Z">
              <w:tcPr>
                <w:tcW w:w="1420"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126" w:author="mine" w:date="2014-05-21T13:59:00Z">
              <w:tcPr>
                <w:tcW w:w="1350" w:type="pct"/>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UC071</w:t>
            </w:r>
          </w:p>
        </w:tc>
        <w:tc>
          <w:tcPr>
            <w:tcW w:w="1056" w:type="pct"/>
            <w:gridSpan w:val="2"/>
            <w:shd w:val="clear" w:color="auto" w:fill="F3F3F3"/>
            <w:tcPrChange w:id="2127" w:author="mine" w:date="2014-05-21T13:59:00Z">
              <w:tcPr>
                <w:tcW w:w="1056"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128" w:author="mine" w:date="2014-05-21T13:59:00Z">
              <w:tcPr>
                <w:tcW w:w="1174" w:type="pct"/>
                <w:gridSpan w:val="2"/>
              </w:tcPr>
            </w:tcPrChange>
          </w:tcPr>
          <w:p w:rsidR="00E30332"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Add new lodge</w:t>
            </w:r>
          </w:p>
        </w:tc>
      </w:tr>
      <w:tr w:rsidR="00BF2400" w:rsidRPr="005C5A04" w:rsidTr="00E30332">
        <w:trPr>
          <w:trHeight w:val="382"/>
        </w:trPr>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129"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130" w:author="mine" w:date="2014-05-21T13:59:00Z">
            <w:trPr>
              <w:gridBefore w:val="1"/>
            </w:trPr>
          </w:trPrChange>
        </w:trPr>
        <w:tc>
          <w:tcPr>
            <w:tcW w:w="1420" w:type="pct"/>
            <w:shd w:val="clear" w:color="auto" w:fill="F3F3F3"/>
            <w:tcPrChange w:id="2131" w:author="mine" w:date="2014-05-21T13:59:00Z">
              <w:tcPr>
                <w:tcW w:w="1420"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132" w:author="mine" w:date="2014-05-21T13:59:00Z">
              <w:tcPr>
                <w:tcW w:w="1350" w:type="pct"/>
              </w:tcPr>
            </w:tcPrChange>
          </w:tcPr>
          <w:p w:rsidR="00E30332"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2133" w:author="mine" w:date="2014-05-21T13:59:00Z">
              <w:tcPr>
                <w:tcW w:w="634" w:type="pct"/>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134" w:author="mine" w:date="2014-05-21T13:59:00Z">
              <w:tcPr>
                <w:tcW w:w="1596" w:type="pct"/>
                <w:gridSpan w:val="3"/>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add new lodge</w:t>
            </w:r>
          </w:p>
          <w:p w:rsidR="00E30332" w:rsidRPr="005C5A04" w:rsidRDefault="00E30332"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User can add new lodge</w:t>
            </w:r>
          </w:p>
          <w:p w:rsidR="00E30332" w:rsidRPr="005C5A04" w:rsidRDefault="00E30332"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30332" w:rsidRPr="005C5A04" w:rsidRDefault="00E30332"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Lodge” page, user clicks “Tạo mới” icon.</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Lodge is being display.</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30332" w:rsidRPr="005C5A04" w:rsidRDefault="00E30332"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lodge is added into database.</w:t>
            </w:r>
          </w:p>
          <w:p w:rsidR="00E30332" w:rsidRPr="005C5A04" w:rsidRDefault="00E30332"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135"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02"/>
              <w:gridCol w:w="3853"/>
              <w:tblGridChange w:id="2136">
                <w:tblGrid>
                  <w:gridCol w:w="667"/>
                  <w:gridCol w:w="3390"/>
                  <w:gridCol w:w="4273"/>
                </w:tblGrid>
              </w:tblGridChange>
            </w:tblGrid>
            <w:tr w:rsidR="00743708" w:rsidRPr="005C5A04" w:rsidTr="00E30332">
              <w:tc>
                <w:tcPr>
                  <w:tcW w:w="667" w:type="dxa"/>
                  <w:shd w:val="clear" w:color="auto" w:fill="D9D9D9" w:themeFill="background1" w:themeFillShade="D9"/>
                  <w:tcPrChange w:id="2137" w:author="mine" w:date="2014-05-21T13:59:00Z">
                    <w:tcPr>
                      <w:tcW w:w="667"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138" w:author="mine" w:date="2014-05-21T13:59:00Z">
                    <w:tcPr>
                      <w:tcW w:w="3390"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139" w:author="mine" w:date="2014-05-21T13:59:00Z">
                    <w:tcPr>
                      <w:tcW w:w="4273"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Change w:id="2140"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141" w:author="mine" w:date="2014-05-21T13:59:00Z">
                    <w:tcPr>
                      <w:tcW w:w="3390" w:type="dxa"/>
                    </w:tcPr>
                  </w:tcPrChange>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Lodge” page, user clicks “Tạo mới” icon.</w:t>
                  </w:r>
                </w:p>
              </w:tc>
              <w:tc>
                <w:tcPr>
                  <w:tcW w:w="4273" w:type="dxa"/>
                  <w:tcPrChange w:id="2142"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143"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144" w:author="mine" w:date="2014-05-21T13:59:00Z">
                    <w:tcPr>
                      <w:tcW w:w="3390" w:type="dxa"/>
                    </w:tcPr>
                  </w:tcPrChange>
                </w:tcPr>
                <w:p w:rsidR="00E30332" w:rsidRPr="005C5A04" w:rsidRDefault="00E30332" w:rsidP="00E30332">
                  <w:pPr>
                    <w:snapToGrid w:val="0"/>
                    <w:rPr>
                      <w:rFonts w:ascii="Times New Roman" w:hAnsi="Times New Roman" w:cs="Times New Roman"/>
                    </w:rPr>
                  </w:pPr>
                </w:p>
              </w:tc>
              <w:tc>
                <w:tcPr>
                  <w:tcW w:w="4273" w:type="dxa"/>
                  <w:tcPrChange w:id="2145" w:author="mine" w:date="2014-05-21T13:59:00Z">
                    <w:tcPr>
                      <w:tcW w:w="4273"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E30332" w:rsidRPr="005C5A04" w:rsidRDefault="00E30332"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“Địa Chỉ” (</w:t>
                  </w:r>
                  <w:r w:rsidRPr="005C5A04">
                    <w:rPr>
                      <w:rFonts w:ascii="Times New Roman" w:hAnsi="Times New Roman" w:cs="Times New Roman"/>
                      <w:sz w:val="20"/>
                    </w:rPr>
                    <w:t>textbox; required, length 50)</w:t>
                  </w:r>
                </w:p>
                <w:p w:rsidR="00E30332" w:rsidRPr="005C5A04" w:rsidRDefault="00E30332" w:rsidP="00E30332">
                  <w:pPr>
                    <w:pStyle w:val="ListParagraph"/>
                    <w:snapToGrid w:val="0"/>
                    <w:rPr>
                      <w:rFonts w:ascii="Times New Roman" w:hAnsi="Times New Roman" w:cs="Times New Roman"/>
                    </w:rPr>
                  </w:pPr>
                </w:p>
              </w:tc>
            </w:tr>
            <w:tr w:rsidR="00E30332" w:rsidRPr="005C5A04" w:rsidTr="00E30332">
              <w:tc>
                <w:tcPr>
                  <w:tcW w:w="667" w:type="dxa"/>
                  <w:tcPrChange w:id="2146"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147" w:author="mine" w:date="2014-05-21T13:59:00Z">
                    <w:tcPr>
                      <w:tcW w:w="3390"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Change w:id="2148"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149"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150" w:author="mine" w:date="2014-05-21T13:59:00Z">
                    <w:tcPr>
                      <w:tcW w:w="3390"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“Đi tới địa chỉ này”</w:t>
                  </w:r>
                </w:p>
                <w:p w:rsidR="00E30332" w:rsidRPr="005C5A04" w:rsidRDefault="00E30332" w:rsidP="00E30332">
                  <w:pPr>
                    <w:contextualSpacing/>
                    <w:rPr>
                      <w:rFonts w:ascii="Times New Roman" w:hAnsi="Times New Roman" w:cs="Times New Roman"/>
                    </w:rPr>
                  </w:pPr>
                </w:p>
              </w:tc>
              <w:tc>
                <w:tcPr>
                  <w:tcW w:w="4273" w:type="dxa"/>
                  <w:tcPrChange w:id="2151"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152"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2153" w:author="mine" w:date="2014-05-21T13:59:00Z">
                    <w:tcPr>
                      <w:tcW w:w="3390" w:type="dxa"/>
                    </w:tcPr>
                  </w:tcPrChange>
                </w:tcPr>
                <w:p w:rsidR="00E30332" w:rsidRPr="005C5A04" w:rsidRDefault="00E30332" w:rsidP="00E30332">
                  <w:pPr>
                    <w:snapToGrid w:val="0"/>
                    <w:rPr>
                      <w:rFonts w:ascii="Times New Roman" w:hAnsi="Times New Roman" w:cs="Times New Roman"/>
                    </w:rPr>
                  </w:pPr>
                </w:p>
              </w:tc>
              <w:tc>
                <w:tcPr>
                  <w:tcW w:w="4273" w:type="dxa"/>
                  <w:tcPrChange w:id="2154" w:author="mine" w:date="2014-05-21T13:59:00Z">
                    <w:tcPr>
                      <w:tcW w:w="4273"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 xml:space="preserve">Display address of lodge on google map </w:t>
                  </w:r>
                  <w:r w:rsidRPr="005C5A04">
                    <w:rPr>
                      <w:rFonts w:ascii="Times New Roman" w:hAnsi="Times New Roman" w:cs="Times New Roman"/>
                    </w:rPr>
                    <w:lastRenderedPageBreak/>
                    <w:t>with red marker.</w:t>
                  </w:r>
                </w:p>
              </w:tc>
            </w:tr>
            <w:tr w:rsidR="00E30332" w:rsidRPr="005C5A04" w:rsidTr="00E30332">
              <w:tc>
                <w:tcPr>
                  <w:tcW w:w="667" w:type="dxa"/>
                  <w:tcPrChange w:id="2155"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lastRenderedPageBreak/>
                    <w:t>6</w:t>
                  </w:r>
                </w:p>
              </w:tc>
              <w:tc>
                <w:tcPr>
                  <w:tcW w:w="3390" w:type="dxa"/>
                  <w:tcPrChange w:id="2156" w:author="mine" w:date="2014-05-21T13:59:00Z">
                    <w:tcPr>
                      <w:tcW w:w="3390"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“Thêm”.</w:t>
                  </w:r>
                </w:p>
                <w:p w:rsidR="00E30332" w:rsidRPr="005C5A04" w:rsidRDefault="00E30332" w:rsidP="00E30332">
                  <w:pPr>
                    <w:contextualSpacing/>
                    <w:rPr>
                      <w:rFonts w:ascii="Times New Roman" w:hAnsi="Times New Roman" w:cs="Times New Roman"/>
                    </w:rPr>
                  </w:pPr>
                </w:p>
              </w:tc>
              <w:tc>
                <w:tcPr>
                  <w:tcW w:w="4273" w:type="dxa"/>
                  <w:tcPrChange w:id="2157"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158"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p>
              </w:tc>
              <w:tc>
                <w:tcPr>
                  <w:tcW w:w="3390" w:type="dxa"/>
                  <w:tcPrChange w:id="2159" w:author="mine" w:date="2014-05-21T13:59:00Z">
                    <w:tcPr>
                      <w:tcW w:w="3390" w:type="dxa"/>
                    </w:tcPr>
                  </w:tcPrChange>
                </w:tcPr>
                <w:p w:rsidR="00E30332" w:rsidRPr="005C5A04" w:rsidRDefault="00E30332" w:rsidP="00E30332">
                  <w:pPr>
                    <w:snapToGrid w:val="0"/>
                    <w:rPr>
                      <w:rFonts w:ascii="Times New Roman" w:hAnsi="Times New Roman" w:cs="Times New Roman"/>
                    </w:rPr>
                  </w:pPr>
                </w:p>
              </w:tc>
              <w:tc>
                <w:tcPr>
                  <w:tcW w:w="4273" w:type="dxa"/>
                  <w:tcPrChange w:id="2160" w:author="mine" w:date="2014-05-21T13:59:00Z">
                    <w:tcPr>
                      <w:tcW w:w="4273"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Saves the lodge information to the database, redirects the user to the manage room.</w:t>
                  </w:r>
                </w:p>
              </w:tc>
            </w:tr>
          </w:tbl>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move marker</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161"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02"/>
              <w:gridCol w:w="3853"/>
              <w:tblGridChange w:id="2162">
                <w:tblGrid>
                  <w:gridCol w:w="667"/>
                  <w:gridCol w:w="3390"/>
                  <w:gridCol w:w="4273"/>
                </w:tblGrid>
              </w:tblGridChange>
            </w:tblGrid>
            <w:tr w:rsidR="00743708" w:rsidRPr="005C5A04" w:rsidTr="00E30332">
              <w:tc>
                <w:tcPr>
                  <w:tcW w:w="667" w:type="dxa"/>
                  <w:shd w:val="clear" w:color="auto" w:fill="D9D9D9" w:themeFill="background1" w:themeFillShade="D9"/>
                  <w:tcPrChange w:id="2163" w:author="mine" w:date="2014-05-21T13:59:00Z">
                    <w:tcPr>
                      <w:tcW w:w="667"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164" w:author="mine" w:date="2014-05-21T13:59:00Z">
                    <w:tcPr>
                      <w:tcW w:w="3390"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165" w:author="mine" w:date="2014-05-21T13:59:00Z">
                    <w:tcPr>
                      <w:tcW w:w="4273"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Change w:id="2166"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167" w:author="mine" w:date="2014-05-21T13:59:00Z">
                    <w:tcPr>
                      <w:tcW w:w="3390" w:type="dxa"/>
                    </w:tcPr>
                  </w:tcPrChange>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Lodge” page, user clicks “Tạo mới” icon.</w:t>
                  </w:r>
                </w:p>
              </w:tc>
              <w:tc>
                <w:tcPr>
                  <w:tcW w:w="4273" w:type="dxa"/>
                  <w:tcPrChange w:id="2168"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169"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170" w:author="mine" w:date="2014-05-21T13:59:00Z">
                    <w:tcPr>
                      <w:tcW w:w="3390" w:type="dxa"/>
                    </w:tcPr>
                  </w:tcPrChange>
                </w:tcPr>
                <w:p w:rsidR="00E30332" w:rsidRPr="005C5A04" w:rsidRDefault="00E30332" w:rsidP="00E30332">
                  <w:pPr>
                    <w:snapToGrid w:val="0"/>
                    <w:rPr>
                      <w:rFonts w:ascii="Times New Roman" w:hAnsi="Times New Roman" w:cs="Times New Roman"/>
                    </w:rPr>
                  </w:pPr>
                </w:p>
              </w:tc>
              <w:tc>
                <w:tcPr>
                  <w:tcW w:w="4273" w:type="dxa"/>
                  <w:tcPrChange w:id="2171" w:author="mine" w:date="2014-05-21T13:59:00Z">
                    <w:tcPr>
                      <w:tcW w:w="4273"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E30332" w:rsidRPr="005C5A04" w:rsidRDefault="00E30332"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“Địa Chỉ” (</w:t>
                  </w:r>
                  <w:r w:rsidRPr="005C5A04">
                    <w:rPr>
                      <w:rFonts w:ascii="Times New Roman" w:hAnsi="Times New Roman" w:cs="Times New Roman"/>
                      <w:sz w:val="20"/>
                    </w:rPr>
                    <w:t>textbox; required, length 50)</w:t>
                  </w:r>
                </w:p>
                <w:p w:rsidR="00E30332" w:rsidRPr="005C5A04" w:rsidRDefault="00E30332" w:rsidP="00E30332">
                  <w:pPr>
                    <w:pStyle w:val="ListParagraph"/>
                    <w:snapToGrid w:val="0"/>
                    <w:rPr>
                      <w:rFonts w:ascii="Times New Roman" w:hAnsi="Times New Roman" w:cs="Times New Roman"/>
                    </w:rPr>
                  </w:pPr>
                </w:p>
              </w:tc>
            </w:tr>
            <w:tr w:rsidR="00E30332" w:rsidRPr="005C5A04" w:rsidTr="00E30332">
              <w:tc>
                <w:tcPr>
                  <w:tcW w:w="667" w:type="dxa"/>
                  <w:tcPrChange w:id="2172"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173" w:author="mine" w:date="2014-05-21T13:59:00Z">
                    <w:tcPr>
                      <w:tcW w:w="3390"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Move the marker to choose the location of lodge</w:t>
                  </w:r>
                </w:p>
              </w:tc>
              <w:tc>
                <w:tcPr>
                  <w:tcW w:w="4273" w:type="dxa"/>
                  <w:tcPrChange w:id="2174"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175"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176" w:author="mine" w:date="2014-05-21T13:59:00Z">
                    <w:tcPr>
                      <w:tcW w:w="3390"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“Thêm”.</w:t>
                  </w:r>
                </w:p>
                <w:p w:rsidR="00E30332" w:rsidRPr="005C5A04" w:rsidRDefault="00E30332" w:rsidP="00E30332">
                  <w:pPr>
                    <w:contextualSpacing/>
                    <w:rPr>
                      <w:rFonts w:ascii="Times New Roman" w:hAnsi="Times New Roman" w:cs="Times New Roman"/>
                    </w:rPr>
                  </w:pPr>
                </w:p>
              </w:tc>
              <w:tc>
                <w:tcPr>
                  <w:tcW w:w="4273" w:type="dxa"/>
                  <w:tcPrChange w:id="2177"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178"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2179" w:author="mine" w:date="2014-05-21T13:59:00Z">
                    <w:tcPr>
                      <w:tcW w:w="3390" w:type="dxa"/>
                    </w:tcPr>
                  </w:tcPrChange>
                </w:tcPr>
                <w:p w:rsidR="00E30332" w:rsidRPr="005C5A04" w:rsidRDefault="00E30332" w:rsidP="00E30332">
                  <w:pPr>
                    <w:snapToGrid w:val="0"/>
                    <w:rPr>
                      <w:rFonts w:ascii="Times New Roman" w:hAnsi="Times New Roman" w:cs="Times New Roman"/>
                    </w:rPr>
                  </w:pPr>
                </w:p>
              </w:tc>
              <w:tc>
                <w:tcPr>
                  <w:tcW w:w="4273" w:type="dxa"/>
                  <w:tcPrChange w:id="2180" w:author="mine" w:date="2014-05-21T13:59:00Z">
                    <w:tcPr>
                      <w:tcW w:w="4273"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Saves the lodge information to the database, redirects the user to the manage room.</w:t>
                  </w:r>
                </w:p>
              </w:tc>
            </w:tr>
          </w:tbl>
          <w:p w:rsidR="00E30332" w:rsidRPr="005C5A04" w:rsidRDefault="00E30332" w:rsidP="00E30332">
            <w:pPr>
              <w:snapToGrid w:val="0"/>
              <w:spacing w:after="80" w:line="240" w:lineRule="auto"/>
              <w:jc w:val="both"/>
              <w:rPr>
                <w:rFonts w:ascii="Times New Roman" w:hAnsi="Times New Roman" w:cs="Times New Roman"/>
                <w:b/>
                <w:bCs/>
              </w:rPr>
            </w:pP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1"/>
              <w:gridCol w:w="3771"/>
            </w:tblGrid>
            <w:tr w:rsidR="00E30332"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Địa Chỉ” is empty.</w:t>
                  </w:r>
                </w:p>
                <w:p w:rsidR="00E30332" w:rsidRPr="005C5A04" w:rsidRDefault="00E30332" w:rsidP="00E30332">
                  <w:pPr>
                    <w:snapToGrid w:val="0"/>
                    <w:rPr>
                      <w:rFonts w:ascii="Times New Roman" w:hAnsi="Times New Roman" w:cs="Times New Roman"/>
                    </w:rPr>
                  </w:pP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Shows error message at “Địa chỉ”: “Vui lòng nhập địa chỉ nhà”.</w:t>
                  </w:r>
                </w:p>
              </w:tc>
            </w:tr>
          </w:tbl>
          <w:p w:rsidR="00E30332" w:rsidRPr="005C5A04" w:rsidRDefault="00E30332" w:rsidP="00E30332">
            <w:pPr>
              <w:snapToGrid w:val="0"/>
              <w:spacing w:after="80" w:line="240" w:lineRule="auto"/>
              <w:jc w:val="both"/>
              <w:rPr>
                <w:rFonts w:ascii="Times New Roman" w:hAnsi="Times New Roman" w:cs="Times New Roman"/>
                <w:bCs/>
              </w:rPr>
            </w:pPr>
          </w:p>
          <w:p w:rsidR="0081668E" w:rsidRPr="005C5A04" w:rsidRDefault="00E30332" w:rsidP="0081668E">
            <w:pPr>
              <w:snapToGrid w:val="0"/>
              <w:spacing w:after="0" w:line="240" w:lineRule="auto"/>
              <w:jc w:val="both"/>
              <w:rPr>
                <w:ins w:id="2181" w:author="theirs" w:date="2014-05-21T13:58:00Z"/>
                <w:rFonts w:ascii="Times New Roman" w:hAnsi="Times New Roman" w:cs="Times New Roman"/>
                <w:b/>
                <w:bCs/>
              </w:rPr>
            </w:pPr>
            <w:r w:rsidRPr="005C5A04">
              <w:rPr>
                <w:rFonts w:ascii="Times New Roman" w:hAnsi="Times New Roman" w:cs="Times New Roman"/>
                <w:b/>
                <w:bCs/>
              </w:rPr>
              <w:t xml:space="preserve">Relationships: </w:t>
            </w:r>
            <w:del w:id="2182" w:author="theirs" w:date="2014-05-21T13:58:00Z">
              <w:r w:rsidRPr="005C5A04">
                <w:rPr>
                  <w:rFonts w:ascii="Times New Roman" w:hAnsi="Times New Roman" w:cs="Times New Roman"/>
                  <w:bCs/>
                </w:rPr>
                <w:delText xml:space="preserve"> </w:delText>
              </w:r>
            </w:del>
            <w:r w:rsidRPr="005C5A04">
              <w:rPr>
                <w:rFonts w:ascii="Times New Roman" w:hAnsi="Times New Roman" w:cs="Times New Roman"/>
                <w:bCs/>
              </w:rPr>
              <w:t xml:space="preserve">Manage </w:t>
            </w:r>
            <w:del w:id="2183" w:author="theirs" w:date="2014-05-21T13:58:00Z">
              <w:r w:rsidRPr="005C5A04">
                <w:rPr>
                  <w:rFonts w:ascii="Times New Roman" w:hAnsi="Times New Roman" w:cs="Times New Roman"/>
                  <w:bCs/>
                </w:rPr>
                <w:delText>fund</w:delText>
              </w:r>
            </w:del>
            <w:ins w:id="2184" w:author="theirs" w:date="2014-05-21T13:58:00Z">
              <w:r w:rsidR="0081668E" w:rsidRPr="007E517E">
                <w:rPr>
                  <w:rFonts w:ascii="Times New Roman" w:hAnsi="Times New Roman" w:cs="Times New Roman"/>
                  <w:bCs/>
                </w:rPr>
                <w:t>lodge</w:t>
              </w:r>
            </w:ins>
          </w:p>
          <w:p w:rsidR="0081668E" w:rsidRPr="007E517E" w:rsidRDefault="00984F58" w:rsidP="0081668E">
            <w:pPr>
              <w:snapToGrid w:val="0"/>
              <w:spacing w:after="0" w:line="240" w:lineRule="auto"/>
              <w:jc w:val="both"/>
              <w:rPr>
                <w:ins w:id="2185" w:author="theirs" w:date="2014-05-21T13:58:00Z"/>
                <w:rFonts w:ascii="Times New Roman" w:hAnsi="Times New Roman" w:cs="Times New Roman"/>
                <w:bCs/>
              </w:rPr>
            </w:pPr>
            <w:ins w:id="2186" w:author="theirs" w:date="2014-05-21T13:58:00Z">
              <w:r>
                <w:rPr>
                  <w:rFonts w:ascii="Times New Roman" w:hAnsi="Times New Roman" w:cs="Times New Roman"/>
                  <w:b/>
                  <w:bCs/>
                </w:rPr>
                <w:t xml:space="preserve">Business Rules: </w:t>
              </w:r>
              <w:r w:rsidR="00C7561B" w:rsidRPr="005C5A04">
                <w:rPr>
                  <w:rFonts w:ascii="Times New Roman" w:hAnsi="Times New Roman" w:cs="Times New Roman"/>
                  <w:bCs/>
                </w:rPr>
                <w:t xml:space="preserve">Cannot add new </w:t>
              </w:r>
              <w:r w:rsidR="00C7561B">
                <w:rPr>
                  <w:rFonts w:ascii="Times New Roman" w:hAnsi="Times New Roman" w:cs="Times New Roman"/>
                  <w:bCs/>
                </w:rPr>
                <w:t>lodge</w:t>
              </w:r>
              <w:r w:rsidR="00C7561B" w:rsidRPr="005C5A04">
                <w:rPr>
                  <w:rFonts w:ascii="Times New Roman" w:hAnsi="Times New Roman" w:cs="Times New Roman"/>
                  <w:bCs/>
                </w:rPr>
                <w:t xml:space="preserve"> have </w:t>
              </w:r>
              <w:r w:rsidR="00C7561B">
                <w:rPr>
                  <w:rFonts w:ascii="Times New Roman" w:hAnsi="Times New Roman" w:cs="Times New Roman"/>
                  <w:bCs/>
                </w:rPr>
                <w:t>address</w:t>
              </w:r>
              <w:r w:rsidR="00C7561B" w:rsidRPr="005C5A04">
                <w:rPr>
                  <w:rFonts w:ascii="Times New Roman" w:hAnsi="Times New Roman" w:cs="Times New Roman"/>
                  <w:bCs/>
                </w:rPr>
                <w:t xml:space="preserve">  as same as the car exist in database</w:t>
              </w:r>
            </w:ins>
          </w:p>
          <w:p w:rsidR="00E30332" w:rsidRPr="005C5A04" w:rsidRDefault="00E30332" w:rsidP="00E30332">
            <w:pPr>
              <w:snapToGrid w:val="0"/>
              <w:spacing w:after="0" w:line="240" w:lineRule="auto"/>
              <w:jc w:val="both"/>
              <w:rPr>
                <w:rFonts w:ascii="Times New Roman" w:hAnsi="Times New Roman" w:cs="Times New Roman"/>
                <w:bCs/>
              </w:rPr>
            </w:pPr>
          </w:p>
        </w:tc>
      </w:tr>
    </w:tbl>
    <w:p w:rsidR="00E30332" w:rsidRPr="00E30332" w:rsidRDefault="00E30332" w:rsidP="00E30332"/>
    <w:p w:rsidR="00E30332" w:rsidRDefault="00E30332" w:rsidP="00E30332">
      <w:pPr>
        <w:pStyle w:val="Heading4"/>
        <w:numPr>
          <w:ilvl w:val="0"/>
          <w:numId w:val="60"/>
        </w:numPr>
        <w:ind w:left="1710"/>
        <w:rPr>
          <w:i w:val="0"/>
          <w:sz w:val="24"/>
          <w:szCs w:val="24"/>
        </w:rPr>
      </w:pPr>
      <w:bookmarkStart w:id="2187" w:name="_Toc385663890"/>
      <w:r>
        <w:rPr>
          <w:i w:val="0"/>
          <w:sz w:val="24"/>
          <w:szCs w:val="24"/>
        </w:rPr>
        <w:lastRenderedPageBreak/>
        <w:t>(Sponsor) Manage Sponsor’s Lodge – Edit Lodge</w:t>
      </w:r>
      <w:bookmarkEnd w:id="2187"/>
    </w:p>
    <w:p w:rsidR="00E30332" w:rsidRDefault="00E30332" w:rsidP="00E30332">
      <w:r w:rsidRPr="005C5A04">
        <w:rPr>
          <w:rFonts w:ascii="Times New Roman" w:hAnsi="Times New Roman" w:cs="Times New Roman"/>
          <w:noProof/>
          <w:lang w:eastAsia="en-US"/>
        </w:rPr>
        <w:drawing>
          <wp:inline distT="0" distB="0" distL="0" distR="0" wp14:anchorId="3605A0AB" wp14:editId="10F19B63">
            <wp:extent cx="4895850" cy="12001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895850" cy="12001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188">
          <w:tblGrid>
            <w:gridCol w:w="21"/>
            <w:gridCol w:w="2404"/>
            <w:gridCol w:w="450"/>
            <w:gridCol w:w="2713"/>
            <w:gridCol w:w="1274"/>
            <w:gridCol w:w="848"/>
            <w:gridCol w:w="827"/>
            <w:gridCol w:w="1533"/>
          </w:tblGrid>
        </w:tblGridChange>
      </w:tblGrid>
      <w:tr w:rsidR="00BF2400" w:rsidRPr="005C5A04" w:rsidTr="00E30332">
        <w:tc>
          <w:tcPr>
            <w:tcW w:w="5000" w:type="pct"/>
            <w:gridSpan w:val="5"/>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CASE-UC072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189"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190" w:author="mine" w:date="2014-05-21T13:59:00Z">
            <w:trPr>
              <w:gridBefore w:val="1"/>
            </w:trPr>
          </w:trPrChange>
        </w:trPr>
        <w:tc>
          <w:tcPr>
            <w:tcW w:w="1420" w:type="pct"/>
            <w:shd w:val="clear" w:color="auto" w:fill="F3F3F3"/>
            <w:tcPrChange w:id="2191" w:author="mine" w:date="2014-05-21T13:59:00Z">
              <w:tcPr>
                <w:tcW w:w="1420"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192" w:author="mine" w:date="2014-05-21T13:59:00Z">
              <w:tcPr>
                <w:tcW w:w="1350" w:type="pct"/>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UC072</w:t>
            </w:r>
          </w:p>
        </w:tc>
        <w:tc>
          <w:tcPr>
            <w:tcW w:w="1056" w:type="pct"/>
            <w:gridSpan w:val="2"/>
            <w:shd w:val="clear" w:color="auto" w:fill="F3F3F3"/>
            <w:tcPrChange w:id="2193" w:author="mine" w:date="2014-05-21T13:59:00Z">
              <w:tcPr>
                <w:tcW w:w="1056"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194" w:author="mine" w:date="2014-05-21T13:59:00Z">
              <w:tcPr>
                <w:tcW w:w="1174" w:type="pct"/>
                <w:gridSpan w:val="2"/>
              </w:tcPr>
            </w:tcPrChange>
          </w:tcPr>
          <w:p w:rsidR="00E30332"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30332" w:rsidRPr="005C5A04" w:rsidRDefault="00E30332" w:rsidP="00E30332">
            <w:pPr>
              <w:rPr>
                <w:rFonts w:ascii="Times New Roman" w:hAnsi="Times New Roman" w:cs="Times New Roman"/>
              </w:rPr>
            </w:pPr>
            <w:r w:rsidRPr="005C5A04">
              <w:rPr>
                <w:rFonts w:ascii="Times New Roman" w:hAnsi="Times New Roman" w:cs="Times New Roman"/>
              </w:rPr>
              <w:t>Edit lodge</w:t>
            </w:r>
          </w:p>
        </w:tc>
      </w:tr>
      <w:tr w:rsidR="00BF2400"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19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196" w:author="mine" w:date="2014-05-21T13:59:00Z">
            <w:trPr>
              <w:gridBefore w:val="1"/>
            </w:trPr>
          </w:trPrChange>
        </w:trPr>
        <w:tc>
          <w:tcPr>
            <w:tcW w:w="1420" w:type="pct"/>
            <w:shd w:val="clear" w:color="auto" w:fill="F3F3F3"/>
            <w:tcPrChange w:id="2197" w:author="mine" w:date="2014-05-21T13:59:00Z">
              <w:tcPr>
                <w:tcW w:w="1420"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198" w:author="mine" w:date="2014-05-21T13:59:00Z">
              <w:tcPr>
                <w:tcW w:w="1350" w:type="pct"/>
              </w:tcPr>
            </w:tcPrChange>
          </w:tcPr>
          <w:p w:rsidR="00E30332"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2199" w:author="mine" w:date="2014-05-21T13:59:00Z">
              <w:tcPr>
                <w:tcW w:w="634" w:type="pct"/>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200" w:author="mine" w:date="2014-05-21T13:59:00Z">
              <w:tcPr>
                <w:tcW w:w="1596" w:type="pct"/>
                <w:gridSpan w:val="3"/>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edit existing lodge information.</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 xml:space="preserve">Edited lodge information </w:t>
            </w:r>
            <w:proofErr w:type="gramStart"/>
            <w:r w:rsidRPr="005C5A04">
              <w:rPr>
                <w:rFonts w:ascii="Times New Roman" w:eastAsia="MS Mincho" w:hAnsi="Times New Roman" w:cs="Times New Roman"/>
              </w:rPr>
              <w:t>exist</w:t>
            </w:r>
            <w:proofErr w:type="gramEnd"/>
            <w:r w:rsidRPr="005C5A04">
              <w:rPr>
                <w:rFonts w:ascii="Times New Roman" w:eastAsia="MS Mincho" w:hAnsi="Times New Roman" w:cs="Times New Roman"/>
              </w:rPr>
              <w:t xml:space="preserve"> in database.</w:t>
            </w:r>
          </w:p>
          <w:p w:rsidR="00E30332" w:rsidRPr="005C5A04" w:rsidRDefault="00E30332"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30332" w:rsidRPr="005C5A04" w:rsidRDefault="00E30332"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Lodge” page, user clicks “Chỉnh sửa” icon of that lodge.</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lodge is being display.</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E30332" w:rsidRPr="005C5A04" w:rsidRDefault="00E30332"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selected lodge is updated in database. The user redirected to manage lodge page.</w:t>
            </w:r>
          </w:p>
          <w:p w:rsidR="00E30332" w:rsidRPr="005C5A04" w:rsidRDefault="00E30332"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201"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0"/>
              <w:gridCol w:w="3036"/>
              <w:gridCol w:w="3821"/>
              <w:tblGridChange w:id="2202">
                <w:tblGrid>
                  <w:gridCol w:w="667"/>
                  <w:gridCol w:w="3390"/>
                  <w:gridCol w:w="4273"/>
                </w:tblGrid>
              </w:tblGridChange>
            </w:tblGrid>
            <w:tr w:rsidR="00743708" w:rsidRPr="005C5A04" w:rsidTr="00E30332">
              <w:tc>
                <w:tcPr>
                  <w:tcW w:w="667" w:type="dxa"/>
                  <w:shd w:val="clear" w:color="auto" w:fill="D9D9D9" w:themeFill="background1" w:themeFillShade="D9"/>
                  <w:tcPrChange w:id="2203" w:author="mine" w:date="2014-05-21T13:59:00Z">
                    <w:tcPr>
                      <w:tcW w:w="667"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204" w:author="mine" w:date="2014-05-21T13:59:00Z">
                    <w:tcPr>
                      <w:tcW w:w="3390"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205" w:author="mine" w:date="2014-05-21T13:59:00Z">
                    <w:tcPr>
                      <w:tcW w:w="4273"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Change w:id="2206"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207" w:author="mine" w:date="2014-05-21T13:59:00Z">
                    <w:tcPr>
                      <w:tcW w:w="3390" w:type="dxa"/>
                    </w:tcPr>
                  </w:tcPrChange>
                </w:tcPr>
                <w:p w:rsidR="00E30332" w:rsidRPr="005C5A04" w:rsidRDefault="00E30332" w:rsidP="00E30332">
                  <w:pPr>
                    <w:snapToGrid w:val="0"/>
                    <w:spacing w:after="80"/>
                    <w:ind w:left="360"/>
                    <w:jc w:val="both"/>
                    <w:rPr>
                      <w:rFonts w:ascii="Times New Roman" w:hAnsi="Times New Roman" w:cs="Times New Roman"/>
                      <w:bCs/>
                    </w:rPr>
                  </w:pPr>
                  <w:r w:rsidRPr="005C5A04">
                    <w:rPr>
                      <w:rFonts w:ascii="Times New Roman" w:hAnsi="Times New Roman" w:cs="Times New Roman"/>
                      <w:bCs/>
                    </w:rPr>
                    <w:t>In the “Manage Lodge” page, user clicks “Chỉnh sửa địa chỉ” icon of that lodge.</w:t>
                  </w:r>
                </w:p>
              </w:tc>
              <w:tc>
                <w:tcPr>
                  <w:tcW w:w="4273" w:type="dxa"/>
                  <w:tcPrChange w:id="2208"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209"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210" w:author="mine" w:date="2014-05-21T13:59:00Z">
                    <w:tcPr>
                      <w:tcW w:w="3390" w:type="dxa"/>
                    </w:tcPr>
                  </w:tcPrChange>
                </w:tcPr>
                <w:p w:rsidR="00E30332" w:rsidRPr="005C5A04" w:rsidRDefault="00E30332" w:rsidP="00E30332">
                  <w:pPr>
                    <w:snapToGrid w:val="0"/>
                    <w:rPr>
                      <w:rFonts w:ascii="Times New Roman" w:hAnsi="Times New Roman" w:cs="Times New Roman"/>
                    </w:rPr>
                  </w:pPr>
                </w:p>
              </w:tc>
              <w:tc>
                <w:tcPr>
                  <w:tcW w:w="4273" w:type="dxa"/>
                  <w:tcPrChange w:id="2211" w:author="mine" w:date="2014-05-21T13:59:00Z">
                    <w:tcPr>
                      <w:tcW w:w="4273"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E30332" w:rsidRPr="005C5A04" w:rsidRDefault="00E30332"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“Địa Chỉ” (</w:t>
                  </w:r>
                  <w:r w:rsidRPr="005C5A04">
                    <w:rPr>
                      <w:rFonts w:ascii="Times New Roman" w:hAnsi="Times New Roman" w:cs="Times New Roman"/>
                      <w:sz w:val="20"/>
                    </w:rPr>
                    <w:t>textbox; required, length 50)</w:t>
                  </w:r>
                </w:p>
                <w:p w:rsidR="00E30332" w:rsidRPr="005C5A04" w:rsidRDefault="00E30332" w:rsidP="00E30332">
                  <w:pPr>
                    <w:pStyle w:val="ListParagraph"/>
                    <w:snapToGrid w:val="0"/>
                    <w:rPr>
                      <w:rFonts w:ascii="Times New Roman" w:hAnsi="Times New Roman" w:cs="Times New Roman"/>
                    </w:rPr>
                  </w:pPr>
                </w:p>
              </w:tc>
            </w:tr>
            <w:tr w:rsidR="00E30332" w:rsidRPr="005C5A04" w:rsidTr="00E30332">
              <w:tc>
                <w:tcPr>
                  <w:tcW w:w="667" w:type="dxa"/>
                  <w:tcPrChange w:id="2212"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213" w:author="mine" w:date="2014-05-21T13:59:00Z">
                    <w:tcPr>
                      <w:tcW w:w="3390"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273" w:type="dxa"/>
                  <w:tcPrChange w:id="2214"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215"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lastRenderedPageBreak/>
                    <w:t>4.</w:t>
                  </w:r>
                </w:p>
              </w:tc>
              <w:tc>
                <w:tcPr>
                  <w:tcW w:w="3390" w:type="dxa"/>
                  <w:tcPrChange w:id="2216" w:author="mine" w:date="2014-05-21T13:59:00Z">
                    <w:tcPr>
                      <w:tcW w:w="3390"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“Đi tới địa chỉ này”</w:t>
                  </w:r>
                </w:p>
                <w:p w:rsidR="00E30332" w:rsidRPr="005C5A04" w:rsidRDefault="00E30332" w:rsidP="00E30332">
                  <w:pPr>
                    <w:contextualSpacing/>
                    <w:rPr>
                      <w:rFonts w:ascii="Times New Roman" w:hAnsi="Times New Roman" w:cs="Times New Roman"/>
                    </w:rPr>
                  </w:pPr>
                </w:p>
              </w:tc>
              <w:tc>
                <w:tcPr>
                  <w:tcW w:w="4273" w:type="dxa"/>
                  <w:tcPrChange w:id="2217"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218"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2219" w:author="mine" w:date="2014-05-21T13:59:00Z">
                    <w:tcPr>
                      <w:tcW w:w="3390" w:type="dxa"/>
                    </w:tcPr>
                  </w:tcPrChange>
                </w:tcPr>
                <w:p w:rsidR="00E30332" w:rsidRPr="005C5A04" w:rsidRDefault="00E30332" w:rsidP="00E30332">
                  <w:pPr>
                    <w:snapToGrid w:val="0"/>
                    <w:rPr>
                      <w:rFonts w:ascii="Times New Roman" w:hAnsi="Times New Roman" w:cs="Times New Roman"/>
                    </w:rPr>
                  </w:pPr>
                </w:p>
              </w:tc>
              <w:tc>
                <w:tcPr>
                  <w:tcW w:w="4273" w:type="dxa"/>
                  <w:tcPrChange w:id="2220" w:author="mine" w:date="2014-05-21T13:59:00Z">
                    <w:tcPr>
                      <w:tcW w:w="4273"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 address of lodge on google map with red marker.</w:t>
                  </w:r>
                </w:p>
              </w:tc>
            </w:tr>
            <w:tr w:rsidR="00E30332" w:rsidRPr="005C5A04" w:rsidTr="00E30332">
              <w:tc>
                <w:tcPr>
                  <w:tcW w:w="667" w:type="dxa"/>
                  <w:tcPrChange w:id="2221"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6.</w:t>
                  </w:r>
                </w:p>
              </w:tc>
              <w:tc>
                <w:tcPr>
                  <w:tcW w:w="3390" w:type="dxa"/>
                  <w:tcPrChange w:id="2222" w:author="mine" w:date="2014-05-21T13:59:00Z">
                    <w:tcPr>
                      <w:tcW w:w="3390"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“Thêm”.</w:t>
                  </w:r>
                </w:p>
              </w:tc>
              <w:tc>
                <w:tcPr>
                  <w:tcW w:w="4273" w:type="dxa"/>
                  <w:tcPrChange w:id="2223"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224"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7.</w:t>
                  </w:r>
                </w:p>
              </w:tc>
              <w:tc>
                <w:tcPr>
                  <w:tcW w:w="3390" w:type="dxa"/>
                  <w:tcPrChange w:id="2225" w:author="mine" w:date="2014-05-21T13:59:00Z">
                    <w:tcPr>
                      <w:tcW w:w="3390" w:type="dxa"/>
                    </w:tcPr>
                  </w:tcPrChange>
                </w:tcPr>
                <w:p w:rsidR="00E30332" w:rsidRPr="005C5A04" w:rsidRDefault="00E30332" w:rsidP="00E30332">
                  <w:pPr>
                    <w:snapToGrid w:val="0"/>
                    <w:rPr>
                      <w:rFonts w:ascii="Times New Roman" w:hAnsi="Times New Roman" w:cs="Times New Roman"/>
                    </w:rPr>
                  </w:pPr>
                </w:p>
              </w:tc>
              <w:tc>
                <w:tcPr>
                  <w:tcW w:w="4273" w:type="dxa"/>
                  <w:tcPrChange w:id="2226" w:author="mine" w:date="2014-05-21T13:59:00Z">
                    <w:tcPr>
                      <w:tcW w:w="4273"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Saves as the lodge information to the database, redirects the user to the manage room.</w:t>
                  </w:r>
                </w:p>
              </w:tc>
            </w:tr>
          </w:tbl>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227"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02"/>
              <w:gridCol w:w="3853"/>
              <w:tblGridChange w:id="2228">
                <w:tblGrid>
                  <w:gridCol w:w="667"/>
                  <w:gridCol w:w="3390"/>
                  <w:gridCol w:w="4273"/>
                </w:tblGrid>
              </w:tblGridChange>
            </w:tblGrid>
            <w:tr w:rsidR="00743708" w:rsidRPr="005C5A04" w:rsidTr="00E30332">
              <w:tc>
                <w:tcPr>
                  <w:tcW w:w="667" w:type="dxa"/>
                  <w:shd w:val="clear" w:color="auto" w:fill="D9D9D9" w:themeFill="background1" w:themeFillShade="D9"/>
                  <w:tcPrChange w:id="2229" w:author="mine" w:date="2014-05-21T13:59:00Z">
                    <w:tcPr>
                      <w:tcW w:w="667"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230" w:author="mine" w:date="2014-05-21T13:59:00Z">
                    <w:tcPr>
                      <w:tcW w:w="3390"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231" w:author="mine" w:date="2014-05-21T13:59:00Z">
                    <w:tcPr>
                      <w:tcW w:w="4273"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Change w:id="2232"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233" w:author="mine" w:date="2014-05-21T13:59:00Z">
                    <w:tcPr>
                      <w:tcW w:w="3390" w:type="dxa"/>
                    </w:tcPr>
                  </w:tcPrChange>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Lodge” page, user clicks “Chỉnh sửa địa chỉ” icon.</w:t>
                  </w:r>
                </w:p>
              </w:tc>
              <w:tc>
                <w:tcPr>
                  <w:tcW w:w="4273" w:type="dxa"/>
                  <w:tcPrChange w:id="2234"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235"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236" w:author="mine" w:date="2014-05-21T13:59:00Z">
                    <w:tcPr>
                      <w:tcW w:w="3390" w:type="dxa"/>
                    </w:tcPr>
                  </w:tcPrChange>
                </w:tcPr>
                <w:p w:rsidR="00E30332" w:rsidRPr="005C5A04" w:rsidRDefault="00E30332" w:rsidP="00E30332">
                  <w:pPr>
                    <w:snapToGrid w:val="0"/>
                    <w:rPr>
                      <w:rFonts w:ascii="Times New Roman" w:hAnsi="Times New Roman" w:cs="Times New Roman"/>
                    </w:rPr>
                  </w:pPr>
                </w:p>
              </w:tc>
              <w:tc>
                <w:tcPr>
                  <w:tcW w:w="4273" w:type="dxa"/>
                  <w:tcPrChange w:id="2237" w:author="mine" w:date="2014-05-21T13:59:00Z">
                    <w:tcPr>
                      <w:tcW w:w="4273"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E30332" w:rsidRPr="005C5A04" w:rsidRDefault="00E30332"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“Địa Chỉ” (</w:t>
                  </w:r>
                  <w:r w:rsidRPr="005C5A04">
                    <w:rPr>
                      <w:rFonts w:ascii="Times New Roman" w:hAnsi="Times New Roman" w:cs="Times New Roman"/>
                      <w:sz w:val="20"/>
                    </w:rPr>
                    <w:t>textbox; required, length 50)</w:t>
                  </w:r>
                </w:p>
                <w:p w:rsidR="00E30332" w:rsidRPr="005C5A04" w:rsidRDefault="00E30332" w:rsidP="00E30332">
                  <w:pPr>
                    <w:pStyle w:val="ListParagraph"/>
                    <w:snapToGrid w:val="0"/>
                    <w:rPr>
                      <w:rFonts w:ascii="Times New Roman" w:hAnsi="Times New Roman" w:cs="Times New Roman"/>
                    </w:rPr>
                  </w:pPr>
                </w:p>
              </w:tc>
            </w:tr>
            <w:tr w:rsidR="00E30332" w:rsidRPr="005C5A04" w:rsidTr="00E30332">
              <w:tc>
                <w:tcPr>
                  <w:tcW w:w="667" w:type="dxa"/>
                  <w:tcPrChange w:id="2238"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239" w:author="mine" w:date="2014-05-21T13:59:00Z">
                    <w:tcPr>
                      <w:tcW w:w="3390"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Move the marker to choose the location of lodge</w:t>
                  </w:r>
                </w:p>
              </w:tc>
              <w:tc>
                <w:tcPr>
                  <w:tcW w:w="4273" w:type="dxa"/>
                  <w:tcPrChange w:id="2240"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241"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242" w:author="mine" w:date="2014-05-21T13:59:00Z">
                    <w:tcPr>
                      <w:tcW w:w="3390"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“Thêm”.</w:t>
                  </w:r>
                </w:p>
                <w:p w:rsidR="00E30332" w:rsidRPr="005C5A04" w:rsidRDefault="00E30332" w:rsidP="00E30332">
                  <w:pPr>
                    <w:contextualSpacing/>
                    <w:rPr>
                      <w:rFonts w:ascii="Times New Roman" w:hAnsi="Times New Roman" w:cs="Times New Roman"/>
                    </w:rPr>
                  </w:pPr>
                </w:p>
              </w:tc>
              <w:tc>
                <w:tcPr>
                  <w:tcW w:w="4273" w:type="dxa"/>
                  <w:tcPrChange w:id="2243"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244"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2245" w:author="mine" w:date="2014-05-21T13:59:00Z">
                    <w:tcPr>
                      <w:tcW w:w="3390" w:type="dxa"/>
                    </w:tcPr>
                  </w:tcPrChange>
                </w:tcPr>
                <w:p w:rsidR="00E30332" w:rsidRPr="005C5A04" w:rsidRDefault="00E30332" w:rsidP="00E30332">
                  <w:pPr>
                    <w:snapToGrid w:val="0"/>
                    <w:rPr>
                      <w:rFonts w:ascii="Times New Roman" w:hAnsi="Times New Roman" w:cs="Times New Roman"/>
                    </w:rPr>
                  </w:pPr>
                </w:p>
              </w:tc>
              <w:tc>
                <w:tcPr>
                  <w:tcW w:w="4273" w:type="dxa"/>
                  <w:tcPrChange w:id="2246" w:author="mine" w:date="2014-05-21T13:59:00Z">
                    <w:tcPr>
                      <w:tcW w:w="4273"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Saves as the lodge information to the database, redirects the user to the manage room.</w:t>
                  </w:r>
                </w:p>
              </w:tc>
            </w:tr>
          </w:tbl>
          <w:p w:rsidR="00E30332" w:rsidRPr="005C5A04" w:rsidRDefault="00E30332" w:rsidP="00E30332">
            <w:pPr>
              <w:snapToGrid w:val="0"/>
              <w:spacing w:after="80" w:line="240" w:lineRule="auto"/>
              <w:jc w:val="both"/>
              <w:rPr>
                <w:rFonts w:ascii="Times New Roman" w:hAnsi="Times New Roman" w:cs="Times New Roman"/>
                <w:b/>
                <w:bCs/>
              </w:rPr>
            </w:pP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1"/>
              <w:gridCol w:w="3771"/>
            </w:tblGrid>
            <w:tr w:rsidR="00E30332"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Địa Chỉ” is empty.</w:t>
                  </w:r>
                </w:p>
                <w:p w:rsidR="00E30332" w:rsidRPr="005C5A04" w:rsidRDefault="00E30332" w:rsidP="00E30332">
                  <w:pPr>
                    <w:snapToGrid w:val="0"/>
                    <w:rPr>
                      <w:rFonts w:ascii="Times New Roman" w:hAnsi="Times New Roman" w:cs="Times New Roman"/>
                    </w:rPr>
                  </w:pP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Shows error message at “Địa chỉ”: “Vui lòng nhập địa chỉ nhà”.</w:t>
                  </w:r>
                </w:p>
              </w:tc>
            </w:tr>
          </w:tbl>
          <w:p w:rsidR="00E30332" w:rsidRPr="005C5A04" w:rsidRDefault="00E30332" w:rsidP="00E30332">
            <w:pPr>
              <w:snapToGrid w:val="0"/>
              <w:spacing w:after="80" w:line="240" w:lineRule="auto"/>
              <w:jc w:val="both"/>
              <w:rPr>
                <w:rFonts w:ascii="Times New Roman" w:hAnsi="Times New Roman" w:cs="Times New Roman"/>
                <w:bCs/>
              </w:rPr>
            </w:pPr>
          </w:p>
          <w:p w:rsidR="0081668E" w:rsidRPr="005C5A04" w:rsidRDefault="00E30332" w:rsidP="0081668E">
            <w:pPr>
              <w:snapToGrid w:val="0"/>
              <w:spacing w:after="0" w:line="240" w:lineRule="auto"/>
              <w:jc w:val="both"/>
              <w:rPr>
                <w:ins w:id="2247" w:author="theirs" w:date="2014-05-21T13:58:00Z"/>
                <w:rFonts w:ascii="Times New Roman" w:hAnsi="Times New Roman" w:cs="Times New Roman"/>
                <w:b/>
                <w:bCs/>
              </w:rPr>
            </w:pPr>
            <w:r w:rsidRPr="005C5A04">
              <w:rPr>
                <w:rFonts w:ascii="Times New Roman" w:hAnsi="Times New Roman" w:cs="Times New Roman"/>
                <w:b/>
                <w:bCs/>
              </w:rPr>
              <w:t xml:space="preserve">Relationships: </w:t>
            </w:r>
            <w:del w:id="2248" w:author="theirs" w:date="2014-05-21T13:58:00Z">
              <w:r w:rsidRPr="005C5A04">
                <w:rPr>
                  <w:rFonts w:ascii="Times New Roman" w:hAnsi="Times New Roman" w:cs="Times New Roman"/>
                  <w:b/>
                  <w:bCs/>
                </w:rPr>
                <w:delText>N/A</w:delText>
              </w:r>
            </w:del>
            <w:ins w:id="2249" w:author="theirs" w:date="2014-05-21T13:58:00Z">
              <w:r w:rsidR="0081668E" w:rsidRPr="007E517E">
                <w:rPr>
                  <w:rFonts w:ascii="Times New Roman" w:hAnsi="Times New Roman" w:cs="Times New Roman"/>
                  <w:bCs/>
                </w:rPr>
                <w:t>manage lodge</w:t>
              </w:r>
            </w:ins>
          </w:p>
          <w:p w:rsidR="0081668E" w:rsidRPr="0081668E" w:rsidRDefault="0081668E" w:rsidP="0081668E">
            <w:pPr>
              <w:snapToGrid w:val="0"/>
              <w:spacing w:after="0" w:line="240" w:lineRule="auto"/>
              <w:jc w:val="both"/>
              <w:rPr>
                <w:ins w:id="2250" w:author="theirs" w:date="2014-05-21T13:58:00Z"/>
                <w:rFonts w:ascii="Times New Roman" w:hAnsi="Times New Roman" w:cs="Times New Roman"/>
                <w:bCs/>
              </w:rPr>
            </w:pPr>
            <w:ins w:id="2251" w:author="theirs" w:date="2014-05-21T13:58:00Z">
              <w:r>
                <w:rPr>
                  <w:rFonts w:ascii="Times New Roman" w:hAnsi="Times New Roman" w:cs="Times New Roman"/>
                  <w:b/>
                  <w:bCs/>
                </w:rPr>
                <w:t xml:space="preserve">Business Rules: </w:t>
              </w:r>
              <w:r>
                <w:rPr>
                  <w:rFonts w:ascii="Times New Roman" w:hAnsi="Times New Roman" w:cs="Times New Roman"/>
                  <w:bCs/>
                </w:rPr>
                <w:t>Just edit lodge when this not charity confirm lodge.</w:t>
              </w:r>
            </w:ins>
          </w:p>
          <w:p w:rsidR="00E30332" w:rsidRPr="005C5A04" w:rsidRDefault="00E30332" w:rsidP="00E30332">
            <w:pPr>
              <w:snapToGrid w:val="0"/>
              <w:spacing w:after="0" w:line="240" w:lineRule="auto"/>
              <w:jc w:val="both"/>
              <w:rPr>
                <w:rFonts w:ascii="Times New Roman" w:hAnsi="Times New Roman" w:cs="Times New Roman"/>
                <w:b/>
                <w:bCs/>
              </w:rPr>
            </w:pPr>
          </w:p>
        </w:tc>
      </w:tr>
    </w:tbl>
    <w:p w:rsidR="00E30332" w:rsidRDefault="00E30332" w:rsidP="00E30332"/>
    <w:p w:rsidR="00E30332" w:rsidRDefault="00E30332" w:rsidP="00E30332">
      <w:pPr>
        <w:tabs>
          <w:tab w:val="left" w:pos="1752"/>
        </w:tabs>
      </w:pPr>
      <w:r>
        <w:lastRenderedPageBreak/>
        <w:tab/>
      </w:r>
    </w:p>
    <w:p w:rsidR="00E30332" w:rsidRPr="00E30332" w:rsidRDefault="00E30332" w:rsidP="00E30332">
      <w:pPr>
        <w:tabs>
          <w:tab w:val="left" w:pos="1752"/>
        </w:tabs>
      </w:pPr>
    </w:p>
    <w:p w:rsidR="00E30332" w:rsidRDefault="00E30332" w:rsidP="00E30332">
      <w:pPr>
        <w:pStyle w:val="Heading4"/>
        <w:numPr>
          <w:ilvl w:val="0"/>
          <w:numId w:val="60"/>
        </w:numPr>
        <w:ind w:left="1710"/>
        <w:rPr>
          <w:i w:val="0"/>
          <w:sz w:val="24"/>
          <w:szCs w:val="24"/>
        </w:rPr>
      </w:pPr>
      <w:bookmarkStart w:id="2252" w:name="_Toc385663891"/>
      <w:r>
        <w:rPr>
          <w:i w:val="0"/>
          <w:sz w:val="24"/>
          <w:szCs w:val="24"/>
        </w:rPr>
        <w:t>(</w:t>
      </w:r>
      <w:r w:rsidR="0084207E">
        <w:rPr>
          <w:i w:val="0"/>
          <w:sz w:val="24"/>
          <w:szCs w:val="24"/>
        </w:rPr>
        <w:t>Sponsor) Manage Sponsor’s Lodge – Sponsored Lodge</w:t>
      </w:r>
      <w:bookmarkEnd w:id="2252"/>
    </w:p>
    <w:p w:rsidR="0084207E" w:rsidRDefault="0084207E" w:rsidP="0084207E">
      <w:r w:rsidRPr="005C5A04">
        <w:rPr>
          <w:rFonts w:ascii="Times New Roman" w:hAnsi="Times New Roman" w:cs="Times New Roman"/>
          <w:noProof/>
          <w:lang w:eastAsia="en-US"/>
        </w:rPr>
        <w:drawing>
          <wp:inline distT="0" distB="0" distL="0" distR="0" wp14:anchorId="134682B2" wp14:editId="13109041">
            <wp:extent cx="4876800" cy="12096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876800"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253">
          <w:tblGrid>
            <w:gridCol w:w="21"/>
            <w:gridCol w:w="2404"/>
            <w:gridCol w:w="450"/>
            <w:gridCol w:w="2713"/>
            <w:gridCol w:w="1274"/>
            <w:gridCol w:w="848"/>
            <w:gridCol w:w="827"/>
            <w:gridCol w:w="1533"/>
          </w:tblGrid>
        </w:tblGridChange>
      </w:tblGrid>
      <w:tr w:rsidR="00BF2400" w:rsidRPr="005C5A04" w:rsidTr="00302E42">
        <w:tc>
          <w:tcPr>
            <w:tcW w:w="5000" w:type="pct"/>
            <w:gridSpan w:val="5"/>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CASE-UC074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254"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255" w:author="mine" w:date="2014-05-21T13:59:00Z">
            <w:trPr>
              <w:gridBefore w:val="1"/>
            </w:trPr>
          </w:trPrChange>
        </w:trPr>
        <w:tc>
          <w:tcPr>
            <w:tcW w:w="1420" w:type="pct"/>
            <w:shd w:val="clear" w:color="auto" w:fill="F3F3F3"/>
            <w:tcPrChange w:id="2256" w:author="mine" w:date="2014-05-21T13:59:00Z">
              <w:tcPr>
                <w:tcW w:w="1420" w:type="pct"/>
                <w:gridSpan w:val="2"/>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257" w:author="mine" w:date="2014-05-21T13:59:00Z">
              <w:tcPr>
                <w:tcW w:w="1350" w:type="pct"/>
              </w:tcPr>
            </w:tcPrChange>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UC074</w:t>
            </w:r>
          </w:p>
        </w:tc>
        <w:tc>
          <w:tcPr>
            <w:tcW w:w="1056" w:type="pct"/>
            <w:gridSpan w:val="2"/>
            <w:shd w:val="clear" w:color="auto" w:fill="F3F3F3"/>
            <w:tcPrChange w:id="2258" w:author="mine" w:date="2014-05-21T13:59:00Z">
              <w:tcPr>
                <w:tcW w:w="1056" w:type="pct"/>
                <w:gridSpan w:val="2"/>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259" w:author="mine" w:date="2014-05-21T13:59:00Z">
              <w:tcPr>
                <w:tcW w:w="1174" w:type="pct"/>
                <w:gridSpan w:val="2"/>
              </w:tcPr>
            </w:tcPrChange>
          </w:tcPr>
          <w:p w:rsidR="0084207E"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Sponsored Lodge</w:t>
            </w:r>
          </w:p>
        </w:tc>
      </w:tr>
      <w:tr w:rsidR="00BF2400"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260"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261" w:author="mine" w:date="2014-05-21T13:59:00Z">
            <w:trPr>
              <w:gridBefore w:val="1"/>
            </w:trPr>
          </w:trPrChange>
        </w:trPr>
        <w:tc>
          <w:tcPr>
            <w:tcW w:w="1420" w:type="pct"/>
            <w:shd w:val="clear" w:color="auto" w:fill="F3F3F3"/>
            <w:tcPrChange w:id="2262" w:author="mine" w:date="2014-05-21T13:59:00Z">
              <w:tcPr>
                <w:tcW w:w="1420" w:type="pct"/>
                <w:gridSpan w:val="2"/>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263" w:author="mine" w:date="2014-05-21T13:59:00Z">
              <w:tcPr>
                <w:tcW w:w="1350" w:type="pct"/>
              </w:tcPr>
            </w:tcPrChange>
          </w:tcPr>
          <w:p w:rsidR="0084207E"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2264" w:author="mine" w:date="2014-05-21T13:59:00Z">
              <w:tcPr>
                <w:tcW w:w="634" w:type="pct"/>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265" w:author="mine" w:date="2014-05-21T13:59:00Z">
              <w:tcPr>
                <w:tcW w:w="1596" w:type="pct"/>
                <w:gridSpan w:val="3"/>
              </w:tcPr>
            </w:tcPrChange>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30"/>
        </w:trPr>
        <w:tc>
          <w:tcPr>
            <w:tcW w:w="5000" w:type="pct"/>
            <w:gridSpan w:val="5"/>
            <w:shd w:val="clear" w:color="auto" w:fill="FFFFFF"/>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sponsored lodge.</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Sponsored lodge to charity.</w:t>
            </w:r>
          </w:p>
          <w:p w:rsidR="0084207E" w:rsidRPr="005C5A04" w:rsidRDefault="0084207E"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4207E" w:rsidRPr="005C5A04" w:rsidRDefault="0084207E"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 In manage lodge page of </w:t>
            </w:r>
            <w:r w:rsidRPr="005C5A04">
              <w:rPr>
                <w:rFonts w:ascii="Times New Roman" w:hAnsi="Times New Roman" w:cs="Times New Roman"/>
              </w:rPr>
              <w:t xml:space="preserve">sponsor, </w:t>
            </w:r>
            <w:r w:rsidRPr="005C5A04">
              <w:rPr>
                <w:rFonts w:ascii="Times New Roman" w:eastAsia="MS Mincho" w:hAnsi="Times New Roman" w:cs="Times New Roman"/>
              </w:rPr>
              <w:t>user click button “Tài Trợ” at lodge user want sponsored lodge</w:t>
            </w:r>
            <w:r w:rsidRPr="005C5A04">
              <w:rPr>
                <w:rFonts w:ascii="Times New Roman" w:hAnsi="Times New Roman" w:cs="Times New Roman"/>
              </w:rPr>
              <w:t>.</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4207E" w:rsidRPr="005C5A04" w:rsidRDefault="0084207E"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Lodge is sponsored car successful to charity</w:t>
            </w:r>
            <w:r w:rsidRPr="005C5A04">
              <w:rPr>
                <w:rFonts w:ascii="Times New Roman" w:hAnsi="Times New Roman" w:cs="Times New Roman"/>
              </w:rPr>
              <w:t>.</w:t>
            </w:r>
          </w:p>
          <w:p w:rsidR="0084207E" w:rsidRPr="005C5A04" w:rsidRDefault="0084207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266"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17"/>
              <w:gridCol w:w="3839"/>
              <w:tblGridChange w:id="2267">
                <w:tblGrid>
                  <w:gridCol w:w="667"/>
                  <w:gridCol w:w="3390"/>
                  <w:gridCol w:w="4273"/>
                </w:tblGrid>
              </w:tblGridChange>
            </w:tblGrid>
            <w:tr w:rsidR="00743708" w:rsidRPr="005C5A04" w:rsidTr="00302E42">
              <w:tc>
                <w:tcPr>
                  <w:tcW w:w="667" w:type="dxa"/>
                  <w:shd w:val="clear" w:color="auto" w:fill="D9D9D9" w:themeFill="background1" w:themeFillShade="D9"/>
                  <w:tcPrChange w:id="2268" w:author="mine" w:date="2014-05-21T13:59:00Z">
                    <w:tcPr>
                      <w:tcW w:w="667" w:type="dxa"/>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269" w:author="mine" w:date="2014-05-21T13:59:00Z">
                    <w:tcPr>
                      <w:tcW w:w="3390" w:type="dxa"/>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270" w:author="mine" w:date="2014-05-21T13:59:00Z">
                    <w:tcPr>
                      <w:tcW w:w="4273" w:type="dxa"/>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67" w:type="dxa"/>
                  <w:tcPrChange w:id="2271"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272" w:author="mine" w:date="2014-05-21T13:59:00Z">
                    <w:tcPr>
                      <w:tcW w:w="3390" w:type="dxa"/>
                    </w:tcPr>
                  </w:tcPrChange>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In the “Manage Lodge” page.</w:t>
                  </w:r>
                </w:p>
                <w:p w:rsidR="0084207E" w:rsidRPr="005C5A04" w:rsidRDefault="0084207E" w:rsidP="00302E42">
                  <w:pPr>
                    <w:snapToGrid w:val="0"/>
                    <w:rPr>
                      <w:rFonts w:ascii="Times New Roman" w:hAnsi="Times New Roman" w:cs="Times New Roman"/>
                    </w:rPr>
                  </w:pPr>
                  <w:r w:rsidRPr="005C5A04">
                    <w:rPr>
                      <w:rFonts w:ascii="Times New Roman" w:eastAsia="Times New Roman" w:hAnsi="Times New Roman" w:cs="Times New Roman"/>
                    </w:rPr>
                    <w:t xml:space="preserve">Click button “Tài trợ” </w:t>
                  </w:r>
                  <w:r w:rsidRPr="005C5A04">
                    <w:rPr>
                      <w:rFonts w:ascii="Times New Roman" w:hAnsi="Times New Roman" w:cs="Times New Roman"/>
                    </w:rPr>
                    <w:t>on the row that contains the lodge to be sponsored.</w:t>
                  </w:r>
                </w:p>
              </w:tc>
              <w:tc>
                <w:tcPr>
                  <w:tcW w:w="4273" w:type="dxa"/>
                  <w:tcPrChange w:id="2273" w:author="mine" w:date="2014-05-21T13:59:00Z">
                    <w:tcPr>
                      <w:tcW w:w="4273" w:type="dxa"/>
                    </w:tcPr>
                  </w:tcPrChange>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Change w:id="2274"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275" w:author="mine" w:date="2014-05-21T13:59:00Z">
                    <w:tcPr>
                      <w:tcW w:w="3390" w:type="dxa"/>
                    </w:tcPr>
                  </w:tcPrChange>
                </w:tcPr>
                <w:p w:rsidR="0084207E" w:rsidRPr="005C5A04" w:rsidRDefault="0084207E" w:rsidP="00302E42">
                  <w:pPr>
                    <w:snapToGrid w:val="0"/>
                    <w:rPr>
                      <w:rFonts w:ascii="Times New Roman" w:hAnsi="Times New Roman" w:cs="Times New Roman"/>
                    </w:rPr>
                  </w:pPr>
                </w:p>
              </w:tc>
              <w:tc>
                <w:tcPr>
                  <w:tcW w:w="4273" w:type="dxa"/>
                  <w:tcPrChange w:id="2276" w:author="mine" w:date="2014-05-21T13:59:00Z">
                    <w:tcPr>
                      <w:tcW w:w="4273" w:type="dxa"/>
                    </w:tcPr>
                  </w:tcPrChange>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redirect to”Sponsored Lodge” page.</w:t>
                  </w:r>
                </w:p>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Displays a form that has the following items:</w:t>
                  </w:r>
                </w:p>
                <w:p w:rsidR="0084207E" w:rsidRPr="005C5A04" w:rsidRDefault="0084207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“Kì Thi” (</w:t>
                  </w:r>
                  <w:r w:rsidRPr="005C5A04">
                    <w:rPr>
                      <w:rFonts w:ascii="Times New Roman" w:hAnsi="Times New Roman" w:cs="Times New Roman"/>
                      <w:sz w:val="20"/>
                    </w:rPr>
                    <w:t>selecttbox; required)</w:t>
                  </w:r>
                </w:p>
                <w:p w:rsidR="0084207E" w:rsidRPr="005C5A04" w:rsidRDefault="0084207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“Tài trợ” </w:t>
                  </w:r>
                  <w:r w:rsidRPr="005C5A04">
                    <w:rPr>
                      <w:rFonts w:ascii="Times New Roman" w:hAnsi="Times New Roman" w:cs="Times New Roman"/>
                      <w:sz w:val="20"/>
                    </w:rPr>
                    <w:t>(selectbox; required)</w:t>
                  </w:r>
                </w:p>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 xml:space="preserve">Displays all information of this lodge </w:t>
                  </w:r>
                  <w:r w:rsidRPr="005C5A04">
                    <w:rPr>
                      <w:rFonts w:ascii="Times New Roman" w:hAnsi="Times New Roman" w:cs="Times New Roman"/>
                    </w:rPr>
                    <w:lastRenderedPageBreak/>
                    <w:t>and room</w:t>
                  </w:r>
                </w:p>
              </w:tc>
            </w:tr>
            <w:tr w:rsidR="0084207E" w:rsidRPr="005C5A04" w:rsidTr="00302E42">
              <w:tc>
                <w:tcPr>
                  <w:tcW w:w="667" w:type="dxa"/>
                  <w:tcPrChange w:id="2277"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390" w:type="dxa"/>
                  <w:tcPrChange w:id="2278" w:author="mine" w:date="2014-05-21T13:59:00Z">
                    <w:tcPr>
                      <w:tcW w:w="3390" w:type="dxa"/>
                    </w:tcPr>
                  </w:tcPrChange>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Fills out the form with relevant values.</w:t>
                  </w:r>
                </w:p>
                <w:p w:rsidR="0084207E" w:rsidRPr="005C5A04" w:rsidRDefault="0084207E" w:rsidP="00302E42">
                  <w:pPr>
                    <w:snapToGrid w:val="0"/>
                    <w:rPr>
                      <w:rFonts w:ascii="Times New Roman" w:hAnsi="Times New Roman" w:cs="Times New Roman"/>
                    </w:rPr>
                  </w:pPr>
                  <w:r w:rsidRPr="005C5A04">
                    <w:rPr>
                      <w:rFonts w:ascii="Times New Roman" w:hAnsi="Times New Roman" w:cs="Times New Roman"/>
                      <w:bCs/>
                    </w:rPr>
                    <w:t>Check on check box of rooms want to sponsored lodge.</w:t>
                  </w:r>
                </w:p>
              </w:tc>
              <w:tc>
                <w:tcPr>
                  <w:tcW w:w="4273" w:type="dxa"/>
                  <w:tcPrChange w:id="2279" w:author="mine" w:date="2014-05-21T13:59:00Z">
                    <w:tcPr>
                      <w:tcW w:w="4273" w:type="dxa"/>
                    </w:tcPr>
                  </w:tcPrChange>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Change w:id="2280"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281" w:author="mine" w:date="2014-05-21T13:59:00Z">
                    <w:tcPr>
                      <w:tcW w:w="3390" w:type="dxa"/>
                    </w:tcPr>
                  </w:tcPrChange>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Clicks the button “Tài trợ”.</w:t>
                  </w:r>
                </w:p>
                <w:p w:rsidR="0084207E" w:rsidRPr="005C5A04" w:rsidRDefault="0084207E" w:rsidP="00302E42">
                  <w:pPr>
                    <w:contextualSpacing/>
                    <w:rPr>
                      <w:rFonts w:ascii="Times New Roman" w:hAnsi="Times New Roman" w:cs="Times New Roman"/>
                    </w:rPr>
                  </w:pPr>
                </w:p>
              </w:tc>
              <w:tc>
                <w:tcPr>
                  <w:tcW w:w="4273" w:type="dxa"/>
                  <w:tcPrChange w:id="2282" w:author="mine" w:date="2014-05-21T13:59:00Z">
                    <w:tcPr>
                      <w:tcW w:w="4273" w:type="dxa"/>
                    </w:tcPr>
                  </w:tcPrChange>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Change w:id="2283"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2284" w:author="mine" w:date="2014-05-21T13:59:00Z">
                    <w:tcPr>
                      <w:tcW w:w="3390" w:type="dxa"/>
                    </w:tcPr>
                  </w:tcPrChange>
                </w:tcPr>
                <w:p w:rsidR="0084207E" w:rsidRPr="005C5A04" w:rsidRDefault="0084207E" w:rsidP="00302E42">
                  <w:pPr>
                    <w:snapToGrid w:val="0"/>
                    <w:rPr>
                      <w:rFonts w:ascii="Times New Roman" w:hAnsi="Times New Roman" w:cs="Times New Roman"/>
                    </w:rPr>
                  </w:pPr>
                </w:p>
              </w:tc>
              <w:tc>
                <w:tcPr>
                  <w:tcW w:w="4273" w:type="dxa"/>
                  <w:tcPrChange w:id="2285" w:author="mine" w:date="2014-05-21T13:59:00Z">
                    <w:tcPr>
                      <w:tcW w:w="4273" w:type="dxa"/>
                    </w:tcPr>
                  </w:tcPrChange>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Saves the car information to the database, redirects the user to the manage lodge page.</w:t>
                  </w:r>
                </w:p>
              </w:tc>
            </w:tr>
          </w:tbl>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84207E" w:rsidRPr="005C5A04" w:rsidRDefault="0084207E" w:rsidP="00302E4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status of “Trạng thái” is “Đã duyệt” or “Đang Xác Nhận”, the icon “Tài Trợ” will be hidden.</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1"/>
              <w:gridCol w:w="3771"/>
            </w:tblGrid>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Kì Thi” is not select.</w:t>
                  </w:r>
                </w:p>
                <w:p w:rsidR="0084207E" w:rsidRPr="005C5A04" w:rsidRDefault="0084207E" w:rsidP="00302E42">
                  <w:pPr>
                    <w:snapToGrid w:val="0"/>
                    <w:rPr>
                      <w:rFonts w:ascii="Times New Roman" w:hAnsi="Times New Roman" w:cs="Times New Roman"/>
                    </w:rPr>
                  </w:pPr>
                  <w:r w:rsidRPr="005C5A04">
                    <w:rPr>
                      <w:rFonts w:ascii="Times New Roman" w:hAnsi="Times New Roman" w:cs="Times New Roman"/>
                      <w:bCs/>
                    </w:rPr>
                    <w:t>Click “Tạo” button.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Shows error message at “Kì Thi”: “Vui lòng chọn kì thi”.</w:t>
                  </w:r>
                </w:p>
              </w:tc>
            </w:tr>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Tài trợ cho” is not select.</w:t>
                  </w:r>
                </w:p>
                <w:p w:rsidR="0084207E" w:rsidRPr="005C5A04" w:rsidRDefault="0084207E" w:rsidP="00302E42">
                  <w:pPr>
                    <w:snapToGrid w:val="0"/>
                    <w:rPr>
                      <w:rFonts w:ascii="Times New Roman" w:hAnsi="Times New Roman" w:cs="Times New Roman"/>
                      <w:bCs/>
                    </w:rPr>
                  </w:pPr>
                  <w:r w:rsidRPr="005C5A04">
                    <w:rPr>
                      <w:rFonts w:ascii="Times New Roman" w:hAnsi="Times New Roman" w:cs="Times New Roman"/>
                      <w:bCs/>
                    </w:rPr>
                    <w:t>Click “Tạo” button.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Shows error message at “Tài trợ cho”: “Vui lòng chọn tài trợ cho”.</w:t>
                  </w:r>
                </w:p>
              </w:tc>
            </w:tr>
          </w:tbl>
          <w:p w:rsidR="0081668E" w:rsidRPr="005C5A04" w:rsidRDefault="0084207E" w:rsidP="0081668E">
            <w:pPr>
              <w:snapToGrid w:val="0"/>
              <w:spacing w:after="0" w:line="240" w:lineRule="auto"/>
              <w:jc w:val="both"/>
              <w:rPr>
                <w:ins w:id="2286" w:author="theirs" w:date="2014-05-21T13:58:00Z"/>
                <w:rFonts w:ascii="Times New Roman" w:hAnsi="Times New Roman" w:cs="Times New Roman"/>
                <w:b/>
                <w:bCs/>
              </w:rPr>
            </w:pPr>
            <w:r w:rsidRPr="005C5A04">
              <w:rPr>
                <w:rFonts w:ascii="Times New Roman" w:hAnsi="Times New Roman" w:cs="Times New Roman"/>
                <w:b/>
                <w:bCs/>
              </w:rPr>
              <w:t xml:space="preserve">Relationships: </w:t>
            </w:r>
            <w:del w:id="2287" w:author="theirs" w:date="2014-05-21T13:58:00Z">
              <w:r w:rsidRPr="005C5A04">
                <w:rPr>
                  <w:rFonts w:ascii="Times New Roman" w:hAnsi="Times New Roman" w:cs="Times New Roman"/>
                  <w:b/>
                  <w:bCs/>
                </w:rPr>
                <w:delText>N/A</w:delText>
              </w:r>
            </w:del>
            <w:ins w:id="2288" w:author="theirs" w:date="2014-05-21T13:58:00Z">
              <w:r w:rsidR="0081668E" w:rsidRPr="007E517E">
                <w:rPr>
                  <w:rFonts w:ascii="Times New Roman" w:hAnsi="Times New Roman" w:cs="Times New Roman"/>
                  <w:bCs/>
                </w:rPr>
                <w:t>manage lodge</w:t>
              </w:r>
            </w:ins>
          </w:p>
          <w:p w:rsidR="0081668E" w:rsidRPr="007E517E" w:rsidRDefault="0081668E" w:rsidP="0081668E">
            <w:pPr>
              <w:snapToGrid w:val="0"/>
              <w:spacing w:after="0" w:line="240" w:lineRule="auto"/>
              <w:jc w:val="both"/>
              <w:rPr>
                <w:ins w:id="2289" w:author="theirs" w:date="2014-05-21T13:58:00Z"/>
                <w:rFonts w:ascii="Times New Roman" w:hAnsi="Times New Roman" w:cs="Times New Roman"/>
                <w:bCs/>
              </w:rPr>
            </w:pPr>
            <w:ins w:id="2290" w:author="theirs" w:date="2014-05-21T13:58:00Z">
              <w:r w:rsidRPr="005C5A04">
                <w:rPr>
                  <w:rFonts w:ascii="Times New Roman" w:hAnsi="Times New Roman" w:cs="Times New Roman"/>
                  <w:b/>
                  <w:bCs/>
                </w:rPr>
                <w:t>Business Rules</w:t>
              </w:r>
              <w:proofErr w:type="gramStart"/>
              <w:r w:rsidRPr="005C5A04">
                <w:rPr>
                  <w:rFonts w:ascii="Times New Roman" w:hAnsi="Times New Roman" w:cs="Times New Roman"/>
                  <w:b/>
                  <w:bCs/>
                </w:rPr>
                <w:t>:</w:t>
              </w:r>
              <w:r>
                <w:rPr>
                  <w:rFonts w:ascii="Times New Roman" w:hAnsi="Times New Roman" w:cs="Times New Roman"/>
                  <w:bCs/>
                </w:rPr>
                <w:t>sponsored</w:t>
              </w:r>
              <w:proofErr w:type="gramEnd"/>
              <w:r>
                <w:rPr>
                  <w:rFonts w:ascii="Times New Roman" w:hAnsi="Times New Roman" w:cs="Times New Roman"/>
                  <w:bCs/>
                </w:rPr>
                <w:t xml:space="preserve"> lodge when this lodge have rooms.</w:t>
              </w:r>
            </w:ins>
          </w:p>
          <w:p w:rsidR="0084207E" w:rsidRPr="005C5A04" w:rsidRDefault="0084207E" w:rsidP="00302E42">
            <w:pPr>
              <w:snapToGrid w:val="0"/>
              <w:spacing w:after="0" w:line="240" w:lineRule="auto"/>
              <w:jc w:val="both"/>
              <w:rPr>
                <w:rFonts w:ascii="Times New Roman" w:hAnsi="Times New Roman" w:cs="Times New Roman"/>
                <w:b/>
                <w:bCs/>
              </w:rPr>
            </w:pPr>
          </w:p>
        </w:tc>
      </w:tr>
    </w:tbl>
    <w:p w:rsidR="0084207E" w:rsidRPr="0084207E" w:rsidRDefault="0084207E" w:rsidP="0084207E"/>
    <w:p w:rsidR="00E30332" w:rsidRDefault="00E30332" w:rsidP="00E30332">
      <w:pPr>
        <w:pStyle w:val="Heading4"/>
        <w:numPr>
          <w:ilvl w:val="0"/>
          <w:numId w:val="60"/>
        </w:numPr>
        <w:ind w:left="1710"/>
        <w:rPr>
          <w:i w:val="0"/>
          <w:sz w:val="24"/>
          <w:szCs w:val="24"/>
        </w:rPr>
      </w:pPr>
      <w:bookmarkStart w:id="2291" w:name="_Toc385663892"/>
      <w:r>
        <w:rPr>
          <w:i w:val="0"/>
          <w:sz w:val="24"/>
          <w:szCs w:val="24"/>
        </w:rPr>
        <w:t>(</w:t>
      </w:r>
      <w:r w:rsidR="0084207E">
        <w:rPr>
          <w:i w:val="0"/>
          <w:sz w:val="24"/>
          <w:szCs w:val="24"/>
        </w:rPr>
        <w:t>Sponsor</w:t>
      </w:r>
      <w:r>
        <w:rPr>
          <w:i w:val="0"/>
          <w:sz w:val="24"/>
          <w:szCs w:val="24"/>
        </w:rPr>
        <w:t xml:space="preserve">) Manage </w:t>
      </w:r>
      <w:r w:rsidR="0084207E">
        <w:rPr>
          <w:i w:val="0"/>
          <w:sz w:val="24"/>
          <w:szCs w:val="24"/>
        </w:rPr>
        <w:t>Sponsor’s Lodge</w:t>
      </w:r>
      <w:r>
        <w:rPr>
          <w:i w:val="0"/>
          <w:sz w:val="24"/>
          <w:szCs w:val="24"/>
        </w:rPr>
        <w:t xml:space="preserve"> – </w:t>
      </w:r>
      <w:r w:rsidR="0084207E">
        <w:rPr>
          <w:i w:val="0"/>
          <w:sz w:val="24"/>
          <w:szCs w:val="24"/>
        </w:rPr>
        <w:t>Cancel Sponsored Lodge</w:t>
      </w:r>
      <w:bookmarkEnd w:id="2291"/>
    </w:p>
    <w:p w:rsidR="0084207E" w:rsidRDefault="0084207E" w:rsidP="0084207E">
      <w:r w:rsidRPr="005C5A04">
        <w:rPr>
          <w:rFonts w:ascii="Times New Roman" w:hAnsi="Times New Roman" w:cs="Times New Roman"/>
          <w:noProof/>
          <w:lang w:eastAsia="en-US"/>
        </w:rPr>
        <w:drawing>
          <wp:inline distT="0" distB="0" distL="0" distR="0" wp14:anchorId="29C573FF" wp14:editId="16FFBF0D">
            <wp:extent cx="4895850" cy="11811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895850" cy="11811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292">
          <w:tblGrid>
            <w:gridCol w:w="21"/>
            <w:gridCol w:w="2404"/>
            <w:gridCol w:w="450"/>
            <w:gridCol w:w="2713"/>
            <w:gridCol w:w="1274"/>
            <w:gridCol w:w="848"/>
            <w:gridCol w:w="827"/>
            <w:gridCol w:w="1533"/>
          </w:tblGrid>
        </w:tblGridChange>
      </w:tblGrid>
      <w:tr w:rsidR="00BF2400" w:rsidRPr="005C5A04" w:rsidTr="00302E42">
        <w:tc>
          <w:tcPr>
            <w:tcW w:w="5000" w:type="pct"/>
            <w:gridSpan w:val="5"/>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CASE-UC075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29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294" w:author="mine" w:date="2014-05-21T13:59:00Z">
            <w:trPr>
              <w:gridBefore w:val="1"/>
            </w:trPr>
          </w:trPrChange>
        </w:trPr>
        <w:tc>
          <w:tcPr>
            <w:tcW w:w="1420" w:type="pct"/>
            <w:shd w:val="clear" w:color="auto" w:fill="F3F3F3"/>
            <w:tcPrChange w:id="2295" w:author="mine" w:date="2014-05-21T13:59:00Z">
              <w:tcPr>
                <w:tcW w:w="1420" w:type="pct"/>
                <w:gridSpan w:val="2"/>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296" w:author="mine" w:date="2014-05-21T13:59:00Z">
              <w:tcPr>
                <w:tcW w:w="1350" w:type="pct"/>
              </w:tcPr>
            </w:tcPrChange>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UC075</w:t>
            </w:r>
          </w:p>
        </w:tc>
        <w:tc>
          <w:tcPr>
            <w:tcW w:w="1056" w:type="pct"/>
            <w:gridSpan w:val="2"/>
            <w:shd w:val="clear" w:color="auto" w:fill="F3F3F3"/>
            <w:tcPrChange w:id="2297" w:author="mine" w:date="2014-05-21T13:59:00Z">
              <w:tcPr>
                <w:tcW w:w="1056" w:type="pct"/>
                <w:gridSpan w:val="2"/>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298" w:author="mine" w:date="2014-05-21T13:59:00Z">
              <w:tcPr>
                <w:tcW w:w="1174" w:type="pct"/>
                <w:gridSpan w:val="2"/>
              </w:tcPr>
            </w:tcPrChange>
          </w:tcPr>
          <w:p w:rsidR="0084207E"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Cancel sponsored lodge</w:t>
            </w:r>
          </w:p>
        </w:tc>
      </w:tr>
      <w:tr w:rsidR="00BF2400"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299"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300" w:author="mine" w:date="2014-05-21T13:59:00Z">
            <w:trPr>
              <w:gridBefore w:val="1"/>
            </w:trPr>
          </w:trPrChange>
        </w:trPr>
        <w:tc>
          <w:tcPr>
            <w:tcW w:w="1420" w:type="pct"/>
            <w:shd w:val="clear" w:color="auto" w:fill="F3F3F3"/>
            <w:tcPrChange w:id="2301" w:author="mine" w:date="2014-05-21T13:59:00Z">
              <w:tcPr>
                <w:tcW w:w="1420" w:type="pct"/>
                <w:gridSpan w:val="2"/>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Date</w:t>
            </w:r>
          </w:p>
        </w:tc>
        <w:tc>
          <w:tcPr>
            <w:tcW w:w="1350" w:type="pct"/>
            <w:tcPrChange w:id="2302" w:author="mine" w:date="2014-05-21T13:59:00Z">
              <w:tcPr>
                <w:tcW w:w="1350" w:type="pct"/>
              </w:tcPr>
            </w:tcPrChange>
          </w:tcPr>
          <w:p w:rsidR="0084207E"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2303" w:author="mine" w:date="2014-05-21T13:59:00Z">
              <w:tcPr>
                <w:tcW w:w="634" w:type="pct"/>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304" w:author="mine" w:date="2014-05-21T13:59:00Z">
              <w:tcPr>
                <w:tcW w:w="1596" w:type="pct"/>
                <w:gridSpan w:val="3"/>
              </w:tcPr>
            </w:tcPrChange>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302E42">
        <w:trPr>
          <w:trHeight w:val="1030"/>
        </w:trPr>
        <w:tc>
          <w:tcPr>
            <w:tcW w:w="5000" w:type="pct"/>
            <w:gridSpan w:val="5"/>
            <w:shd w:val="clear" w:color="auto" w:fill="FFFFFF"/>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 xml:space="preserve"> Sponsor</w:t>
            </w:r>
          </w:p>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cancel sponsored lodge.</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Sponsor can cancel sponsored fund</w:t>
            </w:r>
          </w:p>
          <w:p w:rsidR="0084207E" w:rsidRPr="005C5A04" w:rsidRDefault="0084207E"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4207E" w:rsidRPr="005C5A04" w:rsidRDefault="0084207E" w:rsidP="00302E4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Lodge” page, user clicks “Hủy tài trợ” icon of that lodge.</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4207E" w:rsidRPr="005C5A04" w:rsidRDefault="0084207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lodge is cancel sponsored lodge successful</w:t>
            </w:r>
            <w:r w:rsidRPr="005C5A04">
              <w:rPr>
                <w:rFonts w:ascii="Times New Roman" w:hAnsi="Times New Roman" w:cs="Times New Roman"/>
                <w:i/>
              </w:rPr>
              <w:t xml:space="preserve"> </w:t>
            </w:r>
          </w:p>
          <w:p w:rsidR="0084207E" w:rsidRPr="005C5A04" w:rsidRDefault="0084207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305"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52"/>
              <w:gridCol w:w="3804"/>
              <w:tblGridChange w:id="2306">
                <w:tblGrid>
                  <w:gridCol w:w="667"/>
                  <w:gridCol w:w="3390"/>
                  <w:gridCol w:w="4273"/>
                </w:tblGrid>
              </w:tblGridChange>
            </w:tblGrid>
            <w:tr w:rsidR="00743708" w:rsidRPr="005C5A04" w:rsidTr="00302E42">
              <w:tc>
                <w:tcPr>
                  <w:tcW w:w="667" w:type="dxa"/>
                  <w:shd w:val="clear" w:color="auto" w:fill="D9D9D9" w:themeFill="background1" w:themeFillShade="D9"/>
                  <w:tcPrChange w:id="2307" w:author="mine" w:date="2014-05-21T13:59:00Z">
                    <w:tcPr>
                      <w:tcW w:w="667" w:type="dxa"/>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308" w:author="mine" w:date="2014-05-21T13:59:00Z">
                    <w:tcPr>
                      <w:tcW w:w="3390" w:type="dxa"/>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309" w:author="mine" w:date="2014-05-21T13:59:00Z">
                    <w:tcPr>
                      <w:tcW w:w="4273" w:type="dxa"/>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67" w:type="dxa"/>
                  <w:tcPrChange w:id="2310"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311" w:author="mine" w:date="2014-05-21T13:59:00Z">
                    <w:tcPr>
                      <w:tcW w:w="3390" w:type="dxa"/>
                    </w:tcPr>
                  </w:tcPrChange>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In the “Manage Lodge” page.</w:t>
                  </w:r>
                </w:p>
                <w:p w:rsidR="0084207E" w:rsidRPr="005C5A04" w:rsidRDefault="0084207E" w:rsidP="00302E42">
                  <w:pPr>
                    <w:snapToGrid w:val="0"/>
                    <w:rPr>
                      <w:rFonts w:ascii="Times New Roman" w:hAnsi="Times New Roman" w:cs="Times New Roman"/>
                    </w:rPr>
                  </w:pPr>
                  <w:r w:rsidRPr="005C5A04">
                    <w:rPr>
                      <w:rFonts w:ascii="Times New Roman" w:eastAsia="Times New Roman" w:hAnsi="Times New Roman" w:cs="Times New Roman"/>
                    </w:rPr>
                    <w:t xml:space="preserve">Click button “Hủy Tài trợ” </w:t>
                  </w:r>
                  <w:r w:rsidRPr="005C5A04">
                    <w:rPr>
                      <w:rFonts w:ascii="Times New Roman" w:hAnsi="Times New Roman" w:cs="Times New Roman"/>
                    </w:rPr>
                    <w:t>on the row that contains the lodge to be cancel sponsored lodge.</w:t>
                  </w:r>
                </w:p>
              </w:tc>
              <w:tc>
                <w:tcPr>
                  <w:tcW w:w="4273" w:type="dxa"/>
                  <w:tcPrChange w:id="2312" w:author="mine" w:date="2014-05-21T13:59:00Z">
                    <w:tcPr>
                      <w:tcW w:w="4273" w:type="dxa"/>
                    </w:tcPr>
                  </w:tcPrChange>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Change w:id="2313"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314" w:author="mine" w:date="2014-05-21T13:59:00Z">
                    <w:tcPr>
                      <w:tcW w:w="3390" w:type="dxa"/>
                    </w:tcPr>
                  </w:tcPrChange>
                </w:tcPr>
                <w:p w:rsidR="0084207E" w:rsidRPr="005C5A04" w:rsidRDefault="0084207E" w:rsidP="00302E42">
                  <w:pPr>
                    <w:snapToGrid w:val="0"/>
                    <w:rPr>
                      <w:rFonts w:ascii="Times New Roman" w:hAnsi="Times New Roman" w:cs="Times New Roman"/>
                    </w:rPr>
                  </w:pPr>
                </w:p>
              </w:tc>
              <w:tc>
                <w:tcPr>
                  <w:tcW w:w="4273" w:type="dxa"/>
                  <w:tcPrChange w:id="2315" w:author="mine" w:date="2014-05-21T13:59:00Z">
                    <w:tcPr>
                      <w:tcW w:w="4273" w:type="dxa"/>
                    </w:tcPr>
                  </w:tcPrChange>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rPr>
                    <w:t>Shows a popup to ask the user to confirm the action.</w:t>
                  </w:r>
                </w:p>
              </w:tc>
            </w:tr>
            <w:tr w:rsidR="0084207E" w:rsidRPr="005C5A04" w:rsidTr="00302E42">
              <w:tc>
                <w:tcPr>
                  <w:tcW w:w="667" w:type="dxa"/>
                  <w:tcPrChange w:id="2316"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317" w:author="mine" w:date="2014-05-21T13:59:00Z">
                    <w:tcPr>
                      <w:tcW w:w="3390" w:type="dxa"/>
                    </w:tcPr>
                  </w:tcPrChange>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 xml:space="preserve">Click “Xác Nhận” to continue to cancel </w:t>
                  </w:r>
                  <w:proofErr w:type="gramStart"/>
                  <w:r w:rsidRPr="005C5A04">
                    <w:rPr>
                      <w:rFonts w:ascii="Times New Roman" w:hAnsi="Times New Roman" w:cs="Times New Roman"/>
                    </w:rPr>
                    <w:t>sponsored  lodge</w:t>
                  </w:r>
                  <w:proofErr w:type="gramEnd"/>
                  <w:r w:rsidRPr="005C5A04">
                    <w:rPr>
                      <w:rFonts w:ascii="Times New Roman" w:hAnsi="Times New Roman" w:cs="Times New Roman"/>
                    </w:rPr>
                    <w:t>.</w:t>
                  </w:r>
                </w:p>
              </w:tc>
              <w:tc>
                <w:tcPr>
                  <w:tcW w:w="4273" w:type="dxa"/>
                  <w:tcPrChange w:id="2318" w:author="mine" w:date="2014-05-21T13:59:00Z">
                    <w:tcPr>
                      <w:tcW w:w="4273" w:type="dxa"/>
                    </w:tcPr>
                  </w:tcPrChange>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Change w:id="2319"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320" w:author="mine" w:date="2014-05-21T13:59:00Z">
                    <w:tcPr>
                      <w:tcW w:w="3390" w:type="dxa"/>
                    </w:tcPr>
                  </w:tcPrChange>
                </w:tcPr>
                <w:p w:rsidR="0084207E" w:rsidRPr="005C5A04" w:rsidRDefault="0084207E" w:rsidP="00302E42">
                  <w:pPr>
                    <w:snapToGrid w:val="0"/>
                    <w:rPr>
                      <w:rFonts w:ascii="Times New Roman" w:hAnsi="Times New Roman" w:cs="Times New Roman"/>
                    </w:rPr>
                  </w:pPr>
                </w:p>
              </w:tc>
              <w:tc>
                <w:tcPr>
                  <w:tcW w:w="4273" w:type="dxa"/>
                  <w:tcPrChange w:id="2321" w:author="mine" w:date="2014-05-21T13:59:00Z">
                    <w:tcPr>
                      <w:tcW w:w="4273" w:type="dxa"/>
                    </w:tcPr>
                  </w:tcPrChange>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Marks the selected lodge  as cancel sponsored lodge  in the database and redirect to manage lodge page</w:t>
                  </w:r>
                </w:p>
              </w:tc>
            </w:tr>
          </w:tbl>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322"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6"/>
              <w:gridCol w:w="2726"/>
              <w:gridCol w:w="4125"/>
              <w:tblGridChange w:id="2323">
                <w:tblGrid>
                  <w:gridCol w:w="667"/>
                  <w:gridCol w:w="226"/>
                  <w:gridCol w:w="666"/>
                  <w:gridCol w:w="1919"/>
                  <w:gridCol w:w="807"/>
                  <w:gridCol w:w="3454"/>
                  <w:gridCol w:w="671"/>
                </w:tblGrid>
              </w:tblGridChange>
            </w:tblGrid>
            <w:tr w:rsidR="00743708" w:rsidRPr="005C5A04" w:rsidTr="00302E42">
              <w:trPr>
                <w:trPrChange w:id="2324" w:author="mine" w:date="2014-05-21T13:59:00Z">
                  <w:trPr>
                    <w:gridAfter w:val="0"/>
                  </w:trPr>
                </w:trPrChange>
              </w:trPr>
              <w:tc>
                <w:tcPr>
                  <w:tcW w:w="667" w:type="dxa"/>
                  <w:tcBorders>
                    <w:bottom w:val="single" w:sz="4" w:space="0" w:color="auto"/>
                  </w:tcBorders>
                  <w:shd w:val="clear" w:color="auto" w:fill="D9D9D9" w:themeFill="background1" w:themeFillShade="D9"/>
                  <w:tcPrChange w:id="2325" w:author="mine" w:date="2014-05-21T13:59:00Z">
                    <w:tcPr>
                      <w:tcW w:w="667" w:type="dxa"/>
                      <w:tcBorders>
                        <w:bottom w:val="single" w:sz="4" w:space="0" w:color="auto"/>
                      </w:tcBorders>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811" w:type="dxa"/>
                  <w:tcBorders>
                    <w:bottom w:val="single" w:sz="4" w:space="0" w:color="auto"/>
                  </w:tcBorders>
                  <w:shd w:val="clear" w:color="auto" w:fill="D9D9D9" w:themeFill="background1" w:themeFillShade="D9"/>
                  <w:tcPrChange w:id="2326" w:author="mine" w:date="2014-05-21T13:59:00Z">
                    <w:tcPr>
                      <w:tcW w:w="2811" w:type="dxa"/>
                      <w:gridSpan w:val="3"/>
                      <w:tcBorders>
                        <w:bottom w:val="single" w:sz="4" w:space="0" w:color="auto"/>
                      </w:tcBorders>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1" w:type="dxa"/>
                  <w:tcBorders>
                    <w:bottom w:val="single" w:sz="4" w:space="0" w:color="auto"/>
                  </w:tcBorders>
                  <w:shd w:val="clear" w:color="auto" w:fill="D9D9D9" w:themeFill="background1" w:themeFillShade="D9"/>
                  <w:tcPrChange w:id="2327" w:author="mine" w:date="2014-05-21T13:59:00Z">
                    <w:tcPr>
                      <w:tcW w:w="4261" w:type="dxa"/>
                      <w:gridSpan w:val="2"/>
                      <w:tcBorders>
                        <w:bottom w:val="single" w:sz="4" w:space="0" w:color="auto"/>
                      </w:tcBorders>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302E42">
              <w:tc>
                <w:tcPr>
                  <w:tcW w:w="667"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2811"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Clicks on the button “Hủy bỏ”.</w:t>
                  </w:r>
                </w:p>
              </w:tc>
              <w:tc>
                <w:tcPr>
                  <w:tcW w:w="4261"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rPr>
                      <w:rFonts w:ascii="Times New Roman" w:hAnsi="Times New Roman" w:cs="Times New Roman"/>
                    </w:rPr>
                  </w:pPr>
                </w:p>
              </w:tc>
            </w:tr>
            <w:tr w:rsidR="00BF2400" w:rsidRPr="005C5A04" w:rsidTr="00302E42">
              <w:tc>
                <w:tcPr>
                  <w:tcW w:w="667"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2811"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rPr>
                      <w:rFonts w:ascii="Times New Roman" w:hAnsi="Times New Roman" w:cs="Times New Roman"/>
                    </w:rPr>
                  </w:pPr>
                </w:p>
              </w:tc>
              <w:tc>
                <w:tcPr>
                  <w:tcW w:w="4261"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Hides the popup message.</w:t>
                  </w:r>
                </w:p>
              </w:tc>
            </w:tr>
          </w:tbl>
          <w:p w:rsidR="0084207E" w:rsidRPr="005C5A04" w:rsidRDefault="0084207E" w:rsidP="00302E42">
            <w:pPr>
              <w:snapToGrid w:val="0"/>
              <w:spacing w:after="80" w:line="240" w:lineRule="auto"/>
              <w:jc w:val="both"/>
              <w:rPr>
                <w:rFonts w:ascii="Times New Roman" w:hAnsi="Times New Roman" w:cs="Times New Roman"/>
                <w:b/>
                <w:bCs/>
              </w:rPr>
            </w:pPr>
          </w:p>
          <w:p w:rsidR="0084207E" w:rsidRPr="005C5A04" w:rsidRDefault="0084207E" w:rsidP="00302E4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w:t>
            </w:r>
            <w:r w:rsidRPr="005C5A04">
              <w:rPr>
                <w:rFonts w:ascii="Times New Roman" w:hAnsi="Times New Roman" w:cs="Times New Roman"/>
                <w:bCs/>
              </w:rPr>
              <w:t xml:space="preserve"> When status of “Trạng thái” is “Đã duyệt” or “Chưa tài trợ”, the icon “Hủy Tài Trợ” will be hidden.</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ins w:id="2328" w:author="theirs" w:date="2014-05-21T13:58:00Z">
              <w:r w:rsidR="007E517E" w:rsidRPr="007E517E">
                <w:rPr>
                  <w:rFonts w:ascii="Times New Roman" w:hAnsi="Times New Roman" w:cs="Times New Roman"/>
                  <w:bCs/>
                </w:rPr>
                <w:t>manage lodge</w:t>
              </w:r>
            </w:ins>
          </w:p>
          <w:p w:rsidR="0084207E" w:rsidRPr="005C5A04" w:rsidRDefault="0084207E" w:rsidP="00302E42">
            <w:pPr>
              <w:snapToGrid w:val="0"/>
              <w:spacing w:after="0" w:line="240" w:lineRule="auto"/>
              <w:jc w:val="both"/>
              <w:rPr>
                <w:rFonts w:ascii="Times New Roman" w:hAnsi="Times New Roman"/>
                <w:b/>
                <w:rPrChange w:id="2329" w:author="Tri Le Nguyen Huu" w:date="2014-05-21T13:59:00Z">
                  <w:rPr>
                    <w:rFonts w:ascii="Times New Roman" w:hAnsi="Times New Roman"/>
                  </w:rPr>
                </w:rPrChange>
              </w:rPr>
            </w:pPr>
            <w:r w:rsidRPr="005C5A04">
              <w:rPr>
                <w:rFonts w:ascii="Times New Roman" w:hAnsi="Times New Roman" w:cs="Times New Roman"/>
                <w:b/>
                <w:bCs/>
              </w:rPr>
              <w:t>Business Rules:</w:t>
            </w:r>
            <w:ins w:id="2330" w:author="theirs" w:date="2014-05-21T13:58:00Z">
              <w:r w:rsidR="00881C11" w:rsidRPr="007E517E">
                <w:rPr>
                  <w:rFonts w:ascii="Times New Roman" w:hAnsi="Times New Roman" w:cs="Times New Roman"/>
                  <w:bCs/>
                </w:rPr>
                <w:t xml:space="preserve">Cancel sponsored Loge when </w:t>
              </w:r>
              <w:r w:rsidR="007E517E" w:rsidRPr="007E517E">
                <w:rPr>
                  <w:rFonts w:ascii="Times New Roman" w:hAnsi="Times New Roman" w:cs="Times New Roman"/>
                  <w:bCs/>
                </w:rPr>
                <w:t>Charity not confirm this lodge</w:t>
              </w:r>
            </w:ins>
          </w:p>
          <w:p w:rsidR="0084207E" w:rsidRPr="005C5A04" w:rsidRDefault="0084207E" w:rsidP="00302E42">
            <w:pPr>
              <w:snapToGrid w:val="0"/>
              <w:spacing w:before="40" w:after="40" w:line="240" w:lineRule="auto"/>
              <w:ind w:left="780"/>
              <w:jc w:val="both"/>
              <w:rPr>
                <w:rFonts w:ascii="Times New Roman" w:hAnsi="Times New Roman" w:cs="Times New Roman"/>
              </w:rPr>
            </w:pPr>
          </w:p>
        </w:tc>
      </w:tr>
    </w:tbl>
    <w:p w:rsidR="0084207E" w:rsidRPr="0084207E" w:rsidRDefault="0084207E" w:rsidP="0084207E"/>
    <w:p w:rsidR="00E30332" w:rsidRDefault="00E30332" w:rsidP="00E30332">
      <w:pPr>
        <w:pStyle w:val="Heading4"/>
        <w:numPr>
          <w:ilvl w:val="0"/>
          <w:numId w:val="60"/>
        </w:numPr>
        <w:ind w:left="1710"/>
        <w:rPr>
          <w:i w:val="0"/>
          <w:sz w:val="24"/>
          <w:szCs w:val="24"/>
        </w:rPr>
      </w:pPr>
      <w:bookmarkStart w:id="2331" w:name="_Toc385663893"/>
      <w:r>
        <w:rPr>
          <w:i w:val="0"/>
          <w:sz w:val="24"/>
          <w:szCs w:val="24"/>
        </w:rPr>
        <w:lastRenderedPageBreak/>
        <w:t>(</w:t>
      </w:r>
      <w:r w:rsidR="0084207E">
        <w:rPr>
          <w:i w:val="0"/>
          <w:sz w:val="24"/>
          <w:szCs w:val="24"/>
        </w:rPr>
        <w:t>Sponsor</w:t>
      </w:r>
      <w:r>
        <w:rPr>
          <w:i w:val="0"/>
          <w:sz w:val="24"/>
          <w:szCs w:val="24"/>
        </w:rPr>
        <w:t xml:space="preserve">) Manage </w:t>
      </w:r>
      <w:r w:rsidR="0084207E">
        <w:rPr>
          <w:i w:val="0"/>
          <w:sz w:val="24"/>
          <w:szCs w:val="24"/>
        </w:rPr>
        <w:t>Sponsor’s Lodge</w:t>
      </w:r>
      <w:r>
        <w:rPr>
          <w:i w:val="0"/>
          <w:sz w:val="24"/>
          <w:szCs w:val="24"/>
        </w:rPr>
        <w:t xml:space="preserve"> – </w:t>
      </w:r>
      <w:r w:rsidR="0084207E">
        <w:rPr>
          <w:i w:val="0"/>
          <w:sz w:val="24"/>
          <w:szCs w:val="24"/>
        </w:rPr>
        <w:t>View Room</w:t>
      </w:r>
      <w:bookmarkEnd w:id="2331"/>
    </w:p>
    <w:p w:rsidR="0084207E" w:rsidRDefault="0084207E" w:rsidP="0084207E">
      <w:r w:rsidRPr="005C5A04">
        <w:rPr>
          <w:rFonts w:ascii="Times New Roman" w:hAnsi="Times New Roman" w:cs="Times New Roman"/>
          <w:noProof/>
          <w:lang w:eastAsia="en-US"/>
        </w:rPr>
        <w:drawing>
          <wp:inline distT="0" distB="0" distL="0" distR="0" wp14:anchorId="1B08BBE4" wp14:editId="391CCDFB">
            <wp:extent cx="5274945" cy="1066824"/>
            <wp:effectExtent l="0" t="0" r="190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945" cy="1066824"/>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332">
          <w:tblGrid>
            <w:gridCol w:w="21"/>
            <w:gridCol w:w="2404"/>
            <w:gridCol w:w="450"/>
            <w:gridCol w:w="2713"/>
            <w:gridCol w:w="1274"/>
            <w:gridCol w:w="848"/>
            <w:gridCol w:w="827"/>
            <w:gridCol w:w="1533"/>
          </w:tblGrid>
        </w:tblGridChange>
      </w:tblGrid>
      <w:tr w:rsidR="00BF2400" w:rsidRPr="005C5A04" w:rsidTr="00302E42">
        <w:tc>
          <w:tcPr>
            <w:tcW w:w="5000" w:type="pct"/>
            <w:gridSpan w:val="5"/>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CASE-UC076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33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334" w:author="mine" w:date="2014-05-21T13:59:00Z">
            <w:trPr>
              <w:gridBefore w:val="1"/>
            </w:trPr>
          </w:trPrChange>
        </w:trPr>
        <w:tc>
          <w:tcPr>
            <w:tcW w:w="1420" w:type="pct"/>
            <w:shd w:val="clear" w:color="auto" w:fill="F3F3F3"/>
            <w:tcPrChange w:id="2335" w:author="mine" w:date="2014-05-21T13:59:00Z">
              <w:tcPr>
                <w:tcW w:w="1420" w:type="pct"/>
                <w:gridSpan w:val="2"/>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336" w:author="mine" w:date="2014-05-21T13:59:00Z">
              <w:tcPr>
                <w:tcW w:w="1350" w:type="pct"/>
              </w:tcPr>
            </w:tcPrChange>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UC076</w:t>
            </w:r>
          </w:p>
        </w:tc>
        <w:tc>
          <w:tcPr>
            <w:tcW w:w="1056" w:type="pct"/>
            <w:gridSpan w:val="2"/>
            <w:shd w:val="clear" w:color="auto" w:fill="F3F3F3"/>
            <w:tcPrChange w:id="2337" w:author="mine" w:date="2014-05-21T13:59:00Z">
              <w:tcPr>
                <w:tcW w:w="1056" w:type="pct"/>
                <w:gridSpan w:val="2"/>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338" w:author="mine" w:date="2014-05-21T13:59:00Z">
              <w:tcPr>
                <w:tcW w:w="1174" w:type="pct"/>
                <w:gridSpan w:val="2"/>
              </w:tcPr>
            </w:tcPrChange>
          </w:tcPr>
          <w:p w:rsidR="0084207E"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View room</w:t>
            </w:r>
          </w:p>
        </w:tc>
      </w:tr>
      <w:tr w:rsidR="00BF2400"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339"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340" w:author="mine" w:date="2014-05-21T13:59:00Z">
            <w:trPr>
              <w:gridBefore w:val="1"/>
            </w:trPr>
          </w:trPrChange>
        </w:trPr>
        <w:tc>
          <w:tcPr>
            <w:tcW w:w="1420" w:type="pct"/>
            <w:shd w:val="clear" w:color="auto" w:fill="F3F3F3"/>
            <w:tcPrChange w:id="2341" w:author="mine" w:date="2014-05-21T13:59:00Z">
              <w:tcPr>
                <w:tcW w:w="1420" w:type="pct"/>
                <w:gridSpan w:val="2"/>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342" w:author="mine" w:date="2014-05-21T13:59:00Z">
              <w:tcPr>
                <w:tcW w:w="1350" w:type="pct"/>
              </w:tcPr>
            </w:tcPrChange>
          </w:tcPr>
          <w:p w:rsidR="0084207E"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2343" w:author="mine" w:date="2014-05-21T13:59:00Z">
              <w:tcPr>
                <w:tcW w:w="634" w:type="pct"/>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344" w:author="mine" w:date="2014-05-21T13:59:00Z">
              <w:tcPr>
                <w:tcW w:w="1596" w:type="pct"/>
                <w:gridSpan w:val="3"/>
              </w:tcPr>
            </w:tcPrChange>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302E42">
        <w:trPr>
          <w:trHeight w:val="27"/>
        </w:trPr>
        <w:tc>
          <w:tcPr>
            <w:tcW w:w="5000" w:type="pct"/>
            <w:gridSpan w:val="5"/>
            <w:shd w:val="clear" w:color="auto" w:fill="FFFFFF"/>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room resource</w:t>
            </w:r>
            <w:r w:rsidRPr="005C5A04">
              <w:rPr>
                <w:rFonts w:ascii="Times New Roman" w:hAnsi="Times New Roman" w:cs="Times New Roman"/>
                <w:b/>
                <w:bCs/>
              </w:rPr>
              <w:t xml:space="preserve"> </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room resource</w:t>
            </w:r>
            <w:r w:rsidRPr="005C5A04">
              <w:rPr>
                <w:rFonts w:ascii="Times New Roman" w:eastAsia="MS Mincho" w:hAnsi="Times New Roman" w:cs="Times New Roman"/>
              </w:rPr>
              <w:t>.</w:t>
            </w:r>
          </w:p>
          <w:p w:rsidR="0084207E" w:rsidRPr="005C5A04" w:rsidRDefault="0084207E"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4207E" w:rsidRPr="005C5A04" w:rsidRDefault="0084207E" w:rsidP="00302E42">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“Details Lodge” page, user clicks “xem danh sách phòng” icon.</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4207E" w:rsidRPr="005C5A04" w:rsidRDefault="0084207E"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Sponsor can view room resource successful.</w:t>
            </w:r>
          </w:p>
          <w:p w:rsidR="0084207E" w:rsidRPr="005C5A04" w:rsidRDefault="0084207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345"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57"/>
              <w:gridCol w:w="3799"/>
              <w:tblGridChange w:id="2346">
                <w:tblGrid>
                  <w:gridCol w:w="667"/>
                  <w:gridCol w:w="3397"/>
                  <w:gridCol w:w="4266"/>
                </w:tblGrid>
              </w:tblGridChange>
            </w:tblGrid>
            <w:tr w:rsidR="00743708" w:rsidRPr="005C5A04" w:rsidTr="00302E42">
              <w:tc>
                <w:tcPr>
                  <w:tcW w:w="667" w:type="dxa"/>
                  <w:shd w:val="clear" w:color="auto" w:fill="D9D9D9" w:themeFill="background1" w:themeFillShade="D9"/>
                  <w:tcPrChange w:id="2347" w:author="mine" w:date="2014-05-21T13:59:00Z">
                    <w:tcPr>
                      <w:tcW w:w="667" w:type="dxa"/>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Change w:id="2348" w:author="mine" w:date="2014-05-21T13:59:00Z">
                    <w:tcPr>
                      <w:tcW w:w="3397" w:type="dxa"/>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Change w:id="2349" w:author="mine" w:date="2014-05-21T13:59:00Z">
                    <w:tcPr>
                      <w:tcW w:w="4266" w:type="dxa"/>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67" w:type="dxa"/>
                  <w:tcPrChange w:id="2350"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397" w:type="dxa"/>
                  <w:tcPrChange w:id="2351" w:author="mine" w:date="2014-05-21T13:59:00Z">
                    <w:tcPr>
                      <w:tcW w:w="3397" w:type="dxa"/>
                    </w:tcPr>
                  </w:tcPrChange>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In the”Details Lodge” page, user clicks “ Xem Danh Sách Phòng”</w:t>
                  </w:r>
                </w:p>
                <w:p w:rsidR="0084207E" w:rsidRPr="005C5A04" w:rsidRDefault="0084207E" w:rsidP="00302E42">
                  <w:pPr>
                    <w:snapToGrid w:val="0"/>
                    <w:spacing w:after="80"/>
                    <w:jc w:val="both"/>
                    <w:rPr>
                      <w:rFonts w:ascii="Times New Roman" w:hAnsi="Times New Roman" w:cs="Times New Roman"/>
                      <w:bCs/>
                    </w:rPr>
                  </w:pPr>
                </w:p>
              </w:tc>
              <w:tc>
                <w:tcPr>
                  <w:tcW w:w="4266" w:type="dxa"/>
                  <w:tcPrChange w:id="2352" w:author="mine" w:date="2014-05-21T13:59:00Z">
                    <w:tcPr>
                      <w:tcW w:w="4266" w:type="dxa"/>
                    </w:tcPr>
                  </w:tcPrChange>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Change w:id="2353"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397" w:type="dxa"/>
                  <w:tcPrChange w:id="2354" w:author="mine" w:date="2014-05-21T13:59:00Z">
                    <w:tcPr>
                      <w:tcW w:w="3397" w:type="dxa"/>
                    </w:tcPr>
                  </w:tcPrChange>
                </w:tcPr>
                <w:p w:rsidR="0084207E" w:rsidRPr="005C5A04" w:rsidRDefault="0084207E" w:rsidP="00302E42">
                  <w:pPr>
                    <w:snapToGrid w:val="0"/>
                    <w:rPr>
                      <w:rFonts w:ascii="Times New Roman" w:hAnsi="Times New Roman" w:cs="Times New Roman"/>
                    </w:rPr>
                  </w:pPr>
                </w:p>
              </w:tc>
              <w:tc>
                <w:tcPr>
                  <w:tcW w:w="4266" w:type="dxa"/>
                  <w:tcPrChange w:id="2355" w:author="mine" w:date="2014-05-21T13:59:00Z">
                    <w:tcPr>
                      <w:tcW w:w="4266" w:type="dxa"/>
                    </w:tcPr>
                  </w:tcPrChange>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show the table with information of lodge and room resource</w:t>
                  </w:r>
                </w:p>
              </w:tc>
            </w:tr>
          </w:tbl>
          <w:p w:rsidR="0084207E" w:rsidRPr="005C5A04" w:rsidRDefault="0084207E" w:rsidP="00302E4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1"/>
              <w:gridCol w:w="3771"/>
            </w:tblGrid>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bCs/>
                    </w:rPr>
                    <w:t>When this lodge don’t have any room created</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bCs/>
                    </w:rPr>
                    <w:t>The message will show “Bạn chưa tạo phòng! Vui lòng nhấn vào nút “tạo phòng” để tạo phòng mới “</w:t>
                  </w:r>
                </w:p>
              </w:tc>
            </w:tr>
          </w:tbl>
          <w:p w:rsidR="00881C11" w:rsidRPr="005C5A04" w:rsidRDefault="0084207E" w:rsidP="00881C11">
            <w:pPr>
              <w:snapToGrid w:val="0"/>
              <w:spacing w:after="0" w:line="240" w:lineRule="auto"/>
              <w:jc w:val="both"/>
              <w:rPr>
                <w:ins w:id="2356" w:author="theirs" w:date="2014-05-21T13:58:00Z"/>
                <w:rFonts w:ascii="Times New Roman" w:hAnsi="Times New Roman" w:cs="Times New Roman"/>
                <w:bCs/>
              </w:rPr>
            </w:pPr>
            <w:r w:rsidRPr="005C5A04">
              <w:rPr>
                <w:rFonts w:ascii="Times New Roman" w:hAnsi="Times New Roman" w:cs="Times New Roman"/>
                <w:b/>
                <w:bCs/>
              </w:rPr>
              <w:t xml:space="preserve">Relationships: </w:t>
            </w:r>
            <w:del w:id="2357" w:author="theirs" w:date="2014-05-21T13:58:00Z">
              <w:r w:rsidRPr="005C5A04">
                <w:rPr>
                  <w:rFonts w:ascii="Times New Roman" w:hAnsi="Times New Roman" w:cs="Times New Roman"/>
                  <w:b/>
                  <w:bCs/>
                </w:rPr>
                <w:delText xml:space="preserve"> N/A</w:delText>
              </w:r>
            </w:del>
            <w:ins w:id="2358" w:author="theirs" w:date="2014-05-21T13:58:00Z">
              <w:r w:rsidR="00881C11">
                <w:rPr>
                  <w:rFonts w:ascii="Times New Roman" w:hAnsi="Times New Roman" w:cs="Times New Roman"/>
                  <w:bCs/>
                </w:rPr>
                <w:t>View Details Lodge</w:t>
              </w:r>
            </w:ins>
          </w:p>
          <w:p w:rsidR="00881C11" w:rsidRPr="005C5A04" w:rsidRDefault="00881C11" w:rsidP="00881C11">
            <w:pPr>
              <w:snapToGrid w:val="0"/>
              <w:spacing w:after="0" w:line="240" w:lineRule="auto"/>
              <w:jc w:val="both"/>
              <w:rPr>
                <w:ins w:id="2359" w:author="theirs" w:date="2014-05-21T13:58:00Z"/>
                <w:rFonts w:ascii="Times New Roman" w:hAnsi="Times New Roman" w:cs="Times New Roman"/>
                <w:bCs/>
              </w:rPr>
            </w:pPr>
            <w:ins w:id="2360" w:author="theirs" w:date="2014-05-21T13:58:00Z">
              <w:r w:rsidRPr="005C5A04">
                <w:rPr>
                  <w:rFonts w:ascii="Times New Roman" w:hAnsi="Times New Roman" w:cs="Times New Roman"/>
                  <w:b/>
                  <w:bCs/>
                </w:rPr>
                <w:t>Business Rules:</w:t>
              </w:r>
              <w:r>
                <w:rPr>
                  <w:rFonts w:ascii="Times New Roman" w:hAnsi="Times New Roman" w:cs="Times New Roman"/>
                  <w:bCs/>
                </w:rPr>
                <w:t xml:space="preserve"> Sponsor canadd view room when this romm exit in lodge.</w:t>
              </w:r>
            </w:ins>
          </w:p>
          <w:p w:rsidR="0084207E" w:rsidRPr="005C5A04" w:rsidRDefault="0084207E" w:rsidP="00302E42">
            <w:pPr>
              <w:snapToGrid w:val="0"/>
              <w:spacing w:after="0" w:line="240" w:lineRule="auto"/>
              <w:jc w:val="both"/>
              <w:rPr>
                <w:rFonts w:ascii="Times New Roman" w:hAnsi="Times New Roman" w:cs="Times New Roman"/>
                <w:b/>
                <w:bCs/>
              </w:rPr>
            </w:pPr>
          </w:p>
        </w:tc>
      </w:tr>
    </w:tbl>
    <w:p w:rsidR="0084207E" w:rsidRPr="0084207E" w:rsidRDefault="0084207E" w:rsidP="0084207E"/>
    <w:p w:rsidR="00E30332" w:rsidRDefault="00E30332" w:rsidP="00E30332">
      <w:pPr>
        <w:pStyle w:val="Heading4"/>
        <w:numPr>
          <w:ilvl w:val="0"/>
          <w:numId w:val="60"/>
        </w:numPr>
        <w:ind w:left="1710"/>
        <w:rPr>
          <w:i w:val="0"/>
          <w:sz w:val="24"/>
          <w:szCs w:val="24"/>
        </w:rPr>
      </w:pPr>
      <w:bookmarkStart w:id="2361" w:name="_Toc385663894"/>
      <w:r>
        <w:rPr>
          <w:i w:val="0"/>
          <w:sz w:val="24"/>
          <w:szCs w:val="24"/>
        </w:rPr>
        <w:lastRenderedPageBreak/>
        <w:t>(</w:t>
      </w:r>
      <w:r w:rsidR="0084207E">
        <w:rPr>
          <w:i w:val="0"/>
          <w:sz w:val="24"/>
          <w:szCs w:val="24"/>
        </w:rPr>
        <w:t>Sponsor</w:t>
      </w:r>
      <w:r>
        <w:rPr>
          <w:i w:val="0"/>
          <w:sz w:val="24"/>
          <w:szCs w:val="24"/>
        </w:rPr>
        <w:t xml:space="preserve">) Manage </w:t>
      </w:r>
      <w:r w:rsidR="0084207E">
        <w:rPr>
          <w:i w:val="0"/>
          <w:sz w:val="24"/>
          <w:szCs w:val="24"/>
        </w:rPr>
        <w:t>Sponsor’s Lodge</w:t>
      </w:r>
      <w:r>
        <w:rPr>
          <w:i w:val="0"/>
          <w:sz w:val="24"/>
          <w:szCs w:val="24"/>
        </w:rPr>
        <w:t xml:space="preserve"> – </w:t>
      </w:r>
      <w:r w:rsidR="0084207E">
        <w:rPr>
          <w:i w:val="0"/>
          <w:sz w:val="24"/>
          <w:szCs w:val="24"/>
        </w:rPr>
        <w:t>Add New Room</w:t>
      </w:r>
      <w:bookmarkEnd w:id="2361"/>
    </w:p>
    <w:p w:rsidR="0084207E" w:rsidRDefault="0084207E" w:rsidP="0084207E">
      <w:r w:rsidRPr="005C5A04">
        <w:rPr>
          <w:rFonts w:ascii="Times New Roman" w:hAnsi="Times New Roman" w:cs="Times New Roman"/>
          <w:noProof/>
          <w:lang w:eastAsia="en-US"/>
        </w:rPr>
        <w:drawing>
          <wp:inline distT="0" distB="0" distL="0" distR="0" wp14:anchorId="5F821DEF" wp14:editId="1DC33696">
            <wp:extent cx="5274945" cy="1060061"/>
            <wp:effectExtent l="0" t="0" r="1905" b="698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945" cy="1060061"/>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362">
          <w:tblGrid>
            <w:gridCol w:w="21"/>
            <w:gridCol w:w="2404"/>
            <w:gridCol w:w="450"/>
            <w:gridCol w:w="2713"/>
            <w:gridCol w:w="1274"/>
            <w:gridCol w:w="848"/>
            <w:gridCol w:w="827"/>
            <w:gridCol w:w="1533"/>
          </w:tblGrid>
        </w:tblGridChange>
      </w:tblGrid>
      <w:tr w:rsidR="00BF2400" w:rsidRPr="005C5A04" w:rsidTr="00302E42">
        <w:tc>
          <w:tcPr>
            <w:tcW w:w="5000" w:type="pct"/>
            <w:gridSpan w:val="5"/>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CASE-UC077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36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364" w:author="mine" w:date="2014-05-21T13:59:00Z">
            <w:trPr>
              <w:gridBefore w:val="1"/>
            </w:trPr>
          </w:trPrChange>
        </w:trPr>
        <w:tc>
          <w:tcPr>
            <w:tcW w:w="1420" w:type="pct"/>
            <w:shd w:val="clear" w:color="auto" w:fill="F3F3F3"/>
            <w:tcPrChange w:id="2365" w:author="mine" w:date="2014-05-21T13:59:00Z">
              <w:tcPr>
                <w:tcW w:w="1420" w:type="pct"/>
                <w:gridSpan w:val="2"/>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366" w:author="mine" w:date="2014-05-21T13:59:00Z">
              <w:tcPr>
                <w:tcW w:w="1350" w:type="pct"/>
              </w:tcPr>
            </w:tcPrChange>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UC077</w:t>
            </w:r>
          </w:p>
        </w:tc>
        <w:tc>
          <w:tcPr>
            <w:tcW w:w="1056" w:type="pct"/>
            <w:gridSpan w:val="2"/>
            <w:shd w:val="clear" w:color="auto" w:fill="F3F3F3"/>
            <w:tcPrChange w:id="2367" w:author="mine" w:date="2014-05-21T13:59:00Z">
              <w:tcPr>
                <w:tcW w:w="1056" w:type="pct"/>
                <w:gridSpan w:val="2"/>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368" w:author="mine" w:date="2014-05-21T13:59:00Z">
              <w:tcPr>
                <w:tcW w:w="1174" w:type="pct"/>
                <w:gridSpan w:val="2"/>
              </w:tcPr>
            </w:tcPrChange>
          </w:tcPr>
          <w:p w:rsidR="0084207E"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Add new room</w:t>
            </w:r>
          </w:p>
        </w:tc>
      </w:tr>
      <w:tr w:rsidR="00BF2400" w:rsidRPr="005C5A04" w:rsidTr="00302E42">
        <w:trPr>
          <w:trHeight w:val="382"/>
        </w:trPr>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369"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370" w:author="mine" w:date="2014-05-21T13:59:00Z">
            <w:trPr>
              <w:gridBefore w:val="1"/>
            </w:trPr>
          </w:trPrChange>
        </w:trPr>
        <w:tc>
          <w:tcPr>
            <w:tcW w:w="1420" w:type="pct"/>
            <w:shd w:val="clear" w:color="auto" w:fill="F3F3F3"/>
            <w:tcPrChange w:id="2371" w:author="mine" w:date="2014-05-21T13:59:00Z">
              <w:tcPr>
                <w:tcW w:w="1420" w:type="pct"/>
                <w:gridSpan w:val="2"/>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372" w:author="mine" w:date="2014-05-21T13:59:00Z">
              <w:tcPr>
                <w:tcW w:w="1350" w:type="pct"/>
              </w:tcPr>
            </w:tcPrChange>
          </w:tcPr>
          <w:p w:rsidR="0084207E"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2373" w:author="mine" w:date="2014-05-21T13:59:00Z">
              <w:tcPr>
                <w:tcW w:w="634" w:type="pct"/>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374" w:author="mine" w:date="2014-05-21T13:59:00Z">
              <w:tcPr>
                <w:tcW w:w="1596" w:type="pct"/>
                <w:gridSpan w:val="3"/>
              </w:tcPr>
            </w:tcPrChange>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30"/>
        </w:trPr>
        <w:tc>
          <w:tcPr>
            <w:tcW w:w="5000" w:type="pct"/>
            <w:gridSpan w:val="5"/>
            <w:shd w:val="clear" w:color="auto" w:fill="FFFFFF"/>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add new room</w:t>
            </w:r>
          </w:p>
          <w:p w:rsidR="0084207E" w:rsidRPr="005C5A04" w:rsidRDefault="0084207E"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User can add new room</w:t>
            </w:r>
          </w:p>
          <w:p w:rsidR="0084207E" w:rsidRPr="005C5A04" w:rsidRDefault="0084207E"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4207E" w:rsidRPr="005C5A04" w:rsidRDefault="0084207E" w:rsidP="00302E4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“Details” page, user clicks “Tạo mới phòng” icon.</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Lodge is being display.</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4207E" w:rsidRPr="005C5A04" w:rsidRDefault="0084207E"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room is added into database.</w:t>
            </w:r>
          </w:p>
          <w:p w:rsidR="0084207E" w:rsidRPr="005C5A04" w:rsidRDefault="0084207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375"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2993"/>
              <w:gridCol w:w="3863"/>
              <w:tblGridChange w:id="2376">
                <w:tblGrid>
                  <w:gridCol w:w="667"/>
                  <w:gridCol w:w="3390"/>
                  <w:gridCol w:w="4273"/>
                </w:tblGrid>
              </w:tblGridChange>
            </w:tblGrid>
            <w:tr w:rsidR="00743708" w:rsidRPr="005C5A04" w:rsidTr="00302E42">
              <w:tc>
                <w:tcPr>
                  <w:tcW w:w="667" w:type="dxa"/>
                  <w:shd w:val="clear" w:color="auto" w:fill="D9D9D9" w:themeFill="background1" w:themeFillShade="D9"/>
                  <w:tcPrChange w:id="2377" w:author="mine" w:date="2014-05-21T13:59:00Z">
                    <w:tcPr>
                      <w:tcW w:w="667" w:type="dxa"/>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378" w:author="mine" w:date="2014-05-21T13:59:00Z">
                    <w:tcPr>
                      <w:tcW w:w="3390" w:type="dxa"/>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379" w:author="mine" w:date="2014-05-21T13:59:00Z">
                    <w:tcPr>
                      <w:tcW w:w="4273" w:type="dxa"/>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67" w:type="dxa"/>
                  <w:tcPrChange w:id="2380"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381" w:author="mine" w:date="2014-05-21T13:59:00Z">
                    <w:tcPr>
                      <w:tcW w:w="3390" w:type="dxa"/>
                    </w:tcPr>
                  </w:tcPrChange>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In the “Details Lodge” page, user clicks “Tạo mới phòng” icon.</w:t>
                  </w:r>
                </w:p>
              </w:tc>
              <w:tc>
                <w:tcPr>
                  <w:tcW w:w="4273" w:type="dxa"/>
                  <w:tcPrChange w:id="2382" w:author="mine" w:date="2014-05-21T13:59:00Z">
                    <w:tcPr>
                      <w:tcW w:w="4273" w:type="dxa"/>
                    </w:tcPr>
                  </w:tcPrChange>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Change w:id="2383"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384" w:author="mine" w:date="2014-05-21T13:59:00Z">
                    <w:tcPr>
                      <w:tcW w:w="3390" w:type="dxa"/>
                    </w:tcPr>
                  </w:tcPrChange>
                </w:tcPr>
                <w:p w:rsidR="0084207E" w:rsidRPr="005C5A04" w:rsidRDefault="0084207E" w:rsidP="00302E42">
                  <w:pPr>
                    <w:snapToGrid w:val="0"/>
                    <w:rPr>
                      <w:rFonts w:ascii="Times New Roman" w:hAnsi="Times New Roman" w:cs="Times New Roman"/>
                    </w:rPr>
                  </w:pPr>
                </w:p>
              </w:tc>
              <w:tc>
                <w:tcPr>
                  <w:tcW w:w="4273" w:type="dxa"/>
                  <w:tcPrChange w:id="2385" w:author="mine" w:date="2014-05-21T13:59:00Z">
                    <w:tcPr>
                      <w:tcW w:w="4273" w:type="dxa"/>
                    </w:tcPr>
                  </w:tcPrChange>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Displays a form that has the following items:</w:t>
                  </w:r>
                </w:p>
                <w:p w:rsidR="0084207E" w:rsidRPr="005C5A04" w:rsidRDefault="0084207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Phòng” (</w:t>
                  </w:r>
                  <w:r w:rsidRPr="005C5A04">
                    <w:rPr>
                      <w:rFonts w:ascii="Times New Roman" w:hAnsi="Times New Roman" w:cs="Times New Roman"/>
                      <w:sz w:val="20"/>
                    </w:rPr>
                    <w:t>textbox; required, length 50)</w:t>
                  </w:r>
                </w:p>
                <w:p w:rsidR="0084207E" w:rsidRPr="005C5A04" w:rsidRDefault="0084207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“Số Chỗ” (</w:t>
                  </w:r>
                  <w:r w:rsidRPr="005C5A04">
                    <w:rPr>
                      <w:rFonts w:ascii="Times New Roman" w:hAnsi="Times New Roman" w:cs="Times New Roman"/>
                      <w:sz w:val="20"/>
                    </w:rPr>
                    <w:t>textbox; required, length 50)</w:t>
                  </w:r>
                </w:p>
                <w:p w:rsidR="0084207E" w:rsidRPr="005C5A04" w:rsidRDefault="0084207E" w:rsidP="00302E42">
                  <w:pPr>
                    <w:pStyle w:val="ListParagraph"/>
                    <w:snapToGrid w:val="0"/>
                    <w:rPr>
                      <w:rFonts w:ascii="Times New Roman" w:hAnsi="Times New Roman" w:cs="Times New Roman"/>
                    </w:rPr>
                  </w:pPr>
                </w:p>
                <w:p w:rsidR="0084207E" w:rsidRPr="005C5A04" w:rsidRDefault="0084207E" w:rsidP="00302E42">
                  <w:pPr>
                    <w:pStyle w:val="ListParagraph"/>
                    <w:snapToGrid w:val="0"/>
                    <w:rPr>
                      <w:rFonts w:ascii="Times New Roman" w:hAnsi="Times New Roman" w:cs="Times New Roman"/>
                    </w:rPr>
                  </w:pPr>
                </w:p>
              </w:tc>
            </w:tr>
            <w:tr w:rsidR="0084207E" w:rsidRPr="005C5A04" w:rsidTr="00302E42">
              <w:tc>
                <w:tcPr>
                  <w:tcW w:w="667" w:type="dxa"/>
                  <w:tcPrChange w:id="2386"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387" w:author="mine" w:date="2014-05-21T13:59:00Z">
                    <w:tcPr>
                      <w:tcW w:w="3390" w:type="dxa"/>
                    </w:tcPr>
                  </w:tcPrChange>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Change w:id="2388" w:author="mine" w:date="2014-05-21T13:59:00Z">
                    <w:tcPr>
                      <w:tcW w:w="4273" w:type="dxa"/>
                    </w:tcPr>
                  </w:tcPrChange>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Change w:id="2389"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390" w:author="mine" w:date="2014-05-21T13:59:00Z">
                    <w:tcPr>
                      <w:tcW w:w="3390" w:type="dxa"/>
                    </w:tcPr>
                  </w:tcPrChange>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Clicks the button “Tạo Mới”</w:t>
                  </w:r>
                </w:p>
                <w:p w:rsidR="0084207E" w:rsidRPr="005C5A04" w:rsidRDefault="0084207E" w:rsidP="00302E42">
                  <w:pPr>
                    <w:contextualSpacing/>
                    <w:rPr>
                      <w:rFonts w:ascii="Times New Roman" w:hAnsi="Times New Roman" w:cs="Times New Roman"/>
                    </w:rPr>
                  </w:pPr>
                </w:p>
              </w:tc>
              <w:tc>
                <w:tcPr>
                  <w:tcW w:w="4273" w:type="dxa"/>
                  <w:tcPrChange w:id="2391" w:author="mine" w:date="2014-05-21T13:59:00Z">
                    <w:tcPr>
                      <w:tcW w:w="4273" w:type="dxa"/>
                    </w:tcPr>
                  </w:tcPrChange>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Change w:id="2392"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lastRenderedPageBreak/>
                    <w:t>5.</w:t>
                  </w:r>
                </w:p>
              </w:tc>
              <w:tc>
                <w:tcPr>
                  <w:tcW w:w="3390" w:type="dxa"/>
                  <w:tcPrChange w:id="2393" w:author="mine" w:date="2014-05-21T13:59:00Z">
                    <w:tcPr>
                      <w:tcW w:w="3390" w:type="dxa"/>
                    </w:tcPr>
                  </w:tcPrChange>
                </w:tcPr>
                <w:p w:rsidR="0084207E" w:rsidRPr="005C5A04" w:rsidRDefault="0084207E" w:rsidP="00302E42">
                  <w:pPr>
                    <w:snapToGrid w:val="0"/>
                    <w:rPr>
                      <w:rFonts w:ascii="Times New Roman" w:hAnsi="Times New Roman" w:cs="Times New Roman"/>
                    </w:rPr>
                  </w:pPr>
                </w:p>
              </w:tc>
              <w:tc>
                <w:tcPr>
                  <w:tcW w:w="4273" w:type="dxa"/>
                  <w:tcPrChange w:id="2394" w:author="mine" w:date="2014-05-21T13:59:00Z">
                    <w:tcPr>
                      <w:tcW w:w="4273" w:type="dxa"/>
                    </w:tcPr>
                  </w:tcPrChange>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Saves the room information to the database, redirects the user to the details lodge.</w:t>
                  </w:r>
                </w:p>
              </w:tc>
            </w:tr>
          </w:tbl>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move marker</w:t>
            </w:r>
          </w:p>
          <w:p w:rsidR="0084207E" w:rsidRPr="005C5A04" w:rsidRDefault="0084207E" w:rsidP="00302E42">
            <w:pPr>
              <w:snapToGrid w:val="0"/>
              <w:spacing w:after="80" w:line="240" w:lineRule="auto"/>
              <w:jc w:val="both"/>
              <w:rPr>
                <w:rFonts w:ascii="Times New Roman" w:hAnsi="Times New Roman" w:cs="Times New Roman"/>
                <w:b/>
                <w:bCs/>
              </w:rPr>
            </w:pP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4"/>
              <w:gridCol w:w="3768"/>
            </w:tblGrid>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Tên Phòng” is empty.</w:t>
                  </w:r>
                </w:p>
                <w:p w:rsidR="0084207E" w:rsidRPr="005C5A04" w:rsidRDefault="0084207E" w:rsidP="00302E42">
                  <w:pPr>
                    <w:snapToGrid w:val="0"/>
                    <w:rPr>
                      <w:rFonts w:ascii="Times New Roman" w:hAnsi="Times New Roman" w:cs="Times New Roman"/>
                    </w:rPr>
                  </w:pPr>
                  <w:r w:rsidRPr="005C5A04">
                    <w:rPr>
                      <w:rFonts w:ascii="Times New Roman" w:hAnsi="Times New Roman" w:cs="Times New Roman"/>
                      <w:bCs/>
                    </w:rPr>
                    <w:t>Click “Tạo” button.</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Shows error message at “Tên Phòng”: “Vui lòng nhập tên phòng”.</w:t>
                  </w:r>
                </w:p>
              </w:tc>
            </w:tr>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Số Chỗ ” is empty.</w:t>
                  </w:r>
                </w:p>
                <w:p w:rsidR="0084207E" w:rsidRPr="005C5A04" w:rsidRDefault="0084207E" w:rsidP="00302E42">
                  <w:pPr>
                    <w:snapToGrid w:val="0"/>
                    <w:rPr>
                      <w:rFonts w:ascii="Times New Roman" w:hAnsi="Times New Roman" w:cs="Times New Roman"/>
                      <w:bCs/>
                    </w:rPr>
                  </w:pPr>
                  <w:r w:rsidRPr="005C5A04">
                    <w:rPr>
                      <w:rFonts w:ascii="Times New Roman" w:hAnsi="Times New Roman" w:cs="Times New Roman"/>
                      <w:bCs/>
                    </w:rPr>
                    <w:t>Click “Tạo” button.</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Shows error message at “Số chỗ ngồi”: “Vui lòng nhập số chỗ”.</w:t>
                  </w:r>
                </w:p>
              </w:tc>
            </w:tr>
          </w:tbl>
          <w:p w:rsidR="0084207E" w:rsidRPr="005C5A04" w:rsidRDefault="0084207E" w:rsidP="00302E42">
            <w:pPr>
              <w:snapToGrid w:val="0"/>
              <w:spacing w:after="80" w:line="240" w:lineRule="auto"/>
              <w:jc w:val="both"/>
              <w:rPr>
                <w:rFonts w:ascii="Times New Roman" w:hAnsi="Times New Roman" w:cs="Times New Roman"/>
                <w:b/>
                <w:bCs/>
              </w:rPr>
            </w:pPr>
          </w:p>
          <w:p w:rsidR="0084207E" w:rsidRPr="005C5A04" w:rsidRDefault="0084207E" w:rsidP="00302E42">
            <w:pPr>
              <w:snapToGrid w:val="0"/>
              <w:spacing w:after="80" w:line="240" w:lineRule="auto"/>
              <w:jc w:val="both"/>
              <w:rPr>
                <w:rFonts w:ascii="Times New Roman" w:hAnsi="Times New Roman" w:cs="Times New Roman"/>
                <w:b/>
                <w:bCs/>
              </w:rPr>
            </w:pPr>
          </w:p>
          <w:p w:rsidR="0084207E" w:rsidRPr="005C5A04" w:rsidRDefault="0084207E"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Cs/>
              </w:rPr>
              <w:t>When inputs require information (Tên Phòng, Số Chỗ) is invalid format or missed require information, the system will notify and require input again.</w:t>
            </w:r>
          </w:p>
          <w:p w:rsidR="00881C11" w:rsidRPr="005C5A04" w:rsidRDefault="0084207E" w:rsidP="00881C11">
            <w:pPr>
              <w:snapToGrid w:val="0"/>
              <w:spacing w:after="0" w:line="240" w:lineRule="auto"/>
              <w:jc w:val="both"/>
              <w:rPr>
                <w:ins w:id="2395" w:author="theirs" w:date="2014-05-21T13:58:00Z"/>
                <w:rFonts w:ascii="Times New Roman" w:hAnsi="Times New Roman" w:cs="Times New Roman"/>
                <w:bCs/>
              </w:rPr>
            </w:pPr>
            <w:r w:rsidRPr="005C5A04">
              <w:rPr>
                <w:rFonts w:ascii="Times New Roman" w:hAnsi="Times New Roman" w:cs="Times New Roman"/>
                <w:b/>
                <w:bCs/>
              </w:rPr>
              <w:t xml:space="preserve">Relationships: </w:t>
            </w:r>
            <w:del w:id="2396" w:author="theirs" w:date="2014-05-21T13:58:00Z">
              <w:r w:rsidRPr="005C5A04">
                <w:rPr>
                  <w:rFonts w:ascii="Times New Roman" w:hAnsi="Times New Roman" w:cs="Times New Roman"/>
                  <w:bCs/>
                </w:rPr>
                <w:delText xml:space="preserve"> N/A</w:delText>
              </w:r>
            </w:del>
            <w:ins w:id="2397" w:author="theirs" w:date="2014-05-21T13:58:00Z">
              <w:r w:rsidR="00881C11">
                <w:rPr>
                  <w:rFonts w:ascii="Times New Roman" w:hAnsi="Times New Roman" w:cs="Times New Roman"/>
                  <w:bCs/>
                </w:rPr>
                <w:t>View Details Lodge</w:t>
              </w:r>
            </w:ins>
          </w:p>
          <w:p w:rsidR="00881C11" w:rsidRPr="005C5A04" w:rsidRDefault="00881C11" w:rsidP="00881C11">
            <w:pPr>
              <w:snapToGrid w:val="0"/>
              <w:spacing w:after="0" w:line="240" w:lineRule="auto"/>
              <w:jc w:val="both"/>
              <w:rPr>
                <w:ins w:id="2398" w:author="theirs" w:date="2014-05-21T13:58:00Z"/>
                <w:rFonts w:ascii="Times New Roman" w:hAnsi="Times New Roman" w:cs="Times New Roman"/>
                <w:bCs/>
              </w:rPr>
            </w:pPr>
            <w:ins w:id="2399" w:author="theirs" w:date="2014-05-21T13:58:00Z">
              <w:r w:rsidRPr="005C5A04">
                <w:rPr>
                  <w:rFonts w:ascii="Times New Roman" w:hAnsi="Times New Roman" w:cs="Times New Roman"/>
                  <w:b/>
                  <w:bCs/>
                </w:rPr>
                <w:t>Business Rules:</w:t>
              </w:r>
              <w:r>
                <w:rPr>
                  <w:rFonts w:ascii="Times New Roman" w:hAnsi="Times New Roman" w:cs="Times New Roman"/>
                  <w:bCs/>
                </w:rPr>
                <w:t xml:space="preserve"> Sponsor canadd new room with this lodge.</w:t>
              </w:r>
            </w:ins>
          </w:p>
          <w:p w:rsidR="0084207E" w:rsidRPr="005C5A04" w:rsidRDefault="0084207E" w:rsidP="00302E42">
            <w:pPr>
              <w:snapToGrid w:val="0"/>
              <w:spacing w:after="0" w:line="240" w:lineRule="auto"/>
              <w:jc w:val="both"/>
              <w:rPr>
                <w:rFonts w:ascii="Times New Roman" w:hAnsi="Times New Roman" w:cs="Times New Roman"/>
                <w:bCs/>
              </w:rPr>
            </w:pPr>
          </w:p>
        </w:tc>
      </w:tr>
    </w:tbl>
    <w:p w:rsidR="0084207E" w:rsidRPr="0084207E" w:rsidRDefault="0084207E" w:rsidP="0084207E"/>
    <w:p w:rsidR="0084207E" w:rsidRDefault="0084207E" w:rsidP="0084207E"/>
    <w:p w:rsidR="0084207E" w:rsidRPr="0084207E" w:rsidRDefault="0084207E" w:rsidP="0084207E"/>
    <w:p w:rsidR="00E30332" w:rsidRDefault="0084207E" w:rsidP="00E30332">
      <w:pPr>
        <w:pStyle w:val="Heading4"/>
        <w:numPr>
          <w:ilvl w:val="0"/>
          <w:numId w:val="60"/>
        </w:numPr>
        <w:ind w:left="1710"/>
        <w:rPr>
          <w:i w:val="0"/>
          <w:sz w:val="24"/>
          <w:szCs w:val="24"/>
        </w:rPr>
      </w:pPr>
      <w:r>
        <w:rPr>
          <w:i w:val="0"/>
          <w:sz w:val="24"/>
          <w:szCs w:val="24"/>
        </w:rPr>
        <w:t xml:space="preserve"> </w:t>
      </w:r>
      <w:bookmarkStart w:id="2400" w:name="_Toc385663895"/>
      <w:r w:rsidR="00E30332">
        <w:rPr>
          <w:i w:val="0"/>
          <w:sz w:val="24"/>
          <w:szCs w:val="24"/>
        </w:rPr>
        <w:t>(</w:t>
      </w:r>
      <w:r w:rsidR="00326347">
        <w:rPr>
          <w:i w:val="0"/>
          <w:sz w:val="24"/>
          <w:szCs w:val="24"/>
        </w:rPr>
        <w:t>Sponsor</w:t>
      </w:r>
      <w:r w:rsidR="00E30332">
        <w:rPr>
          <w:i w:val="0"/>
          <w:sz w:val="24"/>
          <w:szCs w:val="24"/>
        </w:rPr>
        <w:t xml:space="preserve">) Manage </w:t>
      </w:r>
      <w:r w:rsidR="00326347">
        <w:rPr>
          <w:i w:val="0"/>
          <w:sz w:val="24"/>
          <w:szCs w:val="24"/>
        </w:rPr>
        <w:t>Sponsor’s Lodge</w:t>
      </w:r>
      <w:r w:rsidR="00E30332">
        <w:rPr>
          <w:i w:val="0"/>
          <w:sz w:val="24"/>
          <w:szCs w:val="24"/>
        </w:rPr>
        <w:t xml:space="preserve"> – </w:t>
      </w:r>
      <w:r w:rsidR="00326347">
        <w:rPr>
          <w:i w:val="0"/>
          <w:sz w:val="24"/>
          <w:szCs w:val="24"/>
        </w:rPr>
        <w:t>Delete Room</w:t>
      </w:r>
      <w:bookmarkEnd w:id="2400"/>
    </w:p>
    <w:p w:rsidR="00A745D4" w:rsidRDefault="00A745D4" w:rsidP="00A745D4">
      <w:r w:rsidRPr="005C5A04">
        <w:rPr>
          <w:rFonts w:ascii="Times New Roman" w:hAnsi="Times New Roman" w:cs="Times New Roman"/>
          <w:noProof/>
          <w:lang w:eastAsia="en-US"/>
        </w:rPr>
        <w:drawing>
          <wp:inline distT="0" distB="0" distL="0" distR="0" wp14:anchorId="316D8AC9" wp14:editId="52721311">
            <wp:extent cx="5274945" cy="1066843"/>
            <wp:effectExtent l="0" t="0" r="190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945" cy="1066843"/>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401">
          <w:tblGrid>
            <w:gridCol w:w="21"/>
            <w:gridCol w:w="2404"/>
            <w:gridCol w:w="450"/>
            <w:gridCol w:w="2713"/>
            <w:gridCol w:w="1274"/>
            <w:gridCol w:w="848"/>
            <w:gridCol w:w="827"/>
            <w:gridCol w:w="1533"/>
          </w:tblGrid>
        </w:tblGridChange>
      </w:tblGrid>
      <w:tr w:rsidR="00BF2400" w:rsidRPr="005C5A04" w:rsidTr="00302E42">
        <w:tc>
          <w:tcPr>
            <w:tcW w:w="5000" w:type="pct"/>
            <w:gridSpan w:val="5"/>
            <w:shd w:val="clear" w:color="auto" w:fill="F3F3F3"/>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CASE-UC079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40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403" w:author="mine" w:date="2014-05-21T13:59:00Z">
            <w:trPr>
              <w:gridBefore w:val="1"/>
            </w:trPr>
          </w:trPrChange>
        </w:trPr>
        <w:tc>
          <w:tcPr>
            <w:tcW w:w="1420" w:type="pct"/>
            <w:shd w:val="clear" w:color="auto" w:fill="F3F3F3"/>
            <w:tcPrChange w:id="2404" w:author="mine" w:date="2014-05-21T13:59:00Z">
              <w:tcPr>
                <w:tcW w:w="1420" w:type="pct"/>
                <w:gridSpan w:val="2"/>
                <w:shd w:val="clear" w:color="auto" w:fill="F3F3F3"/>
              </w:tcPr>
            </w:tcPrChange>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405" w:author="mine" w:date="2014-05-21T13:59:00Z">
              <w:tcPr>
                <w:tcW w:w="1350" w:type="pct"/>
              </w:tcPr>
            </w:tcPrChange>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UC079</w:t>
            </w:r>
          </w:p>
        </w:tc>
        <w:tc>
          <w:tcPr>
            <w:tcW w:w="1056" w:type="pct"/>
            <w:gridSpan w:val="2"/>
            <w:shd w:val="clear" w:color="auto" w:fill="F3F3F3"/>
            <w:tcPrChange w:id="2406" w:author="mine" w:date="2014-05-21T13:59:00Z">
              <w:tcPr>
                <w:tcW w:w="1056" w:type="pct"/>
                <w:gridSpan w:val="2"/>
                <w:shd w:val="clear" w:color="auto" w:fill="F3F3F3"/>
              </w:tcPr>
            </w:tcPrChange>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407" w:author="mine" w:date="2014-05-21T13:59:00Z">
              <w:tcPr>
                <w:tcW w:w="1174" w:type="pct"/>
                <w:gridSpan w:val="2"/>
              </w:tcPr>
            </w:tcPrChange>
          </w:tcPr>
          <w:p w:rsidR="00A745D4"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302E42">
        <w:tc>
          <w:tcPr>
            <w:tcW w:w="1420" w:type="pct"/>
            <w:shd w:val="clear" w:color="auto" w:fill="F3F3F3"/>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Delete room</w:t>
            </w:r>
          </w:p>
        </w:tc>
      </w:tr>
      <w:tr w:rsidR="00BF2400" w:rsidRPr="005C5A04" w:rsidTr="00302E42">
        <w:tc>
          <w:tcPr>
            <w:tcW w:w="1420" w:type="pct"/>
            <w:shd w:val="clear" w:color="auto" w:fill="F3F3F3"/>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408"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409" w:author="mine" w:date="2014-05-21T13:59:00Z">
            <w:trPr>
              <w:gridBefore w:val="1"/>
            </w:trPr>
          </w:trPrChange>
        </w:trPr>
        <w:tc>
          <w:tcPr>
            <w:tcW w:w="1420" w:type="pct"/>
            <w:shd w:val="clear" w:color="auto" w:fill="F3F3F3"/>
            <w:tcPrChange w:id="2410" w:author="mine" w:date="2014-05-21T13:59:00Z">
              <w:tcPr>
                <w:tcW w:w="1420" w:type="pct"/>
                <w:gridSpan w:val="2"/>
                <w:shd w:val="clear" w:color="auto" w:fill="F3F3F3"/>
              </w:tcPr>
            </w:tcPrChange>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411" w:author="mine" w:date="2014-05-21T13:59:00Z">
              <w:tcPr>
                <w:tcW w:w="1350" w:type="pct"/>
              </w:tcPr>
            </w:tcPrChange>
          </w:tcPr>
          <w:p w:rsidR="00A745D4"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2412" w:author="mine" w:date="2014-05-21T13:59:00Z">
              <w:tcPr>
                <w:tcW w:w="634" w:type="pct"/>
                <w:shd w:val="clear" w:color="auto" w:fill="F3F3F3"/>
              </w:tcPr>
            </w:tcPrChange>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413" w:author="mine" w:date="2014-05-21T13:59:00Z">
              <w:tcPr>
                <w:tcW w:w="1596" w:type="pct"/>
                <w:gridSpan w:val="3"/>
              </w:tcPr>
            </w:tcPrChange>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Low </w:t>
            </w:r>
          </w:p>
        </w:tc>
      </w:tr>
      <w:tr w:rsidR="00BF2400" w:rsidRPr="005C5A04" w:rsidTr="00302E42">
        <w:trPr>
          <w:trHeight w:val="1030"/>
        </w:trPr>
        <w:tc>
          <w:tcPr>
            <w:tcW w:w="5000" w:type="pct"/>
            <w:gridSpan w:val="5"/>
            <w:shd w:val="clear" w:color="auto" w:fill="FFFFFF"/>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Sponsor</w:t>
            </w:r>
          </w:p>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delete a selected room.</w:t>
            </w:r>
          </w:p>
          <w:p w:rsidR="00A745D4" w:rsidRPr="005C5A04" w:rsidRDefault="00A745D4"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Deleted selected room from database.</w:t>
            </w:r>
          </w:p>
          <w:p w:rsidR="00A745D4" w:rsidRPr="005C5A04" w:rsidRDefault="00A745D4"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A745D4" w:rsidRPr="005C5A04" w:rsidRDefault="00A745D4"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details lodge page of </w:t>
            </w:r>
            <w:r w:rsidRPr="005C5A04">
              <w:rPr>
                <w:rFonts w:ascii="Times New Roman" w:hAnsi="Times New Roman" w:cs="Times New Roman"/>
              </w:rPr>
              <w:t xml:space="preserve">sponsor, </w:t>
            </w:r>
            <w:r w:rsidRPr="005C5A04">
              <w:rPr>
                <w:rFonts w:ascii="Times New Roman" w:eastAsia="MS Mincho" w:hAnsi="Times New Roman" w:cs="Times New Roman"/>
              </w:rPr>
              <w:t>user click button “Xóa phòng” at room user want delete</w:t>
            </w:r>
            <w:r w:rsidRPr="005C5A04">
              <w:rPr>
                <w:rFonts w:ascii="Times New Roman" w:hAnsi="Times New Roman" w:cs="Times New Roman"/>
              </w:rPr>
              <w:t>.</w:t>
            </w:r>
          </w:p>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lodge is being display.</w:t>
            </w:r>
          </w:p>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A745D4" w:rsidRPr="005C5A04" w:rsidRDefault="00A745D4"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room is deleted from database.</w:t>
            </w:r>
          </w:p>
          <w:p w:rsidR="00A745D4" w:rsidRPr="005C5A04" w:rsidRDefault="00A745D4"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A745D4" w:rsidRPr="005C5A04" w:rsidRDefault="00A745D4"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414"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45"/>
              <w:gridCol w:w="3810"/>
              <w:tblGridChange w:id="2415">
                <w:tblGrid>
                  <w:gridCol w:w="667"/>
                  <w:gridCol w:w="3390"/>
                  <w:gridCol w:w="4273"/>
                </w:tblGrid>
              </w:tblGridChange>
            </w:tblGrid>
            <w:tr w:rsidR="00743708" w:rsidRPr="005C5A04" w:rsidTr="00302E42">
              <w:tc>
                <w:tcPr>
                  <w:tcW w:w="667" w:type="dxa"/>
                  <w:shd w:val="clear" w:color="auto" w:fill="D9D9D9" w:themeFill="background1" w:themeFillShade="D9"/>
                  <w:tcPrChange w:id="2416" w:author="mine" w:date="2014-05-21T13:59:00Z">
                    <w:tcPr>
                      <w:tcW w:w="667" w:type="dxa"/>
                      <w:shd w:val="clear" w:color="auto" w:fill="D9D9D9" w:themeFill="background1" w:themeFillShade="D9"/>
                    </w:tcPr>
                  </w:tcPrChange>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417" w:author="mine" w:date="2014-05-21T13:59:00Z">
                    <w:tcPr>
                      <w:tcW w:w="3390" w:type="dxa"/>
                      <w:shd w:val="clear" w:color="auto" w:fill="D9D9D9" w:themeFill="background1" w:themeFillShade="D9"/>
                    </w:tcPr>
                  </w:tcPrChange>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418" w:author="mine" w:date="2014-05-21T13:59:00Z">
                    <w:tcPr>
                      <w:tcW w:w="4273" w:type="dxa"/>
                      <w:shd w:val="clear" w:color="auto" w:fill="D9D9D9" w:themeFill="background1" w:themeFillShade="D9"/>
                    </w:tcPr>
                  </w:tcPrChange>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745D4" w:rsidRPr="005C5A04" w:rsidTr="00302E42">
              <w:tc>
                <w:tcPr>
                  <w:tcW w:w="667" w:type="dxa"/>
                  <w:tcPrChange w:id="2419" w:author="mine" w:date="2014-05-21T13:59:00Z">
                    <w:tcPr>
                      <w:tcW w:w="667" w:type="dxa"/>
                    </w:tcPr>
                  </w:tcPrChange>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420" w:author="mine" w:date="2014-05-21T13:59:00Z">
                    <w:tcPr>
                      <w:tcW w:w="3390" w:type="dxa"/>
                    </w:tcPr>
                  </w:tcPrChange>
                </w:tcPr>
                <w:p w:rsidR="00A745D4" w:rsidRPr="005C5A04" w:rsidRDefault="00A745D4" w:rsidP="00302E42">
                  <w:pPr>
                    <w:snapToGrid w:val="0"/>
                    <w:spacing w:after="80"/>
                    <w:jc w:val="both"/>
                    <w:rPr>
                      <w:rFonts w:ascii="Times New Roman" w:hAnsi="Times New Roman" w:cs="Times New Roman"/>
                      <w:bCs/>
                    </w:rPr>
                  </w:pPr>
                  <w:r w:rsidRPr="005C5A04">
                    <w:rPr>
                      <w:rFonts w:ascii="Times New Roman" w:hAnsi="Times New Roman" w:cs="Times New Roman"/>
                      <w:bCs/>
                    </w:rPr>
                    <w:t>In the “Manage Room” page.</w:t>
                  </w:r>
                </w:p>
                <w:p w:rsidR="00A745D4" w:rsidRPr="005C5A04" w:rsidRDefault="00A745D4" w:rsidP="00302E42">
                  <w:pPr>
                    <w:snapToGrid w:val="0"/>
                    <w:rPr>
                      <w:rFonts w:ascii="Times New Roman" w:hAnsi="Times New Roman" w:cs="Times New Roman"/>
                    </w:rPr>
                  </w:pPr>
                  <w:r w:rsidRPr="005C5A04">
                    <w:rPr>
                      <w:rFonts w:ascii="Times New Roman" w:eastAsia="Times New Roman" w:hAnsi="Times New Roman" w:cs="Times New Roman"/>
                    </w:rPr>
                    <w:t xml:space="preserve">Click button “Xóa phòng” </w:t>
                  </w:r>
                  <w:r w:rsidRPr="005C5A04">
                    <w:rPr>
                      <w:rFonts w:ascii="Times New Roman" w:hAnsi="Times New Roman" w:cs="Times New Roman"/>
                    </w:rPr>
                    <w:t>on the row that contains the room to be deleted.</w:t>
                  </w:r>
                </w:p>
              </w:tc>
              <w:tc>
                <w:tcPr>
                  <w:tcW w:w="4273" w:type="dxa"/>
                  <w:tcPrChange w:id="2421" w:author="mine" w:date="2014-05-21T13:59:00Z">
                    <w:tcPr>
                      <w:tcW w:w="4273" w:type="dxa"/>
                    </w:tcPr>
                  </w:tcPrChange>
                </w:tcPr>
                <w:p w:rsidR="00A745D4" w:rsidRPr="005C5A04" w:rsidRDefault="00A745D4" w:rsidP="00302E42">
                  <w:pPr>
                    <w:snapToGrid w:val="0"/>
                    <w:rPr>
                      <w:rFonts w:ascii="Times New Roman" w:hAnsi="Times New Roman" w:cs="Times New Roman"/>
                    </w:rPr>
                  </w:pPr>
                </w:p>
              </w:tc>
            </w:tr>
            <w:tr w:rsidR="00A745D4" w:rsidRPr="005C5A04" w:rsidTr="00302E42">
              <w:tc>
                <w:tcPr>
                  <w:tcW w:w="667" w:type="dxa"/>
                  <w:tcPrChange w:id="2422" w:author="mine" w:date="2014-05-21T13:59:00Z">
                    <w:tcPr>
                      <w:tcW w:w="667" w:type="dxa"/>
                    </w:tcPr>
                  </w:tcPrChange>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423" w:author="mine" w:date="2014-05-21T13:59:00Z">
                    <w:tcPr>
                      <w:tcW w:w="3390" w:type="dxa"/>
                    </w:tcPr>
                  </w:tcPrChange>
                </w:tcPr>
                <w:p w:rsidR="00A745D4" w:rsidRPr="005C5A04" w:rsidRDefault="00A745D4" w:rsidP="00302E42">
                  <w:pPr>
                    <w:snapToGrid w:val="0"/>
                    <w:rPr>
                      <w:rFonts w:ascii="Times New Roman" w:hAnsi="Times New Roman" w:cs="Times New Roman"/>
                    </w:rPr>
                  </w:pPr>
                </w:p>
              </w:tc>
              <w:tc>
                <w:tcPr>
                  <w:tcW w:w="4273" w:type="dxa"/>
                  <w:tcPrChange w:id="2424" w:author="mine" w:date="2014-05-21T13:59:00Z">
                    <w:tcPr>
                      <w:tcW w:w="4273" w:type="dxa"/>
                    </w:tcPr>
                  </w:tcPrChange>
                </w:tcPr>
                <w:p w:rsidR="00A745D4" w:rsidRPr="005C5A04" w:rsidRDefault="00A745D4" w:rsidP="00302E42">
                  <w:pPr>
                    <w:snapToGrid w:val="0"/>
                    <w:rPr>
                      <w:rFonts w:ascii="Times New Roman" w:hAnsi="Times New Roman" w:cs="Times New Roman"/>
                    </w:rPr>
                  </w:pPr>
                  <w:r w:rsidRPr="005C5A04">
                    <w:rPr>
                      <w:rFonts w:ascii="Times New Roman" w:hAnsi="Times New Roman" w:cs="Times New Roman"/>
                    </w:rPr>
                    <w:t>Shows a popup to ask the user to confirm the action.</w:t>
                  </w:r>
                </w:p>
              </w:tc>
            </w:tr>
            <w:tr w:rsidR="00A745D4" w:rsidRPr="005C5A04" w:rsidTr="00302E42">
              <w:tc>
                <w:tcPr>
                  <w:tcW w:w="667" w:type="dxa"/>
                  <w:tcPrChange w:id="2425" w:author="mine" w:date="2014-05-21T13:59:00Z">
                    <w:tcPr>
                      <w:tcW w:w="667" w:type="dxa"/>
                    </w:tcPr>
                  </w:tcPrChange>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426" w:author="mine" w:date="2014-05-21T13:59:00Z">
                    <w:tcPr>
                      <w:tcW w:w="3390" w:type="dxa"/>
                    </w:tcPr>
                  </w:tcPrChange>
                </w:tcPr>
                <w:p w:rsidR="00A745D4" w:rsidRPr="005C5A04" w:rsidRDefault="00A745D4" w:rsidP="00302E42">
                  <w:pPr>
                    <w:snapToGrid w:val="0"/>
                    <w:rPr>
                      <w:rFonts w:ascii="Times New Roman" w:hAnsi="Times New Roman" w:cs="Times New Roman"/>
                    </w:rPr>
                  </w:pPr>
                  <w:r w:rsidRPr="005C5A04">
                    <w:rPr>
                      <w:rFonts w:ascii="Times New Roman" w:hAnsi="Times New Roman" w:cs="Times New Roman"/>
                    </w:rPr>
                    <w:t>Click “Xác Nhận” to continue to delete the room.</w:t>
                  </w:r>
                </w:p>
              </w:tc>
              <w:tc>
                <w:tcPr>
                  <w:tcW w:w="4273" w:type="dxa"/>
                  <w:tcPrChange w:id="2427" w:author="mine" w:date="2014-05-21T13:59:00Z">
                    <w:tcPr>
                      <w:tcW w:w="4273" w:type="dxa"/>
                    </w:tcPr>
                  </w:tcPrChange>
                </w:tcPr>
                <w:p w:rsidR="00A745D4" w:rsidRPr="005C5A04" w:rsidRDefault="00A745D4" w:rsidP="00302E42">
                  <w:pPr>
                    <w:snapToGrid w:val="0"/>
                    <w:rPr>
                      <w:rFonts w:ascii="Times New Roman" w:hAnsi="Times New Roman" w:cs="Times New Roman"/>
                    </w:rPr>
                  </w:pPr>
                </w:p>
              </w:tc>
            </w:tr>
            <w:tr w:rsidR="00A745D4" w:rsidRPr="005C5A04" w:rsidTr="00302E42">
              <w:tc>
                <w:tcPr>
                  <w:tcW w:w="667" w:type="dxa"/>
                  <w:tcPrChange w:id="2428" w:author="mine" w:date="2014-05-21T13:59:00Z">
                    <w:tcPr>
                      <w:tcW w:w="667" w:type="dxa"/>
                    </w:tcPr>
                  </w:tcPrChange>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429" w:author="mine" w:date="2014-05-21T13:59:00Z">
                    <w:tcPr>
                      <w:tcW w:w="3390" w:type="dxa"/>
                    </w:tcPr>
                  </w:tcPrChange>
                </w:tcPr>
                <w:p w:rsidR="00A745D4" w:rsidRPr="005C5A04" w:rsidRDefault="00A745D4" w:rsidP="00302E42">
                  <w:pPr>
                    <w:snapToGrid w:val="0"/>
                    <w:rPr>
                      <w:rFonts w:ascii="Times New Roman" w:hAnsi="Times New Roman" w:cs="Times New Roman"/>
                    </w:rPr>
                  </w:pPr>
                </w:p>
              </w:tc>
              <w:tc>
                <w:tcPr>
                  <w:tcW w:w="4273" w:type="dxa"/>
                  <w:tcPrChange w:id="2430" w:author="mine" w:date="2014-05-21T13:59:00Z">
                    <w:tcPr>
                      <w:tcW w:w="4273" w:type="dxa"/>
                    </w:tcPr>
                  </w:tcPrChange>
                </w:tcPr>
                <w:p w:rsidR="00A745D4" w:rsidRPr="005C5A04" w:rsidRDefault="00A745D4" w:rsidP="00302E42">
                  <w:pPr>
                    <w:snapToGrid w:val="0"/>
                    <w:rPr>
                      <w:rFonts w:ascii="Times New Roman" w:hAnsi="Times New Roman" w:cs="Times New Roman"/>
                    </w:rPr>
                  </w:pPr>
                  <w:r w:rsidRPr="005C5A04">
                    <w:rPr>
                      <w:rFonts w:ascii="Times New Roman" w:hAnsi="Times New Roman" w:cs="Times New Roman"/>
                    </w:rPr>
                    <w:t>Marks the selected room as deleted in the database and redirect to details lodge page</w:t>
                  </w:r>
                </w:p>
              </w:tc>
            </w:tr>
          </w:tbl>
          <w:p w:rsidR="00A745D4" w:rsidRPr="005C5A04" w:rsidRDefault="00A745D4"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431"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574"/>
              <w:gridCol w:w="662"/>
              <w:gridCol w:w="2508"/>
              <w:gridCol w:w="3773"/>
              <w:tblGridChange w:id="2432">
                <w:tblGrid>
                  <w:gridCol w:w="599"/>
                  <w:gridCol w:w="294"/>
                  <w:gridCol w:w="376"/>
                  <w:gridCol w:w="198"/>
                  <w:gridCol w:w="662"/>
                  <w:gridCol w:w="2096"/>
                  <w:gridCol w:w="412"/>
                  <w:gridCol w:w="3773"/>
                  <w:gridCol w:w="307"/>
                </w:tblGrid>
              </w:tblGridChange>
            </w:tblGrid>
            <w:tr w:rsidR="00743708" w:rsidRPr="005C5A04" w:rsidTr="00302E42">
              <w:tc>
                <w:tcPr>
                  <w:tcW w:w="599" w:type="dxa"/>
                  <w:shd w:val="clear" w:color="auto" w:fill="D9D9D9" w:themeFill="background1" w:themeFillShade="D9"/>
                  <w:tcPrChange w:id="2433" w:author="mine" w:date="2014-05-21T13:59:00Z">
                    <w:tcPr>
                      <w:tcW w:w="599" w:type="dxa"/>
                      <w:shd w:val="clear" w:color="auto" w:fill="D9D9D9" w:themeFill="background1" w:themeFillShade="D9"/>
                    </w:tcPr>
                  </w:tcPrChange>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shd w:val="clear" w:color="auto" w:fill="D9D9D9" w:themeFill="background1" w:themeFillShade="D9"/>
                  <w:tcPrChange w:id="2434" w:author="mine" w:date="2014-05-21T13:59:00Z">
                    <w:tcPr>
                      <w:tcW w:w="670" w:type="dxa"/>
                      <w:gridSpan w:val="2"/>
                      <w:shd w:val="clear" w:color="auto" w:fill="D9D9D9" w:themeFill="background1" w:themeFillShade="D9"/>
                    </w:tcPr>
                  </w:tcPrChange>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956" w:type="dxa"/>
                  <w:shd w:val="clear" w:color="auto" w:fill="D9D9D9" w:themeFill="background1" w:themeFillShade="D9"/>
                  <w:tcPrChange w:id="2435" w:author="mine" w:date="2014-05-21T13:59:00Z">
                    <w:tcPr>
                      <w:tcW w:w="2956" w:type="dxa"/>
                      <w:gridSpan w:val="3"/>
                      <w:shd w:val="clear" w:color="auto" w:fill="D9D9D9" w:themeFill="background1" w:themeFillShade="D9"/>
                    </w:tcPr>
                  </w:tcPrChange>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Change w:id="2436" w:author="mine" w:date="2014-05-21T13:59:00Z">
                    <w:tcPr>
                      <w:tcW w:w="4492" w:type="dxa"/>
                      <w:gridSpan w:val="3"/>
                      <w:shd w:val="clear" w:color="auto" w:fill="D9D9D9" w:themeFill="background1" w:themeFillShade="D9"/>
                    </w:tcPr>
                  </w:tcPrChange>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302E42">
              <w:tc>
                <w:tcPr>
                  <w:tcW w:w="599" w:type="dxa"/>
                  <w:vMerge w:val="restart"/>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1.</w:t>
                  </w:r>
                </w:p>
              </w:tc>
              <w:tc>
                <w:tcPr>
                  <w:tcW w:w="670" w:type="dxa"/>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1.</w:t>
                  </w:r>
                </w:p>
              </w:tc>
              <w:tc>
                <w:tcPr>
                  <w:tcW w:w="2956" w:type="dxa"/>
                </w:tcPr>
                <w:p w:rsidR="00A745D4" w:rsidRPr="005C5A04" w:rsidRDefault="00A745D4" w:rsidP="00302E42">
                  <w:pPr>
                    <w:snapToGrid w:val="0"/>
                    <w:rPr>
                      <w:rFonts w:ascii="Times New Roman" w:hAnsi="Times New Roman" w:cs="Times New Roman"/>
                    </w:rPr>
                  </w:pPr>
                  <w:r w:rsidRPr="005C5A04">
                    <w:rPr>
                      <w:rFonts w:ascii="Times New Roman" w:hAnsi="Times New Roman" w:cs="Times New Roman"/>
                    </w:rPr>
                    <w:t>Clicks on the button “Hủy bỏ”.</w:t>
                  </w:r>
                </w:p>
              </w:tc>
              <w:tc>
                <w:tcPr>
                  <w:tcW w:w="4492" w:type="dxa"/>
                </w:tcPr>
                <w:p w:rsidR="00A745D4" w:rsidRPr="005C5A04" w:rsidRDefault="00A745D4" w:rsidP="00302E42">
                  <w:pPr>
                    <w:snapToGrid w:val="0"/>
                    <w:rPr>
                      <w:rFonts w:ascii="Times New Roman" w:hAnsi="Times New Roman" w:cs="Times New Roman"/>
                    </w:rPr>
                  </w:pPr>
                </w:p>
              </w:tc>
            </w:tr>
            <w:tr w:rsidR="00BF2400" w:rsidRPr="005C5A04" w:rsidTr="00302E42">
              <w:tc>
                <w:tcPr>
                  <w:tcW w:w="599" w:type="dxa"/>
                  <w:vMerge/>
                </w:tcPr>
                <w:p w:rsidR="00A745D4" w:rsidRPr="005C5A04" w:rsidRDefault="00A745D4" w:rsidP="00302E42">
                  <w:pPr>
                    <w:snapToGrid w:val="0"/>
                    <w:jc w:val="center"/>
                    <w:rPr>
                      <w:rFonts w:ascii="Times New Roman" w:hAnsi="Times New Roman" w:cs="Times New Roman"/>
                    </w:rPr>
                  </w:pPr>
                </w:p>
              </w:tc>
              <w:tc>
                <w:tcPr>
                  <w:tcW w:w="670" w:type="dxa"/>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2.</w:t>
                  </w:r>
                </w:p>
              </w:tc>
              <w:tc>
                <w:tcPr>
                  <w:tcW w:w="2956" w:type="dxa"/>
                </w:tcPr>
                <w:p w:rsidR="00A745D4" w:rsidRPr="005C5A04" w:rsidRDefault="00A745D4" w:rsidP="00302E42">
                  <w:pPr>
                    <w:snapToGrid w:val="0"/>
                    <w:rPr>
                      <w:rFonts w:ascii="Times New Roman" w:hAnsi="Times New Roman" w:cs="Times New Roman"/>
                    </w:rPr>
                  </w:pPr>
                </w:p>
              </w:tc>
              <w:tc>
                <w:tcPr>
                  <w:tcW w:w="4492" w:type="dxa"/>
                </w:tcPr>
                <w:p w:rsidR="00A745D4" w:rsidRPr="005C5A04" w:rsidRDefault="00A745D4" w:rsidP="00302E42">
                  <w:pPr>
                    <w:snapToGrid w:val="0"/>
                    <w:rPr>
                      <w:rFonts w:ascii="Times New Roman" w:hAnsi="Times New Roman" w:cs="Times New Roman"/>
                    </w:rPr>
                  </w:pPr>
                  <w:r w:rsidRPr="005C5A04">
                    <w:rPr>
                      <w:rFonts w:ascii="Times New Roman" w:hAnsi="Times New Roman" w:cs="Times New Roman"/>
                    </w:rPr>
                    <w:t>Hides the popup message.</w:t>
                  </w:r>
                </w:p>
              </w:tc>
            </w:tr>
          </w:tbl>
          <w:p w:rsidR="00A745D4" w:rsidRPr="005C5A04" w:rsidRDefault="00A745D4" w:rsidP="00302E42">
            <w:pPr>
              <w:snapToGrid w:val="0"/>
              <w:spacing w:after="80" w:line="240" w:lineRule="auto"/>
              <w:jc w:val="both"/>
              <w:rPr>
                <w:rFonts w:ascii="Times New Roman" w:hAnsi="Times New Roman" w:cs="Times New Roman"/>
                <w:b/>
                <w:bCs/>
              </w:rPr>
            </w:pPr>
          </w:p>
          <w:p w:rsidR="00A745D4" w:rsidRPr="005C5A04" w:rsidRDefault="00A745D4" w:rsidP="00302E4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 xml:space="preserve">When status of “Trạng thái” is “Đã duyệt” or “Chờ Xác Nhận”, the icon </w:t>
            </w:r>
            <w:proofErr w:type="gramStart"/>
            <w:r w:rsidRPr="005C5A04">
              <w:rPr>
                <w:rFonts w:ascii="Times New Roman" w:hAnsi="Times New Roman" w:cs="Times New Roman"/>
                <w:bCs/>
              </w:rPr>
              <w:t>“ Xóa</w:t>
            </w:r>
            <w:proofErr w:type="gramEnd"/>
            <w:r w:rsidRPr="005C5A04">
              <w:rPr>
                <w:rFonts w:ascii="Times New Roman" w:hAnsi="Times New Roman" w:cs="Times New Roman"/>
                <w:bCs/>
              </w:rPr>
              <w:t xml:space="preserve"> phòng” will be hidden.</w:t>
            </w:r>
          </w:p>
          <w:p w:rsidR="00881C11" w:rsidRPr="005C5A04" w:rsidRDefault="00A745D4" w:rsidP="00881C11">
            <w:pPr>
              <w:snapToGrid w:val="0"/>
              <w:spacing w:after="0" w:line="240" w:lineRule="auto"/>
              <w:jc w:val="both"/>
              <w:rPr>
                <w:ins w:id="2437" w:author="theirs" w:date="2014-05-21T13:58:00Z"/>
                <w:rFonts w:ascii="Times New Roman" w:hAnsi="Times New Roman" w:cs="Times New Roman"/>
                <w:bCs/>
              </w:rPr>
            </w:pPr>
            <w:r w:rsidRPr="005C5A04">
              <w:rPr>
                <w:rFonts w:ascii="Times New Roman" w:hAnsi="Times New Roman" w:cs="Times New Roman"/>
                <w:b/>
                <w:bCs/>
              </w:rPr>
              <w:t xml:space="preserve">Relationships: </w:t>
            </w:r>
            <w:del w:id="2438" w:author="theirs" w:date="2014-05-21T13:58:00Z">
              <w:r w:rsidRPr="005C5A04">
                <w:rPr>
                  <w:rFonts w:ascii="Times New Roman" w:hAnsi="Times New Roman" w:cs="Times New Roman"/>
                  <w:b/>
                  <w:bCs/>
                </w:rPr>
                <w:delText>N/A</w:delText>
              </w:r>
            </w:del>
            <w:ins w:id="2439" w:author="theirs" w:date="2014-05-21T13:58:00Z">
              <w:r w:rsidR="00881C11">
                <w:rPr>
                  <w:rFonts w:ascii="Times New Roman" w:hAnsi="Times New Roman" w:cs="Times New Roman"/>
                  <w:bCs/>
                </w:rPr>
                <w:t>View details Lodge</w:t>
              </w:r>
            </w:ins>
          </w:p>
          <w:p w:rsidR="00881C11" w:rsidRPr="005C5A04" w:rsidRDefault="00881C11" w:rsidP="00881C11">
            <w:pPr>
              <w:snapToGrid w:val="0"/>
              <w:spacing w:after="0" w:line="240" w:lineRule="auto"/>
              <w:jc w:val="both"/>
              <w:rPr>
                <w:ins w:id="2440" w:author="theirs" w:date="2014-05-21T13:58:00Z"/>
                <w:rFonts w:ascii="Times New Roman" w:hAnsi="Times New Roman" w:cs="Times New Roman"/>
                <w:bCs/>
              </w:rPr>
            </w:pPr>
            <w:ins w:id="2441" w:author="theirs" w:date="2014-05-21T13:58:00Z">
              <w:r w:rsidRPr="005C5A04">
                <w:rPr>
                  <w:rFonts w:ascii="Times New Roman" w:hAnsi="Times New Roman" w:cs="Times New Roman"/>
                  <w:b/>
                  <w:bCs/>
                </w:rPr>
                <w:t>Business Rules:</w:t>
              </w:r>
              <w:r>
                <w:rPr>
                  <w:rFonts w:ascii="Times New Roman" w:hAnsi="Times New Roman" w:cs="Times New Roman"/>
                  <w:bCs/>
                </w:rPr>
                <w:t xml:space="preserve"> Sponsor can delete room when this room was not use for exam.</w:t>
              </w:r>
            </w:ins>
          </w:p>
          <w:p w:rsidR="00A745D4" w:rsidRPr="005C5A04" w:rsidRDefault="00A745D4" w:rsidP="00302E42">
            <w:pPr>
              <w:snapToGrid w:val="0"/>
              <w:spacing w:after="0" w:line="240" w:lineRule="auto"/>
              <w:jc w:val="both"/>
              <w:rPr>
                <w:rFonts w:ascii="Times New Roman" w:hAnsi="Times New Roman" w:cs="Times New Roman"/>
                <w:b/>
                <w:bCs/>
              </w:rPr>
            </w:pPr>
          </w:p>
        </w:tc>
      </w:tr>
    </w:tbl>
    <w:p w:rsidR="00A745D4" w:rsidRPr="00A745D4" w:rsidRDefault="00A745D4" w:rsidP="00A745D4"/>
    <w:p w:rsidR="00E30332" w:rsidRDefault="00E30332" w:rsidP="00E30332">
      <w:pPr>
        <w:pStyle w:val="Heading4"/>
        <w:numPr>
          <w:ilvl w:val="0"/>
          <w:numId w:val="60"/>
        </w:numPr>
        <w:ind w:left="1710"/>
        <w:rPr>
          <w:i w:val="0"/>
          <w:sz w:val="24"/>
          <w:szCs w:val="24"/>
        </w:rPr>
      </w:pPr>
      <w:bookmarkStart w:id="2442" w:name="_Toc385663896"/>
      <w:r>
        <w:rPr>
          <w:i w:val="0"/>
          <w:sz w:val="24"/>
          <w:szCs w:val="24"/>
        </w:rPr>
        <w:lastRenderedPageBreak/>
        <w:t>(</w:t>
      </w:r>
      <w:r w:rsidR="00DF486F">
        <w:rPr>
          <w:i w:val="0"/>
          <w:sz w:val="24"/>
          <w:szCs w:val="24"/>
        </w:rPr>
        <w:t>Sponsor</w:t>
      </w:r>
      <w:r>
        <w:rPr>
          <w:i w:val="0"/>
          <w:sz w:val="24"/>
          <w:szCs w:val="24"/>
        </w:rPr>
        <w:t>)</w:t>
      </w:r>
      <w:r w:rsidR="00DF486F">
        <w:rPr>
          <w:i w:val="0"/>
          <w:sz w:val="24"/>
          <w:szCs w:val="24"/>
        </w:rPr>
        <w:t xml:space="preserve"> View Statistics</w:t>
      </w:r>
      <w:bookmarkEnd w:id="2442"/>
    </w:p>
    <w:p w:rsidR="00DF486F" w:rsidRDefault="00DF486F" w:rsidP="00DF486F">
      <w:r w:rsidRPr="005C5A04">
        <w:rPr>
          <w:rFonts w:ascii="Times New Roman" w:hAnsi="Times New Roman" w:cs="Times New Roman"/>
          <w:noProof/>
          <w:lang w:eastAsia="en-US"/>
        </w:rPr>
        <w:drawing>
          <wp:inline distT="0" distB="0" distL="0" distR="0" wp14:anchorId="0587508A" wp14:editId="33296732">
            <wp:extent cx="2352675" cy="1200150"/>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352675" cy="12001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443">
          <w:tblGrid>
            <w:gridCol w:w="21"/>
            <w:gridCol w:w="2404"/>
            <w:gridCol w:w="450"/>
            <w:gridCol w:w="2713"/>
            <w:gridCol w:w="1274"/>
            <w:gridCol w:w="848"/>
            <w:gridCol w:w="827"/>
            <w:gridCol w:w="1533"/>
          </w:tblGrid>
        </w:tblGridChange>
      </w:tblGrid>
      <w:tr w:rsidR="00BF2400" w:rsidRPr="005C5A04" w:rsidTr="00302E42">
        <w:tc>
          <w:tcPr>
            <w:tcW w:w="5000" w:type="pct"/>
            <w:gridSpan w:val="5"/>
            <w:shd w:val="clear" w:color="auto" w:fill="F3F3F3"/>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CASE-UC080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444"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445" w:author="mine" w:date="2014-05-21T13:59:00Z">
            <w:trPr>
              <w:gridBefore w:val="1"/>
            </w:trPr>
          </w:trPrChange>
        </w:trPr>
        <w:tc>
          <w:tcPr>
            <w:tcW w:w="1420" w:type="pct"/>
            <w:shd w:val="clear" w:color="auto" w:fill="F3F3F3"/>
            <w:tcPrChange w:id="2446" w:author="mine" w:date="2014-05-21T13:59:00Z">
              <w:tcPr>
                <w:tcW w:w="1420" w:type="pct"/>
                <w:gridSpan w:val="2"/>
                <w:shd w:val="clear" w:color="auto" w:fill="F3F3F3"/>
              </w:tcPr>
            </w:tcPrChange>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447" w:author="mine" w:date="2014-05-21T13:59:00Z">
              <w:tcPr>
                <w:tcW w:w="1350" w:type="pct"/>
              </w:tcPr>
            </w:tcPrChange>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UC080</w:t>
            </w:r>
          </w:p>
        </w:tc>
        <w:tc>
          <w:tcPr>
            <w:tcW w:w="1056" w:type="pct"/>
            <w:gridSpan w:val="2"/>
            <w:shd w:val="clear" w:color="auto" w:fill="F3F3F3"/>
            <w:tcPrChange w:id="2448" w:author="mine" w:date="2014-05-21T13:59:00Z">
              <w:tcPr>
                <w:tcW w:w="1056" w:type="pct"/>
                <w:gridSpan w:val="2"/>
                <w:shd w:val="clear" w:color="auto" w:fill="F3F3F3"/>
              </w:tcPr>
            </w:tcPrChange>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449" w:author="mine" w:date="2014-05-21T13:59:00Z">
              <w:tcPr>
                <w:tcW w:w="1174" w:type="pct"/>
                <w:gridSpan w:val="2"/>
              </w:tcPr>
            </w:tcPrChange>
          </w:tcPr>
          <w:p w:rsidR="00DF486F"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302E42">
        <w:tc>
          <w:tcPr>
            <w:tcW w:w="1420" w:type="pct"/>
            <w:shd w:val="clear" w:color="auto" w:fill="F3F3F3"/>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View Statistic</w:t>
            </w:r>
          </w:p>
        </w:tc>
      </w:tr>
      <w:tr w:rsidR="00BF2400" w:rsidRPr="005C5A04" w:rsidTr="00302E42">
        <w:tc>
          <w:tcPr>
            <w:tcW w:w="1420" w:type="pct"/>
            <w:shd w:val="clear" w:color="auto" w:fill="F3F3F3"/>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450"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451" w:author="mine" w:date="2014-05-21T13:59:00Z">
            <w:trPr>
              <w:gridBefore w:val="1"/>
            </w:trPr>
          </w:trPrChange>
        </w:trPr>
        <w:tc>
          <w:tcPr>
            <w:tcW w:w="1420" w:type="pct"/>
            <w:shd w:val="clear" w:color="auto" w:fill="F3F3F3"/>
            <w:tcPrChange w:id="2452" w:author="mine" w:date="2014-05-21T13:59:00Z">
              <w:tcPr>
                <w:tcW w:w="1420" w:type="pct"/>
                <w:gridSpan w:val="2"/>
                <w:shd w:val="clear" w:color="auto" w:fill="F3F3F3"/>
              </w:tcPr>
            </w:tcPrChange>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453" w:author="mine" w:date="2014-05-21T13:59:00Z">
              <w:tcPr>
                <w:tcW w:w="1350" w:type="pct"/>
              </w:tcPr>
            </w:tcPrChange>
          </w:tcPr>
          <w:p w:rsidR="00DF486F"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2454" w:author="mine" w:date="2014-05-21T13:59:00Z">
              <w:tcPr>
                <w:tcW w:w="634" w:type="pct"/>
                <w:shd w:val="clear" w:color="auto" w:fill="F3F3F3"/>
              </w:tcPr>
            </w:tcPrChange>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455" w:author="mine" w:date="2014-05-21T13:59:00Z">
              <w:tcPr>
                <w:tcW w:w="1596" w:type="pct"/>
                <w:gridSpan w:val="3"/>
              </w:tcPr>
            </w:tcPrChange>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30"/>
        </w:trPr>
        <w:tc>
          <w:tcPr>
            <w:tcW w:w="5000" w:type="pct"/>
            <w:gridSpan w:val="5"/>
            <w:shd w:val="clear" w:color="auto" w:fill="FFFFFF"/>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statistic resource</w:t>
            </w:r>
          </w:p>
          <w:p w:rsidR="00DF486F" w:rsidRPr="005C5A04" w:rsidRDefault="00DF486F"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statistic resource</w:t>
            </w:r>
            <w:r w:rsidRPr="005C5A04">
              <w:rPr>
                <w:rFonts w:ascii="Times New Roman" w:eastAsia="MS Mincho" w:hAnsi="Times New Roman" w:cs="Times New Roman"/>
              </w:rPr>
              <w:t>.</w:t>
            </w:r>
          </w:p>
          <w:p w:rsidR="00DF486F" w:rsidRPr="005C5A04" w:rsidRDefault="00DF486F"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DF486F" w:rsidRPr="005C5A04" w:rsidRDefault="00DF486F"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w:t>
            </w:r>
            <w:r w:rsidRPr="005C5A04">
              <w:rPr>
                <w:rFonts w:ascii="Times New Roman" w:hAnsi="Times New Roman" w:cs="Times New Roman"/>
                <w:bCs/>
              </w:rPr>
              <w:t>n “Home Sponsor” page, user clicks “Xem Thống Kê”.</w:t>
            </w:r>
          </w:p>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bCs/>
              </w:rPr>
              <w:t>User logged in  with Sponsor role</w:t>
            </w:r>
          </w:p>
          <w:p w:rsidR="00DF486F" w:rsidRPr="005C5A04" w:rsidRDefault="00DF486F" w:rsidP="00302E42">
            <w:pPr>
              <w:snapToGrid w:val="0"/>
              <w:spacing w:after="0" w:line="240" w:lineRule="auto"/>
              <w:jc w:val="both"/>
              <w:rPr>
                <w:rFonts w:ascii="Times New Roman" w:hAnsi="Times New Roman" w:cs="Times New Roman"/>
              </w:rPr>
            </w:pPr>
          </w:p>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DF486F" w:rsidRPr="005C5A04" w:rsidRDefault="00DF486F"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view statistic sucessfull</w:t>
            </w:r>
          </w:p>
          <w:p w:rsidR="00DF486F" w:rsidRPr="005C5A04" w:rsidRDefault="00DF486F"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DF486F" w:rsidRPr="005C5A04" w:rsidRDefault="00DF486F"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456"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32"/>
              <w:gridCol w:w="3823"/>
              <w:tblGridChange w:id="2457">
                <w:tblGrid>
                  <w:gridCol w:w="667"/>
                  <w:gridCol w:w="3390"/>
                  <w:gridCol w:w="4273"/>
                </w:tblGrid>
              </w:tblGridChange>
            </w:tblGrid>
            <w:tr w:rsidR="00743708" w:rsidRPr="005C5A04" w:rsidTr="00302E42">
              <w:tc>
                <w:tcPr>
                  <w:tcW w:w="667" w:type="dxa"/>
                  <w:shd w:val="clear" w:color="auto" w:fill="D9D9D9" w:themeFill="background1" w:themeFillShade="D9"/>
                  <w:tcPrChange w:id="2458" w:author="mine" w:date="2014-05-21T13:59:00Z">
                    <w:tcPr>
                      <w:tcW w:w="667" w:type="dxa"/>
                      <w:shd w:val="clear" w:color="auto" w:fill="D9D9D9" w:themeFill="background1" w:themeFillShade="D9"/>
                    </w:tcPr>
                  </w:tcPrChange>
                </w:tcPr>
                <w:p w:rsidR="00DF486F" w:rsidRPr="005C5A04" w:rsidRDefault="00DF486F"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459" w:author="mine" w:date="2014-05-21T13:59:00Z">
                    <w:tcPr>
                      <w:tcW w:w="3390" w:type="dxa"/>
                      <w:shd w:val="clear" w:color="auto" w:fill="D9D9D9" w:themeFill="background1" w:themeFillShade="D9"/>
                    </w:tcPr>
                  </w:tcPrChange>
                </w:tcPr>
                <w:p w:rsidR="00DF486F" w:rsidRPr="005C5A04" w:rsidRDefault="00DF486F"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460" w:author="mine" w:date="2014-05-21T13:59:00Z">
                    <w:tcPr>
                      <w:tcW w:w="4273" w:type="dxa"/>
                      <w:shd w:val="clear" w:color="auto" w:fill="D9D9D9" w:themeFill="background1" w:themeFillShade="D9"/>
                    </w:tcPr>
                  </w:tcPrChange>
                </w:tcPr>
                <w:p w:rsidR="00DF486F" w:rsidRPr="005C5A04" w:rsidRDefault="00DF486F"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DF486F" w:rsidRPr="005C5A04" w:rsidTr="00302E42">
              <w:tc>
                <w:tcPr>
                  <w:tcW w:w="667" w:type="dxa"/>
                  <w:tcPrChange w:id="2461" w:author="mine" w:date="2014-05-21T13:59:00Z">
                    <w:tcPr>
                      <w:tcW w:w="667" w:type="dxa"/>
                    </w:tcPr>
                  </w:tcPrChange>
                </w:tcPr>
                <w:p w:rsidR="00DF486F" w:rsidRPr="005C5A04" w:rsidRDefault="00DF486F"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462" w:author="mine" w:date="2014-05-21T13:59:00Z">
                    <w:tcPr>
                      <w:tcW w:w="3390" w:type="dxa"/>
                    </w:tcPr>
                  </w:tcPrChange>
                </w:tcPr>
                <w:p w:rsidR="00DF486F" w:rsidRPr="005C5A04" w:rsidRDefault="00DF486F" w:rsidP="00302E42">
                  <w:pPr>
                    <w:snapToGrid w:val="0"/>
                    <w:spacing w:after="80"/>
                    <w:jc w:val="both"/>
                    <w:rPr>
                      <w:rFonts w:ascii="Times New Roman" w:hAnsi="Times New Roman" w:cs="Times New Roman"/>
                      <w:bCs/>
                    </w:rPr>
                  </w:pPr>
                  <w:r w:rsidRPr="005C5A04">
                    <w:rPr>
                      <w:rFonts w:ascii="Times New Roman" w:hAnsi="Times New Roman" w:cs="Times New Roman"/>
                      <w:bCs/>
                    </w:rPr>
                    <w:t>In the Home page of Sponsor, user clicks “ Xem Thống Kê”</w:t>
                  </w:r>
                </w:p>
              </w:tc>
              <w:tc>
                <w:tcPr>
                  <w:tcW w:w="4273" w:type="dxa"/>
                  <w:tcPrChange w:id="2463" w:author="mine" w:date="2014-05-21T13:59:00Z">
                    <w:tcPr>
                      <w:tcW w:w="4273" w:type="dxa"/>
                    </w:tcPr>
                  </w:tcPrChange>
                </w:tcPr>
                <w:p w:rsidR="00DF486F" w:rsidRPr="005C5A04" w:rsidRDefault="00DF486F" w:rsidP="00302E42">
                  <w:pPr>
                    <w:snapToGrid w:val="0"/>
                    <w:rPr>
                      <w:rFonts w:ascii="Times New Roman" w:hAnsi="Times New Roman" w:cs="Times New Roman"/>
                    </w:rPr>
                  </w:pPr>
                </w:p>
              </w:tc>
            </w:tr>
            <w:tr w:rsidR="00DF486F" w:rsidRPr="005C5A04" w:rsidTr="00302E42">
              <w:tc>
                <w:tcPr>
                  <w:tcW w:w="667" w:type="dxa"/>
                  <w:tcPrChange w:id="2464" w:author="mine" w:date="2014-05-21T13:59:00Z">
                    <w:tcPr>
                      <w:tcW w:w="667" w:type="dxa"/>
                    </w:tcPr>
                  </w:tcPrChange>
                </w:tcPr>
                <w:p w:rsidR="00DF486F" w:rsidRPr="005C5A04" w:rsidRDefault="00DF486F"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465" w:author="mine" w:date="2014-05-21T13:59:00Z">
                    <w:tcPr>
                      <w:tcW w:w="3390" w:type="dxa"/>
                    </w:tcPr>
                  </w:tcPrChange>
                </w:tcPr>
                <w:p w:rsidR="00DF486F" w:rsidRPr="005C5A04" w:rsidRDefault="00DF486F" w:rsidP="00302E42">
                  <w:pPr>
                    <w:snapToGrid w:val="0"/>
                    <w:rPr>
                      <w:rFonts w:ascii="Times New Roman" w:hAnsi="Times New Roman" w:cs="Times New Roman"/>
                    </w:rPr>
                  </w:pPr>
                </w:p>
              </w:tc>
              <w:tc>
                <w:tcPr>
                  <w:tcW w:w="4273" w:type="dxa"/>
                  <w:tcPrChange w:id="2466" w:author="mine" w:date="2014-05-21T13:59:00Z">
                    <w:tcPr>
                      <w:tcW w:w="4273" w:type="dxa"/>
                    </w:tcPr>
                  </w:tcPrChange>
                </w:tcPr>
                <w:p w:rsidR="00DF486F" w:rsidRPr="005C5A04" w:rsidRDefault="00DF486F"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redirect to”View Statistic” page</w:t>
                  </w:r>
                </w:p>
              </w:tc>
            </w:tr>
            <w:tr w:rsidR="00DF486F" w:rsidRPr="005C5A04" w:rsidTr="00302E42">
              <w:tc>
                <w:tcPr>
                  <w:tcW w:w="667" w:type="dxa"/>
                  <w:tcPrChange w:id="2467" w:author="mine" w:date="2014-05-21T13:59:00Z">
                    <w:tcPr>
                      <w:tcW w:w="667" w:type="dxa"/>
                    </w:tcPr>
                  </w:tcPrChange>
                </w:tcPr>
                <w:p w:rsidR="00DF486F" w:rsidRPr="005C5A04" w:rsidRDefault="00DF486F"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468" w:author="mine" w:date="2014-05-21T13:59:00Z">
                    <w:tcPr>
                      <w:tcW w:w="3390" w:type="dxa"/>
                    </w:tcPr>
                  </w:tcPrChange>
                </w:tcPr>
                <w:p w:rsidR="00DF486F" w:rsidRPr="005C5A04" w:rsidRDefault="00DF486F" w:rsidP="00302E42">
                  <w:pPr>
                    <w:snapToGrid w:val="0"/>
                    <w:spacing w:after="80"/>
                    <w:jc w:val="both"/>
                    <w:rPr>
                      <w:rFonts w:ascii="Times New Roman" w:hAnsi="Times New Roman" w:cs="Times New Roman"/>
                      <w:bCs/>
                    </w:rPr>
                  </w:pPr>
                  <w:r w:rsidRPr="005C5A04">
                    <w:rPr>
                      <w:rFonts w:ascii="Times New Roman" w:hAnsi="Times New Roman" w:cs="Times New Roman"/>
                      <w:bCs/>
                    </w:rPr>
                    <w:t>User choose (Kì thi, Tổ Chức) want to see and click “Xem thống Kê”</w:t>
                  </w:r>
                </w:p>
              </w:tc>
              <w:tc>
                <w:tcPr>
                  <w:tcW w:w="4273" w:type="dxa"/>
                  <w:tcPrChange w:id="2469" w:author="mine" w:date="2014-05-21T13:59:00Z">
                    <w:tcPr>
                      <w:tcW w:w="4273" w:type="dxa"/>
                    </w:tcPr>
                  </w:tcPrChange>
                </w:tcPr>
                <w:p w:rsidR="00DF486F" w:rsidRPr="005C5A04" w:rsidRDefault="00DF486F" w:rsidP="00302E42">
                  <w:pPr>
                    <w:snapToGrid w:val="0"/>
                    <w:rPr>
                      <w:rFonts w:ascii="Times New Roman" w:hAnsi="Times New Roman" w:cs="Times New Roman"/>
                    </w:rPr>
                  </w:pPr>
                </w:p>
              </w:tc>
            </w:tr>
            <w:tr w:rsidR="00DF486F" w:rsidRPr="005C5A04" w:rsidTr="00302E42">
              <w:tc>
                <w:tcPr>
                  <w:tcW w:w="667" w:type="dxa"/>
                  <w:tcPrChange w:id="2470" w:author="mine" w:date="2014-05-21T13:59:00Z">
                    <w:tcPr>
                      <w:tcW w:w="667" w:type="dxa"/>
                    </w:tcPr>
                  </w:tcPrChange>
                </w:tcPr>
                <w:p w:rsidR="00DF486F" w:rsidRPr="005C5A04" w:rsidRDefault="00DF486F"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471" w:author="mine" w:date="2014-05-21T13:59:00Z">
                    <w:tcPr>
                      <w:tcW w:w="3390" w:type="dxa"/>
                    </w:tcPr>
                  </w:tcPrChange>
                </w:tcPr>
                <w:p w:rsidR="00DF486F" w:rsidRPr="005C5A04" w:rsidRDefault="00DF486F" w:rsidP="00302E42">
                  <w:pPr>
                    <w:snapToGrid w:val="0"/>
                    <w:rPr>
                      <w:rFonts w:ascii="Times New Roman" w:hAnsi="Times New Roman" w:cs="Times New Roman"/>
                    </w:rPr>
                  </w:pPr>
                </w:p>
              </w:tc>
              <w:tc>
                <w:tcPr>
                  <w:tcW w:w="4273" w:type="dxa"/>
                  <w:tcPrChange w:id="2472" w:author="mine" w:date="2014-05-21T13:59:00Z">
                    <w:tcPr>
                      <w:tcW w:w="4273" w:type="dxa"/>
                    </w:tcPr>
                  </w:tcPrChange>
                </w:tcPr>
                <w:p w:rsidR="00DF486F" w:rsidRPr="005C5A04" w:rsidRDefault="00DF486F" w:rsidP="00302E42">
                  <w:pPr>
                    <w:snapToGrid w:val="0"/>
                    <w:spacing w:after="80"/>
                    <w:jc w:val="both"/>
                    <w:rPr>
                      <w:rFonts w:ascii="Times New Roman" w:hAnsi="Times New Roman" w:cs="Times New Roman"/>
                      <w:bCs/>
                    </w:rPr>
                  </w:pPr>
                  <w:r w:rsidRPr="005C5A04">
                    <w:rPr>
                      <w:rFonts w:ascii="Times New Roman" w:hAnsi="Times New Roman" w:cs="Times New Roman"/>
                      <w:bCs/>
                    </w:rPr>
                    <w:t xml:space="preserve">System will show with information of car, lodge, fund and Statistic </w:t>
                  </w:r>
                </w:p>
              </w:tc>
            </w:tr>
          </w:tbl>
          <w:p w:rsidR="00DF486F" w:rsidRPr="005C5A04" w:rsidRDefault="00DF486F"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p w:rsidR="00DF486F" w:rsidRPr="005C5A04" w:rsidRDefault="00DF486F" w:rsidP="00302E42">
            <w:pPr>
              <w:snapToGrid w:val="0"/>
              <w:spacing w:after="80" w:line="240" w:lineRule="auto"/>
              <w:jc w:val="both"/>
              <w:rPr>
                <w:rFonts w:ascii="Times New Roman" w:hAnsi="Times New Roman" w:cs="Times New Roman"/>
                <w:bCs/>
              </w:rPr>
            </w:pPr>
            <w:r w:rsidRPr="005C5A04">
              <w:rPr>
                <w:rFonts w:ascii="Times New Roman" w:hAnsi="Times New Roman" w:cs="Times New Roman"/>
                <w:bCs/>
              </w:rPr>
              <w:t>User can click “ Xem Thống Kê” in the “ SponsorSidebar” on the left</w:t>
            </w:r>
          </w:p>
          <w:p w:rsidR="00DF486F" w:rsidRPr="005C5A04" w:rsidRDefault="00DF486F"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881C11" w:rsidRPr="005C5A04" w:rsidRDefault="00DF486F" w:rsidP="00881C11">
            <w:pPr>
              <w:snapToGrid w:val="0"/>
              <w:spacing w:after="0" w:line="240" w:lineRule="auto"/>
              <w:jc w:val="both"/>
              <w:rPr>
                <w:ins w:id="2473" w:author="theirs" w:date="2014-05-21T13:58:00Z"/>
                <w:rFonts w:ascii="Times New Roman" w:hAnsi="Times New Roman" w:cs="Times New Roman"/>
                <w:bCs/>
              </w:rPr>
            </w:pPr>
            <w:r w:rsidRPr="005C5A04">
              <w:rPr>
                <w:rFonts w:ascii="Times New Roman" w:hAnsi="Times New Roman" w:cs="Times New Roman"/>
                <w:b/>
                <w:bCs/>
              </w:rPr>
              <w:t xml:space="preserve">Relationships: </w:t>
            </w:r>
            <w:del w:id="2474" w:author="theirs" w:date="2014-05-21T13:58:00Z">
              <w:r w:rsidRPr="005C5A04">
                <w:rPr>
                  <w:rFonts w:ascii="Times New Roman" w:hAnsi="Times New Roman" w:cs="Times New Roman"/>
                  <w:b/>
                  <w:bCs/>
                </w:rPr>
                <w:delText>N/A</w:delText>
              </w:r>
            </w:del>
            <w:ins w:id="2475" w:author="theirs" w:date="2014-05-21T13:58:00Z">
              <w:r w:rsidR="00881C11">
                <w:rPr>
                  <w:rFonts w:ascii="Times New Roman" w:hAnsi="Times New Roman" w:cs="Times New Roman"/>
                  <w:bCs/>
                </w:rPr>
                <w:t xml:space="preserve">Login </w:t>
              </w:r>
            </w:ins>
          </w:p>
          <w:p w:rsidR="00881C11" w:rsidRPr="005C5A04" w:rsidRDefault="00881C11" w:rsidP="00881C11">
            <w:pPr>
              <w:snapToGrid w:val="0"/>
              <w:spacing w:after="0" w:line="240" w:lineRule="auto"/>
              <w:jc w:val="both"/>
              <w:rPr>
                <w:ins w:id="2476" w:author="theirs" w:date="2014-05-21T13:58:00Z"/>
                <w:rFonts w:ascii="Times New Roman" w:hAnsi="Times New Roman" w:cs="Times New Roman"/>
                <w:bCs/>
              </w:rPr>
            </w:pPr>
            <w:ins w:id="2477" w:author="theirs" w:date="2014-05-21T13:58:00Z">
              <w:r w:rsidRPr="005C5A04">
                <w:rPr>
                  <w:rFonts w:ascii="Times New Roman" w:hAnsi="Times New Roman" w:cs="Times New Roman"/>
                  <w:b/>
                  <w:bCs/>
                </w:rPr>
                <w:t>Business Rules:</w:t>
              </w:r>
              <w:r>
                <w:rPr>
                  <w:rFonts w:ascii="Times New Roman" w:hAnsi="Times New Roman" w:cs="Times New Roman"/>
                  <w:bCs/>
                </w:rPr>
                <w:t xml:space="preserve"> Sponsor can view Statistic when this resource was charity confirm and used for exam.</w:t>
              </w:r>
            </w:ins>
          </w:p>
          <w:p w:rsidR="00DF486F" w:rsidRPr="005C5A04" w:rsidRDefault="00DF486F" w:rsidP="00302E42">
            <w:pPr>
              <w:snapToGrid w:val="0"/>
              <w:spacing w:after="0" w:line="240" w:lineRule="auto"/>
              <w:jc w:val="both"/>
              <w:rPr>
                <w:rFonts w:ascii="Times New Roman" w:hAnsi="Times New Roman" w:cs="Times New Roman"/>
                <w:b/>
                <w:bCs/>
              </w:rPr>
            </w:pPr>
          </w:p>
        </w:tc>
      </w:tr>
    </w:tbl>
    <w:p w:rsidR="00DF486F" w:rsidRPr="00DF486F" w:rsidRDefault="00DF486F" w:rsidP="00DF486F"/>
    <w:p w:rsidR="00E30332" w:rsidRDefault="00E30332" w:rsidP="00E30332">
      <w:pPr>
        <w:pStyle w:val="Heading4"/>
        <w:numPr>
          <w:ilvl w:val="0"/>
          <w:numId w:val="60"/>
        </w:numPr>
        <w:ind w:left="1710"/>
        <w:rPr>
          <w:del w:id="2478" w:author="theirs" w:date="2014-05-21T13:58:00Z"/>
          <w:i w:val="0"/>
          <w:sz w:val="24"/>
          <w:szCs w:val="24"/>
        </w:rPr>
      </w:pPr>
      <w:bookmarkStart w:id="2479" w:name="_Toc385663897"/>
      <w:del w:id="2480" w:author="theirs" w:date="2014-05-21T13:58:00Z">
        <w:r>
          <w:rPr>
            <w:i w:val="0"/>
            <w:sz w:val="24"/>
            <w:szCs w:val="24"/>
          </w:rPr>
          <w:delText>(</w:delText>
        </w:r>
        <w:r w:rsidR="003B4DF9">
          <w:rPr>
            <w:i w:val="0"/>
            <w:sz w:val="24"/>
            <w:szCs w:val="24"/>
          </w:rPr>
          <w:delText>Sponsor</w:delText>
        </w:r>
        <w:r>
          <w:rPr>
            <w:i w:val="0"/>
            <w:sz w:val="24"/>
            <w:szCs w:val="24"/>
          </w:rPr>
          <w:delText xml:space="preserve">) Manage </w:delText>
        </w:r>
        <w:r w:rsidR="003B4DF9">
          <w:rPr>
            <w:i w:val="0"/>
            <w:sz w:val="24"/>
            <w:szCs w:val="24"/>
          </w:rPr>
          <w:delText>Sponsor’s Resource</w:delText>
        </w:r>
        <w:r>
          <w:rPr>
            <w:i w:val="0"/>
            <w:sz w:val="24"/>
            <w:szCs w:val="24"/>
          </w:rPr>
          <w:delText xml:space="preserve"> – </w:delText>
        </w:r>
        <w:r w:rsidR="003B4DF9">
          <w:rPr>
            <w:i w:val="0"/>
            <w:sz w:val="24"/>
            <w:szCs w:val="24"/>
          </w:rPr>
          <w:delText>Sponsored Resoure</w:delText>
        </w:r>
        <w:bookmarkEnd w:id="2479"/>
      </w:del>
    </w:p>
    <w:p w:rsidR="003B4DF9" w:rsidRDefault="003B4DF9" w:rsidP="003B4DF9">
      <w:pPr>
        <w:rPr>
          <w:del w:id="2481" w:author="theirs" w:date="2014-05-21T13:58:00Z"/>
        </w:rPr>
      </w:pPr>
      <w:del w:id="2482" w:author="theirs" w:date="2014-05-21T13:58:00Z">
        <w:r w:rsidRPr="005C5A04">
          <w:rPr>
            <w:rFonts w:ascii="Times New Roman" w:hAnsi="Times New Roman" w:cs="Times New Roman"/>
            <w:noProof/>
            <w:lang w:eastAsia="en-US"/>
            <w:rPrChange w:id="2483" w:author="Unknown">
              <w:rPr>
                <w:noProof/>
                <w:lang w:eastAsia="en-US"/>
              </w:rPr>
            </w:rPrChange>
          </w:rPr>
          <w:drawing>
            <wp:inline distT="0" distB="0" distL="0" distR="0" wp14:anchorId="2AC38544" wp14:editId="29DC4CA2">
              <wp:extent cx="2343150" cy="12192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343150" cy="1219200"/>
                      </a:xfrm>
                      <a:prstGeom prst="rect">
                        <a:avLst/>
                      </a:prstGeom>
                    </pic:spPr>
                  </pic:pic>
                </a:graphicData>
              </a:graphic>
            </wp:inline>
          </w:drawing>
        </w:r>
      </w:del>
    </w:p>
    <w:p w:rsidR="003B4DF9" w:rsidRPr="003B4DF9" w:rsidRDefault="003B4DF9" w:rsidP="003B4DF9"/>
    <w:p w:rsidR="00DF486F" w:rsidRDefault="00DF486F" w:rsidP="00DF486F">
      <w:pPr>
        <w:pStyle w:val="Heading4"/>
        <w:numPr>
          <w:ilvl w:val="0"/>
          <w:numId w:val="60"/>
        </w:numPr>
        <w:ind w:left="1710"/>
        <w:rPr>
          <w:i w:val="0"/>
          <w:sz w:val="24"/>
          <w:szCs w:val="24"/>
        </w:rPr>
      </w:pPr>
      <w:bookmarkStart w:id="2484" w:name="_Toc385663898"/>
      <w:r>
        <w:rPr>
          <w:i w:val="0"/>
          <w:sz w:val="24"/>
          <w:szCs w:val="24"/>
        </w:rPr>
        <w:t>(</w:t>
      </w:r>
      <w:r w:rsidR="003B4DF9">
        <w:rPr>
          <w:i w:val="0"/>
          <w:sz w:val="24"/>
          <w:szCs w:val="24"/>
        </w:rPr>
        <w:t>Sponsor</w:t>
      </w:r>
      <w:r>
        <w:rPr>
          <w:i w:val="0"/>
          <w:sz w:val="24"/>
          <w:szCs w:val="24"/>
        </w:rPr>
        <w:t xml:space="preserve">) Manage </w:t>
      </w:r>
      <w:r w:rsidR="003B4DF9">
        <w:rPr>
          <w:i w:val="0"/>
          <w:sz w:val="24"/>
          <w:szCs w:val="24"/>
        </w:rPr>
        <w:t>Sponsor’s Resource</w:t>
      </w:r>
      <w:r>
        <w:rPr>
          <w:i w:val="0"/>
          <w:sz w:val="24"/>
          <w:szCs w:val="24"/>
        </w:rPr>
        <w:t xml:space="preserve"> – </w:t>
      </w:r>
      <w:r w:rsidR="003B4DF9">
        <w:rPr>
          <w:i w:val="0"/>
          <w:sz w:val="24"/>
          <w:szCs w:val="24"/>
        </w:rPr>
        <w:t>Sponsored Resource</w:t>
      </w:r>
      <w:bookmarkEnd w:id="2484"/>
    </w:p>
    <w:p w:rsidR="003B4DF9" w:rsidRDefault="003B4DF9" w:rsidP="003B4DF9">
      <w:r w:rsidRPr="005C5A04">
        <w:rPr>
          <w:rFonts w:ascii="Times New Roman" w:hAnsi="Times New Roman" w:cs="Times New Roman"/>
          <w:noProof/>
          <w:lang w:eastAsia="en-US"/>
        </w:rPr>
        <w:drawing>
          <wp:inline distT="0" distB="0" distL="0" distR="0" wp14:anchorId="0374AEE8" wp14:editId="2E66BBC5">
            <wp:extent cx="2343150" cy="12192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343150" cy="12192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485">
          <w:tblGrid>
            <w:gridCol w:w="21"/>
            <w:gridCol w:w="2404"/>
            <w:gridCol w:w="450"/>
            <w:gridCol w:w="2713"/>
            <w:gridCol w:w="1274"/>
            <w:gridCol w:w="848"/>
            <w:gridCol w:w="827"/>
            <w:gridCol w:w="1533"/>
          </w:tblGrid>
        </w:tblGridChange>
      </w:tblGrid>
      <w:tr w:rsidR="00BF2400" w:rsidRPr="005C5A04" w:rsidTr="00302E42">
        <w:tc>
          <w:tcPr>
            <w:tcW w:w="5000" w:type="pct"/>
            <w:gridSpan w:val="5"/>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CASE-UC081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48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487" w:author="mine" w:date="2014-05-21T13:59:00Z">
            <w:trPr>
              <w:gridBefore w:val="1"/>
            </w:trPr>
          </w:trPrChange>
        </w:trPr>
        <w:tc>
          <w:tcPr>
            <w:tcW w:w="1420" w:type="pct"/>
            <w:shd w:val="clear" w:color="auto" w:fill="F3F3F3"/>
            <w:tcPrChange w:id="2488" w:author="mine" w:date="2014-05-21T13:59:00Z">
              <w:tcPr>
                <w:tcW w:w="1420" w:type="pct"/>
                <w:gridSpan w:val="2"/>
                <w:shd w:val="clear" w:color="auto" w:fill="F3F3F3"/>
              </w:tcPr>
            </w:tcPrChange>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489" w:author="mine" w:date="2014-05-21T13:59:00Z">
              <w:tcPr>
                <w:tcW w:w="1350" w:type="pct"/>
              </w:tcPr>
            </w:tcPrChange>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UC081</w:t>
            </w:r>
          </w:p>
        </w:tc>
        <w:tc>
          <w:tcPr>
            <w:tcW w:w="1056" w:type="pct"/>
            <w:gridSpan w:val="2"/>
            <w:shd w:val="clear" w:color="auto" w:fill="F3F3F3"/>
            <w:tcPrChange w:id="2490" w:author="mine" w:date="2014-05-21T13:59:00Z">
              <w:tcPr>
                <w:tcW w:w="1056" w:type="pct"/>
                <w:gridSpan w:val="2"/>
                <w:shd w:val="clear" w:color="auto" w:fill="F3F3F3"/>
              </w:tcPr>
            </w:tcPrChange>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491" w:author="mine" w:date="2014-05-21T13:59:00Z">
              <w:tcPr>
                <w:tcW w:w="1174" w:type="pct"/>
                <w:gridSpan w:val="2"/>
              </w:tcPr>
            </w:tcPrChange>
          </w:tcPr>
          <w:p w:rsidR="003B4DF9"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302E42">
        <w:tc>
          <w:tcPr>
            <w:tcW w:w="1420"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Sponsored resource</w:t>
            </w:r>
          </w:p>
        </w:tc>
      </w:tr>
      <w:tr w:rsidR="00BF2400" w:rsidRPr="005C5A04" w:rsidTr="00302E42">
        <w:tc>
          <w:tcPr>
            <w:tcW w:w="1420"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B4DF9" w:rsidRPr="005C5A04" w:rsidRDefault="003B4DF9" w:rsidP="00302E42">
            <w:pPr>
              <w:tabs>
                <w:tab w:val="center" w:pos="3232"/>
              </w:tabs>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r>
              <w:rPr>
                <w:rFonts w:ascii="Times New Roman" w:hAnsi="Times New Roman" w:cs="Times New Roman"/>
              </w:rPr>
              <w:tab/>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49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493" w:author="mine" w:date="2014-05-21T13:59:00Z">
            <w:trPr>
              <w:gridBefore w:val="1"/>
            </w:trPr>
          </w:trPrChange>
        </w:trPr>
        <w:tc>
          <w:tcPr>
            <w:tcW w:w="1420" w:type="pct"/>
            <w:shd w:val="clear" w:color="auto" w:fill="F3F3F3"/>
            <w:tcPrChange w:id="2494" w:author="mine" w:date="2014-05-21T13:59:00Z">
              <w:tcPr>
                <w:tcW w:w="1420" w:type="pct"/>
                <w:gridSpan w:val="2"/>
                <w:shd w:val="clear" w:color="auto" w:fill="F3F3F3"/>
              </w:tcPr>
            </w:tcPrChange>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495" w:author="mine" w:date="2014-05-21T13:59:00Z">
              <w:tcPr>
                <w:tcW w:w="1350" w:type="pct"/>
              </w:tcPr>
            </w:tcPrChange>
          </w:tcPr>
          <w:p w:rsidR="003B4DF9"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2496" w:author="mine" w:date="2014-05-21T13:59:00Z">
              <w:tcPr>
                <w:tcW w:w="634" w:type="pct"/>
                <w:shd w:val="clear" w:color="auto" w:fill="F3F3F3"/>
              </w:tcPr>
            </w:tcPrChange>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497" w:author="mine" w:date="2014-05-21T13:59:00Z">
              <w:tcPr>
                <w:tcW w:w="1596" w:type="pct"/>
                <w:gridSpan w:val="3"/>
              </w:tcPr>
            </w:tcPrChange>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282"/>
        </w:trPr>
        <w:tc>
          <w:tcPr>
            <w:tcW w:w="5000" w:type="pct"/>
            <w:gridSpan w:val="5"/>
            <w:shd w:val="clear" w:color="auto" w:fill="FFFFFF"/>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Sponsor</w:t>
            </w:r>
          </w:p>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sponsor resource</w:t>
            </w:r>
          </w:p>
          <w:p w:rsidR="003B4DF9" w:rsidRPr="005C5A04" w:rsidRDefault="003B4DF9"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sponsored  resource</w:t>
            </w:r>
          </w:p>
          <w:p w:rsidR="003B4DF9" w:rsidRPr="005C5A04" w:rsidRDefault="003B4DF9"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B4DF9" w:rsidRPr="005C5A04" w:rsidRDefault="003B4DF9"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In “Home Sponsor” page, user clicks “Ủng Hộ Tài Nguyên”.</w:t>
            </w:r>
          </w:p>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3B4DF9" w:rsidRPr="005C5A04" w:rsidRDefault="003B4DF9" w:rsidP="00302E42">
            <w:pPr>
              <w:snapToGrid w:val="0"/>
              <w:spacing w:after="0" w:line="240" w:lineRule="auto"/>
              <w:jc w:val="both"/>
              <w:rPr>
                <w:rFonts w:ascii="Times New Roman" w:hAnsi="Times New Roman" w:cs="Times New Roman"/>
              </w:rPr>
            </w:pPr>
          </w:p>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B4DF9" w:rsidRPr="005C5A04" w:rsidRDefault="003B4DF9"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sponsor resource sucessfull</w:t>
            </w:r>
          </w:p>
          <w:p w:rsidR="003B4DF9" w:rsidRPr="005C5A04" w:rsidRDefault="003B4DF9"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B4DF9" w:rsidRPr="005C5A04" w:rsidRDefault="003B4DF9"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498"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42"/>
              <w:gridCol w:w="3813"/>
              <w:tblGridChange w:id="2499">
                <w:tblGrid>
                  <w:gridCol w:w="667"/>
                  <w:gridCol w:w="3390"/>
                  <w:gridCol w:w="4273"/>
                </w:tblGrid>
              </w:tblGridChange>
            </w:tblGrid>
            <w:tr w:rsidR="00743708" w:rsidRPr="005C5A04" w:rsidTr="00302E42">
              <w:tc>
                <w:tcPr>
                  <w:tcW w:w="667" w:type="dxa"/>
                  <w:shd w:val="clear" w:color="auto" w:fill="D9D9D9" w:themeFill="background1" w:themeFillShade="D9"/>
                  <w:tcPrChange w:id="2500" w:author="mine" w:date="2014-05-21T13:59:00Z">
                    <w:tcPr>
                      <w:tcW w:w="667" w:type="dxa"/>
                      <w:shd w:val="clear" w:color="auto" w:fill="D9D9D9" w:themeFill="background1" w:themeFillShade="D9"/>
                    </w:tcPr>
                  </w:tcPrChange>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501" w:author="mine" w:date="2014-05-21T13:59:00Z">
                    <w:tcPr>
                      <w:tcW w:w="3390" w:type="dxa"/>
                      <w:shd w:val="clear" w:color="auto" w:fill="D9D9D9" w:themeFill="background1" w:themeFillShade="D9"/>
                    </w:tcPr>
                  </w:tcPrChange>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502" w:author="mine" w:date="2014-05-21T13:59:00Z">
                    <w:tcPr>
                      <w:tcW w:w="4273" w:type="dxa"/>
                      <w:shd w:val="clear" w:color="auto" w:fill="D9D9D9" w:themeFill="background1" w:themeFillShade="D9"/>
                    </w:tcPr>
                  </w:tcPrChange>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B4DF9" w:rsidRPr="005C5A04" w:rsidTr="00302E42">
              <w:tc>
                <w:tcPr>
                  <w:tcW w:w="667" w:type="dxa"/>
                  <w:tcPrChange w:id="2503" w:author="mine" w:date="2014-05-21T13:59:00Z">
                    <w:tcPr>
                      <w:tcW w:w="667" w:type="dxa"/>
                    </w:tcPr>
                  </w:tcPrChange>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504" w:author="mine" w:date="2014-05-21T13:59:00Z">
                    <w:tcPr>
                      <w:tcW w:w="3390" w:type="dxa"/>
                    </w:tcPr>
                  </w:tcPrChange>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In the Home page of Sponsor, user clicks “ Ủng Hộ Tài Nguyên”</w:t>
                  </w:r>
                </w:p>
              </w:tc>
              <w:tc>
                <w:tcPr>
                  <w:tcW w:w="4273" w:type="dxa"/>
                  <w:tcPrChange w:id="2505" w:author="mine" w:date="2014-05-21T13:59:00Z">
                    <w:tcPr>
                      <w:tcW w:w="4273" w:type="dxa"/>
                    </w:tcPr>
                  </w:tcPrChange>
                </w:tcPr>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Change w:id="2506" w:author="mine" w:date="2014-05-21T13:59:00Z">
                    <w:tcPr>
                      <w:tcW w:w="667" w:type="dxa"/>
                    </w:tcPr>
                  </w:tcPrChange>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507" w:author="mine" w:date="2014-05-21T13:59:00Z">
                    <w:tcPr>
                      <w:tcW w:w="3390" w:type="dxa"/>
                    </w:tcPr>
                  </w:tcPrChange>
                </w:tcPr>
                <w:p w:rsidR="003B4DF9" w:rsidRPr="005C5A04" w:rsidRDefault="003B4DF9" w:rsidP="00302E42">
                  <w:pPr>
                    <w:snapToGrid w:val="0"/>
                    <w:rPr>
                      <w:rFonts w:ascii="Times New Roman" w:hAnsi="Times New Roman" w:cs="Times New Roman"/>
                    </w:rPr>
                  </w:pPr>
                </w:p>
              </w:tc>
              <w:tc>
                <w:tcPr>
                  <w:tcW w:w="4273" w:type="dxa"/>
                  <w:tcPrChange w:id="2508" w:author="mine" w:date="2014-05-21T13:59:00Z">
                    <w:tcPr>
                      <w:tcW w:w="4273" w:type="dxa"/>
                    </w:tcPr>
                  </w:tcPrChange>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redirect to”Add Resource” page</w:t>
                  </w:r>
                </w:p>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Change w:id="2509" w:author="mine" w:date="2014-05-21T13:59:00Z">
                    <w:tcPr>
                      <w:tcW w:w="667" w:type="dxa"/>
                    </w:tcPr>
                  </w:tcPrChange>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510" w:author="mine" w:date="2014-05-21T13:59:00Z">
                    <w:tcPr>
                      <w:tcW w:w="3390" w:type="dxa"/>
                    </w:tcPr>
                  </w:tcPrChange>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 xml:space="preserve">User choose (Kì thi, Tổ Chức) want to sponsored resource </w:t>
                  </w:r>
                </w:p>
              </w:tc>
              <w:tc>
                <w:tcPr>
                  <w:tcW w:w="4273" w:type="dxa"/>
                  <w:tcPrChange w:id="2511" w:author="mine" w:date="2014-05-21T13:59:00Z">
                    <w:tcPr>
                      <w:tcW w:w="4273" w:type="dxa"/>
                    </w:tcPr>
                  </w:tcPrChange>
                </w:tcPr>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Change w:id="2512" w:author="mine" w:date="2014-05-21T13:59:00Z">
                    <w:tcPr>
                      <w:tcW w:w="667" w:type="dxa"/>
                    </w:tcPr>
                  </w:tcPrChange>
                </w:tcPr>
                <w:p w:rsidR="003B4DF9" w:rsidRPr="005C5A04" w:rsidRDefault="003B4DF9" w:rsidP="00302E42">
                  <w:pPr>
                    <w:snapToGrid w:val="0"/>
                    <w:jc w:val="center"/>
                    <w:rPr>
                      <w:rFonts w:ascii="Times New Roman" w:hAnsi="Times New Roman" w:cs="Times New Roman"/>
                    </w:rPr>
                  </w:pPr>
                </w:p>
              </w:tc>
              <w:tc>
                <w:tcPr>
                  <w:tcW w:w="3390" w:type="dxa"/>
                  <w:tcPrChange w:id="2513" w:author="mine" w:date="2014-05-21T13:59:00Z">
                    <w:tcPr>
                      <w:tcW w:w="3390" w:type="dxa"/>
                    </w:tcPr>
                  </w:tcPrChange>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 xml:space="preserve">User choose type of resource (car, lodge, fund) </w:t>
                  </w:r>
                </w:p>
                <w:p w:rsidR="003B4DF9" w:rsidRPr="005C5A04" w:rsidRDefault="003B4DF9" w:rsidP="00302E42">
                  <w:pPr>
                    <w:snapToGrid w:val="0"/>
                    <w:spacing w:after="80"/>
                    <w:jc w:val="both"/>
                    <w:rPr>
                      <w:rFonts w:ascii="Times New Roman" w:hAnsi="Times New Roman" w:cs="Times New Roman"/>
                      <w:bCs/>
                    </w:rPr>
                  </w:pPr>
                </w:p>
              </w:tc>
              <w:tc>
                <w:tcPr>
                  <w:tcW w:w="4273" w:type="dxa"/>
                  <w:tcPrChange w:id="2514" w:author="mine" w:date="2014-05-21T13:59:00Z">
                    <w:tcPr>
                      <w:tcW w:w="4273" w:type="dxa"/>
                    </w:tcPr>
                  </w:tcPrChange>
                </w:tcPr>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Change w:id="2515" w:author="mine" w:date="2014-05-21T13:59:00Z">
                    <w:tcPr>
                      <w:tcW w:w="667" w:type="dxa"/>
                    </w:tcPr>
                  </w:tcPrChange>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516" w:author="mine" w:date="2014-05-21T13:59:00Z">
                    <w:tcPr>
                      <w:tcW w:w="3390" w:type="dxa"/>
                    </w:tcPr>
                  </w:tcPrChange>
                </w:tcPr>
                <w:p w:rsidR="003B4DF9" w:rsidRPr="005C5A04" w:rsidRDefault="003B4DF9" w:rsidP="00302E42">
                  <w:pPr>
                    <w:snapToGrid w:val="0"/>
                    <w:rPr>
                      <w:rFonts w:ascii="Times New Roman" w:hAnsi="Times New Roman" w:cs="Times New Roman"/>
                    </w:rPr>
                  </w:pPr>
                </w:p>
              </w:tc>
              <w:tc>
                <w:tcPr>
                  <w:tcW w:w="4273" w:type="dxa"/>
                  <w:tcPrChange w:id="2517" w:author="mine" w:date="2014-05-21T13:59:00Z">
                    <w:tcPr>
                      <w:tcW w:w="4273" w:type="dxa"/>
                    </w:tcPr>
                  </w:tcPrChange>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show with information of car, lodge, fund correspond with user chossed</w:t>
                  </w:r>
                </w:p>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Change w:id="2518" w:author="mine" w:date="2014-05-21T13:59:00Z">
                    <w:tcPr>
                      <w:tcW w:w="667" w:type="dxa"/>
                    </w:tcPr>
                  </w:tcPrChange>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2519" w:author="mine" w:date="2014-05-21T13:59:00Z">
                    <w:tcPr>
                      <w:tcW w:w="3390" w:type="dxa"/>
                    </w:tcPr>
                  </w:tcPrChange>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User clicks “Tài trợ” button.</w:t>
                  </w:r>
                </w:p>
              </w:tc>
              <w:tc>
                <w:tcPr>
                  <w:tcW w:w="4273" w:type="dxa"/>
                  <w:tcPrChange w:id="2520" w:author="mine" w:date="2014-05-21T13:59:00Z">
                    <w:tcPr>
                      <w:tcW w:w="4273" w:type="dxa"/>
                    </w:tcPr>
                  </w:tcPrChange>
                </w:tcPr>
                <w:p w:rsidR="003B4DF9" w:rsidRPr="005C5A04" w:rsidRDefault="003B4DF9" w:rsidP="00302E42">
                  <w:pPr>
                    <w:snapToGrid w:val="0"/>
                    <w:spacing w:after="80"/>
                    <w:jc w:val="both"/>
                    <w:rPr>
                      <w:rFonts w:ascii="Times New Roman" w:hAnsi="Times New Roman" w:cs="Times New Roman"/>
                      <w:bCs/>
                    </w:rPr>
                  </w:pPr>
                </w:p>
              </w:tc>
            </w:tr>
            <w:tr w:rsidR="003B4DF9" w:rsidRPr="005C5A04" w:rsidTr="00302E42">
              <w:tc>
                <w:tcPr>
                  <w:tcW w:w="667" w:type="dxa"/>
                  <w:tcPrChange w:id="2521" w:author="mine" w:date="2014-05-21T13:59:00Z">
                    <w:tcPr>
                      <w:tcW w:w="667" w:type="dxa"/>
                    </w:tcPr>
                  </w:tcPrChange>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6.</w:t>
                  </w:r>
                </w:p>
              </w:tc>
              <w:tc>
                <w:tcPr>
                  <w:tcW w:w="3390" w:type="dxa"/>
                  <w:tcPrChange w:id="2522" w:author="mine" w:date="2014-05-21T13:59:00Z">
                    <w:tcPr>
                      <w:tcW w:w="3390" w:type="dxa"/>
                    </w:tcPr>
                  </w:tcPrChange>
                </w:tcPr>
                <w:p w:rsidR="003B4DF9" w:rsidRPr="005C5A04" w:rsidRDefault="003B4DF9" w:rsidP="00302E42">
                  <w:pPr>
                    <w:snapToGrid w:val="0"/>
                    <w:rPr>
                      <w:rFonts w:ascii="Times New Roman" w:hAnsi="Times New Roman" w:cs="Times New Roman"/>
                    </w:rPr>
                  </w:pPr>
                </w:p>
              </w:tc>
              <w:tc>
                <w:tcPr>
                  <w:tcW w:w="4273" w:type="dxa"/>
                  <w:tcPrChange w:id="2523" w:author="mine" w:date="2014-05-21T13:59:00Z">
                    <w:tcPr>
                      <w:tcW w:w="4273" w:type="dxa"/>
                    </w:tcPr>
                  </w:tcPrChange>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rPr>
                    <w:t>Saves the new resource to the database and redirects the user to the sponsored resource page.</w:t>
                  </w:r>
                </w:p>
              </w:tc>
            </w:tr>
          </w:tbl>
          <w:p w:rsidR="003B4DF9" w:rsidRPr="005C5A04" w:rsidRDefault="003B4DF9"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B4DF9" w:rsidRPr="005C5A04" w:rsidRDefault="003B4DF9"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4"/>
              <w:gridCol w:w="3768"/>
            </w:tblGrid>
            <w:tr w:rsidR="003B4DF9"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B4DF9"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1.</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B4DF9" w:rsidRPr="005C5A04" w:rsidRDefault="003B4DF9" w:rsidP="00302E42">
                  <w:pPr>
                    <w:snapToGrid w:val="0"/>
                    <w:rPr>
                      <w:rFonts w:ascii="Times New Roman" w:hAnsi="Times New Roman" w:cs="Times New Roman"/>
                    </w:rPr>
                  </w:pPr>
                  <w:r w:rsidRPr="005C5A04">
                    <w:rPr>
                      <w:rFonts w:ascii="Times New Roman" w:hAnsi="Times New Roman" w:cs="Times New Roman"/>
                      <w:bCs/>
                    </w:rPr>
                    <w:t>When don’t have any car,lodge not sponsored</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The message will show” bạn  không còn tài nguyên để tài trợ”</w:t>
                  </w:r>
                </w:p>
                <w:p w:rsidR="003B4DF9" w:rsidRPr="005C5A04" w:rsidRDefault="003B4DF9" w:rsidP="00302E42">
                  <w:pPr>
                    <w:snapToGrid w:val="0"/>
                    <w:rPr>
                      <w:rFonts w:ascii="Times New Roman" w:hAnsi="Times New Roman" w:cs="Times New Roman"/>
                    </w:rPr>
                  </w:pPr>
                </w:p>
              </w:tc>
            </w:tr>
          </w:tbl>
          <w:p w:rsidR="003B4DF9" w:rsidRPr="005C5A04" w:rsidRDefault="003B4DF9" w:rsidP="00302E42">
            <w:pPr>
              <w:snapToGrid w:val="0"/>
              <w:spacing w:after="80" w:line="240" w:lineRule="auto"/>
              <w:jc w:val="both"/>
              <w:rPr>
                <w:rFonts w:ascii="Times New Roman" w:hAnsi="Times New Roman" w:cs="Times New Roman"/>
                <w:b/>
                <w:bCs/>
              </w:rPr>
            </w:pPr>
          </w:p>
          <w:p w:rsidR="00AE45FF" w:rsidRPr="005C5A04" w:rsidRDefault="003B4DF9" w:rsidP="00AE45FF">
            <w:pPr>
              <w:snapToGrid w:val="0"/>
              <w:spacing w:after="0" w:line="240" w:lineRule="auto"/>
              <w:jc w:val="both"/>
              <w:rPr>
                <w:ins w:id="2524" w:author="theirs" w:date="2014-05-21T13:58:00Z"/>
                <w:rFonts w:ascii="Times New Roman" w:hAnsi="Times New Roman" w:cs="Times New Roman"/>
                <w:bCs/>
              </w:rPr>
            </w:pPr>
            <w:r w:rsidRPr="005C5A04">
              <w:rPr>
                <w:rFonts w:ascii="Times New Roman" w:hAnsi="Times New Roman" w:cs="Times New Roman"/>
                <w:b/>
                <w:bCs/>
              </w:rPr>
              <w:t xml:space="preserve">Relationships: </w:t>
            </w:r>
            <w:del w:id="2525" w:author="theirs" w:date="2014-05-21T13:58:00Z">
              <w:r w:rsidRPr="005C5A04">
                <w:rPr>
                  <w:rFonts w:ascii="Times New Roman" w:hAnsi="Times New Roman" w:cs="Times New Roman"/>
                  <w:b/>
                  <w:bCs/>
                </w:rPr>
                <w:delText>N/A</w:delText>
              </w:r>
            </w:del>
            <w:ins w:id="2526" w:author="theirs" w:date="2014-05-21T13:58:00Z">
              <w:r w:rsidR="00AE45FF">
                <w:rPr>
                  <w:rFonts w:ascii="Times New Roman" w:hAnsi="Times New Roman" w:cs="Times New Roman"/>
                  <w:bCs/>
                </w:rPr>
                <w:t xml:space="preserve">Login </w:t>
              </w:r>
            </w:ins>
          </w:p>
          <w:p w:rsidR="00AE45FF" w:rsidRPr="005C5A04" w:rsidRDefault="00AE45FF" w:rsidP="00AE45FF">
            <w:pPr>
              <w:snapToGrid w:val="0"/>
              <w:spacing w:after="0" w:line="240" w:lineRule="auto"/>
              <w:jc w:val="both"/>
              <w:rPr>
                <w:ins w:id="2527" w:author="theirs" w:date="2014-05-21T13:58:00Z"/>
                <w:rFonts w:ascii="Times New Roman" w:hAnsi="Times New Roman" w:cs="Times New Roman"/>
                <w:bCs/>
              </w:rPr>
            </w:pPr>
            <w:ins w:id="2528" w:author="theirs" w:date="2014-05-21T13:58:00Z">
              <w:r w:rsidRPr="005C5A04">
                <w:rPr>
                  <w:rFonts w:ascii="Times New Roman" w:hAnsi="Times New Roman" w:cs="Times New Roman"/>
                  <w:b/>
                  <w:bCs/>
                </w:rPr>
                <w:lastRenderedPageBreak/>
                <w:t>Business Rules:</w:t>
              </w:r>
              <w:r>
                <w:rPr>
                  <w:rFonts w:ascii="Times New Roman" w:hAnsi="Times New Roman" w:cs="Times New Roman"/>
                  <w:bCs/>
                </w:rPr>
                <w:t xml:space="preserve"> Sponsor can sponsored resource with exit (car, lodge) on their system.</w:t>
              </w:r>
            </w:ins>
          </w:p>
          <w:p w:rsidR="003B4DF9" w:rsidRPr="005C5A04" w:rsidRDefault="003B4DF9" w:rsidP="00302E42">
            <w:pPr>
              <w:snapToGrid w:val="0"/>
              <w:spacing w:after="0" w:line="240" w:lineRule="auto"/>
              <w:jc w:val="both"/>
              <w:rPr>
                <w:rFonts w:ascii="Times New Roman" w:hAnsi="Times New Roman" w:cs="Times New Roman"/>
                <w:b/>
                <w:bCs/>
              </w:rPr>
            </w:pPr>
          </w:p>
        </w:tc>
      </w:tr>
    </w:tbl>
    <w:p w:rsidR="003B4DF9" w:rsidRPr="003B4DF9" w:rsidRDefault="003B4DF9" w:rsidP="003B4DF9"/>
    <w:p w:rsidR="00DF486F" w:rsidRDefault="00DF486F" w:rsidP="00DF486F">
      <w:pPr>
        <w:pStyle w:val="Heading4"/>
        <w:numPr>
          <w:ilvl w:val="0"/>
          <w:numId w:val="60"/>
        </w:numPr>
        <w:ind w:left="1710"/>
        <w:rPr>
          <w:i w:val="0"/>
          <w:sz w:val="24"/>
          <w:szCs w:val="24"/>
        </w:rPr>
      </w:pPr>
      <w:bookmarkStart w:id="2529" w:name="_Toc385663899"/>
      <w:r>
        <w:rPr>
          <w:i w:val="0"/>
          <w:sz w:val="24"/>
          <w:szCs w:val="24"/>
        </w:rPr>
        <w:t>(</w:t>
      </w:r>
      <w:r w:rsidR="00327ED5">
        <w:rPr>
          <w:i w:val="0"/>
          <w:sz w:val="24"/>
          <w:szCs w:val="24"/>
        </w:rPr>
        <w:t>Volunteer</w:t>
      </w:r>
      <w:r>
        <w:rPr>
          <w:i w:val="0"/>
          <w:sz w:val="24"/>
          <w:szCs w:val="24"/>
        </w:rPr>
        <w:t xml:space="preserve">) </w:t>
      </w:r>
      <w:r w:rsidR="00327ED5">
        <w:rPr>
          <w:i w:val="0"/>
          <w:sz w:val="24"/>
          <w:szCs w:val="24"/>
        </w:rPr>
        <w:t>Register Charity Examination</w:t>
      </w:r>
      <w:bookmarkEnd w:id="2529"/>
    </w:p>
    <w:p w:rsidR="00327ED5" w:rsidRDefault="00327ED5" w:rsidP="00327ED5">
      <w:r w:rsidRPr="005C5A04">
        <w:rPr>
          <w:rFonts w:ascii="Times New Roman" w:hAnsi="Times New Roman" w:cs="Times New Roman"/>
          <w:noProof/>
          <w:lang w:eastAsia="en-US"/>
        </w:rPr>
        <w:drawing>
          <wp:inline distT="0" distB="0" distL="0" distR="0" wp14:anchorId="648169BA" wp14:editId="53C1F45D">
            <wp:extent cx="3076575" cy="121920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076575" cy="12192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530">
          <w:tblGrid>
            <w:gridCol w:w="21"/>
            <w:gridCol w:w="2404"/>
            <w:gridCol w:w="450"/>
            <w:gridCol w:w="2713"/>
            <w:gridCol w:w="1274"/>
            <w:gridCol w:w="848"/>
            <w:gridCol w:w="827"/>
            <w:gridCol w:w="1533"/>
          </w:tblGrid>
        </w:tblGridChange>
      </w:tblGrid>
      <w:tr w:rsidR="00BF2400" w:rsidRPr="005C5A04" w:rsidTr="00302E42">
        <w:tc>
          <w:tcPr>
            <w:tcW w:w="5000" w:type="pct"/>
            <w:gridSpan w:val="5"/>
            <w:shd w:val="clear" w:color="auto" w:fill="F3F3F3"/>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lastRenderedPageBreak/>
              <w:t>USE CASE-UC082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53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532" w:author="mine" w:date="2014-05-21T13:59:00Z">
            <w:trPr>
              <w:gridBefore w:val="1"/>
            </w:trPr>
          </w:trPrChange>
        </w:trPr>
        <w:tc>
          <w:tcPr>
            <w:tcW w:w="1420" w:type="pct"/>
            <w:shd w:val="clear" w:color="auto" w:fill="F3F3F3"/>
            <w:tcPrChange w:id="2533" w:author="mine" w:date="2014-05-21T13:59:00Z">
              <w:tcPr>
                <w:tcW w:w="1420" w:type="pct"/>
                <w:gridSpan w:val="2"/>
                <w:shd w:val="clear" w:color="auto" w:fill="F3F3F3"/>
              </w:tcPr>
            </w:tcPrChange>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534" w:author="mine" w:date="2014-05-21T13:59:00Z">
              <w:tcPr>
                <w:tcW w:w="1350" w:type="pct"/>
              </w:tcPr>
            </w:tcPrChange>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UC082</w:t>
            </w:r>
          </w:p>
        </w:tc>
        <w:tc>
          <w:tcPr>
            <w:tcW w:w="1056" w:type="pct"/>
            <w:gridSpan w:val="2"/>
            <w:shd w:val="clear" w:color="auto" w:fill="F3F3F3"/>
            <w:tcPrChange w:id="2535" w:author="mine" w:date="2014-05-21T13:59:00Z">
              <w:tcPr>
                <w:tcW w:w="1056" w:type="pct"/>
                <w:gridSpan w:val="2"/>
                <w:shd w:val="clear" w:color="auto" w:fill="F3F3F3"/>
              </w:tcPr>
            </w:tcPrChange>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536" w:author="mine" w:date="2014-05-21T13:59:00Z">
              <w:tcPr>
                <w:tcW w:w="1174" w:type="pct"/>
                <w:gridSpan w:val="2"/>
              </w:tcPr>
            </w:tcPrChange>
          </w:tcPr>
          <w:p w:rsidR="00327ED5"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302E42">
        <w:tc>
          <w:tcPr>
            <w:tcW w:w="1420" w:type="pct"/>
            <w:shd w:val="clear" w:color="auto" w:fill="F3F3F3"/>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Register charity examination</w:t>
            </w:r>
          </w:p>
        </w:tc>
      </w:tr>
      <w:tr w:rsidR="00BF2400" w:rsidRPr="005C5A04" w:rsidTr="00302E42">
        <w:tc>
          <w:tcPr>
            <w:tcW w:w="1420" w:type="pct"/>
            <w:shd w:val="clear" w:color="auto" w:fill="F3F3F3"/>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53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538" w:author="mine" w:date="2014-05-21T13:59:00Z">
            <w:trPr>
              <w:gridBefore w:val="1"/>
            </w:trPr>
          </w:trPrChange>
        </w:trPr>
        <w:tc>
          <w:tcPr>
            <w:tcW w:w="1420" w:type="pct"/>
            <w:shd w:val="clear" w:color="auto" w:fill="F3F3F3"/>
            <w:tcPrChange w:id="2539" w:author="mine" w:date="2014-05-21T13:59:00Z">
              <w:tcPr>
                <w:tcW w:w="1420" w:type="pct"/>
                <w:gridSpan w:val="2"/>
                <w:shd w:val="clear" w:color="auto" w:fill="F3F3F3"/>
              </w:tcPr>
            </w:tcPrChange>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540" w:author="mine" w:date="2014-05-21T13:59:00Z">
              <w:tcPr>
                <w:tcW w:w="1350" w:type="pct"/>
              </w:tcPr>
            </w:tcPrChange>
          </w:tcPr>
          <w:p w:rsidR="00327ED5"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2541" w:author="mine" w:date="2014-05-21T13:59:00Z">
              <w:tcPr>
                <w:tcW w:w="634" w:type="pct"/>
                <w:shd w:val="clear" w:color="auto" w:fill="F3F3F3"/>
              </w:tcPr>
            </w:tcPrChange>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542" w:author="mine" w:date="2014-05-21T13:59:00Z">
              <w:tcPr>
                <w:tcW w:w="1596" w:type="pct"/>
                <w:gridSpan w:val="3"/>
              </w:tcPr>
            </w:tcPrChange>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302E42">
        <w:trPr>
          <w:trHeight w:val="1030"/>
        </w:trPr>
        <w:tc>
          <w:tcPr>
            <w:tcW w:w="5000" w:type="pct"/>
            <w:gridSpan w:val="5"/>
            <w:shd w:val="clear" w:color="auto" w:fill="FFFFFF"/>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w:t>
            </w:r>
          </w:p>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can register into a Charity Examination.</w:t>
            </w:r>
          </w:p>
          <w:p w:rsidR="00327ED5" w:rsidRPr="005C5A04" w:rsidRDefault="00327ED5"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Registered Charity Examination.</w:t>
            </w:r>
          </w:p>
          <w:p w:rsidR="00327ED5" w:rsidRPr="005C5A04" w:rsidRDefault="00327ED5"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27ED5" w:rsidRPr="005C5A04" w:rsidRDefault="00327ED5"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main page of volunteer, user click “Đăng kí”</w:t>
            </w:r>
            <w:r w:rsidRPr="005C5A04">
              <w:rPr>
                <w:rFonts w:ascii="Times New Roman" w:hAnsi="Times New Roman" w:cs="Times New Roman"/>
              </w:rPr>
              <w:t>.</w:t>
            </w:r>
          </w:p>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role.</w:t>
            </w:r>
          </w:p>
          <w:p w:rsidR="00327ED5" w:rsidRPr="005C5A04" w:rsidRDefault="00327ED5"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rPr>
              <w:t>User don’t register in any charity examination</w:t>
            </w:r>
          </w:p>
          <w:p w:rsidR="00327ED5" w:rsidRPr="005C5A04" w:rsidRDefault="00327ED5"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27ED5" w:rsidRPr="005C5A04" w:rsidRDefault="00327ED5"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information of volunteer registered into charity examination and wait for approve. The user is redirected home page of volunteer with. If user register in more than one charity exam, user will join in that charity exam approve first.</w:t>
            </w:r>
          </w:p>
          <w:p w:rsidR="00327ED5" w:rsidRPr="005C5A04" w:rsidRDefault="00327ED5"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27ED5" w:rsidRPr="005C5A04" w:rsidRDefault="00327ED5"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543"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64"/>
              <w:gridCol w:w="3791"/>
              <w:tblGridChange w:id="2544">
                <w:tblGrid>
                  <w:gridCol w:w="670"/>
                  <w:gridCol w:w="3555"/>
                  <w:gridCol w:w="4492"/>
                </w:tblGrid>
              </w:tblGridChange>
            </w:tblGrid>
            <w:tr w:rsidR="00743708" w:rsidRPr="005C5A04" w:rsidTr="00302E42">
              <w:tc>
                <w:tcPr>
                  <w:tcW w:w="670" w:type="dxa"/>
                  <w:shd w:val="clear" w:color="auto" w:fill="D9D9D9" w:themeFill="background1" w:themeFillShade="D9"/>
                  <w:tcPrChange w:id="2545" w:author="mine" w:date="2014-05-21T13:59:00Z">
                    <w:tcPr>
                      <w:tcW w:w="670" w:type="dxa"/>
                      <w:shd w:val="clear" w:color="auto" w:fill="D9D9D9" w:themeFill="background1" w:themeFillShade="D9"/>
                    </w:tcPr>
                  </w:tcPrChange>
                </w:tcPr>
                <w:p w:rsidR="00327ED5" w:rsidRPr="005C5A04" w:rsidRDefault="00327ED5"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555" w:type="dxa"/>
                  <w:shd w:val="clear" w:color="auto" w:fill="D9D9D9" w:themeFill="background1" w:themeFillShade="D9"/>
                  <w:tcPrChange w:id="2546" w:author="mine" w:date="2014-05-21T13:59:00Z">
                    <w:tcPr>
                      <w:tcW w:w="3555" w:type="dxa"/>
                      <w:shd w:val="clear" w:color="auto" w:fill="D9D9D9" w:themeFill="background1" w:themeFillShade="D9"/>
                    </w:tcPr>
                  </w:tcPrChange>
                </w:tcPr>
                <w:p w:rsidR="00327ED5" w:rsidRPr="005C5A04" w:rsidRDefault="00327ED5"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Change w:id="2547" w:author="mine" w:date="2014-05-21T13:59:00Z">
                    <w:tcPr>
                      <w:tcW w:w="4492" w:type="dxa"/>
                      <w:shd w:val="clear" w:color="auto" w:fill="D9D9D9" w:themeFill="background1" w:themeFillShade="D9"/>
                    </w:tcPr>
                  </w:tcPrChange>
                </w:tcPr>
                <w:p w:rsidR="00327ED5" w:rsidRPr="005C5A04" w:rsidRDefault="00327ED5"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27ED5" w:rsidRPr="005C5A04" w:rsidTr="00302E42">
              <w:tc>
                <w:tcPr>
                  <w:tcW w:w="670" w:type="dxa"/>
                  <w:tcPrChange w:id="2548" w:author="mine" w:date="2014-05-21T13:59:00Z">
                    <w:tcPr>
                      <w:tcW w:w="670" w:type="dxa"/>
                    </w:tcPr>
                  </w:tcPrChange>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1.</w:t>
                  </w:r>
                </w:p>
              </w:tc>
              <w:tc>
                <w:tcPr>
                  <w:tcW w:w="3555" w:type="dxa"/>
                  <w:tcPrChange w:id="2549" w:author="mine" w:date="2014-05-21T13:59:00Z">
                    <w:tcPr>
                      <w:tcW w:w="3555" w:type="dxa"/>
                    </w:tcPr>
                  </w:tcPrChange>
                </w:tcPr>
                <w:p w:rsidR="00327ED5" w:rsidRPr="005C5A04" w:rsidRDefault="00327ED5" w:rsidP="00302E42">
                  <w:pPr>
                    <w:snapToGrid w:val="0"/>
                    <w:rPr>
                      <w:rFonts w:ascii="Times New Roman" w:hAnsi="Times New Roman" w:cs="Times New Roman"/>
                    </w:rPr>
                  </w:pPr>
                  <w:r w:rsidRPr="005C5A04">
                    <w:rPr>
                      <w:rFonts w:ascii="Times New Roman" w:eastAsia="Times New Roman" w:hAnsi="Times New Roman" w:cs="Times New Roman"/>
                    </w:rPr>
                    <w:t>Click button “Đăng kí” in home page of volunteer.</w:t>
                  </w:r>
                </w:p>
              </w:tc>
              <w:tc>
                <w:tcPr>
                  <w:tcW w:w="4492" w:type="dxa"/>
                  <w:tcPrChange w:id="2550" w:author="mine" w:date="2014-05-21T13:59:00Z">
                    <w:tcPr>
                      <w:tcW w:w="4492" w:type="dxa"/>
                    </w:tcPr>
                  </w:tcPrChange>
                </w:tcPr>
                <w:p w:rsidR="00327ED5" w:rsidRPr="005C5A04" w:rsidRDefault="00327ED5" w:rsidP="00302E42">
                  <w:pPr>
                    <w:snapToGrid w:val="0"/>
                    <w:rPr>
                      <w:rFonts w:ascii="Times New Roman" w:hAnsi="Times New Roman" w:cs="Times New Roman"/>
                    </w:rPr>
                  </w:pPr>
                </w:p>
              </w:tc>
            </w:tr>
            <w:tr w:rsidR="00327ED5" w:rsidRPr="005C5A04" w:rsidTr="00302E42">
              <w:tc>
                <w:tcPr>
                  <w:tcW w:w="670" w:type="dxa"/>
                  <w:tcPrChange w:id="2551" w:author="mine" w:date="2014-05-21T13:59:00Z">
                    <w:tcPr>
                      <w:tcW w:w="670" w:type="dxa"/>
                    </w:tcPr>
                  </w:tcPrChange>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2.</w:t>
                  </w:r>
                </w:p>
              </w:tc>
              <w:tc>
                <w:tcPr>
                  <w:tcW w:w="3555" w:type="dxa"/>
                  <w:tcPrChange w:id="2552" w:author="mine" w:date="2014-05-21T13:59:00Z">
                    <w:tcPr>
                      <w:tcW w:w="3555" w:type="dxa"/>
                    </w:tcPr>
                  </w:tcPrChange>
                </w:tcPr>
                <w:p w:rsidR="00327ED5" w:rsidRPr="005C5A04" w:rsidRDefault="00327ED5" w:rsidP="00302E42">
                  <w:pPr>
                    <w:snapToGrid w:val="0"/>
                    <w:rPr>
                      <w:rFonts w:ascii="Times New Roman" w:hAnsi="Times New Roman" w:cs="Times New Roman"/>
                    </w:rPr>
                  </w:pPr>
                </w:p>
              </w:tc>
              <w:tc>
                <w:tcPr>
                  <w:tcW w:w="4492" w:type="dxa"/>
                  <w:tcPrChange w:id="2553" w:author="mine" w:date="2014-05-21T13:59:00Z">
                    <w:tcPr>
                      <w:tcW w:w="4492" w:type="dxa"/>
                    </w:tcPr>
                  </w:tcPrChange>
                </w:tcPr>
                <w:p w:rsidR="00327ED5" w:rsidRPr="005C5A04" w:rsidRDefault="00327ED5" w:rsidP="00302E42">
                  <w:pPr>
                    <w:snapToGrid w:val="0"/>
                    <w:rPr>
                      <w:rFonts w:ascii="Times New Roman" w:hAnsi="Times New Roman" w:cs="Times New Roman"/>
                    </w:rPr>
                  </w:pPr>
                  <w:r w:rsidRPr="005C5A04">
                    <w:rPr>
                      <w:rFonts w:ascii="Times New Roman" w:hAnsi="Times New Roman" w:cs="Times New Roman"/>
                    </w:rPr>
                    <w:t xml:space="preserve">Display a form divided in to two select </w:t>
                  </w:r>
                  <w:proofErr w:type="gramStart"/>
                  <w:r w:rsidRPr="005C5A04">
                    <w:rPr>
                      <w:rFonts w:ascii="Times New Roman" w:hAnsi="Times New Roman" w:cs="Times New Roman"/>
                    </w:rPr>
                    <w:t>box</w:t>
                  </w:r>
                  <w:proofErr w:type="gramEnd"/>
                  <w:r w:rsidRPr="005C5A04">
                    <w:rPr>
                      <w:rFonts w:ascii="Times New Roman" w:hAnsi="Times New Roman" w:cs="Times New Roman"/>
                    </w:rPr>
                    <w:t>. The first section allow user choose examination, the second section allow user choose charity examination.</w:t>
                  </w:r>
                </w:p>
              </w:tc>
            </w:tr>
            <w:tr w:rsidR="00327ED5" w:rsidRPr="005C5A04" w:rsidTr="00302E42">
              <w:tc>
                <w:tcPr>
                  <w:tcW w:w="670" w:type="dxa"/>
                  <w:tcPrChange w:id="2554" w:author="mine" w:date="2014-05-21T13:59:00Z">
                    <w:tcPr>
                      <w:tcW w:w="670" w:type="dxa"/>
                    </w:tcPr>
                  </w:tcPrChange>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3.</w:t>
                  </w:r>
                </w:p>
              </w:tc>
              <w:tc>
                <w:tcPr>
                  <w:tcW w:w="3555" w:type="dxa"/>
                  <w:tcPrChange w:id="2555" w:author="mine" w:date="2014-05-21T13:59:00Z">
                    <w:tcPr>
                      <w:tcW w:w="3555" w:type="dxa"/>
                    </w:tcPr>
                  </w:tcPrChange>
                </w:tcPr>
                <w:p w:rsidR="00327ED5" w:rsidRPr="005C5A04" w:rsidRDefault="00327ED5" w:rsidP="00302E42">
                  <w:pPr>
                    <w:contextualSpacing/>
                    <w:rPr>
                      <w:rFonts w:ascii="Times New Roman" w:eastAsia="Times New Roman" w:hAnsi="Times New Roman" w:cs="Times New Roman"/>
                    </w:rPr>
                  </w:pPr>
                  <w:r w:rsidRPr="005C5A04">
                    <w:rPr>
                      <w:rFonts w:ascii="Times New Roman" w:eastAsia="Times New Roman" w:hAnsi="Times New Roman" w:cs="Times New Roman"/>
                    </w:rPr>
                    <w:t>Click on “Kỳ thi” to choose examination.</w:t>
                  </w:r>
                </w:p>
                <w:p w:rsidR="00327ED5" w:rsidRPr="005C5A04" w:rsidRDefault="00327ED5" w:rsidP="00302E42">
                  <w:pPr>
                    <w:snapToGrid w:val="0"/>
                    <w:rPr>
                      <w:rFonts w:ascii="Times New Roman" w:hAnsi="Times New Roman" w:cs="Times New Roman"/>
                    </w:rPr>
                  </w:pPr>
                </w:p>
              </w:tc>
              <w:tc>
                <w:tcPr>
                  <w:tcW w:w="4492" w:type="dxa"/>
                  <w:tcPrChange w:id="2556" w:author="mine" w:date="2014-05-21T13:59:00Z">
                    <w:tcPr>
                      <w:tcW w:w="4492" w:type="dxa"/>
                    </w:tcPr>
                  </w:tcPrChange>
                </w:tcPr>
                <w:p w:rsidR="00327ED5" w:rsidRPr="005C5A04" w:rsidRDefault="00327ED5" w:rsidP="00302E42">
                  <w:pPr>
                    <w:snapToGrid w:val="0"/>
                    <w:rPr>
                      <w:rFonts w:ascii="Times New Roman" w:hAnsi="Times New Roman" w:cs="Times New Roman"/>
                    </w:rPr>
                  </w:pPr>
                </w:p>
              </w:tc>
            </w:tr>
            <w:tr w:rsidR="00327ED5" w:rsidRPr="005C5A04" w:rsidTr="00302E42">
              <w:tc>
                <w:tcPr>
                  <w:tcW w:w="670" w:type="dxa"/>
                  <w:tcPrChange w:id="2557" w:author="mine" w:date="2014-05-21T13:59:00Z">
                    <w:tcPr>
                      <w:tcW w:w="670" w:type="dxa"/>
                    </w:tcPr>
                  </w:tcPrChange>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4.</w:t>
                  </w:r>
                </w:p>
              </w:tc>
              <w:tc>
                <w:tcPr>
                  <w:tcW w:w="3555" w:type="dxa"/>
                  <w:tcPrChange w:id="2558" w:author="mine" w:date="2014-05-21T13:59:00Z">
                    <w:tcPr>
                      <w:tcW w:w="3555" w:type="dxa"/>
                    </w:tcPr>
                  </w:tcPrChange>
                </w:tcPr>
                <w:p w:rsidR="00327ED5" w:rsidRPr="005C5A04" w:rsidRDefault="00327ED5" w:rsidP="00302E42">
                  <w:pPr>
                    <w:contextualSpacing/>
                    <w:rPr>
                      <w:rFonts w:ascii="Times New Roman" w:eastAsia="Times New Roman" w:hAnsi="Times New Roman" w:cs="Times New Roman"/>
                    </w:rPr>
                  </w:pPr>
                  <w:r w:rsidRPr="005C5A04">
                    <w:rPr>
                      <w:rFonts w:ascii="Times New Roman" w:eastAsia="Times New Roman" w:hAnsi="Times New Roman" w:cs="Times New Roman"/>
                    </w:rPr>
                    <w:t>Click on “Hội từ thiện” to choose charity examination user want to join.</w:t>
                  </w:r>
                </w:p>
                <w:p w:rsidR="00327ED5" w:rsidRPr="005C5A04" w:rsidRDefault="00327ED5" w:rsidP="00302E42">
                  <w:pPr>
                    <w:snapToGrid w:val="0"/>
                    <w:rPr>
                      <w:rFonts w:ascii="Times New Roman" w:hAnsi="Times New Roman" w:cs="Times New Roman"/>
                    </w:rPr>
                  </w:pPr>
                </w:p>
              </w:tc>
              <w:tc>
                <w:tcPr>
                  <w:tcW w:w="4492" w:type="dxa"/>
                  <w:tcPrChange w:id="2559" w:author="mine" w:date="2014-05-21T13:59:00Z">
                    <w:tcPr>
                      <w:tcW w:w="4492" w:type="dxa"/>
                    </w:tcPr>
                  </w:tcPrChange>
                </w:tcPr>
                <w:p w:rsidR="00327ED5" w:rsidRPr="005C5A04" w:rsidRDefault="00327ED5" w:rsidP="00302E42">
                  <w:pPr>
                    <w:snapToGrid w:val="0"/>
                    <w:rPr>
                      <w:rFonts w:ascii="Times New Roman" w:hAnsi="Times New Roman" w:cs="Times New Roman"/>
                    </w:rPr>
                  </w:pPr>
                </w:p>
              </w:tc>
            </w:tr>
            <w:tr w:rsidR="00327ED5" w:rsidRPr="005C5A04" w:rsidTr="00302E42">
              <w:tc>
                <w:tcPr>
                  <w:tcW w:w="670" w:type="dxa"/>
                  <w:tcPrChange w:id="2560" w:author="mine" w:date="2014-05-21T13:59:00Z">
                    <w:tcPr>
                      <w:tcW w:w="670" w:type="dxa"/>
                    </w:tcPr>
                  </w:tcPrChange>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5.</w:t>
                  </w:r>
                </w:p>
              </w:tc>
              <w:tc>
                <w:tcPr>
                  <w:tcW w:w="3555" w:type="dxa"/>
                  <w:tcPrChange w:id="2561" w:author="mine" w:date="2014-05-21T13:59:00Z">
                    <w:tcPr>
                      <w:tcW w:w="3555" w:type="dxa"/>
                    </w:tcPr>
                  </w:tcPrChange>
                </w:tcPr>
                <w:p w:rsidR="00327ED5" w:rsidRPr="005C5A04" w:rsidRDefault="00327ED5" w:rsidP="00302E42">
                  <w:pPr>
                    <w:snapToGrid w:val="0"/>
                    <w:rPr>
                      <w:rFonts w:ascii="Times New Roman" w:hAnsi="Times New Roman" w:cs="Times New Roman"/>
                    </w:rPr>
                  </w:pPr>
                </w:p>
              </w:tc>
              <w:tc>
                <w:tcPr>
                  <w:tcW w:w="4492" w:type="dxa"/>
                  <w:tcPrChange w:id="2562" w:author="mine" w:date="2014-05-21T13:59:00Z">
                    <w:tcPr>
                      <w:tcW w:w="4492" w:type="dxa"/>
                    </w:tcPr>
                  </w:tcPrChange>
                </w:tcPr>
                <w:p w:rsidR="00327ED5" w:rsidRPr="005C5A04" w:rsidRDefault="00327ED5" w:rsidP="00302E42">
                  <w:pPr>
                    <w:snapToGrid w:val="0"/>
                    <w:rPr>
                      <w:rFonts w:ascii="Times New Roman" w:hAnsi="Times New Roman" w:cs="Times New Roman"/>
                    </w:rPr>
                  </w:pPr>
                  <w:r w:rsidRPr="005C5A04">
                    <w:rPr>
                      <w:rFonts w:ascii="Times New Roman" w:hAnsi="Times New Roman" w:cs="Times New Roman"/>
                    </w:rPr>
                    <w:t>Display all lodges of that charity examination</w:t>
                  </w:r>
                  <w:r w:rsidRPr="005C5A04">
                    <w:rPr>
                      <w:rFonts w:ascii="Times New Roman" w:eastAsia="Times New Roman" w:hAnsi="Times New Roman" w:cs="Times New Roman"/>
                    </w:rPr>
                    <w:t>.</w:t>
                  </w:r>
                </w:p>
              </w:tc>
            </w:tr>
            <w:tr w:rsidR="00327ED5" w:rsidRPr="005C5A04" w:rsidTr="00302E42">
              <w:trPr>
                <w:trHeight w:val="395"/>
                <w:trPrChange w:id="2563" w:author="mine" w:date="2014-05-21T13:59:00Z">
                  <w:trPr>
                    <w:trHeight w:val="395"/>
                  </w:trPr>
                </w:trPrChange>
              </w:trPr>
              <w:tc>
                <w:tcPr>
                  <w:tcW w:w="670" w:type="dxa"/>
                  <w:tcPrChange w:id="2564" w:author="mine" w:date="2014-05-21T13:59:00Z">
                    <w:tcPr>
                      <w:tcW w:w="670" w:type="dxa"/>
                    </w:tcPr>
                  </w:tcPrChange>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6.</w:t>
                  </w:r>
                </w:p>
              </w:tc>
              <w:tc>
                <w:tcPr>
                  <w:tcW w:w="3555" w:type="dxa"/>
                  <w:tcPrChange w:id="2565" w:author="mine" w:date="2014-05-21T13:59:00Z">
                    <w:tcPr>
                      <w:tcW w:w="3555" w:type="dxa"/>
                    </w:tcPr>
                  </w:tcPrChange>
                </w:tcPr>
                <w:p w:rsidR="00327ED5" w:rsidRPr="005C5A04" w:rsidRDefault="00327ED5" w:rsidP="00302E42">
                  <w:pPr>
                    <w:snapToGrid w:val="0"/>
                    <w:rPr>
                      <w:rFonts w:ascii="Times New Roman" w:hAnsi="Times New Roman" w:cs="Times New Roman"/>
                    </w:rPr>
                  </w:pPr>
                  <w:r w:rsidRPr="005C5A04">
                    <w:rPr>
                      <w:rFonts w:ascii="Times New Roman" w:eastAsia="Times New Roman" w:hAnsi="Times New Roman" w:cs="Times New Roman"/>
                    </w:rPr>
                    <w:t>Click “Đăng kí” button.</w:t>
                  </w:r>
                </w:p>
              </w:tc>
              <w:tc>
                <w:tcPr>
                  <w:tcW w:w="4492" w:type="dxa"/>
                  <w:tcPrChange w:id="2566" w:author="mine" w:date="2014-05-21T13:59:00Z">
                    <w:tcPr>
                      <w:tcW w:w="4492" w:type="dxa"/>
                    </w:tcPr>
                  </w:tcPrChange>
                </w:tcPr>
                <w:p w:rsidR="00327ED5" w:rsidRPr="005C5A04" w:rsidRDefault="00327ED5" w:rsidP="00302E42">
                  <w:pPr>
                    <w:snapToGrid w:val="0"/>
                    <w:rPr>
                      <w:rFonts w:ascii="Times New Roman" w:hAnsi="Times New Roman" w:cs="Times New Roman"/>
                    </w:rPr>
                  </w:pPr>
                </w:p>
              </w:tc>
            </w:tr>
            <w:tr w:rsidR="00327ED5" w:rsidRPr="005C5A04" w:rsidTr="00302E42">
              <w:tc>
                <w:tcPr>
                  <w:tcW w:w="670" w:type="dxa"/>
                  <w:tcPrChange w:id="2567" w:author="mine" w:date="2014-05-21T13:59:00Z">
                    <w:tcPr>
                      <w:tcW w:w="670" w:type="dxa"/>
                    </w:tcPr>
                  </w:tcPrChange>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7.</w:t>
                  </w:r>
                </w:p>
              </w:tc>
              <w:tc>
                <w:tcPr>
                  <w:tcW w:w="3555" w:type="dxa"/>
                  <w:tcPrChange w:id="2568" w:author="mine" w:date="2014-05-21T13:59:00Z">
                    <w:tcPr>
                      <w:tcW w:w="3555" w:type="dxa"/>
                    </w:tcPr>
                  </w:tcPrChange>
                </w:tcPr>
                <w:p w:rsidR="00327ED5" w:rsidRPr="005C5A04" w:rsidRDefault="00327ED5" w:rsidP="00302E42">
                  <w:pPr>
                    <w:snapToGrid w:val="0"/>
                    <w:rPr>
                      <w:rFonts w:ascii="Times New Roman" w:eastAsia="Times New Roman" w:hAnsi="Times New Roman" w:cs="Times New Roman"/>
                    </w:rPr>
                  </w:pPr>
                </w:p>
              </w:tc>
              <w:tc>
                <w:tcPr>
                  <w:tcW w:w="4492" w:type="dxa"/>
                  <w:tcPrChange w:id="2569" w:author="mine" w:date="2014-05-21T13:59:00Z">
                    <w:tcPr>
                      <w:tcW w:w="4492" w:type="dxa"/>
                    </w:tcPr>
                  </w:tcPrChange>
                </w:tcPr>
                <w:p w:rsidR="00327ED5" w:rsidRPr="005C5A04" w:rsidRDefault="00327ED5" w:rsidP="00302E42">
                  <w:pPr>
                    <w:snapToGrid w:val="0"/>
                    <w:rPr>
                      <w:rFonts w:ascii="Times New Roman" w:hAnsi="Times New Roman" w:cs="Times New Roman"/>
                    </w:rPr>
                  </w:pPr>
                  <w:r w:rsidRPr="005C5A04">
                    <w:rPr>
                      <w:rFonts w:ascii="Times New Roman" w:eastAsia="Times New Roman" w:hAnsi="Times New Roman" w:cs="Times New Roman"/>
                    </w:rPr>
                    <w:t>Registered to that charity examination and back to home page of volunteer.</w:t>
                  </w:r>
                </w:p>
              </w:tc>
            </w:tr>
          </w:tbl>
          <w:p w:rsidR="00327ED5" w:rsidRPr="005C5A04" w:rsidRDefault="00327ED5"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Alternative Scenario: N/A</w:t>
            </w:r>
          </w:p>
          <w:p w:rsidR="00327ED5" w:rsidRPr="005C5A04" w:rsidRDefault="00327ED5"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327ED5" w:rsidRPr="005C5A04" w:rsidRDefault="00327ED5"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Register to charity exam</w:t>
            </w:r>
          </w:p>
          <w:p w:rsidR="00327ED5" w:rsidRPr="005C5A04" w:rsidRDefault="00327ED5"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Business Rules: </w:t>
            </w:r>
            <w:r w:rsidRPr="005C5A04">
              <w:rPr>
                <w:rFonts w:ascii="Times New Roman" w:hAnsi="Times New Roman" w:cs="Times New Roman"/>
                <w:bCs/>
              </w:rPr>
              <w:t>Volunteer can join one charity exam for each examination</w:t>
            </w:r>
          </w:p>
          <w:p w:rsidR="00327ED5" w:rsidRPr="005C5A04" w:rsidRDefault="00327ED5" w:rsidP="00302E42">
            <w:pPr>
              <w:snapToGrid w:val="0"/>
              <w:spacing w:before="40" w:after="40" w:line="240" w:lineRule="auto"/>
              <w:ind w:left="780"/>
              <w:jc w:val="both"/>
              <w:rPr>
                <w:rFonts w:ascii="Times New Roman" w:hAnsi="Times New Roman" w:cs="Times New Roman"/>
              </w:rPr>
            </w:pPr>
          </w:p>
        </w:tc>
      </w:tr>
    </w:tbl>
    <w:p w:rsidR="00327ED5" w:rsidRPr="00327ED5" w:rsidRDefault="00327ED5" w:rsidP="00327ED5"/>
    <w:p w:rsidR="00DF486F" w:rsidRDefault="00DF486F" w:rsidP="00DF486F">
      <w:pPr>
        <w:pStyle w:val="Heading4"/>
        <w:numPr>
          <w:ilvl w:val="0"/>
          <w:numId w:val="60"/>
        </w:numPr>
        <w:ind w:left="1710"/>
        <w:rPr>
          <w:i w:val="0"/>
          <w:sz w:val="24"/>
          <w:szCs w:val="24"/>
        </w:rPr>
      </w:pPr>
      <w:bookmarkStart w:id="2570" w:name="_Toc385663900"/>
      <w:r>
        <w:rPr>
          <w:i w:val="0"/>
          <w:sz w:val="24"/>
          <w:szCs w:val="24"/>
        </w:rPr>
        <w:t>(</w:t>
      </w:r>
      <w:r w:rsidR="00327ED5">
        <w:rPr>
          <w:i w:val="0"/>
          <w:sz w:val="24"/>
          <w:szCs w:val="24"/>
        </w:rPr>
        <w:t>Volunteer</w:t>
      </w:r>
      <w:r>
        <w:rPr>
          <w:i w:val="0"/>
          <w:sz w:val="24"/>
          <w:szCs w:val="24"/>
        </w:rPr>
        <w:t xml:space="preserve">) </w:t>
      </w:r>
      <w:r w:rsidR="00327ED5">
        <w:rPr>
          <w:i w:val="0"/>
          <w:sz w:val="24"/>
          <w:szCs w:val="24"/>
        </w:rPr>
        <w:t>View Schedule</w:t>
      </w:r>
      <w:bookmarkEnd w:id="2570"/>
    </w:p>
    <w:p w:rsidR="00327ED5" w:rsidRDefault="00327ED5" w:rsidP="00327ED5">
      <w:r w:rsidRPr="005C5A04">
        <w:rPr>
          <w:rFonts w:ascii="Times New Roman" w:hAnsi="Times New Roman" w:cs="Times New Roman"/>
          <w:noProof/>
          <w:lang w:eastAsia="en-US"/>
        </w:rPr>
        <w:drawing>
          <wp:inline distT="0" distB="0" distL="0" distR="0" wp14:anchorId="02C8C39A" wp14:editId="6B04A490">
            <wp:extent cx="3086100" cy="12096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086100"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571">
          <w:tblGrid>
            <w:gridCol w:w="21"/>
            <w:gridCol w:w="2404"/>
            <w:gridCol w:w="450"/>
            <w:gridCol w:w="2713"/>
            <w:gridCol w:w="1274"/>
            <w:gridCol w:w="848"/>
            <w:gridCol w:w="827"/>
            <w:gridCol w:w="1533"/>
          </w:tblGrid>
        </w:tblGridChange>
      </w:tblGrid>
      <w:tr w:rsidR="00BF2400" w:rsidRPr="005C5A04" w:rsidTr="00302E42">
        <w:tc>
          <w:tcPr>
            <w:tcW w:w="5000" w:type="pct"/>
            <w:gridSpan w:val="5"/>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CASE-UC083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57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573" w:author="mine" w:date="2014-05-21T13:59:00Z">
            <w:trPr>
              <w:gridBefore w:val="1"/>
            </w:trPr>
          </w:trPrChange>
        </w:trPr>
        <w:tc>
          <w:tcPr>
            <w:tcW w:w="1420" w:type="pct"/>
            <w:shd w:val="clear" w:color="auto" w:fill="F3F3F3"/>
            <w:tcPrChange w:id="2574" w:author="mine" w:date="2014-05-21T13:59:00Z">
              <w:tcPr>
                <w:tcW w:w="1420" w:type="pct"/>
                <w:gridSpan w:val="2"/>
                <w:shd w:val="clear" w:color="auto" w:fill="F3F3F3"/>
              </w:tcPr>
            </w:tcPrChange>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575" w:author="mine" w:date="2014-05-21T13:59:00Z">
              <w:tcPr>
                <w:tcW w:w="1350" w:type="pct"/>
              </w:tcPr>
            </w:tcPrChange>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UC083</w:t>
            </w:r>
          </w:p>
        </w:tc>
        <w:tc>
          <w:tcPr>
            <w:tcW w:w="1056" w:type="pct"/>
            <w:gridSpan w:val="2"/>
            <w:shd w:val="clear" w:color="auto" w:fill="F3F3F3"/>
            <w:tcPrChange w:id="2576" w:author="mine" w:date="2014-05-21T13:59:00Z">
              <w:tcPr>
                <w:tcW w:w="1056" w:type="pct"/>
                <w:gridSpan w:val="2"/>
                <w:shd w:val="clear" w:color="auto" w:fill="F3F3F3"/>
              </w:tcPr>
            </w:tcPrChange>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577" w:author="mine" w:date="2014-05-21T13:59:00Z">
              <w:tcPr>
                <w:tcW w:w="1174" w:type="pct"/>
                <w:gridSpan w:val="2"/>
              </w:tcPr>
            </w:tcPrChange>
          </w:tcPr>
          <w:p w:rsidR="00ED67D2"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View schedule</w:t>
            </w:r>
          </w:p>
        </w:tc>
      </w:tr>
      <w:tr w:rsidR="00BF2400"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578"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579" w:author="mine" w:date="2014-05-21T13:59:00Z">
            <w:trPr>
              <w:gridBefore w:val="1"/>
            </w:trPr>
          </w:trPrChange>
        </w:trPr>
        <w:tc>
          <w:tcPr>
            <w:tcW w:w="1420" w:type="pct"/>
            <w:shd w:val="clear" w:color="auto" w:fill="F3F3F3"/>
            <w:tcPrChange w:id="2580" w:author="mine" w:date="2014-05-21T13:59:00Z">
              <w:tcPr>
                <w:tcW w:w="1420" w:type="pct"/>
                <w:gridSpan w:val="2"/>
                <w:shd w:val="clear" w:color="auto" w:fill="F3F3F3"/>
              </w:tcPr>
            </w:tcPrChange>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581" w:author="mine" w:date="2014-05-21T13:59:00Z">
              <w:tcPr>
                <w:tcW w:w="1350" w:type="pct"/>
              </w:tcPr>
            </w:tcPrChange>
          </w:tcPr>
          <w:p w:rsidR="00ED67D2"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2582" w:author="mine" w:date="2014-05-21T13:59:00Z">
              <w:tcPr>
                <w:tcW w:w="634" w:type="pct"/>
                <w:shd w:val="clear" w:color="auto" w:fill="F3F3F3"/>
              </w:tcPr>
            </w:tcPrChange>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583" w:author="mine" w:date="2014-05-21T13:59:00Z">
              <w:tcPr>
                <w:tcW w:w="1596" w:type="pct"/>
                <w:gridSpan w:val="3"/>
              </w:tcPr>
            </w:tcPrChange>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302E42">
        <w:trPr>
          <w:trHeight w:val="27"/>
        </w:trPr>
        <w:tc>
          <w:tcPr>
            <w:tcW w:w="5000" w:type="pct"/>
            <w:gridSpan w:val="5"/>
            <w:shd w:val="clear" w:color="auto" w:fill="FFFFFF"/>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w:t>
            </w:r>
          </w:p>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can view </w:t>
            </w:r>
            <w:r w:rsidRPr="005C5A04">
              <w:rPr>
                <w:rFonts w:ascii="Times New Roman" w:hAnsi="Times New Roman" w:cs="Times New Roman"/>
              </w:rPr>
              <w:t xml:space="preserve">him/her </w:t>
            </w:r>
            <w:r w:rsidRPr="005C5A04">
              <w:rPr>
                <w:rFonts w:ascii="Times New Roman" w:eastAsia="MS Mincho" w:hAnsi="Times New Roman" w:cs="Times New Roman"/>
              </w:rPr>
              <w:t>schedule to pick up and bring candidate to venue.</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View schedule of volunteer.</w:t>
            </w:r>
          </w:p>
          <w:p w:rsidR="00ED67D2" w:rsidRPr="005C5A04" w:rsidRDefault="00ED67D2"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D67D2" w:rsidRPr="005C5A04" w:rsidRDefault="00ED67D2"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main page of volunteer, user click “Xem lịch trình”</w:t>
            </w:r>
            <w:r w:rsidRPr="005C5A04">
              <w:rPr>
                <w:rFonts w:ascii="Times New Roman" w:hAnsi="Times New Roman" w:cs="Times New Roman"/>
              </w:rPr>
              <w:t>.</w:t>
            </w:r>
          </w:p>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role.</w:t>
            </w:r>
          </w:p>
          <w:p w:rsidR="00ED67D2" w:rsidRPr="005C5A04" w:rsidRDefault="00ED67D2" w:rsidP="00302E42">
            <w:pPr>
              <w:snapToGrid w:val="0"/>
              <w:spacing w:after="0" w:line="240" w:lineRule="auto"/>
              <w:jc w:val="both"/>
              <w:rPr>
                <w:rFonts w:ascii="Times New Roman" w:hAnsi="Times New Roman" w:cs="Times New Roman"/>
              </w:rPr>
            </w:pPr>
            <w:proofErr w:type="gramStart"/>
            <w:r w:rsidRPr="005C5A04">
              <w:rPr>
                <w:rFonts w:ascii="Times New Roman" w:hAnsi="Times New Roman" w:cs="Times New Roman"/>
              </w:rPr>
              <w:t>User have</w:t>
            </w:r>
            <w:proofErr w:type="gramEnd"/>
            <w:r w:rsidRPr="005C5A04">
              <w:rPr>
                <w:rFonts w:ascii="Times New Roman" w:hAnsi="Times New Roman" w:cs="Times New Roman"/>
              </w:rPr>
              <w:t xml:space="preserve"> registered in a charity examination.</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rPr>
              <w:t xml:space="preserve">Charity in that charity examination assigned volunteer to pick up a candidate. </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D67D2" w:rsidRPr="005C5A04" w:rsidRDefault="00ED67D2"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Volunteer </w:t>
            </w:r>
            <w:proofErr w:type="gramStart"/>
            <w:r w:rsidRPr="005C5A04">
              <w:rPr>
                <w:rFonts w:ascii="Times New Roman" w:hAnsi="Times New Roman" w:cs="Times New Roman"/>
              </w:rPr>
              <w:t>see</w:t>
            </w:r>
            <w:proofErr w:type="gramEnd"/>
            <w:r w:rsidRPr="005C5A04">
              <w:rPr>
                <w:rFonts w:ascii="Times New Roman" w:hAnsi="Times New Roman" w:cs="Times New Roman"/>
              </w:rPr>
              <w:t xml:space="preserve"> him/her schedule with Name of candidate and date time to pick up that candidate.</w:t>
            </w:r>
          </w:p>
          <w:p w:rsidR="00ED67D2" w:rsidRPr="005C5A04" w:rsidRDefault="00ED67D2"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584"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59"/>
              <w:gridCol w:w="3796"/>
              <w:tblGridChange w:id="2585">
                <w:tblGrid>
                  <w:gridCol w:w="667"/>
                  <w:gridCol w:w="3397"/>
                  <w:gridCol w:w="4266"/>
                </w:tblGrid>
              </w:tblGridChange>
            </w:tblGrid>
            <w:tr w:rsidR="00743708" w:rsidRPr="005C5A04" w:rsidTr="00302E42">
              <w:tc>
                <w:tcPr>
                  <w:tcW w:w="667" w:type="dxa"/>
                  <w:shd w:val="clear" w:color="auto" w:fill="D9D9D9" w:themeFill="background1" w:themeFillShade="D9"/>
                  <w:tcPrChange w:id="2586" w:author="mine" w:date="2014-05-21T13:59:00Z">
                    <w:tcPr>
                      <w:tcW w:w="667" w:type="dxa"/>
                      <w:shd w:val="clear" w:color="auto" w:fill="D9D9D9" w:themeFill="background1" w:themeFillShade="D9"/>
                    </w:tcPr>
                  </w:tcPrChange>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Change w:id="2587" w:author="mine" w:date="2014-05-21T13:59:00Z">
                    <w:tcPr>
                      <w:tcW w:w="3397" w:type="dxa"/>
                      <w:shd w:val="clear" w:color="auto" w:fill="D9D9D9" w:themeFill="background1" w:themeFillShade="D9"/>
                    </w:tcPr>
                  </w:tcPrChange>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Change w:id="2588" w:author="mine" w:date="2014-05-21T13:59:00Z">
                    <w:tcPr>
                      <w:tcW w:w="4266" w:type="dxa"/>
                      <w:shd w:val="clear" w:color="auto" w:fill="D9D9D9" w:themeFill="background1" w:themeFillShade="D9"/>
                    </w:tcPr>
                  </w:tcPrChange>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D67D2" w:rsidRPr="005C5A04" w:rsidTr="00302E42">
              <w:tc>
                <w:tcPr>
                  <w:tcW w:w="667" w:type="dxa"/>
                  <w:tcPrChange w:id="2589" w:author="mine" w:date="2014-05-21T13:59:00Z">
                    <w:tcPr>
                      <w:tcW w:w="667" w:type="dxa"/>
                    </w:tcPr>
                  </w:tcPrChange>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1.</w:t>
                  </w:r>
                </w:p>
              </w:tc>
              <w:tc>
                <w:tcPr>
                  <w:tcW w:w="3397" w:type="dxa"/>
                  <w:tcPrChange w:id="2590" w:author="mine" w:date="2014-05-21T13:59:00Z">
                    <w:tcPr>
                      <w:tcW w:w="3397" w:type="dxa"/>
                    </w:tcPr>
                  </w:tcPrChange>
                </w:tcPr>
                <w:p w:rsidR="00ED67D2" w:rsidRPr="005C5A04" w:rsidRDefault="00ED67D2" w:rsidP="00302E4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Xem lịch trình</w:t>
                  </w:r>
                  <w:r w:rsidRPr="005C5A04">
                    <w:rPr>
                      <w:rFonts w:ascii="Times New Roman" w:eastAsia="Times New Roman" w:hAnsi="Times New Roman" w:cs="Times New Roman"/>
                    </w:rPr>
                    <w:t>” in dashboard of page.</w:t>
                  </w:r>
                </w:p>
              </w:tc>
              <w:tc>
                <w:tcPr>
                  <w:tcW w:w="4266" w:type="dxa"/>
                  <w:tcPrChange w:id="2591" w:author="mine" w:date="2014-05-21T13:59:00Z">
                    <w:tcPr>
                      <w:tcW w:w="4266" w:type="dxa"/>
                    </w:tcPr>
                  </w:tcPrChange>
                </w:tcPr>
                <w:p w:rsidR="00ED67D2" w:rsidRPr="005C5A04" w:rsidRDefault="00ED67D2" w:rsidP="00302E42">
                  <w:pPr>
                    <w:snapToGrid w:val="0"/>
                    <w:rPr>
                      <w:rFonts w:ascii="Times New Roman" w:hAnsi="Times New Roman" w:cs="Times New Roman"/>
                    </w:rPr>
                  </w:pPr>
                </w:p>
              </w:tc>
            </w:tr>
            <w:tr w:rsidR="00ED67D2" w:rsidRPr="005C5A04" w:rsidTr="00302E42">
              <w:tc>
                <w:tcPr>
                  <w:tcW w:w="667" w:type="dxa"/>
                  <w:tcPrChange w:id="2592" w:author="mine" w:date="2014-05-21T13:59:00Z">
                    <w:tcPr>
                      <w:tcW w:w="667" w:type="dxa"/>
                    </w:tcPr>
                  </w:tcPrChange>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2.</w:t>
                  </w:r>
                </w:p>
              </w:tc>
              <w:tc>
                <w:tcPr>
                  <w:tcW w:w="3397" w:type="dxa"/>
                  <w:tcPrChange w:id="2593" w:author="mine" w:date="2014-05-21T13:59:00Z">
                    <w:tcPr>
                      <w:tcW w:w="3397" w:type="dxa"/>
                    </w:tcPr>
                  </w:tcPrChange>
                </w:tcPr>
                <w:p w:rsidR="00ED67D2" w:rsidRPr="005C5A04" w:rsidRDefault="00ED67D2" w:rsidP="00302E42">
                  <w:pPr>
                    <w:snapToGrid w:val="0"/>
                    <w:rPr>
                      <w:rFonts w:ascii="Times New Roman" w:hAnsi="Times New Roman" w:cs="Times New Roman"/>
                    </w:rPr>
                  </w:pPr>
                </w:p>
              </w:tc>
              <w:tc>
                <w:tcPr>
                  <w:tcW w:w="4266" w:type="dxa"/>
                  <w:tcPrChange w:id="2594" w:author="mine" w:date="2014-05-21T13:59:00Z">
                    <w:tcPr>
                      <w:tcW w:w="4266" w:type="dxa"/>
                    </w:tcPr>
                  </w:tcPrChange>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 xml:space="preserve">Display </w:t>
                  </w:r>
                  <w:proofErr w:type="gramStart"/>
                  <w:r w:rsidRPr="005C5A04">
                    <w:rPr>
                      <w:rFonts w:ascii="Times New Roman" w:hAnsi="Times New Roman" w:cs="Times New Roman"/>
                    </w:rPr>
                    <w:t>a table</w:t>
                  </w:r>
                  <w:proofErr w:type="gramEnd"/>
                  <w:r w:rsidRPr="005C5A04">
                    <w:rPr>
                      <w:rFonts w:ascii="Times New Roman" w:hAnsi="Times New Roman" w:cs="Times New Roman"/>
                    </w:rPr>
                    <w:t xml:space="preserve"> content about candidate will be picked up, date time.</w:t>
                  </w:r>
                </w:p>
              </w:tc>
            </w:tr>
          </w:tbl>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Exceptions: N/A</w:t>
            </w:r>
          </w:p>
          <w:p w:rsidR="00AE45FF" w:rsidRPr="005C5A04" w:rsidRDefault="00ED67D2" w:rsidP="00AE45FF">
            <w:pPr>
              <w:snapToGrid w:val="0"/>
              <w:spacing w:after="0" w:line="240" w:lineRule="auto"/>
              <w:jc w:val="both"/>
              <w:rPr>
                <w:ins w:id="2595" w:author="theirs" w:date="2014-05-21T13:58:00Z"/>
                <w:rFonts w:ascii="Times New Roman" w:hAnsi="Times New Roman" w:cs="Times New Roman"/>
                <w:bCs/>
              </w:rPr>
            </w:pPr>
            <w:r w:rsidRPr="005C5A04">
              <w:rPr>
                <w:rFonts w:ascii="Times New Roman" w:hAnsi="Times New Roman" w:cs="Times New Roman"/>
                <w:b/>
                <w:bCs/>
              </w:rPr>
              <w:t xml:space="preserve">Relationships: </w:t>
            </w:r>
            <w:del w:id="2596" w:author="theirs" w:date="2014-05-21T13:58:00Z">
              <w:r w:rsidRPr="005C5A04">
                <w:rPr>
                  <w:rFonts w:ascii="Times New Roman" w:hAnsi="Times New Roman" w:cs="Times New Roman"/>
                  <w:b/>
                  <w:bCs/>
                </w:rPr>
                <w:delText>N/A</w:delText>
              </w:r>
            </w:del>
            <w:ins w:id="2597" w:author="theirs" w:date="2014-05-21T13:58:00Z">
              <w:r w:rsidR="00AE45FF" w:rsidRPr="005C5A04">
                <w:rPr>
                  <w:rFonts w:ascii="Times New Roman" w:hAnsi="Times New Roman" w:cs="Times New Roman"/>
                  <w:bCs/>
                </w:rPr>
                <w:t>Join charity exam</w:t>
              </w:r>
            </w:ins>
          </w:p>
          <w:p w:rsidR="00AE45FF" w:rsidRPr="005C5A04" w:rsidRDefault="00AE45FF" w:rsidP="00AE45FF">
            <w:pPr>
              <w:snapToGrid w:val="0"/>
              <w:spacing w:after="0" w:line="240" w:lineRule="auto"/>
              <w:jc w:val="both"/>
              <w:rPr>
                <w:ins w:id="2598" w:author="theirs" w:date="2014-05-21T13:58:00Z"/>
                <w:rFonts w:ascii="Times New Roman" w:hAnsi="Times New Roman" w:cs="Times New Roman"/>
                <w:b/>
                <w:bCs/>
              </w:rPr>
            </w:pPr>
            <w:ins w:id="2599" w:author="theirs" w:date="2014-05-21T13:58:00Z">
              <w:r w:rsidRPr="005C5A04">
                <w:rPr>
                  <w:rFonts w:ascii="Times New Roman" w:hAnsi="Times New Roman" w:cs="Times New Roman"/>
                  <w:b/>
                  <w:bCs/>
                </w:rPr>
                <w:t xml:space="preserve">Business Rules: </w:t>
              </w:r>
            </w:ins>
          </w:p>
          <w:p w:rsidR="00ED67D2" w:rsidRPr="005C5A04" w:rsidRDefault="00AE45FF" w:rsidP="00302E42">
            <w:pPr>
              <w:snapToGrid w:val="0"/>
              <w:spacing w:after="0" w:line="240" w:lineRule="auto"/>
              <w:jc w:val="both"/>
              <w:rPr>
                <w:rFonts w:ascii="Times New Roman" w:hAnsi="Times New Roman" w:cs="Times New Roman"/>
                <w:b/>
                <w:bCs/>
              </w:rPr>
            </w:pPr>
            <w:ins w:id="2600" w:author="theirs" w:date="2014-05-21T13:58:00Z">
              <w:r w:rsidRPr="005C5A04">
                <w:rPr>
                  <w:rFonts w:ascii="Times New Roman" w:hAnsi="Times New Roman" w:cs="Times New Roman"/>
                  <w:bCs/>
                </w:rPr>
                <w:t xml:space="preserve">Volunteer only click view </w:t>
              </w:r>
              <w:r>
                <w:rPr>
                  <w:rFonts w:ascii="Times New Roman" w:hAnsi="Times New Roman" w:cs="Times New Roman"/>
                  <w:bCs/>
                </w:rPr>
                <w:t>schedule</w:t>
              </w:r>
              <w:r w:rsidRPr="005C5A04">
                <w:rPr>
                  <w:rFonts w:ascii="Times New Roman" w:hAnsi="Times New Roman" w:cs="Times New Roman"/>
                  <w:bCs/>
                </w:rPr>
                <w:t xml:space="preserve"> when joined one or more charity exam in each examination and was </w:t>
              </w:r>
              <w:proofErr w:type="gramStart"/>
              <w:r>
                <w:rPr>
                  <w:rFonts w:ascii="Times New Roman" w:hAnsi="Times New Roman" w:cs="Times New Roman"/>
                  <w:bCs/>
                </w:rPr>
                <w:t xml:space="preserve">schedule </w:t>
              </w:r>
              <w:r w:rsidRPr="005C5A04">
                <w:rPr>
                  <w:rFonts w:ascii="Times New Roman" w:hAnsi="Times New Roman" w:cs="Times New Roman"/>
                  <w:bCs/>
                </w:rPr>
                <w:t xml:space="preserve"> a</w:t>
              </w:r>
              <w:proofErr w:type="gramEnd"/>
              <w:r w:rsidRPr="005C5A04">
                <w:rPr>
                  <w:rFonts w:ascii="Times New Roman" w:hAnsi="Times New Roman" w:cs="Times New Roman"/>
                  <w:bCs/>
                </w:rPr>
                <w:t xml:space="preserve"> candidate.</w:t>
              </w:r>
            </w:ins>
          </w:p>
        </w:tc>
      </w:tr>
    </w:tbl>
    <w:p w:rsidR="00327ED5" w:rsidRDefault="00327ED5" w:rsidP="00327ED5"/>
    <w:p w:rsidR="00ED67D2" w:rsidRPr="00327ED5" w:rsidRDefault="00ED67D2" w:rsidP="00327ED5"/>
    <w:p w:rsidR="00DF486F" w:rsidRDefault="00DF486F" w:rsidP="00DF486F">
      <w:pPr>
        <w:pStyle w:val="Heading4"/>
        <w:numPr>
          <w:ilvl w:val="0"/>
          <w:numId w:val="60"/>
        </w:numPr>
        <w:ind w:left="1710"/>
        <w:rPr>
          <w:i w:val="0"/>
          <w:sz w:val="24"/>
          <w:szCs w:val="24"/>
        </w:rPr>
      </w:pPr>
      <w:bookmarkStart w:id="2601" w:name="_Toc385663901"/>
      <w:r>
        <w:rPr>
          <w:i w:val="0"/>
          <w:sz w:val="24"/>
          <w:szCs w:val="24"/>
        </w:rPr>
        <w:t>(</w:t>
      </w:r>
      <w:r w:rsidR="00ED67D2">
        <w:rPr>
          <w:i w:val="0"/>
          <w:sz w:val="24"/>
          <w:szCs w:val="24"/>
        </w:rPr>
        <w:t>Volunteer</w:t>
      </w:r>
      <w:r>
        <w:rPr>
          <w:i w:val="0"/>
          <w:sz w:val="24"/>
          <w:szCs w:val="24"/>
        </w:rPr>
        <w:t xml:space="preserve">) </w:t>
      </w:r>
      <w:r w:rsidR="00ED67D2">
        <w:rPr>
          <w:i w:val="0"/>
          <w:sz w:val="24"/>
          <w:szCs w:val="24"/>
        </w:rPr>
        <w:t>View Map</w:t>
      </w:r>
      <w:bookmarkEnd w:id="2601"/>
    </w:p>
    <w:p w:rsidR="00ED67D2" w:rsidRDefault="00ED67D2" w:rsidP="00ED67D2">
      <w:r w:rsidRPr="005C5A04">
        <w:rPr>
          <w:rFonts w:ascii="Times New Roman" w:hAnsi="Times New Roman" w:cs="Times New Roman"/>
          <w:noProof/>
          <w:lang w:eastAsia="en-US"/>
        </w:rPr>
        <w:drawing>
          <wp:inline distT="0" distB="0" distL="0" distR="0" wp14:anchorId="6C0086EF" wp14:editId="6B456327">
            <wp:extent cx="3076575" cy="1209675"/>
            <wp:effectExtent l="0" t="0" r="952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076575"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602">
          <w:tblGrid>
            <w:gridCol w:w="21"/>
            <w:gridCol w:w="2404"/>
            <w:gridCol w:w="450"/>
            <w:gridCol w:w="2713"/>
            <w:gridCol w:w="1274"/>
            <w:gridCol w:w="848"/>
            <w:gridCol w:w="827"/>
            <w:gridCol w:w="1533"/>
          </w:tblGrid>
        </w:tblGridChange>
      </w:tblGrid>
      <w:tr w:rsidR="00BF2400" w:rsidRPr="005C5A04" w:rsidTr="00302E42">
        <w:tc>
          <w:tcPr>
            <w:tcW w:w="5000" w:type="pct"/>
            <w:gridSpan w:val="5"/>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CASE-UC084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60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604" w:author="mine" w:date="2014-05-21T13:59:00Z">
            <w:trPr>
              <w:gridBefore w:val="1"/>
            </w:trPr>
          </w:trPrChange>
        </w:trPr>
        <w:tc>
          <w:tcPr>
            <w:tcW w:w="1420" w:type="pct"/>
            <w:shd w:val="clear" w:color="auto" w:fill="F3F3F3"/>
            <w:tcPrChange w:id="2605" w:author="mine" w:date="2014-05-21T13:59:00Z">
              <w:tcPr>
                <w:tcW w:w="1420" w:type="pct"/>
                <w:gridSpan w:val="2"/>
                <w:shd w:val="clear" w:color="auto" w:fill="F3F3F3"/>
              </w:tcPr>
            </w:tcPrChange>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606" w:author="mine" w:date="2014-05-21T13:59:00Z">
              <w:tcPr>
                <w:tcW w:w="1350" w:type="pct"/>
              </w:tcPr>
            </w:tcPrChange>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UC084</w:t>
            </w:r>
          </w:p>
        </w:tc>
        <w:tc>
          <w:tcPr>
            <w:tcW w:w="1056" w:type="pct"/>
            <w:gridSpan w:val="2"/>
            <w:shd w:val="clear" w:color="auto" w:fill="F3F3F3"/>
            <w:tcPrChange w:id="2607" w:author="mine" w:date="2014-05-21T13:59:00Z">
              <w:tcPr>
                <w:tcW w:w="1056" w:type="pct"/>
                <w:gridSpan w:val="2"/>
                <w:shd w:val="clear" w:color="auto" w:fill="F3F3F3"/>
              </w:tcPr>
            </w:tcPrChange>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608" w:author="mine" w:date="2014-05-21T13:59:00Z">
              <w:tcPr>
                <w:tcW w:w="1174" w:type="pct"/>
                <w:gridSpan w:val="2"/>
              </w:tcPr>
            </w:tcPrChange>
          </w:tcPr>
          <w:p w:rsidR="00ED67D2"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View map</w:t>
            </w:r>
          </w:p>
        </w:tc>
      </w:tr>
      <w:tr w:rsidR="00BF2400"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609"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610" w:author="mine" w:date="2014-05-21T13:59:00Z">
            <w:trPr>
              <w:gridBefore w:val="1"/>
            </w:trPr>
          </w:trPrChange>
        </w:trPr>
        <w:tc>
          <w:tcPr>
            <w:tcW w:w="1420" w:type="pct"/>
            <w:shd w:val="clear" w:color="auto" w:fill="F3F3F3"/>
            <w:tcPrChange w:id="2611" w:author="mine" w:date="2014-05-21T13:59:00Z">
              <w:tcPr>
                <w:tcW w:w="1420" w:type="pct"/>
                <w:gridSpan w:val="2"/>
                <w:shd w:val="clear" w:color="auto" w:fill="F3F3F3"/>
              </w:tcPr>
            </w:tcPrChange>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612" w:author="mine" w:date="2014-05-21T13:59:00Z">
              <w:tcPr>
                <w:tcW w:w="1350" w:type="pct"/>
              </w:tcPr>
            </w:tcPrChange>
          </w:tcPr>
          <w:p w:rsidR="00ED67D2"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2613" w:author="mine" w:date="2014-05-21T13:59:00Z">
              <w:tcPr>
                <w:tcW w:w="634" w:type="pct"/>
                <w:shd w:val="clear" w:color="auto" w:fill="F3F3F3"/>
              </w:tcPr>
            </w:tcPrChange>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614" w:author="mine" w:date="2014-05-21T13:59:00Z">
              <w:tcPr>
                <w:tcW w:w="1596" w:type="pct"/>
                <w:gridSpan w:val="3"/>
              </w:tcPr>
            </w:tcPrChange>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302E42">
        <w:trPr>
          <w:trHeight w:val="27"/>
        </w:trPr>
        <w:tc>
          <w:tcPr>
            <w:tcW w:w="5000" w:type="pct"/>
            <w:gridSpan w:val="5"/>
            <w:shd w:val="clear" w:color="auto" w:fill="FFFFFF"/>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w:t>
            </w:r>
          </w:p>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can view </w:t>
            </w:r>
            <w:r w:rsidRPr="005C5A04">
              <w:rPr>
                <w:rFonts w:ascii="Times New Roman" w:hAnsi="Times New Roman" w:cs="Times New Roman"/>
              </w:rPr>
              <w:t>Google map and view route.</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View schedule of volunteer.</w:t>
            </w:r>
          </w:p>
          <w:p w:rsidR="00ED67D2" w:rsidRPr="005C5A04" w:rsidRDefault="00ED67D2"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D67D2" w:rsidRPr="005C5A04" w:rsidRDefault="00ED67D2"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view schedule page of volunteer, user click “Hiển thị bản đồ”</w:t>
            </w:r>
            <w:r w:rsidRPr="005C5A04">
              <w:rPr>
                <w:rFonts w:ascii="Times New Roman" w:hAnsi="Times New Roman" w:cs="Times New Roman"/>
              </w:rPr>
              <w:t>.</w:t>
            </w:r>
          </w:p>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role.</w:t>
            </w:r>
          </w:p>
          <w:p w:rsidR="00ED67D2" w:rsidRPr="005C5A04" w:rsidRDefault="00ED67D2" w:rsidP="00302E42">
            <w:pPr>
              <w:snapToGrid w:val="0"/>
              <w:spacing w:after="0" w:line="240" w:lineRule="auto"/>
              <w:jc w:val="both"/>
              <w:rPr>
                <w:rFonts w:ascii="Times New Roman" w:hAnsi="Times New Roman" w:cs="Times New Roman"/>
              </w:rPr>
            </w:pPr>
            <w:proofErr w:type="gramStart"/>
            <w:r w:rsidRPr="005C5A04">
              <w:rPr>
                <w:rFonts w:ascii="Times New Roman" w:hAnsi="Times New Roman" w:cs="Times New Roman"/>
              </w:rPr>
              <w:t>User have</w:t>
            </w:r>
            <w:proofErr w:type="gramEnd"/>
            <w:r w:rsidRPr="005C5A04">
              <w:rPr>
                <w:rFonts w:ascii="Times New Roman" w:hAnsi="Times New Roman" w:cs="Times New Roman"/>
              </w:rPr>
              <w:t xml:space="preserve"> registered in a charity examination.</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rPr>
              <w:t xml:space="preserve">Charity in that charity examination assigned volunteer to pick up a candidate. </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D67D2" w:rsidRPr="005C5A04" w:rsidRDefault="00ED67D2"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Volunteer </w:t>
            </w:r>
            <w:proofErr w:type="gramStart"/>
            <w:r w:rsidRPr="005C5A04">
              <w:rPr>
                <w:rFonts w:ascii="Times New Roman" w:hAnsi="Times New Roman" w:cs="Times New Roman"/>
              </w:rPr>
              <w:t>see</w:t>
            </w:r>
            <w:proofErr w:type="gramEnd"/>
            <w:r w:rsidRPr="005C5A04">
              <w:rPr>
                <w:rFonts w:ascii="Times New Roman" w:hAnsi="Times New Roman" w:cs="Times New Roman"/>
              </w:rPr>
              <w:t xml:space="preserve"> him/her route in Google map.</w:t>
            </w:r>
          </w:p>
          <w:p w:rsidR="00ED67D2" w:rsidRPr="005C5A04" w:rsidRDefault="00ED67D2"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615"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36"/>
              <w:gridCol w:w="3819"/>
              <w:tblGridChange w:id="2616">
                <w:tblGrid>
                  <w:gridCol w:w="667"/>
                  <w:gridCol w:w="3397"/>
                  <w:gridCol w:w="4266"/>
                </w:tblGrid>
              </w:tblGridChange>
            </w:tblGrid>
            <w:tr w:rsidR="00743708" w:rsidRPr="005C5A04" w:rsidTr="00302E42">
              <w:tc>
                <w:tcPr>
                  <w:tcW w:w="667" w:type="dxa"/>
                  <w:shd w:val="clear" w:color="auto" w:fill="D9D9D9" w:themeFill="background1" w:themeFillShade="D9"/>
                  <w:tcPrChange w:id="2617" w:author="mine" w:date="2014-05-21T13:59:00Z">
                    <w:tcPr>
                      <w:tcW w:w="667" w:type="dxa"/>
                      <w:shd w:val="clear" w:color="auto" w:fill="D9D9D9" w:themeFill="background1" w:themeFillShade="D9"/>
                    </w:tcPr>
                  </w:tcPrChange>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Change w:id="2618" w:author="mine" w:date="2014-05-21T13:59:00Z">
                    <w:tcPr>
                      <w:tcW w:w="3397" w:type="dxa"/>
                      <w:shd w:val="clear" w:color="auto" w:fill="D9D9D9" w:themeFill="background1" w:themeFillShade="D9"/>
                    </w:tcPr>
                  </w:tcPrChange>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Change w:id="2619" w:author="mine" w:date="2014-05-21T13:59:00Z">
                    <w:tcPr>
                      <w:tcW w:w="4266" w:type="dxa"/>
                      <w:shd w:val="clear" w:color="auto" w:fill="D9D9D9" w:themeFill="background1" w:themeFillShade="D9"/>
                    </w:tcPr>
                  </w:tcPrChange>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D67D2" w:rsidRPr="005C5A04" w:rsidTr="00302E42">
              <w:tc>
                <w:tcPr>
                  <w:tcW w:w="667" w:type="dxa"/>
                  <w:tcPrChange w:id="2620" w:author="mine" w:date="2014-05-21T13:59:00Z">
                    <w:tcPr>
                      <w:tcW w:w="667" w:type="dxa"/>
                    </w:tcPr>
                  </w:tcPrChange>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1.</w:t>
                  </w:r>
                </w:p>
              </w:tc>
              <w:tc>
                <w:tcPr>
                  <w:tcW w:w="3397" w:type="dxa"/>
                  <w:tcPrChange w:id="2621" w:author="mine" w:date="2014-05-21T13:59:00Z">
                    <w:tcPr>
                      <w:tcW w:w="3397" w:type="dxa"/>
                    </w:tcPr>
                  </w:tcPrChange>
                </w:tcPr>
                <w:p w:rsidR="00ED67D2" w:rsidRPr="005C5A04" w:rsidRDefault="00ED67D2" w:rsidP="00302E4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Hiển thị bản đồ</w:t>
                  </w:r>
                  <w:r w:rsidRPr="005C5A04">
                    <w:rPr>
                      <w:rFonts w:ascii="Times New Roman" w:eastAsia="Times New Roman" w:hAnsi="Times New Roman" w:cs="Times New Roman"/>
                    </w:rPr>
                    <w:t>” in view detail page.</w:t>
                  </w:r>
                </w:p>
              </w:tc>
              <w:tc>
                <w:tcPr>
                  <w:tcW w:w="4266" w:type="dxa"/>
                  <w:tcPrChange w:id="2622" w:author="mine" w:date="2014-05-21T13:59:00Z">
                    <w:tcPr>
                      <w:tcW w:w="4266" w:type="dxa"/>
                    </w:tcPr>
                  </w:tcPrChange>
                </w:tcPr>
                <w:p w:rsidR="00ED67D2" w:rsidRPr="005C5A04" w:rsidRDefault="00ED67D2" w:rsidP="00302E42">
                  <w:pPr>
                    <w:snapToGrid w:val="0"/>
                    <w:rPr>
                      <w:rFonts w:ascii="Times New Roman" w:hAnsi="Times New Roman" w:cs="Times New Roman"/>
                    </w:rPr>
                  </w:pPr>
                </w:p>
              </w:tc>
            </w:tr>
            <w:tr w:rsidR="00ED67D2" w:rsidRPr="005C5A04" w:rsidTr="00302E42">
              <w:tc>
                <w:tcPr>
                  <w:tcW w:w="667" w:type="dxa"/>
                  <w:tcPrChange w:id="2623" w:author="mine" w:date="2014-05-21T13:59:00Z">
                    <w:tcPr>
                      <w:tcW w:w="667" w:type="dxa"/>
                    </w:tcPr>
                  </w:tcPrChange>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2.</w:t>
                  </w:r>
                </w:p>
              </w:tc>
              <w:tc>
                <w:tcPr>
                  <w:tcW w:w="3397" w:type="dxa"/>
                  <w:tcPrChange w:id="2624" w:author="mine" w:date="2014-05-21T13:59:00Z">
                    <w:tcPr>
                      <w:tcW w:w="3397" w:type="dxa"/>
                    </w:tcPr>
                  </w:tcPrChange>
                </w:tcPr>
                <w:p w:rsidR="00ED67D2" w:rsidRPr="005C5A04" w:rsidRDefault="00ED67D2" w:rsidP="00302E42">
                  <w:pPr>
                    <w:snapToGrid w:val="0"/>
                    <w:rPr>
                      <w:rFonts w:ascii="Times New Roman" w:hAnsi="Times New Roman" w:cs="Times New Roman"/>
                    </w:rPr>
                  </w:pPr>
                </w:p>
              </w:tc>
              <w:tc>
                <w:tcPr>
                  <w:tcW w:w="4266" w:type="dxa"/>
                  <w:tcPrChange w:id="2625" w:author="mine" w:date="2014-05-21T13:59:00Z">
                    <w:tcPr>
                      <w:tcW w:w="4266" w:type="dxa"/>
                    </w:tcPr>
                  </w:tcPrChange>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Display a new window popup with Google maps and the route of volunteer will be drives.</w:t>
                  </w:r>
                </w:p>
              </w:tc>
            </w:tr>
          </w:tbl>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Exceptions: N/A</w:t>
            </w:r>
          </w:p>
          <w:p w:rsidR="00ED67D2" w:rsidRPr="005C5A04" w:rsidRDefault="00ED67D2"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Join charity exam</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p>
          <w:p w:rsidR="00ED67D2" w:rsidRPr="005C5A04" w:rsidRDefault="00ED67D2"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Cs/>
              </w:rPr>
              <w:t>Volunteer only click view map when joined one or more charity exam in each examination and was assigned to carrying a candidate.</w:t>
            </w:r>
          </w:p>
        </w:tc>
      </w:tr>
    </w:tbl>
    <w:p w:rsidR="00ED67D2" w:rsidRPr="00ED67D2" w:rsidRDefault="00ED67D2" w:rsidP="00ED67D2"/>
    <w:p w:rsidR="00DF486F" w:rsidRDefault="00DF486F" w:rsidP="00DF486F">
      <w:pPr>
        <w:pStyle w:val="Heading4"/>
        <w:numPr>
          <w:ilvl w:val="0"/>
          <w:numId w:val="60"/>
        </w:numPr>
        <w:ind w:left="1710"/>
        <w:rPr>
          <w:i w:val="0"/>
          <w:sz w:val="24"/>
          <w:szCs w:val="24"/>
        </w:rPr>
      </w:pPr>
      <w:bookmarkStart w:id="2626" w:name="_Toc385663902"/>
      <w:r>
        <w:rPr>
          <w:i w:val="0"/>
          <w:sz w:val="24"/>
          <w:szCs w:val="24"/>
        </w:rPr>
        <w:t>(</w:t>
      </w:r>
      <w:r w:rsidR="00ED67D2">
        <w:rPr>
          <w:i w:val="0"/>
          <w:sz w:val="24"/>
          <w:szCs w:val="24"/>
        </w:rPr>
        <w:t>Volunteer</w:t>
      </w:r>
      <w:r>
        <w:rPr>
          <w:i w:val="0"/>
          <w:sz w:val="24"/>
          <w:szCs w:val="24"/>
        </w:rPr>
        <w:t xml:space="preserve">) </w:t>
      </w:r>
      <w:r w:rsidR="00ED67D2">
        <w:rPr>
          <w:i w:val="0"/>
          <w:sz w:val="24"/>
          <w:szCs w:val="24"/>
        </w:rPr>
        <w:t>Add new post</w:t>
      </w:r>
      <w:bookmarkEnd w:id="2626"/>
    </w:p>
    <w:p w:rsidR="00ED67D2" w:rsidRDefault="00ED67D2" w:rsidP="00ED67D2">
      <w:r>
        <w:rPr>
          <w:rFonts w:ascii="Times New Roman" w:hAnsi="Times New Roman" w:cs="Times New Roman"/>
          <w:noProof/>
          <w:lang w:eastAsia="en-US"/>
        </w:rPr>
        <w:drawing>
          <wp:inline distT="0" distB="0" distL="0" distR="0" wp14:anchorId="4E0393D4" wp14:editId="7A4B064D">
            <wp:extent cx="5943600" cy="1188720"/>
            <wp:effectExtent l="0" t="0" r="0" b="0"/>
            <wp:docPr id="282" name="Picture 282"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ewdetailcarnew"/>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18872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627">
          <w:tblGrid>
            <w:gridCol w:w="21"/>
            <w:gridCol w:w="2404"/>
            <w:gridCol w:w="450"/>
            <w:gridCol w:w="2713"/>
            <w:gridCol w:w="1274"/>
            <w:gridCol w:w="848"/>
            <w:gridCol w:w="827"/>
            <w:gridCol w:w="1533"/>
          </w:tblGrid>
        </w:tblGridChange>
      </w:tblGrid>
      <w:tr w:rsidR="00BF2400" w:rsidRPr="005C5A04" w:rsidTr="00302E42">
        <w:tc>
          <w:tcPr>
            <w:tcW w:w="5000" w:type="pct"/>
            <w:gridSpan w:val="5"/>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CASE-UC085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628"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629" w:author="mine" w:date="2014-05-21T13:59:00Z">
            <w:trPr>
              <w:gridBefore w:val="1"/>
            </w:trPr>
          </w:trPrChange>
        </w:trPr>
        <w:tc>
          <w:tcPr>
            <w:tcW w:w="1420" w:type="pct"/>
            <w:shd w:val="clear" w:color="auto" w:fill="F3F3F3"/>
            <w:tcPrChange w:id="2630" w:author="mine" w:date="2014-05-21T13:59:00Z">
              <w:tcPr>
                <w:tcW w:w="1420" w:type="pct"/>
                <w:gridSpan w:val="2"/>
                <w:shd w:val="clear" w:color="auto" w:fill="F3F3F3"/>
              </w:tcPr>
            </w:tcPrChange>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631" w:author="mine" w:date="2014-05-21T13:59:00Z">
              <w:tcPr>
                <w:tcW w:w="1350" w:type="pct"/>
              </w:tcPr>
            </w:tcPrChange>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UC085</w:t>
            </w:r>
          </w:p>
        </w:tc>
        <w:tc>
          <w:tcPr>
            <w:tcW w:w="1056" w:type="pct"/>
            <w:gridSpan w:val="2"/>
            <w:shd w:val="clear" w:color="auto" w:fill="F3F3F3"/>
            <w:tcPrChange w:id="2632" w:author="mine" w:date="2014-05-21T13:59:00Z">
              <w:tcPr>
                <w:tcW w:w="1056" w:type="pct"/>
                <w:gridSpan w:val="2"/>
                <w:shd w:val="clear" w:color="auto" w:fill="F3F3F3"/>
              </w:tcPr>
            </w:tcPrChange>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633" w:author="mine" w:date="2014-05-21T13:59:00Z">
              <w:tcPr>
                <w:tcW w:w="1174" w:type="pct"/>
                <w:gridSpan w:val="2"/>
              </w:tcPr>
            </w:tcPrChange>
          </w:tcPr>
          <w:p w:rsidR="00ED67D2"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Add new post</w:t>
            </w:r>
          </w:p>
        </w:tc>
      </w:tr>
      <w:tr w:rsidR="00BF2400"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634"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635" w:author="mine" w:date="2014-05-21T13:59:00Z">
            <w:trPr>
              <w:gridBefore w:val="1"/>
            </w:trPr>
          </w:trPrChange>
        </w:trPr>
        <w:tc>
          <w:tcPr>
            <w:tcW w:w="1420" w:type="pct"/>
            <w:shd w:val="clear" w:color="auto" w:fill="F3F3F3"/>
            <w:tcPrChange w:id="2636" w:author="mine" w:date="2014-05-21T13:59:00Z">
              <w:tcPr>
                <w:tcW w:w="1420" w:type="pct"/>
                <w:gridSpan w:val="2"/>
                <w:shd w:val="clear" w:color="auto" w:fill="F3F3F3"/>
              </w:tcPr>
            </w:tcPrChange>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637" w:author="mine" w:date="2014-05-21T13:59:00Z">
              <w:tcPr>
                <w:tcW w:w="1350" w:type="pct"/>
              </w:tcPr>
            </w:tcPrChange>
          </w:tcPr>
          <w:p w:rsidR="00ED67D2"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2638" w:author="mine" w:date="2014-05-21T13:59:00Z">
              <w:tcPr>
                <w:tcW w:w="634" w:type="pct"/>
                <w:shd w:val="clear" w:color="auto" w:fill="F3F3F3"/>
              </w:tcPr>
            </w:tcPrChange>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639" w:author="mine" w:date="2014-05-21T13:59:00Z">
              <w:tcPr>
                <w:tcW w:w="1596" w:type="pct"/>
                <w:gridSpan w:val="3"/>
              </w:tcPr>
            </w:tcPrChange>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30"/>
        </w:trPr>
        <w:tc>
          <w:tcPr>
            <w:tcW w:w="5000" w:type="pct"/>
            <w:gridSpan w:val="5"/>
            <w:shd w:val="clear" w:color="auto" w:fill="FFFFFF"/>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 Admin</w:t>
            </w:r>
          </w:p>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or admin can create a new post.</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Add new post.</w:t>
            </w:r>
          </w:p>
          <w:p w:rsidR="00ED67D2" w:rsidRPr="005C5A04" w:rsidRDefault="00ED67D2"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D67D2" w:rsidRPr="005C5A04" w:rsidRDefault="00ED67D2"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post page of volunteer, user click “Tạo bài viết mới”</w:t>
            </w:r>
            <w:r w:rsidRPr="005C5A04">
              <w:rPr>
                <w:rFonts w:ascii="Times New Roman" w:hAnsi="Times New Roman" w:cs="Times New Roman"/>
              </w:rPr>
              <w:t>.</w:t>
            </w:r>
          </w:p>
          <w:p w:rsidR="00ED67D2" w:rsidRPr="005C5A04" w:rsidRDefault="00ED67D2" w:rsidP="00302E42">
            <w:pPr>
              <w:snapToGrid w:val="0"/>
              <w:spacing w:after="0" w:line="240" w:lineRule="auto"/>
              <w:ind w:left="780"/>
              <w:jc w:val="both"/>
              <w:rPr>
                <w:rFonts w:ascii="Times New Roman" w:hAnsi="Times New Roman" w:cs="Times New Roman"/>
              </w:rPr>
            </w:pPr>
            <w:r w:rsidRPr="005C5A04">
              <w:rPr>
                <w:rFonts w:ascii="Times New Roman" w:hAnsi="Times New Roman" w:cs="Times New Roman"/>
              </w:rPr>
              <w:t xml:space="preserve">In manage post page of admin, </w:t>
            </w:r>
            <w:r w:rsidRPr="005C5A04">
              <w:rPr>
                <w:rFonts w:ascii="Times New Roman" w:eastAsia="MS Mincho" w:hAnsi="Times New Roman" w:cs="Times New Roman"/>
              </w:rPr>
              <w:t>user click “Tạo bài viết mới”</w:t>
            </w:r>
            <w:r w:rsidRPr="005C5A04">
              <w:rPr>
                <w:rFonts w:ascii="Times New Roman" w:hAnsi="Times New Roman" w:cs="Times New Roman"/>
              </w:rPr>
              <w:t>.</w:t>
            </w:r>
          </w:p>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or admin role.</w:t>
            </w:r>
          </w:p>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D67D2" w:rsidRPr="005C5A04" w:rsidRDefault="00ED67D2"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proofErr w:type="gramStart"/>
            <w:r w:rsidRPr="005C5A04">
              <w:rPr>
                <w:rFonts w:ascii="Times New Roman" w:hAnsi="Times New Roman" w:cs="Times New Roman"/>
              </w:rPr>
              <w:t>A new post is added in to system and wait</w:t>
            </w:r>
            <w:proofErr w:type="gramEnd"/>
            <w:r w:rsidRPr="005C5A04">
              <w:rPr>
                <w:rFonts w:ascii="Times New Roman" w:hAnsi="Times New Roman" w:cs="Times New Roman"/>
              </w:rPr>
              <w:t xml:space="preserve"> for approve.</w:t>
            </w:r>
          </w:p>
          <w:p w:rsidR="00ED67D2" w:rsidRPr="005C5A04" w:rsidRDefault="00ED67D2"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640"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53"/>
              <w:gridCol w:w="3802"/>
              <w:tblGridChange w:id="2641">
                <w:tblGrid>
                  <w:gridCol w:w="667"/>
                  <w:gridCol w:w="3390"/>
                  <w:gridCol w:w="4273"/>
                </w:tblGrid>
              </w:tblGridChange>
            </w:tblGrid>
            <w:tr w:rsidR="00743708" w:rsidRPr="005C5A04" w:rsidTr="00302E42">
              <w:tc>
                <w:tcPr>
                  <w:tcW w:w="667" w:type="dxa"/>
                  <w:shd w:val="clear" w:color="auto" w:fill="D9D9D9" w:themeFill="background1" w:themeFillShade="D9"/>
                  <w:tcPrChange w:id="2642" w:author="mine" w:date="2014-05-21T13:59:00Z">
                    <w:tcPr>
                      <w:tcW w:w="667" w:type="dxa"/>
                      <w:shd w:val="clear" w:color="auto" w:fill="D9D9D9" w:themeFill="background1" w:themeFillShade="D9"/>
                    </w:tcPr>
                  </w:tcPrChange>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643" w:author="mine" w:date="2014-05-21T13:59:00Z">
                    <w:tcPr>
                      <w:tcW w:w="3390" w:type="dxa"/>
                      <w:shd w:val="clear" w:color="auto" w:fill="D9D9D9" w:themeFill="background1" w:themeFillShade="D9"/>
                    </w:tcPr>
                  </w:tcPrChange>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644" w:author="mine" w:date="2014-05-21T13:59:00Z">
                    <w:tcPr>
                      <w:tcW w:w="4273" w:type="dxa"/>
                      <w:shd w:val="clear" w:color="auto" w:fill="D9D9D9" w:themeFill="background1" w:themeFillShade="D9"/>
                    </w:tcPr>
                  </w:tcPrChange>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D67D2" w:rsidRPr="005C5A04" w:rsidTr="00302E42">
              <w:tc>
                <w:tcPr>
                  <w:tcW w:w="667" w:type="dxa"/>
                  <w:tcPrChange w:id="2645" w:author="mine" w:date="2014-05-21T13:59:00Z">
                    <w:tcPr>
                      <w:tcW w:w="667" w:type="dxa"/>
                    </w:tcPr>
                  </w:tcPrChange>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646" w:author="mine" w:date="2014-05-21T13:59:00Z">
                    <w:tcPr>
                      <w:tcW w:w="3390" w:type="dxa"/>
                    </w:tcPr>
                  </w:tcPrChange>
                </w:tcPr>
                <w:p w:rsidR="00ED67D2" w:rsidRPr="005C5A04" w:rsidRDefault="00ED67D2" w:rsidP="00302E4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Tạo bài viết mới</w:t>
                  </w:r>
                  <w:r w:rsidRPr="005C5A04">
                    <w:rPr>
                      <w:rFonts w:ascii="Times New Roman" w:eastAsia="Times New Roman" w:hAnsi="Times New Roman" w:cs="Times New Roman"/>
                    </w:rPr>
                    <w:t>” in dashboard of page.</w:t>
                  </w:r>
                </w:p>
              </w:tc>
              <w:tc>
                <w:tcPr>
                  <w:tcW w:w="4273" w:type="dxa"/>
                  <w:tcPrChange w:id="2647" w:author="mine" w:date="2014-05-21T13:59:00Z">
                    <w:tcPr>
                      <w:tcW w:w="4273" w:type="dxa"/>
                    </w:tcPr>
                  </w:tcPrChange>
                </w:tcPr>
                <w:p w:rsidR="00ED67D2" w:rsidRPr="005C5A04" w:rsidRDefault="00ED67D2" w:rsidP="00302E42">
                  <w:pPr>
                    <w:snapToGrid w:val="0"/>
                    <w:rPr>
                      <w:rFonts w:ascii="Times New Roman" w:hAnsi="Times New Roman" w:cs="Times New Roman"/>
                    </w:rPr>
                  </w:pPr>
                </w:p>
              </w:tc>
            </w:tr>
            <w:tr w:rsidR="00ED67D2" w:rsidRPr="005C5A04" w:rsidTr="00302E42">
              <w:tc>
                <w:tcPr>
                  <w:tcW w:w="667" w:type="dxa"/>
                  <w:tcPrChange w:id="2648" w:author="mine" w:date="2014-05-21T13:59:00Z">
                    <w:tcPr>
                      <w:tcW w:w="667" w:type="dxa"/>
                    </w:tcPr>
                  </w:tcPrChange>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649" w:author="mine" w:date="2014-05-21T13:59:00Z">
                    <w:tcPr>
                      <w:tcW w:w="3390" w:type="dxa"/>
                    </w:tcPr>
                  </w:tcPrChange>
                </w:tcPr>
                <w:p w:rsidR="00ED67D2" w:rsidRPr="005C5A04" w:rsidRDefault="00ED67D2" w:rsidP="00302E42">
                  <w:pPr>
                    <w:snapToGrid w:val="0"/>
                    <w:rPr>
                      <w:rFonts w:ascii="Times New Roman" w:hAnsi="Times New Roman" w:cs="Times New Roman"/>
                    </w:rPr>
                  </w:pPr>
                </w:p>
              </w:tc>
              <w:tc>
                <w:tcPr>
                  <w:tcW w:w="4273" w:type="dxa"/>
                  <w:tcPrChange w:id="2650" w:author="mine" w:date="2014-05-21T13:59:00Z">
                    <w:tcPr>
                      <w:tcW w:w="4273" w:type="dxa"/>
                    </w:tcPr>
                  </w:tcPrChange>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Display a form with all content of post as: Title, content, summary, category, and image.</w:t>
                  </w:r>
                </w:p>
              </w:tc>
            </w:tr>
            <w:tr w:rsidR="00ED67D2" w:rsidRPr="005C5A04" w:rsidTr="00302E42">
              <w:tc>
                <w:tcPr>
                  <w:tcW w:w="667" w:type="dxa"/>
                  <w:tcPrChange w:id="2651" w:author="mine" w:date="2014-05-21T13:59:00Z">
                    <w:tcPr>
                      <w:tcW w:w="667" w:type="dxa"/>
                    </w:tcPr>
                  </w:tcPrChange>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652" w:author="mine" w:date="2014-05-21T13:59:00Z">
                    <w:tcPr>
                      <w:tcW w:w="3390" w:type="dxa"/>
                    </w:tcPr>
                  </w:tcPrChange>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Change w:id="2653" w:author="mine" w:date="2014-05-21T13:59:00Z">
                    <w:tcPr>
                      <w:tcW w:w="4273" w:type="dxa"/>
                    </w:tcPr>
                  </w:tcPrChange>
                </w:tcPr>
                <w:p w:rsidR="00ED67D2" w:rsidRPr="005C5A04" w:rsidRDefault="00ED67D2" w:rsidP="00302E42">
                  <w:pPr>
                    <w:snapToGrid w:val="0"/>
                    <w:rPr>
                      <w:rFonts w:ascii="Times New Roman" w:hAnsi="Times New Roman" w:cs="Times New Roman"/>
                    </w:rPr>
                  </w:pPr>
                </w:p>
              </w:tc>
            </w:tr>
            <w:tr w:rsidR="00ED67D2" w:rsidRPr="005C5A04" w:rsidTr="00302E42">
              <w:tc>
                <w:tcPr>
                  <w:tcW w:w="667" w:type="dxa"/>
                  <w:tcPrChange w:id="2654" w:author="mine" w:date="2014-05-21T13:59:00Z">
                    <w:tcPr>
                      <w:tcW w:w="667" w:type="dxa"/>
                    </w:tcPr>
                  </w:tcPrChange>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lastRenderedPageBreak/>
                    <w:t>4.</w:t>
                  </w:r>
                </w:p>
              </w:tc>
              <w:tc>
                <w:tcPr>
                  <w:tcW w:w="3390" w:type="dxa"/>
                  <w:tcPrChange w:id="2655" w:author="mine" w:date="2014-05-21T13:59:00Z">
                    <w:tcPr>
                      <w:tcW w:w="3390" w:type="dxa"/>
                    </w:tcPr>
                  </w:tcPrChange>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Clicks the button “Lưu lại”.</w:t>
                  </w:r>
                </w:p>
                <w:p w:rsidR="00ED67D2" w:rsidRPr="005C5A04" w:rsidRDefault="00ED67D2" w:rsidP="00302E42">
                  <w:pPr>
                    <w:contextualSpacing/>
                    <w:rPr>
                      <w:rFonts w:ascii="Times New Roman" w:hAnsi="Times New Roman" w:cs="Times New Roman"/>
                    </w:rPr>
                  </w:pPr>
                </w:p>
              </w:tc>
              <w:tc>
                <w:tcPr>
                  <w:tcW w:w="4273" w:type="dxa"/>
                  <w:tcPrChange w:id="2656" w:author="mine" w:date="2014-05-21T13:59:00Z">
                    <w:tcPr>
                      <w:tcW w:w="4273" w:type="dxa"/>
                    </w:tcPr>
                  </w:tcPrChange>
                </w:tcPr>
                <w:p w:rsidR="00ED67D2" w:rsidRPr="005C5A04" w:rsidRDefault="00ED67D2" w:rsidP="00302E42">
                  <w:pPr>
                    <w:snapToGrid w:val="0"/>
                    <w:rPr>
                      <w:rFonts w:ascii="Times New Roman" w:hAnsi="Times New Roman" w:cs="Times New Roman"/>
                    </w:rPr>
                  </w:pPr>
                </w:p>
              </w:tc>
            </w:tr>
            <w:tr w:rsidR="00ED67D2" w:rsidRPr="005C5A04" w:rsidTr="00302E42">
              <w:tc>
                <w:tcPr>
                  <w:tcW w:w="667" w:type="dxa"/>
                  <w:tcPrChange w:id="2657" w:author="mine" w:date="2014-05-21T13:59:00Z">
                    <w:tcPr>
                      <w:tcW w:w="667" w:type="dxa"/>
                    </w:tcPr>
                  </w:tcPrChange>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2658" w:author="mine" w:date="2014-05-21T13:59:00Z">
                    <w:tcPr>
                      <w:tcW w:w="3390" w:type="dxa"/>
                    </w:tcPr>
                  </w:tcPrChange>
                </w:tcPr>
                <w:p w:rsidR="00ED67D2" w:rsidRPr="005C5A04" w:rsidRDefault="00ED67D2" w:rsidP="00302E42">
                  <w:pPr>
                    <w:snapToGrid w:val="0"/>
                    <w:rPr>
                      <w:rFonts w:ascii="Times New Roman" w:hAnsi="Times New Roman" w:cs="Times New Roman"/>
                    </w:rPr>
                  </w:pPr>
                </w:p>
              </w:tc>
              <w:tc>
                <w:tcPr>
                  <w:tcW w:w="4273" w:type="dxa"/>
                  <w:tcPrChange w:id="2659" w:author="mine" w:date="2014-05-21T13:59:00Z">
                    <w:tcPr>
                      <w:tcW w:w="4273" w:type="dxa"/>
                    </w:tcPr>
                  </w:tcPrChange>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Saves the new post to the database and wait for approve, redirects the user to the manage post page.</w:t>
                  </w:r>
                </w:p>
              </w:tc>
            </w:tr>
          </w:tbl>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660"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33"/>
              <w:gridCol w:w="3131"/>
              <w:gridCol w:w="3753"/>
              <w:tblGridChange w:id="2661">
                <w:tblGrid>
                  <w:gridCol w:w="665"/>
                  <w:gridCol w:w="228"/>
                  <w:gridCol w:w="633"/>
                  <w:gridCol w:w="2726"/>
                  <w:gridCol w:w="405"/>
                  <w:gridCol w:w="3753"/>
                  <w:gridCol w:w="160"/>
                </w:tblGrid>
              </w:tblGridChange>
            </w:tblGrid>
            <w:tr w:rsidR="00743708" w:rsidRPr="005C5A04" w:rsidTr="00302E42">
              <w:tc>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2662" w:author="mine" w:date="2014-05-21T13:59:00Z">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2663" w:author="mine" w:date="2014-05-21T13:59:00Z">
                    <w:tcPr>
                      <w:tcW w:w="3587"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2664" w:author="mine" w:date="2014-05-21T13:59:00Z">
                    <w:tcPr>
                      <w:tcW w:w="4318"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302E42">
              <w:tc>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1.</w:t>
                  </w:r>
                </w:p>
              </w:tc>
              <w:tc>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D67D2" w:rsidRPr="005C5A04" w:rsidRDefault="00ED67D2" w:rsidP="00302E42">
                  <w:pPr>
                    <w:snapToGrid w:val="0"/>
                    <w:rPr>
                      <w:rFonts w:ascii="Times New Roman" w:hAnsi="Times New Roman" w:cs="Times New Roman"/>
                      <w:bCs/>
                    </w:rPr>
                  </w:pPr>
                  <w:proofErr w:type="gramStart"/>
                  <w:r w:rsidRPr="005C5A04">
                    <w:rPr>
                      <w:rFonts w:ascii="Times New Roman" w:hAnsi="Times New Roman" w:cs="Times New Roman"/>
                      <w:bCs/>
                    </w:rPr>
                    <w:t>Don’t</w:t>
                  </w:r>
                  <w:proofErr w:type="gramEnd"/>
                  <w:r w:rsidRPr="005C5A04">
                    <w:rPr>
                      <w:rFonts w:ascii="Times New Roman" w:hAnsi="Times New Roman" w:cs="Times New Roman"/>
                      <w:bCs/>
                    </w:rPr>
                    <w:t xml:space="preserve"> input anything or input missing require fields?</w:t>
                  </w:r>
                  <w:r w:rsidRPr="005C5A04">
                    <w:rPr>
                      <w:rFonts w:ascii="Times New Roman" w:hAnsi="Times New Roman" w:cs="Times New Roman"/>
                      <w:bCs/>
                    </w:rPr>
                    <w:br/>
                    <w:t>Click “Tạo” button.</w:t>
                  </w:r>
                </w:p>
              </w:tc>
              <w:tc>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Show error message at one or all require fields.</w:t>
                  </w:r>
                </w:p>
              </w:tc>
            </w:tr>
          </w:tbl>
          <w:p w:rsidR="00ED67D2" w:rsidRPr="005C5A04" w:rsidRDefault="00ED67D2" w:rsidP="00302E42">
            <w:pPr>
              <w:snapToGrid w:val="0"/>
              <w:spacing w:after="80" w:line="240" w:lineRule="auto"/>
              <w:jc w:val="both"/>
              <w:rPr>
                <w:rFonts w:ascii="Times New Roman" w:hAnsi="Times New Roman" w:cs="Times New Roman"/>
                <w:b/>
                <w:bCs/>
              </w:rPr>
            </w:pPr>
          </w:p>
          <w:p w:rsidR="00ED67D2" w:rsidRPr="005C5A04" w:rsidRDefault="00ED67D2"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Manage </w:t>
            </w:r>
            <w:del w:id="2665" w:author="theirs" w:date="2014-05-21T13:58:00Z">
              <w:r w:rsidRPr="005C5A04">
                <w:rPr>
                  <w:rFonts w:ascii="Times New Roman" w:hAnsi="Times New Roman" w:cs="Times New Roman"/>
                  <w:bCs/>
                </w:rPr>
                <w:delText>post</w:delText>
              </w:r>
            </w:del>
            <w:ins w:id="2666" w:author="theirs" w:date="2014-05-21T13:58:00Z">
              <w:r w:rsidR="00AE45FF">
                <w:rPr>
                  <w:rFonts w:ascii="Times New Roman" w:hAnsi="Times New Roman" w:cs="Times New Roman"/>
                  <w:bCs/>
                </w:rPr>
                <w:t>news</w:t>
              </w:r>
            </w:ins>
          </w:p>
          <w:p w:rsidR="00ED67D2" w:rsidRPr="005C5A04" w:rsidRDefault="00ED67D2"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Business Rules: </w:t>
            </w:r>
            <w:r w:rsidRPr="005C5A04">
              <w:rPr>
                <w:rFonts w:ascii="Times New Roman" w:hAnsi="Times New Roman" w:cs="Times New Roman"/>
                <w:bCs/>
              </w:rPr>
              <w:t>Admin and volunteer can add new post into the system.</w:t>
            </w:r>
          </w:p>
          <w:p w:rsidR="00ED67D2" w:rsidRPr="005C5A04" w:rsidRDefault="00ED67D2" w:rsidP="00302E42">
            <w:pPr>
              <w:snapToGrid w:val="0"/>
              <w:spacing w:before="40" w:after="40" w:line="240" w:lineRule="auto"/>
              <w:ind w:left="780"/>
              <w:jc w:val="both"/>
              <w:rPr>
                <w:rFonts w:ascii="Times New Roman" w:hAnsi="Times New Roman" w:cs="Times New Roman"/>
              </w:rPr>
            </w:pPr>
          </w:p>
        </w:tc>
      </w:tr>
    </w:tbl>
    <w:p w:rsidR="00AC6B80" w:rsidRDefault="00AC6B80" w:rsidP="00AC6B80">
      <w:pPr>
        <w:pStyle w:val="Heading4"/>
        <w:numPr>
          <w:ilvl w:val="0"/>
          <w:numId w:val="60"/>
        </w:numPr>
        <w:ind w:left="1710"/>
        <w:rPr>
          <w:i w:val="0"/>
          <w:sz w:val="24"/>
          <w:szCs w:val="24"/>
        </w:rPr>
      </w:pPr>
      <w:bookmarkStart w:id="2667" w:name="_Toc385663903"/>
      <w:r>
        <w:rPr>
          <w:i w:val="0"/>
          <w:sz w:val="24"/>
          <w:szCs w:val="24"/>
        </w:rPr>
        <w:lastRenderedPageBreak/>
        <w:t>(Volunteer) Edit post</w:t>
      </w:r>
      <w:bookmarkEnd w:id="2667"/>
    </w:p>
    <w:p w:rsidR="00AC6B80" w:rsidRDefault="00AC6B80" w:rsidP="00AC6B80">
      <w:r>
        <w:rPr>
          <w:rFonts w:ascii="Times New Roman" w:hAnsi="Times New Roman" w:cs="Times New Roman"/>
          <w:noProof/>
          <w:lang w:eastAsia="en-US"/>
        </w:rPr>
        <w:drawing>
          <wp:inline distT="0" distB="0" distL="0" distR="0" wp14:anchorId="2A5FCFCB" wp14:editId="38B358F7">
            <wp:extent cx="5932805" cy="1201420"/>
            <wp:effectExtent l="0" t="0" r="0" b="0"/>
            <wp:docPr id="283" name="Picture 283"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iewdetailcarnew"/>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2805" cy="120142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668">
          <w:tblGrid>
            <w:gridCol w:w="21"/>
            <w:gridCol w:w="2404"/>
            <w:gridCol w:w="450"/>
            <w:gridCol w:w="2713"/>
            <w:gridCol w:w="1274"/>
            <w:gridCol w:w="848"/>
            <w:gridCol w:w="827"/>
            <w:gridCol w:w="1533"/>
          </w:tblGrid>
        </w:tblGridChange>
      </w:tblGrid>
      <w:tr w:rsidR="00BF2400" w:rsidRPr="005C5A04" w:rsidTr="00302E42">
        <w:tc>
          <w:tcPr>
            <w:tcW w:w="5000" w:type="pct"/>
            <w:gridSpan w:val="5"/>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CASE-UC086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669"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670" w:author="mine" w:date="2014-05-21T13:59:00Z">
            <w:trPr>
              <w:gridBefore w:val="1"/>
            </w:trPr>
          </w:trPrChange>
        </w:trPr>
        <w:tc>
          <w:tcPr>
            <w:tcW w:w="1420" w:type="pct"/>
            <w:shd w:val="clear" w:color="auto" w:fill="F3F3F3"/>
            <w:tcPrChange w:id="2671" w:author="mine" w:date="2014-05-21T13:59:00Z">
              <w:tcPr>
                <w:tcW w:w="1420" w:type="pct"/>
                <w:gridSpan w:val="2"/>
                <w:shd w:val="clear" w:color="auto" w:fill="F3F3F3"/>
              </w:tcPr>
            </w:tcPrChange>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672" w:author="mine" w:date="2014-05-21T13:59:00Z">
              <w:tcPr>
                <w:tcW w:w="1350" w:type="pct"/>
              </w:tcPr>
            </w:tcPrChange>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UC086</w:t>
            </w:r>
          </w:p>
        </w:tc>
        <w:tc>
          <w:tcPr>
            <w:tcW w:w="1056" w:type="pct"/>
            <w:gridSpan w:val="2"/>
            <w:shd w:val="clear" w:color="auto" w:fill="F3F3F3"/>
            <w:tcPrChange w:id="2673" w:author="mine" w:date="2014-05-21T13:59:00Z">
              <w:tcPr>
                <w:tcW w:w="1056" w:type="pct"/>
                <w:gridSpan w:val="2"/>
                <w:shd w:val="clear" w:color="auto" w:fill="F3F3F3"/>
              </w:tcPr>
            </w:tcPrChange>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674" w:author="mine" w:date="2014-05-21T13:59:00Z">
              <w:tcPr>
                <w:tcW w:w="1174" w:type="pct"/>
                <w:gridSpan w:val="2"/>
              </w:tcPr>
            </w:tcPrChange>
          </w:tcPr>
          <w:p w:rsidR="00AC6B80"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Edit post</w:t>
            </w:r>
          </w:p>
        </w:tc>
      </w:tr>
      <w:tr w:rsidR="00BF240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67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676" w:author="mine" w:date="2014-05-21T13:59:00Z">
            <w:trPr>
              <w:gridBefore w:val="1"/>
            </w:trPr>
          </w:trPrChange>
        </w:trPr>
        <w:tc>
          <w:tcPr>
            <w:tcW w:w="1420" w:type="pct"/>
            <w:shd w:val="clear" w:color="auto" w:fill="F3F3F3"/>
            <w:tcPrChange w:id="2677" w:author="mine" w:date="2014-05-21T13:59:00Z">
              <w:tcPr>
                <w:tcW w:w="1420" w:type="pct"/>
                <w:gridSpan w:val="2"/>
                <w:shd w:val="clear" w:color="auto" w:fill="F3F3F3"/>
              </w:tcPr>
            </w:tcPrChange>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678" w:author="mine" w:date="2014-05-21T13:59:00Z">
              <w:tcPr>
                <w:tcW w:w="1350" w:type="pct"/>
              </w:tcPr>
            </w:tcPrChange>
          </w:tcPr>
          <w:p w:rsidR="00AC6B80"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2679" w:author="mine" w:date="2014-05-21T13:59:00Z">
              <w:tcPr>
                <w:tcW w:w="634" w:type="pct"/>
                <w:shd w:val="clear" w:color="auto" w:fill="F3F3F3"/>
              </w:tcPr>
            </w:tcPrChange>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680" w:author="mine" w:date="2014-05-21T13:59:00Z">
              <w:tcPr>
                <w:tcW w:w="1596" w:type="pct"/>
                <w:gridSpan w:val="3"/>
              </w:tcPr>
            </w:tcPrChange>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30"/>
        </w:trPr>
        <w:tc>
          <w:tcPr>
            <w:tcW w:w="5000" w:type="pct"/>
            <w:gridSpan w:val="5"/>
            <w:shd w:val="clear" w:color="auto" w:fill="FFFFFF"/>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 Admin</w:t>
            </w:r>
          </w:p>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or admin can edit a post.</w:t>
            </w:r>
          </w:p>
          <w:p w:rsidR="00AC6B80" w:rsidRPr="005C5A04" w:rsidRDefault="00AC6B80"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Edit post.</w:t>
            </w:r>
          </w:p>
          <w:p w:rsidR="00AC6B80" w:rsidRPr="005C5A04" w:rsidRDefault="00AC6B80"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AC6B80" w:rsidRPr="005C5A04" w:rsidRDefault="00AC6B80"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post page of volunteer, user click “Chỉnh sửa” at post user want edit</w:t>
            </w:r>
            <w:r w:rsidRPr="005C5A04">
              <w:rPr>
                <w:rFonts w:ascii="Times New Roman" w:hAnsi="Times New Roman" w:cs="Times New Roman"/>
              </w:rPr>
              <w:t>.</w:t>
            </w:r>
          </w:p>
          <w:p w:rsidR="00AC6B80" w:rsidRPr="005C5A04" w:rsidRDefault="00AC6B80"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post page of </w:t>
            </w:r>
            <w:r w:rsidRPr="005C5A04">
              <w:rPr>
                <w:rFonts w:ascii="Times New Roman" w:hAnsi="Times New Roman" w:cs="Times New Roman"/>
              </w:rPr>
              <w:t xml:space="preserve">admin, </w:t>
            </w:r>
            <w:r w:rsidRPr="005C5A04">
              <w:rPr>
                <w:rFonts w:ascii="Times New Roman" w:eastAsia="MS Mincho" w:hAnsi="Times New Roman" w:cs="Times New Roman"/>
              </w:rPr>
              <w:t>user click “Chỉnh sửa” at post user want edit</w:t>
            </w:r>
            <w:r w:rsidRPr="005C5A04">
              <w:rPr>
                <w:rFonts w:ascii="Times New Roman" w:hAnsi="Times New Roman" w:cs="Times New Roman"/>
              </w:rPr>
              <w:t>.</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or admin role.</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Post added into database and status is not </w:t>
            </w:r>
            <w:proofErr w:type="gramStart"/>
            <w:r w:rsidRPr="005C5A04">
              <w:rPr>
                <w:rFonts w:ascii="Times New Roman" w:hAnsi="Times New Roman" w:cs="Times New Roman"/>
              </w:rPr>
              <w:t>approve</w:t>
            </w:r>
            <w:proofErr w:type="gramEnd"/>
            <w:r w:rsidRPr="005C5A04">
              <w:rPr>
                <w:rFonts w:ascii="Times New Roman" w:hAnsi="Times New Roman" w:cs="Times New Roman"/>
              </w:rPr>
              <w:t>.</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AC6B80" w:rsidRPr="005C5A04" w:rsidRDefault="00AC6B80"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Post is edited and </w:t>
            </w:r>
            <w:proofErr w:type="gramStart"/>
            <w:r w:rsidRPr="005C5A04">
              <w:rPr>
                <w:rFonts w:ascii="Times New Roman" w:hAnsi="Times New Roman" w:cs="Times New Roman"/>
              </w:rPr>
              <w:t>wait</w:t>
            </w:r>
            <w:proofErr w:type="gramEnd"/>
            <w:r w:rsidRPr="005C5A04">
              <w:rPr>
                <w:rFonts w:ascii="Times New Roman" w:hAnsi="Times New Roman" w:cs="Times New Roman"/>
              </w:rPr>
              <w:t xml:space="preserve"> for approve.</w:t>
            </w:r>
          </w:p>
          <w:p w:rsidR="00AC6B80" w:rsidRPr="005C5A04" w:rsidRDefault="00AC6B80"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681"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41"/>
              <w:gridCol w:w="3815"/>
              <w:tblGridChange w:id="2682">
                <w:tblGrid>
                  <w:gridCol w:w="667"/>
                  <w:gridCol w:w="3390"/>
                  <w:gridCol w:w="4273"/>
                </w:tblGrid>
              </w:tblGridChange>
            </w:tblGrid>
            <w:tr w:rsidR="00743708" w:rsidRPr="005C5A04" w:rsidTr="00302E42">
              <w:tc>
                <w:tcPr>
                  <w:tcW w:w="667" w:type="dxa"/>
                  <w:shd w:val="clear" w:color="auto" w:fill="D9D9D9" w:themeFill="background1" w:themeFillShade="D9"/>
                  <w:tcPrChange w:id="2683" w:author="mine" w:date="2014-05-21T13:59:00Z">
                    <w:tcPr>
                      <w:tcW w:w="667" w:type="dxa"/>
                      <w:shd w:val="clear" w:color="auto" w:fill="D9D9D9" w:themeFill="background1" w:themeFillShade="D9"/>
                    </w:tcPr>
                  </w:tcPrChange>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684" w:author="mine" w:date="2014-05-21T13:59:00Z">
                    <w:tcPr>
                      <w:tcW w:w="3390" w:type="dxa"/>
                      <w:shd w:val="clear" w:color="auto" w:fill="D9D9D9" w:themeFill="background1" w:themeFillShade="D9"/>
                    </w:tcPr>
                  </w:tcPrChange>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685" w:author="mine" w:date="2014-05-21T13:59:00Z">
                    <w:tcPr>
                      <w:tcW w:w="4273" w:type="dxa"/>
                      <w:shd w:val="clear" w:color="auto" w:fill="D9D9D9" w:themeFill="background1" w:themeFillShade="D9"/>
                    </w:tcPr>
                  </w:tcPrChange>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C6B80" w:rsidRPr="005C5A04" w:rsidTr="00302E42">
              <w:tc>
                <w:tcPr>
                  <w:tcW w:w="667" w:type="dxa"/>
                  <w:tcPrChange w:id="2686" w:author="mine" w:date="2014-05-21T13:59:00Z">
                    <w:tcPr>
                      <w:tcW w:w="667" w:type="dxa"/>
                    </w:tcPr>
                  </w:tcPrChange>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687" w:author="mine" w:date="2014-05-21T13:59:00Z">
                    <w:tcPr>
                      <w:tcW w:w="3390" w:type="dxa"/>
                    </w:tcPr>
                  </w:tcPrChange>
                </w:tcPr>
                <w:p w:rsidR="00AC6B80" w:rsidRPr="005C5A04" w:rsidRDefault="00AC6B80" w:rsidP="00302E4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Chỉnh sửa</w:t>
                  </w:r>
                  <w:r w:rsidRPr="005C5A04">
                    <w:rPr>
                      <w:rFonts w:ascii="Times New Roman" w:eastAsia="Times New Roman" w:hAnsi="Times New Roman" w:cs="Times New Roman"/>
                    </w:rPr>
                    <w:t xml:space="preserve">” </w:t>
                  </w:r>
                  <w:r w:rsidRPr="005C5A04">
                    <w:rPr>
                      <w:rFonts w:ascii="Times New Roman" w:hAnsi="Times New Roman" w:cs="Times New Roman"/>
                    </w:rPr>
                    <w:t>on the row that contains the post to be edited.</w:t>
                  </w:r>
                </w:p>
              </w:tc>
              <w:tc>
                <w:tcPr>
                  <w:tcW w:w="4273" w:type="dxa"/>
                  <w:tcPrChange w:id="2688" w:author="mine" w:date="2014-05-21T13:59:00Z">
                    <w:tcPr>
                      <w:tcW w:w="4273" w:type="dxa"/>
                    </w:tcPr>
                  </w:tcPrChange>
                </w:tcPr>
                <w:p w:rsidR="00AC6B80" w:rsidRPr="005C5A04" w:rsidRDefault="00AC6B80" w:rsidP="00302E42">
                  <w:pPr>
                    <w:snapToGrid w:val="0"/>
                    <w:rPr>
                      <w:rFonts w:ascii="Times New Roman" w:hAnsi="Times New Roman" w:cs="Times New Roman"/>
                    </w:rPr>
                  </w:pPr>
                </w:p>
              </w:tc>
            </w:tr>
            <w:tr w:rsidR="00AC6B80" w:rsidRPr="005C5A04" w:rsidTr="00302E42">
              <w:tc>
                <w:tcPr>
                  <w:tcW w:w="667" w:type="dxa"/>
                  <w:tcPrChange w:id="2689" w:author="mine" w:date="2014-05-21T13:59:00Z">
                    <w:tcPr>
                      <w:tcW w:w="667" w:type="dxa"/>
                    </w:tcPr>
                  </w:tcPrChange>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690" w:author="mine" w:date="2014-05-21T13:59:00Z">
                    <w:tcPr>
                      <w:tcW w:w="3390" w:type="dxa"/>
                    </w:tcPr>
                  </w:tcPrChange>
                </w:tcPr>
                <w:p w:rsidR="00AC6B80" w:rsidRPr="005C5A04" w:rsidRDefault="00AC6B80" w:rsidP="00302E42">
                  <w:pPr>
                    <w:snapToGrid w:val="0"/>
                    <w:rPr>
                      <w:rFonts w:ascii="Times New Roman" w:hAnsi="Times New Roman" w:cs="Times New Roman"/>
                    </w:rPr>
                  </w:pPr>
                </w:p>
              </w:tc>
              <w:tc>
                <w:tcPr>
                  <w:tcW w:w="4273" w:type="dxa"/>
                  <w:tcPrChange w:id="2691" w:author="mine" w:date="2014-05-21T13:59:00Z">
                    <w:tcPr>
                      <w:tcW w:w="4273" w:type="dxa"/>
                    </w:tcPr>
                  </w:tcPrChange>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Display a form with all content of post as: Title, content, summary, category, and image. All the fields are filled with the corresponding information of the selected post.</w:t>
                  </w:r>
                </w:p>
              </w:tc>
            </w:tr>
            <w:tr w:rsidR="00AC6B80" w:rsidRPr="005C5A04" w:rsidTr="00302E42">
              <w:tc>
                <w:tcPr>
                  <w:tcW w:w="667" w:type="dxa"/>
                  <w:tcPrChange w:id="2692" w:author="mine" w:date="2014-05-21T13:59:00Z">
                    <w:tcPr>
                      <w:tcW w:w="667" w:type="dxa"/>
                    </w:tcPr>
                  </w:tcPrChange>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693" w:author="mine" w:date="2014-05-21T13:59:00Z">
                    <w:tcPr>
                      <w:tcW w:w="3390" w:type="dxa"/>
                    </w:tcPr>
                  </w:tcPrChange>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273" w:type="dxa"/>
                  <w:tcPrChange w:id="2694" w:author="mine" w:date="2014-05-21T13:59:00Z">
                    <w:tcPr>
                      <w:tcW w:w="4273" w:type="dxa"/>
                    </w:tcPr>
                  </w:tcPrChange>
                </w:tcPr>
                <w:p w:rsidR="00AC6B80" w:rsidRPr="005C5A04" w:rsidRDefault="00AC6B80" w:rsidP="00302E42">
                  <w:pPr>
                    <w:snapToGrid w:val="0"/>
                    <w:rPr>
                      <w:rFonts w:ascii="Times New Roman" w:hAnsi="Times New Roman" w:cs="Times New Roman"/>
                    </w:rPr>
                  </w:pPr>
                </w:p>
              </w:tc>
            </w:tr>
            <w:tr w:rsidR="00AC6B80" w:rsidRPr="005C5A04" w:rsidTr="00302E42">
              <w:tc>
                <w:tcPr>
                  <w:tcW w:w="667" w:type="dxa"/>
                  <w:tcPrChange w:id="2695" w:author="mine" w:date="2014-05-21T13:59:00Z">
                    <w:tcPr>
                      <w:tcW w:w="667" w:type="dxa"/>
                    </w:tcPr>
                  </w:tcPrChange>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696" w:author="mine" w:date="2014-05-21T13:59:00Z">
                    <w:tcPr>
                      <w:tcW w:w="3390" w:type="dxa"/>
                    </w:tcPr>
                  </w:tcPrChange>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Clicks the button “Lưu lại”.</w:t>
                  </w:r>
                </w:p>
                <w:p w:rsidR="00AC6B80" w:rsidRPr="005C5A04" w:rsidRDefault="00AC6B80" w:rsidP="00302E42">
                  <w:pPr>
                    <w:contextualSpacing/>
                    <w:rPr>
                      <w:rFonts w:ascii="Times New Roman" w:hAnsi="Times New Roman" w:cs="Times New Roman"/>
                    </w:rPr>
                  </w:pPr>
                </w:p>
              </w:tc>
              <w:tc>
                <w:tcPr>
                  <w:tcW w:w="4273" w:type="dxa"/>
                  <w:tcPrChange w:id="2697" w:author="mine" w:date="2014-05-21T13:59:00Z">
                    <w:tcPr>
                      <w:tcW w:w="4273" w:type="dxa"/>
                    </w:tcPr>
                  </w:tcPrChange>
                </w:tcPr>
                <w:p w:rsidR="00AC6B80" w:rsidRPr="005C5A04" w:rsidRDefault="00AC6B80" w:rsidP="00302E42">
                  <w:pPr>
                    <w:snapToGrid w:val="0"/>
                    <w:rPr>
                      <w:rFonts w:ascii="Times New Roman" w:hAnsi="Times New Roman" w:cs="Times New Roman"/>
                    </w:rPr>
                  </w:pPr>
                </w:p>
              </w:tc>
            </w:tr>
            <w:tr w:rsidR="00AC6B80" w:rsidRPr="005C5A04" w:rsidTr="00302E42">
              <w:tc>
                <w:tcPr>
                  <w:tcW w:w="667" w:type="dxa"/>
                  <w:tcPrChange w:id="2698" w:author="mine" w:date="2014-05-21T13:59:00Z">
                    <w:tcPr>
                      <w:tcW w:w="667" w:type="dxa"/>
                    </w:tcPr>
                  </w:tcPrChange>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2699" w:author="mine" w:date="2014-05-21T13:59:00Z">
                    <w:tcPr>
                      <w:tcW w:w="3390" w:type="dxa"/>
                    </w:tcPr>
                  </w:tcPrChange>
                </w:tcPr>
                <w:p w:rsidR="00AC6B80" w:rsidRPr="005C5A04" w:rsidRDefault="00AC6B80" w:rsidP="00302E42">
                  <w:pPr>
                    <w:snapToGrid w:val="0"/>
                    <w:rPr>
                      <w:rFonts w:ascii="Times New Roman" w:hAnsi="Times New Roman" w:cs="Times New Roman"/>
                    </w:rPr>
                  </w:pPr>
                </w:p>
              </w:tc>
              <w:tc>
                <w:tcPr>
                  <w:tcW w:w="4273" w:type="dxa"/>
                  <w:tcPrChange w:id="2700" w:author="mine" w:date="2014-05-21T13:59:00Z">
                    <w:tcPr>
                      <w:tcW w:w="4273" w:type="dxa"/>
                    </w:tcPr>
                  </w:tcPrChange>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Saves the new post to the database and wait for approve, redirects the user to the manage post page.</w:t>
                  </w:r>
                </w:p>
              </w:tc>
            </w:tr>
          </w:tbl>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AC6B80" w:rsidRPr="005C5A04" w:rsidRDefault="00AC6B80"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Manage post</w:t>
            </w:r>
          </w:p>
          <w:p w:rsidR="00AC6B80" w:rsidRPr="005C5A04" w:rsidRDefault="00AC6B80"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Business Rules: </w:t>
            </w:r>
            <w:r w:rsidRPr="005C5A04">
              <w:rPr>
                <w:rFonts w:ascii="Times New Roman" w:hAnsi="Times New Roman" w:cs="Times New Roman"/>
                <w:bCs/>
              </w:rPr>
              <w:t>can edit post when this post was not approved.</w:t>
            </w:r>
          </w:p>
          <w:p w:rsidR="00AC6B80" w:rsidRPr="005C5A04" w:rsidRDefault="00AC6B80" w:rsidP="00302E42">
            <w:pPr>
              <w:snapToGrid w:val="0"/>
              <w:spacing w:before="40" w:after="40" w:line="240" w:lineRule="auto"/>
              <w:ind w:left="780"/>
              <w:jc w:val="both"/>
              <w:rPr>
                <w:rFonts w:ascii="Times New Roman" w:hAnsi="Times New Roman" w:cs="Times New Roman"/>
              </w:rPr>
            </w:pPr>
          </w:p>
        </w:tc>
      </w:tr>
    </w:tbl>
    <w:p w:rsidR="00AC6B80" w:rsidRPr="00AC6B80" w:rsidRDefault="00AC6B80" w:rsidP="00AC6B80"/>
    <w:p w:rsidR="00AC6B80" w:rsidRDefault="00AC6B80" w:rsidP="00302E42">
      <w:pPr>
        <w:pStyle w:val="Heading4"/>
        <w:numPr>
          <w:ilvl w:val="0"/>
          <w:numId w:val="60"/>
        </w:numPr>
        <w:ind w:left="1710"/>
        <w:rPr>
          <w:i w:val="0"/>
          <w:sz w:val="24"/>
          <w:szCs w:val="24"/>
        </w:rPr>
      </w:pPr>
      <w:bookmarkStart w:id="2701" w:name="_Toc385663904"/>
      <w:r w:rsidRPr="00AC6B80">
        <w:rPr>
          <w:i w:val="0"/>
          <w:sz w:val="24"/>
          <w:szCs w:val="24"/>
        </w:rPr>
        <w:t>(Volunteer</w:t>
      </w:r>
      <w:r>
        <w:rPr>
          <w:i w:val="0"/>
          <w:sz w:val="24"/>
          <w:szCs w:val="24"/>
        </w:rPr>
        <w:t>) Delete post</w:t>
      </w:r>
      <w:bookmarkEnd w:id="2701"/>
    </w:p>
    <w:p w:rsidR="00AC6B80" w:rsidRDefault="00AC6B80" w:rsidP="00AC6B80">
      <w:r>
        <w:rPr>
          <w:rFonts w:ascii="Times New Roman" w:hAnsi="Times New Roman" w:cs="Times New Roman"/>
          <w:noProof/>
          <w:lang w:eastAsia="en-US"/>
        </w:rPr>
        <w:drawing>
          <wp:inline distT="0" distB="0" distL="0" distR="0" wp14:anchorId="6C117D1D" wp14:editId="75F9AFC0">
            <wp:extent cx="5932805" cy="1201420"/>
            <wp:effectExtent l="0" t="0" r="0" b="0"/>
            <wp:docPr id="284" name="Picture 284"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iewdetailcarnew"/>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2805" cy="120142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702">
          <w:tblGrid>
            <w:gridCol w:w="21"/>
            <w:gridCol w:w="2404"/>
            <w:gridCol w:w="450"/>
            <w:gridCol w:w="2713"/>
            <w:gridCol w:w="1274"/>
            <w:gridCol w:w="848"/>
            <w:gridCol w:w="827"/>
            <w:gridCol w:w="1533"/>
          </w:tblGrid>
        </w:tblGridChange>
      </w:tblGrid>
      <w:tr w:rsidR="00BF2400" w:rsidRPr="005C5A04" w:rsidTr="00302E42">
        <w:tc>
          <w:tcPr>
            <w:tcW w:w="5000" w:type="pct"/>
            <w:gridSpan w:val="5"/>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CASE-UC087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70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704" w:author="mine" w:date="2014-05-21T13:59:00Z">
            <w:trPr>
              <w:gridBefore w:val="1"/>
            </w:trPr>
          </w:trPrChange>
        </w:trPr>
        <w:tc>
          <w:tcPr>
            <w:tcW w:w="1420" w:type="pct"/>
            <w:shd w:val="clear" w:color="auto" w:fill="F3F3F3"/>
            <w:tcPrChange w:id="2705" w:author="mine" w:date="2014-05-21T13:59:00Z">
              <w:tcPr>
                <w:tcW w:w="1420" w:type="pct"/>
                <w:gridSpan w:val="2"/>
                <w:shd w:val="clear" w:color="auto" w:fill="F3F3F3"/>
              </w:tcPr>
            </w:tcPrChange>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706" w:author="mine" w:date="2014-05-21T13:59:00Z">
              <w:tcPr>
                <w:tcW w:w="1350" w:type="pct"/>
              </w:tcPr>
            </w:tcPrChange>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UC087</w:t>
            </w:r>
          </w:p>
        </w:tc>
        <w:tc>
          <w:tcPr>
            <w:tcW w:w="1056" w:type="pct"/>
            <w:gridSpan w:val="2"/>
            <w:shd w:val="clear" w:color="auto" w:fill="F3F3F3"/>
            <w:tcPrChange w:id="2707" w:author="mine" w:date="2014-05-21T13:59:00Z">
              <w:tcPr>
                <w:tcW w:w="1056" w:type="pct"/>
                <w:gridSpan w:val="2"/>
                <w:shd w:val="clear" w:color="auto" w:fill="F3F3F3"/>
              </w:tcPr>
            </w:tcPrChange>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708" w:author="mine" w:date="2014-05-21T13:59:00Z">
              <w:tcPr>
                <w:tcW w:w="1174" w:type="pct"/>
                <w:gridSpan w:val="2"/>
              </w:tcPr>
            </w:tcPrChange>
          </w:tcPr>
          <w:p w:rsidR="00AC6B80"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Delete post</w:t>
            </w:r>
          </w:p>
        </w:tc>
      </w:tr>
      <w:tr w:rsidR="00BF240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709"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710" w:author="mine" w:date="2014-05-21T13:59:00Z">
            <w:trPr>
              <w:gridBefore w:val="1"/>
            </w:trPr>
          </w:trPrChange>
        </w:trPr>
        <w:tc>
          <w:tcPr>
            <w:tcW w:w="1420" w:type="pct"/>
            <w:shd w:val="clear" w:color="auto" w:fill="F3F3F3"/>
            <w:tcPrChange w:id="2711" w:author="mine" w:date="2014-05-21T13:59:00Z">
              <w:tcPr>
                <w:tcW w:w="1420" w:type="pct"/>
                <w:gridSpan w:val="2"/>
                <w:shd w:val="clear" w:color="auto" w:fill="F3F3F3"/>
              </w:tcPr>
            </w:tcPrChange>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712" w:author="mine" w:date="2014-05-21T13:59:00Z">
              <w:tcPr>
                <w:tcW w:w="1350" w:type="pct"/>
              </w:tcPr>
            </w:tcPrChange>
          </w:tcPr>
          <w:p w:rsidR="00AC6B80"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2713" w:author="mine" w:date="2014-05-21T13:59:00Z">
              <w:tcPr>
                <w:tcW w:w="634" w:type="pct"/>
                <w:shd w:val="clear" w:color="auto" w:fill="F3F3F3"/>
              </w:tcPr>
            </w:tcPrChange>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714" w:author="mine" w:date="2014-05-21T13:59:00Z">
              <w:tcPr>
                <w:tcW w:w="1596" w:type="pct"/>
                <w:gridSpan w:val="3"/>
              </w:tcPr>
            </w:tcPrChange>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30"/>
        </w:trPr>
        <w:tc>
          <w:tcPr>
            <w:tcW w:w="5000" w:type="pct"/>
            <w:gridSpan w:val="5"/>
            <w:shd w:val="clear" w:color="auto" w:fill="FFFFFF"/>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Volunteer, Admin</w:t>
            </w:r>
          </w:p>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or admin can delete a post.</w:t>
            </w:r>
          </w:p>
          <w:p w:rsidR="00AC6B80" w:rsidRPr="005C5A04" w:rsidRDefault="00AC6B80"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Edit post.</w:t>
            </w:r>
          </w:p>
          <w:p w:rsidR="00AC6B80" w:rsidRPr="005C5A04" w:rsidRDefault="00AC6B80"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AC6B80" w:rsidRPr="005C5A04" w:rsidRDefault="00AC6B80"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post page of volunteer, user click “Xóa” at post user want delete</w:t>
            </w:r>
            <w:r w:rsidRPr="005C5A04">
              <w:rPr>
                <w:rFonts w:ascii="Times New Roman" w:hAnsi="Times New Roman" w:cs="Times New Roman"/>
              </w:rPr>
              <w:t>.</w:t>
            </w:r>
          </w:p>
          <w:p w:rsidR="00AC6B80" w:rsidRPr="005C5A04" w:rsidRDefault="00AC6B80"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post page of </w:t>
            </w:r>
            <w:r w:rsidRPr="005C5A04">
              <w:rPr>
                <w:rFonts w:ascii="Times New Roman" w:hAnsi="Times New Roman" w:cs="Times New Roman"/>
              </w:rPr>
              <w:t xml:space="preserve">admin, </w:t>
            </w:r>
            <w:r w:rsidRPr="005C5A04">
              <w:rPr>
                <w:rFonts w:ascii="Times New Roman" w:eastAsia="MS Mincho" w:hAnsi="Times New Roman" w:cs="Times New Roman"/>
              </w:rPr>
              <w:t>user click “Xóa” at post user want delete</w:t>
            </w:r>
            <w:r w:rsidRPr="005C5A04">
              <w:rPr>
                <w:rFonts w:ascii="Times New Roman" w:hAnsi="Times New Roman" w:cs="Times New Roman"/>
              </w:rPr>
              <w:t>.</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or admin role.</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Post added into database and status is not </w:t>
            </w:r>
            <w:proofErr w:type="gramStart"/>
            <w:r w:rsidRPr="005C5A04">
              <w:rPr>
                <w:rFonts w:ascii="Times New Roman" w:hAnsi="Times New Roman" w:cs="Times New Roman"/>
              </w:rPr>
              <w:t>approve</w:t>
            </w:r>
            <w:proofErr w:type="gramEnd"/>
            <w:r w:rsidRPr="005C5A04">
              <w:rPr>
                <w:rFonts w:ascii="Times New Roman" w:hAnsi="Times New Roman" w:cs="Times New Roman"/>
              </w:rPr>
              <w:t>.</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AC6B80" w:rsidRPr="005C5A04" w:rsidRDefault="00AC6B80"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Post is deleted from database.</w:t>
            </w:r>
          </w:p>
          <w:p w:rsidR="00AC6B80" w:rsidRPr="005C5A04" w:rsidRDefault="00AC6B80"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715"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41"/>
              <w:gridCol w:w="3814"/>
              <w:tblGridChange w:id="2716">
                <w:tblGrid>
                  <w:gridCol w:w="667"/>
                  <w:gridCol w:w="3390"/>
                  <w:gridCol w:w="4273"/>
                </w:tblGrid>
              </w:tblGridChange>
            </w:tblGrid>
            <w:tr w:rsidR="00743708" w:rsidRPr="005C5A04" w:rsidTr="00302E42">
              <w:tc>
                <w:tcPr>
                  <w:tcW w:w="667" w:type="dxa"/>
                  <w:shd w:val="clear" w:color="auto" w:fill="D9D9D9" w:themeFill="background1" w:themeFillShade="D9"/>
                  <w:tcPrChange w:id="2717" w:author="mine" w:date="2014-05-21T13:59:00Z">
                    <w:tcPr>
                      <w:tcW w:w="667" w:type="dxa"/>
                      <w:shd w:val="clear" w:color="auto" w:fill="D9D9D9" w:themeFill="background1" w:themeFillShade="D9"/>
                    </w:tcPr>
                  </w:tcPrChange>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718" w:author="mine" w:date="2014-05-21T13:59:00Z">
                    <w:tcPr>
                      <w:tcW w:w="3390" w:type="dxa"/>
                      <w:shd w:val="clear" w:color="auto" w:fill="D9D9D9" w:themeFill="background1" w:themeFillShade="D9"/>
                    </w:tcPr>
                  </w:tcPrChange>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719" w:author="mine" w:date="2014-05-21T13:59:00Z">
                    <w:tcPr>
                      <w:tcW w:w="4273" w:type="dxa"/>
                      <w:shd w:val="clear" w:color="auto" w:fill="D9D9D9" w:themeFill="background1" w:themeFillShade="D9"/>
                    </w:tcPr>
                  </w:tcPrChange>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C6B80" w:rsidRPr="005C5A04" w:rsidTr="00302E42">
              <w:tc>
                <w:tcPr>
                  <w:tcW w:w="667" w:type="dxa"/>
                  <w:tcPrChange w:id="2720" w:author="mine" w:date="2014-05-21T13:59:00Z">
                    <w:tcPr>
                      <w:tcW w:w="667" w:type="dxa"/>
                    </w:tcPr>
                  </w:tcPrChange>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721" w:author="mine" w:date="2014-05-21T13:59:00Z">
                    <w:tcPr>
                      <w:tcW w:w="3390" w:type="dxa"/>
                    </w:tcPr>
                  </w:tcPrChange>
                </w:tcPr>
                <w:p w:rsidR="00AC6B80" w:rsidRPr="005C5A04" w:rsidRDefault="00AC6B80" w:rsidP="00302E4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Xóa</w:t>
                  </w:r>
                  <w:r w:rsidRPr="005C5A04">
                    <w:rPr>
                      <w:rFonts w:ascii="Times New Roman" w:eastAsia="Times New Roman" w:hAnsi="Times New Roman" w:cs="Times New Roman"/>
                    </w:rPr>
                    <w:t xml:space="preserve">” </w:t>
                  </w:r>
                  <w:r w:rsidRPr="005C5A04">
                    <w:rPr>
                      <w:rFonts w:ascii="Times New Roman" w:hAnsi="Times New Roman" w:cs="Times New Roman"/>
                    </w:rPr>
                    <w:t>on the row that contains the post to be deleted.</w:t>
                  </w:r>
                </w:p>
              </w:tc>
              <w:tc>
                <w:tcPr>
                  <w:tcW w:w="4273" w:type="dxa"/>
                  <w:tcPrChange w:id="2722" w:author="mine" w:date="2014-05-21T13:59:00Z">
                    <w:tcPr>
                      <w:tcW w:w="4273" w:type="dxa"/>
                    </w:tcPr>
                  </w:tcPrChange>
                </w:tcPr>
                <w:p w:rsidR="00AC6B80" w:rsidRPr="005C5A04" w:rsidRDefault="00AC6B80" w:rsidP="00302E42">
                  <w:pPr>
                    <w:snapToGrid w:val="0"/>
                    <w:rPr>
                      <w:rFonts w:ascii="Times New Roman" w:hAnsi="Times New Roman" w:cs="Times New Roman"/>
                    </w:rPr>
                  </w:pPr>
                </w:p>
              </w:tc>
            </w:tr>
            <w:tr w:rsidR="00AC6B80" w:rsidRPr="005C5A04" w:rsidTr="00302E42">
              <w:tc>
                <w:tcPr>
                  <w:tcW w:w="667" w:type="dxa"/>
                  <w:tcPrChange w:id="2723" w:author="mine" w:date="2014-05-21T13:59:00Z">
                    <w:tcPr>
                      <w:tcW w:w="667" w:type="dxa"/>
                    </w:tcPr>
                  </w:tcPrChange>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724" w:author="mine" w:date="2014-05-21T13:59:00Z">
                    <w:tcPr>
                      <w:tcW w:w="3390" w:type="dxa"/>
                    </w:tcPr>
                  </w:tcPrChange>
                </w:tcPr>
                <w:p w:rsidR="00AC6B80" w:rsidRPr="005C5A04" w:rsidRDefault="00AC6B80" w:rsidP="00302E42">
                  <w:pPr>
                    <w:snapToGrid w:val="0"/>
                    <w:rPr>
                      <w:rFonts w:ascii="Times New Roman" w:hAnsi="Times New Roman" w:cs="Times New Roman"/>
                    </w:rPr>
                  </w:pPr>
                </w:p>
              </w:tc>
              <w:tc>
                <w:tcPr>
                  <w:tcW w:w="4273" w:type="dxa"/>
                  <w:tcPrChange w:id="2725" w:author="mine" w:date="2014-05-21T13:59:00Z">
                    <w:tcPr>
                      <w:tcW w:w="4273" w:type="dxa"/>
                    </w:tcPr>
                  </w:tcPrChange>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Shows a popup to ask the user to confirm the action.</w:t>
                  </w:r>
                </w:p>
              </w:tc>
            </w:tr>
            <w:tr w:rsidR="00AC6B80" w:rsidRPr="005C5A04" w:rsidTr="00302E42">
              <w:tc>
                <w:tcPr>
                  <w:tcW w:w="667" w:type="dxa"/>
                  <w:tcPrChange w:id="2726" w:author="mine" w:date="2014-05-21T13:59:00Z">
                    <w:tcPr>
                      <w:tcW w:w="667" w:type="dxa"/>
                    </w:tcPr>
                  </w:tcPrChange>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727" w:author="mine" w:date="2014-05-21T13:59:00Z">
                    <w:tcPr>
                      <w:tcW w:w="3390" w:type="dxa"/>
                    </w:tcPr>
                  </w:tcPrChange>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Click “OK” to continue to delete the post.</w:t>
                  </w:r>
                </w:p>
              </w:tc>
              <w:tc>
                <w:tcPr>
                  <w:tcW w:w="4273" w:type="dxa"/>
                  <w:tcPrChange w:id="2728" w:author="mine" w:date="2014-05-21T13:59:00Z">
                    <w:tcPr>
                      <w:tcW w:w="4273" w:type="dxa"/>
                    </w:tcPr>
                  </w:tcPrChange>
                </w:tcPr>
                <w:p w:rsidR="00AC6B80" w:rsidRPr="005C5A04" w:rsidRDefault="00AC6B80" w:rsidP="00302E42">
                  <w:pPr>
                    <w:snapToGrid w:val="0"/>
                    <w:rPr>
                      <w:rFonts w:ascii="Times New Roman" w:hAnsi="Times New Roman" w:cs="Times New Roman"/>
                    </w:rPr>
                  </w:pPr>
                </w:p>
              </w:tc>
            </w:tr>
            <w:tr w:rsidR="00AC6B80" w:rsidRPr="005C5A04" w:rsidTr="00302E42">
              <w:tc>
                <w:tcPr>
                  <w:tcW w:w="667" w:type="dxa"/>
                  <w:tcPrChange w:id="2729" w:author="mine" w:date="2014-05-21T13:59:00Z">
                    <w:tcPr>
                      <w:tcW w:w="667" w:type="dxa"/>
                    </w:tcPr>
                  </w:tcPrChange>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730" w:author="mine" w:date="2014-05-21T13:59:00Z">
                    <w:tcPr>
                      <w:tcW w:w="3390" w:type="dxa"/>
                    </w:tcPr>
                  </w:tcPrChange>
                </w:tcPr>
                <w:p w:rsidR="00AC6B80" w:rsidRPr="005C5A04" w:rsidRDefault="00AC6B80" w:rsidP="00302E42">
                  <w:pPr>
                    <w:snapToGrid w:val="0"/>
                    <w:rPr>
                      <w:rFonts w:ascii="Times New Roman" w:hAnsi="Times New Roman" w:cs="Times New Roman"/>
                    </w:rPr>
                  </w:pPr>
                </w:p>
              </w:tc>
              <w:tc>
                <w:tcPr>
                  <w:tcW w:w="4273" w:type="dxa"/>
                  <w:tcPrChange w:id="2731" w:author="mine" w:date="2014-05-21T13:59:00Z">
                    <w:tcPr>
                      <w:tcW w:w="4273" w:type="dxa"/>
                    </w:tcPr>
                  </w:tcPrChange>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Marks the selected post as deleted in the database and redirect to manage post page</w:t>
                  </w:r>
                </w:p>
              </w:tc>
            </w:tr>
          </w:tbl>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732"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574"/>
              <w:gridCol w:w="662"/>
              <w:gridCol w:w="2508"/>
              <w:gridCol w:w="3773"/>
              <w:tblGridChange w:id="2733">
                <w:tblGrid>
                  <w:gridCol w:w="599"/>
                  <w:gridCol w:w="294"/>
                  <w:gridCol w:w="376"/>
                  <w:gridCol w:w="198"/>
                  <w:gridCol w:w="662"/>
                  <w:gridCol w:w="2096"/>
                  <w:gridCol w:w="412"/>
                  <w:gridCol w:w="3773"/>
                  <w:gridCol w:w="307"/>
                </w:tblGrid>
              </w:tblGridChange>
            </w:tblGrid>
            <w:tr w:rsidR="00743708" w:rsidRPr="005C5A04" w:rsidTr="00302E42">
              <w:tc>
                <w:tcPr>
                  <w:tcW w:w="599" w:type="dxa"/>
                  <w:shd w:val="clear" w:color="auto" w:fill="D9D9D9" w:themeFill="background1" w:themeFillShade="D9"/>
                  <w:tcPrChange w:id="2734" w:author="mine" w:date="2014-05-21T13:59:00Z">
                    <w:tcPr>
                      <w:tcW w:w="599" w:type="dxa"/>
                      <w:shd w:val="clear" w:color="auto" w:fill="D9D9D9" w:themeFill="background1" w:themeFillShade="D9"/>
                    </w:tcPr>
                  </w:tcPrChange>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shd w:val="clear" w:color="auto" w:fill="D9D9D9" w:themeFill="background1" w:themeFillShade="D9"/>
                  <w:tcPrChange w:id="2735" w:author="mine" w:date="2014-05-21T13:59:00Z">
                    <w:tcPr>
                      <w:tcW w:w="670" w:type="dxa"/>
                      <w:gridSpan w:val="2"/>
                      <w:shd w:val="clear" w:color="auto" w:fill="D9D9D9" w:themeFill="background1" w:themeFillShade="D9"/>
                    </w:tcPr>
                  </w:tcPrChange>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956" w:type="dxa"/>
                  <w:shd w:val="clear" w:color="auto" w:fill="D9D9D9" w:themeFill="background1" w:themeFillShade="D9"/>
                  <w:tcPrChange w:id="2736" w:author="mine" w:date="2014-05-21T13:59:00Z">
                    <w:tcPr>
                      <w:tcW w:w="2956" w:type="dxa"/>
                      <w:gridSpan w:val="3"/>
                      <w:shd w:val="clear" w:color="auto" w:fill="D9D9D9" w:themeFill="background1" w:themeFillShade="D9"/>
                    </w:tcPr>
                  </w:tcPrChange>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Change w:id="2737" w:author="mine" w:date="2014-05-21T13:59:00Z">
                    <w:tcPr>
                      <w:tcW w:w="4492" w:type="dxa"/>
                      <w:gridSpan w:val="3"/>
                      <w:shd w:val="clear" w:color="auto" w:fill="D9D9D9" w:themeFill="background1" w:themeFillShade="D9"/>
                    </w:tcPr>
                  </w:tcPrChange>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302E42">
              <w:tc>
                <w:tcPr>
                  <w:tcW w:w="599" w:type="dxa"/>
                  <w:vMerge w:val="restart"/>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1.</w:t>
                  </w:r>
                </w:p>
              </w:tc>
              <w:tc>
                <w:tcPr>
                  <w:tcW w:w="670"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1.</w:t>
                  </w:r>
                </w:p>
              </w:tc>
              <w:tc>
                <w:tcPr>
                  <w:tcW w:w="2956"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Clicks on the button “Hủy bỏ”.</w:t>
                  </w:r>
                </w:p>
              </w:tc>
              <w:tc>
                <w:tcPr>
                  <w:tcW w:w="4492" w:type="dxa"/>
                </w:tcPr>
                <w:p w:rsidR="00AC6B80" w:rsidRPr="005C5A04" w:rsidRDefault="00AC6B80" w:rsidP="00302E42">
                  <w:pPr>
                    <w:snapToGrid w:val="0"/>
                    <w:rPr>
                      <w:rFonts w:ascii="Times New Roman" w:hAnsi="Times New Roman" w:cs="Times New Roman"/>
                    </w:rPr>
                  </w:pPr>
                </w:p>
              </w:tc>
            </w:tr>
            <w:tr w:rsidR="00BF2400" w:rsidRPr="005C5A04" w:rsidTr="00302E42">
              <w:tc>
                <w:tcPr>
                  <w:tcW w:w="599" w:type="dxa"/>
                  <w:vMerge/>
                </w:tcPr>
                <w:p w:rsidR="00AC6B80" w:rsidRPr="005C5A04" w:rsidRDefault="00AC6B80" w:rsidP="00302E42">
                  <w:pPr>
                    <w:snapToGrid w:val="0"/>
                    <w:jc w:val="center"/>
                    <w:rPr>
                      <w:rFonts w:ascii="Times New Roman" w:hAnsi="Times New Roman" w:cs="Times New Roman"/>
                    </w:rPr>
                  </w:pPr>
                </w:p>
              </w:tc>
              <w:tc>
                <w:tcPr>
                  <w:tcW w:w="670"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2.</w:t>
                  </w:r>
                </w:p>
              </w:tc>
              <w:tc>
                <w:tcPr>
                  <w:tcW w:w="2956" w:type="dxa"/>
                </w:tcPr>
                <w:p w:rsidR="00AC6B80" w:rsidRPr="005C5A04" w:rsidRDefault="00AC6B80" w:rsidP="00302E42">
                  <w:pPr>
                    <w:snapToGrid w:val="0"/>
                    <w:rPr>
                      <w:rFonts w:ascii="Times New Roman" w:hAnsi="Times New Roman" w:cs="Times New Roman"/>
                    </w:rPr>
                  </w:pPr>
                </w:p>
              </w:tc>
              <w:tc>
                <w:tcPr>
                  <w:tcW w:w="4492"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Hides the popup message.</w:t>
                  </w:r>
                </w:p>
              </w:tc>
            </w:tr>
          </w:tbl>
          <w:p w:rsidR="00AC6B80" w:rsidRPr="005C5A04" w:rsidRDefault="00AC6B80" w:rsidP="00302E42">
            <w:pPr>
              <w:snapToGrid w:val="0"/>
              <w:spacing w:after="80" w:line="240" w:lineRule="auto"/>
              <w:jc w:val="both"/>
              <w:rPr>
                <w:rFonts w:ascii="Times New Roman" w:hAnsi="Times New Roman" w:cs="Times New Roman"/>
                <w:b/>
                <w:bCs/>
              </w:rPr>
            </w:pPr>
          </w:p>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AC6B80" w:rsidRPr="005C5A04" w:rsidRDefault="00AC6B80"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Manage </w:t>
            </w:r>
            <w:del w:id="2738" w:author="theirs" w:date="2014-05-21T13:58:00Z">
              <w:r w:rsidRPr="005C5A04">
                <w:rPr>
                  <w:rFonts w:ascii="Times New Roman" w:hAnsi="Times New Roman" w:cs="Times New Roman"/>
                  <w:bCs/>
                </w:rPr>
                <w:delText>post</w:delText>
              </w:r>
            </w:del>
            <w:ins w:id="2739" w:author="theirs" w:date="2014-05-21T13:58:00Z">
              <w:r w:rsidR="00AE45FF">
                <w:rPr>
                  <w:rFonts w:ascii="Times New Roman" w:hAnsi="Times New Roman" w:cs="Times New Roman"/>
                  <w:bCs/>
                </w:rPr>
                <w:t>news</w:t>
              </w:r>
            </w:ins>
          </w:p>
          <w:p w:rsidR="00AC6B80" w:rsidRPr="005C5A04" w:rsidRDefault="00AC6B80"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If a post is approved, user cannot delete that post</w:t>
            </w:r>
          </w:p>
          <w:p w:rsidR="00AC6B80" w:rsidRPr="005C5A04" w:rsidRDefault="00AC6B80" w:rsidP="00302E42">
            <w:pPr>
              <w:snapToGrid w:val="0"/>
              <w:spacing w:before="40" w:after="40" w:line="240" w:lineRule="auto"/>
              <w:ind w:left="780"/>
              <w:jc w:val="both"/>
              <w:rPr>
                <w:rFonts w:ascii="Times New Roman" w:hAnsi="Times New Roman" w:cs="Times New Roman"/>
              </w:rPr>
            </w:pPr>
          </w:p>
        </w:tc>
      </w:tr>
    </w:tbl>
    <w:p w:rsidR="00AC6B80" w:rsidRPr="00AC6B80" w:rsidRDefault="00AC6B80" w:rsidP="00AC6B80"/>
    <w:p w:rsidR="00AC6B80" w:rsidRDefault="00AC6B80" w:rsidP="00302E42">
      <w:pPr>
        <w:pStyle w:val="Heading4"/>
        <w:numPr>
          <w:ilvl w:val="0"/>
          <w:numId w:val="60"/>
        </w:numPr>
        <w:ind w:left="1710"/>
        <w:rPr>
          <w:i w:val="0"/>
          <w:sz w:val="24"/>
          <w:szCs w:val="24"/>
        </w:rPr>
      </w:pPr>
      <w:bookmarkStart w:id="2740" w:name="_Toc385663905"/>
      <w:r w:rsidRPr="00AC6B80">
        <w:rPr>
          <w:i w:val="0"/>
          <w:sz w:val="24"/>
          <w:szCs w:val="24"/>
        </w:rPr>
        <w:lastRenderedPageBreak/>
        <w:t>(</w:t>
      </w:r>
      <w:r>
        <w:rPr>
          <w:i w:val="0"/>
          <w:sz w:val="24"/>
          <w:szCs w:val="24"/>
        </w:rPr>
        <w:t>Candidate</w:t>
      </w:r>
      <w:r w:rsidRPr="00AC6B80">
        <w:rPr>
          <w:i w:val="0"/>
          <w:sz w:val="24"/>
          <w:szCs w:val="24"/>
        </w:rPr>
        <w:t xml:space="preserve">) </w:t>
      </w:r>
      <w:r>
        <w:rPr>
          <w:i w:val="0"/>
          <w:sz w:val="24"/>
          <w:szCs w:val="24"/>
        </w:rPr>
        <w:t>Create Exam Paper</w:t>
      </w:r>
      <w:bookmarkEnd w:id="2740"/>
    </w:p>
    <w:p w:rsidR="00AC6B80" w:rsidRDefault="00857091" w:rsidP="00AC6B80">
      <w:r w:rsidRPr="005C5A04">
        <w:rPr>
          <w:rFonts w:ascii="Times New Roman" w:hAnsi="Times New Roman" w:cs="Times New Roman"/>
          <w:noProof/>
          <w:lang w:eastAsia="en-US"/>
        </w:rPr>
        <w:drawing>
          <wp:inline distT="0" distB="0" distL="0" distR="0" wp14:anchorId="0DE75392" wp14:editId="7E7DB751">
            <wp:extent cx="5943600" cy="1137920"/>
            <wp:effectExtent l="0" t="0" r="0" b="0"/>
            <wp:docPr id="285" name="Picture 285"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iewdetailcarnew"/>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13792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741">
          <w:tblGrid>
            <w:gridCol w:w="21"/>
            <w:gridCol w:w="2404"/>
            <w:gridCol w:w="450"/>
            <w:gridCol w:w="2713"/>
            <w:gridCol w:w="1274"/>
            <w:gridCol w:w="848"/>
            <w:gridCol w:w="827"/>
            <w:gridCol w:w="1533"/>
          </w:tblGrid>
        </w:tblGridChange>
      </w:tblGrid>
      <w:tr w:rsidR="00BF2400" w:rsidRPr="005C5A04" w:rsidTr="00302E42">
        <w:tc>
          <w:tcPr>
            <w:tcW w:w="5000" w:type="pct"/>
            <w:gridSpan w:val="5"/>
            <w:shd w:val="clear" w:color="auto" w:fill="F3F3F3"/>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CASE-UC088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74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743" w:author="mine" w:date="2014-05-21T13:59:00Z">
            <w:trPr>
              <w:gridBefore w:val="1"/>
            </w:trPr>
          </w:trPrChange>
        </w:trPr>
        <w:tc>
          <w:tcPr>
            <w:tcW w:w="1420" w:type="pct"/>
            <w:shd w:val="clear" w:color="auto" w:fill="F3F3F3"/>
            <w:tcPrChange w:id="2744" w:author="mine" w:date="2014-05-21T13:59:00Z">
              <w:tcPr>
                <w:tcW w:w="1420" w:type="pct"/>
                <w:gridSpan w:val="2"/>
                <w:shd w:val="clear" w:color="auto" w:fill="F3F3F3"/>
              </w:tcPr>
            </w:tcPrChange>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745" w:author="mine" w:date="2014-05-21T13:59:00Z">
              <w:tcPr>
                <w:tcW w:w="1350" w:type="pct"/>
              </w:tcPr>
            </w:tcPrChange>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UC088</w:t>
            </w:r>
          </w:p>
        </w:tc>
        <w:tc>
          <w:tcPr>
            <w:tcW w:w="1056" w:type="pct"/>
            <w:gridSpan w:val="2"/>
            <w:shd w:val="clear" w:color="auto" w:fill="F3F3F3"/>
            <w:tcPrChange w:id="2746" w:author="mine" w:date="2014-05-21T13:59:00Z">
              <w:tcPr>
                <w:tcW w:w="1056" w:type="pct"/>
                <w:gridSpan w:val="2"/>
                <w:shd w:val="clear" w:color="auto" w:fill="F3F3F3"/>
              </w:tcPr>
            </w:tcPrChange>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747" w:author="mine" w:date="2014-05-21T13:59:00Z">
              <w:tcPr>
                <w:tcW w:w="1174" w:type="pct"/>
                <w:gridSpan w:val="2"/>
              </w:tcPr>
            </w:tcPrChange>
          </w:tcPr>
          <w:p w:rsidR="00857091"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302E42">
        <w:tc>
          <w:tcPr>
            <w:tcW w:w="1420" w:type="pct"/>
            <w:shd w:val="clear" w:color="auto" w:fill="F3F3F3"/>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57091" w:rsidRPr="005C5A04" w:rsidRDefault="007E77CE" w:rsidP="00302E42">
            <w:pPr>
              <w:snapToGrid w:val="0"/>
              <w:spacing w:after="0" w:line="240" w:lineRule="auto"/>
              <w:jc w:val="both"/>
              <w:rPr>
                <w:rFonts w:ascii="Times New Roman" w:hAnsi="Times New Roman" w:cs="Times New Roman"/>
              </w:rPr>
            </w:pPr>
            <w:r>
              <w:rPr>
                <w:rFonts w:ascii="Times New Roman" w:hAnsi="Times New Roman" w:cs="Times New Roman"/>
              </w:rPr>
              <w:t>Create Exampaper</w:t>
            </w:r>
          </w:p>
        </w:tc>
      </w:tr>
      <w:tr w:rsidR="00BF2400" w:rsidRPr="005C5A04" w:rsidTr="00302E42">
        <w:tc>
          <w:tcPr>
            <w:tcW w:w="1420" w:type="pct"/>
            <w:shd w:val="clear" w:color="auto" w:fill="F3F3F3"/>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Lê Nguyễn Hữu Trí</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748"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749" w:author="mine" w:date="2014-05-21T13:59:00Z">
            <w:trPr>
              <w:gridBefore w:val="1"/>
            </w:trPr>
          </w:trPrChange>
        </w:trPr>
        <w:tc>
          <w:tcPr>
            <w:tcW w:w="1420" w:type="pct"/>
            <w:shd w:val="clear" w:color="auto" w:fill="F3F3F3"/>
            <w:tcPrChange w:id="2750" w:author="mine" w:date="2014-05-21T13:59:00Z">
              <w:tcPr>
                <w:tcW w:w="1420" w:type="pct"/>
                <w:gridSpan w:val="2"/>
                <w:shd w:val="clear" w:color="auto" w:fill="F3F3F3"/>
              </w:tcPr>
            </w:tcPrChange>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751" w:author="mine" w:date="2014-05-21T13:59:00Z">
              <w:tcPr>
                <w:tcW w:w="1350" w:type="pct"/>
              </w:tcPr>
            </w:tcPrChange>
          </w:tcPr>
          <w:p w:rsidR="00857091"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2752" w:author="mine" w:date="2014-05-21T13:59:00Z">
              <w:tcPr>
                <w:tcW w:w="634" w:type="pct"/>
                <w:shd w:val="clear" w:color="auto" w:fill="F3F3F3"/>
              </w:tcPr>
            </w:tcPrChange>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753" w:author="mine" w:date="2014-05-21T13:59:00Z">
              <w:tcPr>
                <w:tcW w:w="1596" w:type="pct"/>
                <w:gridSpan w:val="3"/>
              </w:tcPr>
            </w:tcPrChange>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30"/>
        </w:trPr>
        <w:tc>
          <w:tcPr>
            <w:tcW w:w="5000" w:type="pct"/>
            <w:gridSpan w:val="5"/>
            <w:shd w:val="clear" w:color="auto" w:fill="FFFFFF"/>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Candidate</w:t>
            </w:r>
          </w:p>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is about how candidate create an exam paper</w:t>
            </w:r>
          </w:p>
          <w:p w:rsidR="00857091" w:rsidRPr="005C5A04" w:rsidRDefault="00857091"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Create an exam paper successfully that candidate can join to charity exam</w:t>
            </w:r>
          </w:p>
          <w:p w:rsidR="00857091" w:rsidRPr="005C5A04" w:rsidRDefault="00857091"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57091" w:rsidRPr="005C5A04" w:rsidRDefault="00857091"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Candidate click “Tạo” button at “Tạo giấy thi” page to create an exam paper</w:t>
            </w:r>
            <w:r w:rsidRPr="005C5A04">
              <w:rPr>
                <w:rFonts w:ascii="Times New Roman" w:hAnsi="Times New Roman" w:cs="Times New Roman"/>
              </w:rPr>
              <w:t>.</w:t>
            </w:r>
          </w:p>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Login with role “Candidate” successfully</w:t>
            </w:r>
          </w:p>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57091" w:rsidRPr="005C5A04" w:rsidRDefault="00857091"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Exam paper of candidate is created successfully</w:t>
            </w:r>
          </w:p>
          <w:p w:rsidR="00857091" w:rsidRPr="005C5A04" w:rsidRDefault="00857091"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57091" w:rsidRPr="005C5A04" w:rsidRDefault="00857091"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754"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43"/>
              <w:gridCol w:w="3812"/>
              <w:tblGridChange w:id="2755">
                <w:tblGrid>
                  <w:gridCol w:w="667"/>
                  <w:gridCol w:w="3390"/>
                  <w:gridCol w:w="4273"/>
                </w:tblGrid>
              </w:tblGridChange>
            </w:tblGrid>
            <w:tr w:rsidR="00743708" w:rsidRPr="005C5A04" w:rsidTr="00302E42">
              <w:tc>
                <w:tcPr>
                  <w:tcW w:w="667" w:type="dxa"/>
                  <w:shd w:val="clear" w:color="auto" w:fill="D9D9D9" w:themeFill="background1" w:themeFillShade="D9"/>
                  <w:tcPrChange w:id="2756" w:author="mine" w:date="2014-05-21T13:59:00Z">
                    <w:tcPr>
                      <w:tcW w:w="667" w:type="dxa"/>
                      <w:shd w:val="clear" w:color="auto" w:fill="D9D9D9" w:themeFill="background1" w:themeFillShade="D9"/>
                    </w:tcPr>
                  </w:tcPrChange>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757" w:author="mine" w:date="2014-05-21T13:59:00Z">
                    <w:tcPr>
                      <w:tcW w:w="3390" w:type="dxa"/>
                      <w:shd w:val="clear" w:color="auto" w:fill="D9D9D9" w:themeFill="background1" w:themeFillShade="D9"/>
                    </w:tcPr>
                  </w:tcPrChange>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758" w:author="mine" w:date="2014-05-21T13:59:00Z">
                    <w:tcPr>
                      <w:tcW w:w="4273" w:type="dxa"/>
                      <w:shd w:val="clear" w:color="auto" w:fill="D9D9D9" w:themeFill="background1" w:themeFillShade="D9"/>
                    </w:tcPr>
                  </w:tcPrChange>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57091" w:rsidRPr="005C5A04" w:rsidTr="00302E42">
              <w:tc>
                <w:tcPr>
                  <w:tcW w:w="667" w:type="dxa"/>
                  <w:tcPrChange w:id="2759" w:author="mine" w:date="2014-05-21T13:59:00Z">
                    <w:tcPr>
                      <w:tcW w:w="667" w:type="dxa"/>
                    </w:tcPr>
                  </w:tcPrChange>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760" w:author="mine" w:date="2014-05-21T13:59:00Z">
                    <w:tcPr>
                      <w:tcW w:w="3390" w:type="dxa"/>
                    </w:tcPr>
                  </w:tcPrChange>
                </w:tcPr>
                <w:p w:rsidR="00857091" w:rsidRPr="005C5A04" w:rsidRDefault="00857091" w:rsidP="00302E42">
                  <w:pPr>
                    <w:snapToGrid w:val="0"/>
                    <w:rPr>
                      <w:rFonts w:ascii="Times New Roman" w:hAnsi="Times New Roman" w:cs="Times New Roman"/>
                    </w:rPr>
                  </w:pPr>
                  <w:r w:rsidRPr="005C5A04">
                    <w:rPr>
                      <w:rFonts w:ascii="Times New Roman" w:eastAsia="Times New Roman" w:hAnsi="Times New Roman" w:cs="Times New Roman"/>
                    </w:rPr>
                    <w:t>Candidate choose Exam, University and Venue at “Kì thi”, “Trường đại học” and “Địa điểm thi” drop down list</w:t>
                  </w:r>
                </w:p>
              </w:tc>
              <w:tc>
                <w:tcPr>
                  <w:tcW w:w="4273" w:type="dxa"/>
                  <w:tcPrChange w:id="2761" w:author="mine" w:date="2014-05-21T13:59:00Z">
                    <w:tcPr>
                      <w:tcW w:w="4273" w:type="dxa"/>
                    </w:tcPr>
                  </w:tcPrChange>
                </w:tcPr>
                <w:p w:rsidR="00857091" w:rsidRPr="005C5A04" w:rsidRDefault="00857091" w:rsidP="00302E42">
                  <w:pPr>
                    <w:snapToGrid w:val="0"/>
                    <w:rPr>
                      <w:rFonts w:ascii="Times New Roman" w:hAnsi="Times New Roman" w:cs="Times New Roman"/>
                    </w:rPr>
                  </w:pPr>
                </w:p>
              </w:tc>
            </w:tr>
            <w:tr w:rsidR="00857091" w:rsidRPr="005C5A04" w:rsidTr="00302E42">
              <w:tc>
                <w:tcPr>
                  <w:tcW w:w="667" w:type="dxa"/>
                  <w:tcPrChange w:id="2762" w:author="mine" w:date="2014-05-21T13:59:00Z">
                    <w:tcPr>
                      <w:tcW w:w="667" w:type="dxa"/>
                    </w:tcPr>
                  </w:tcPrChange>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763" w:author="mine" w:date="2014-05-21T13:59:00Z">
                    <w:tcPr>
                      <w:tcW w:w="3390" w:type="dxa"/>
                    </w:tcPr>
                  </w:tcPrChange>
                </w:tcPr>
                <w:p w:rsidR="00857091" w:rsidRPr="005C5A04" w:rsidRDefault="00857091" w:rsidP="00302E42">
                  <w:pPr>
                    <w:snapToGrid w:val="0"/>
                    <w:rPr>
                      <w:rFonts w:ascii="Times New Roman" w:hAnsi="Times New Roman" w:cs="Times New Roman"/>
                    </w:rPr>
                  </w:pPr>
                </w:p>
              </w:tc>
              <w:tc>
                <w:tcPr>
                  <w:tcW w:w="4273" w:type="dxa"/>
                  <w:tcPrChange w:id="2764" w:author="mine" w:date="2014-05-21T13:59:00Z">
                    <w:tcPr>
                      <w:tcW w:w="4273" w:type="dxa"/>
                    </w:tcPr>
                  </w:tcPrChange>
                </w:tcPr>
                <w:p w:rsidR="00857091" w:rsidRPr="005C5A04" w:rsidRDefault="00857091" w:rsidP="00302E42">
                  <w:pPr>
                    <w:snapToGrid w:val="0"/>
                    <w:rPr>
                      <w:rFonts w:ascii="Times New Roman" w:hAnsi="Times New Roman" w:cs="Times New Roman"/>
                    </w:rPr>
                  </w:pPr>
                  <w:r w:rsidRPr="005C5A04">
                    <w:rPr>
                      <w:rFonts w:ascii="Times New Roman" w:hAnsi="Times New Roman" w:cs="Times New Roman"/>
                    </w:rPr>
                    <w:t xml:space="preserve">The information that candidate choose in step 1 is displayed correctly </w:t>
                  </w:r>
                </w:p>
              </w:tc>
            </w:tr>
            <w:tr w:rsidR="00857091" w:rsidRPr="005C5A04" w:rsidTr="00302E42">
              <w:tc>
                <w:tcPr>
                  <w:tcW w:w="667" w:type="dxa"/>
                  <w:tcPrChange w:id="2765" w:author="mine" w:date="2014-05-21T13:59:00Z">
                    <w:tcPr>
                      <w:tcW w:w="667" w:type="dxa"/>
                    </w:tcPr>
                  </w:tcPrChange>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766" w:author="mine" w:date="2014-05-21T13:59:00Z">
                    <w:tcPr>
                      <w:tcW w:w="3390" w:type="dxa"/>
                    </w:tcPr>
                  </w:tcPrChange>
                </w:tcPr>
                <w:p w:rsidR="00857091" w:rsidRPr="005C5A04" w:rsidRDefault="00857091" w:rsidP="00302E42">
                  <w:pPr>
                    <w:snapToGrid w:val="0"/>
                    <w:rPr>
                      <w:rFonts w:ascii="Times New Roman" w:hAnsi="Times New Roman" w:cs="Times New Roman"/>
                    </w:rPr>
                  </w:pPr>
                  <w:r w:rsidRPr="005C5A04">
                    <w:rPr>
                      <w:rFonts w:ascii="Times New Roman" w:hAnsi="Times New Roman" w:cs="Times New Roman"/>
                    </w:rPr>
                    <w:t>Click “Tạo” button to create an exam paper</w:t>
                  </w:r>
                </w:p>
              </w:tc>
              <w:tc>
                <w:tcPr>
                  <w:tcW w:w="4273" w:type="dxa"/>
                  <w:tcPrChange w:id="2767" w:author="mine" w:date="2014-05-21T13:59:00Z">
                    <w:tcPr>
                      <w:tcW w:w="4273" w:type="dxa"/>
                    </w:tcPr>
                  </w:tcPrChange>
                </w:tcPr>
                <w:p w:rsidR="00857091" w:rsidRPr="005C5A04" w:rsidRDefault="00857091" w:rsidP="00302E42">
                  <w:pPr>
                    <w:snapToGrid w:val="0"/>
                    <w:rPr>
                      <w:rFonts w:ascii="Times New Roman" w:hAnsi="Times New Roman" w:cs="Times New Roman"/>
                    </w:rPr>
                  </w:pPr>
                </w:p>
              </w:tc>
            </w:tr>
            <w:tr w:rsidR="00857091" w:rsidRPr="005C5A04" w:rsidTr="00302E42">
              <w:tc>
                <w:tcPr>
                  <w:tcW w:w="667" w:type="dxa"/>
                  <w:tcPrChange w:id="2768" w:author="mine" w:date="2014-05-21T13:59:00Z">
                    <w:tcPr>
                      <w:tcW w:w="667" w:type="dxa"/>
                    </w:tcPr>
                  </w:tcPrChange>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769" w:author="mine" w:date="2014-05-21T13:59:00Z">
                    <w:tcPr>
                      <w:tcW w:w="3390" w:type="dxa"/>
                    </w:tcPr>
                  </w:tcPrChange>
                </w:tcPr>
                <w:p w:rsidR="00857091" w:rsidRPr="005C5A04" w:rsidRDefault="00857091" w:rsidP="00302E42">
                  <w:pPr>
                    <w:snapToGrid w:val="0"/>
                    <w:rPr>
                      <w:rFonts w:ascii="Times New Roman" w:hAnsi="Times New Roman" w:cs="Times New Roman"/>
                    </w:rPr>
                  </w:pPr>
                </w:p>
              </w:tc>
              <w:tc>
                <w:tcPr>
                  <w:tcW w:w="4273" w:type="dxa"/>
                  <w:tcPrChange w:id="2770" w:author="mine" w:date="2014-05-21T13:59:00Z">
                    <w:tcPr>
                      <w:tcW w:w="4273" w:type="dxa"/>
                    </w:tcPr>
                  </w:tcPrChange>
                </w:tcPr>
                <w:p w:rsidR="00857091" w:rsidRPr="005C5A04" w:rsidRDefault="00857091" w:rsidP="00302E42">
                  <w:pPr>
                    <w:snapToGrid w:val="0"/>
                    <w:rPr>
                      <w:rFonts w:ascii="Times New Roman" w:hAnsi="Times New Roman" w:cs="Times New Roman"/>
                    </w:rPr>
                  </w:pPr>
                  <w:r w:rsidRPr="005C5A04">
                    <w:rPr>
                      <w:rFonts w:ascii="Times New Roman" w:hAnsi="Times New Roman" w:cs="Times New Roman"/>
                    </w:rPr>
                    <w:t>The exam paper of candidate is created and added to the system successfully</w:t>
                  </w:r>
                </w:p>
              </w:tc>
            </w:tr>
          </w:tbl>
          <w:p w:rsidR="00857091" w:rsidRPr="005C5A04" w:rsidRDefault="00857091"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p w:rsidR="00857091" w:rsidRPr="005C5A04" w:rsidRDefault="00857091" w:rsidP="00302E42">
            <w:pPr>
              <w:snapToGrid w:val="0"/>
              <w:spacing w:after="80" w:line="240" w:lineRule="auto"/>
              <w:jc w:val="both"/>
              <w:rPr>
                <w:rFonts w:ascii="Times New Roman" w:hAnsi="Times New Roman" w:cs="Times New Roman"/>
                <w:b/>
                <w:bCs/>
              </w:rPr>
            </w:pPr>
          </w:p>
          <w:p w:rsidR="00857091" w:rsidRPr="005C5A04" w:rsidRDefault="00857091"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771"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52"/>
              <w:gridCol w:w="3804"/>
              <w:tblGridChange w:id="2772">
                <w:tblGrid>
                  <w:gridCol w:w="667"/>
                  <w:gridCol w:w="3390"/>
                  <w:gridCol w:w="4273"/>
                </w:tblGrid>
              </w:tblGridChange>
            </w:tblGrid>
            <w:tr w:rsidR="00743708" w:rsidRPr="005C5A04" w:rsidTr="00302E42">
              <w:tc>
                <w:tcPr>
                  <w:tcW w:w="667" w:type="dxa"/>
                  <w:shd w:val="clear" w:color="auto" w:fill="D9D9D9" w:themeFill="background1" w:themeFillShade="D9"/>
                  <w:tcPrChange w:id="2773" w:author="mine" w:date="2014-05-21T13:59:00Z">
                    <w:tcPr>
                      <w:tcW w:w="667" w:type="dxa"/>
                      <w:shd w:val="clear" w:color="auto" w:fill="D9D9D9" w:themeFill="background1" w:themeFillShade="D9"/>
                    </w:tcPr>
                  </w:tcPrChange>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774" w:author="mine" w:date="2014-05-21T13:59:00Z">
                    <w:tcPr>
                      <w:tcW w:w="3390" w:type="dxa"/>
                      <w:shd w:val="clear" w:color="auto" w:fill="D9D9D9" w:themeFill="background1" w:themeFillShade="D9"/>
                    </w:tcPr>
                  </w:tcPrChange>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775" w:author="mine" w:date="2014-05-21T13:59:00Z">
                    <w:tcPr>
                      <w:tcW w:w="4273" w:type="dxa"/>
                      <w:shd w:val="clear" w:color="auto" w:fill="D9D9D9" w:themeFill="background1" w:themeFillShade="D9"/>
                    </w:tcPr>
                  </w:tcPrChange>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57091" w:rsidRPr="005C5A04" w:rsidTr="00302E42">
              <w:tc>
                <w:tcPr>
                  <w:tcW w:w="667" w:type="dxa"/>
                  <w:tcPrChange w:id="2776" w:author="mine" w:date="2014-05-21T13:59:00Z">
                    <w:tcPr>
                      <w:tcW w:w="667" w:type="dxa"/>
                    </w:tcPr>
                  </w:tcPrChange>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3390" w:type="dxa"/>
                  <w:tcPrChange w:id="2777" w:author="mine" w:date="2014-05-21T13:59:00Z">
                    <w:tcPr>
                      <w:tcW w:w="3390" w:type="dxa"/>
                    </w:tcPr>
                  </w:tcPrChange>
                </w:tcPr>
                <w:p w:rsidR="00857091" w:rsidRPr="005C5A04" w:rsidRDefault="00857091" w:rsidP="00302E42">
                  <w:pPr>
                    <w:snapToGrid w:val="0"/>
                    <w:rPr>
                      <w:rFonts w:ascii="Times New Roman" w:hAnsi="Times New Roman" w:cs="Times New Roman"/>
                    </w:rPr>
                  </w:pPr>
                  <w:r w:rsidRPr="005C5A04">
                    <w:rPr>
                      <w:rFonts w:ascii="Times New Roman" w:eastAsia="Times New Roman" w:hAnsi="Times New Roman" w:cs="Times New Roman"/>
                    </w:rPr>
                    <w:t>Candidate choose Exam that candidate already have exam paper</w:t>
                  </w:r>
                </w:p>
              </w:tc>
              <w:tc>
                <w:tcPr>
                  <w:tcW w:w="4273" w:type="dxa"/>
                  <w:tcPrChange w:id="2778" w:author="mine" w:date="2014-05-21T13:59:00Z">
                    <w:tcPr>
                      <w:tcW w:w="4273" w:type="dxa"/>
                    </w:tcPr>
                  </w:tcPrChange>
                </w:tcPr>
                <w:p w:rsidR="00857091" w:rsidRPr="005C5A04" w:rsidRDefault="00857091" w:rsidP="00302E42">
                  <w:pPr>
                    <w:snapToGrid w:val="0"/>
                    <w:rPr>
                      <w:rFonts w:ascii="Times New Roman" w:hAnsi="Times New Roman" w:cs="Times New Roman"/>
                    </w:rPr>
                  </w:pPr>
                </w:p>
              </w:tc>
            </w:tr>
            <w:tr w:rsidR="00857091" w:rsidRPr="005C5A04" w:rsidTr="00302E42">
              <w:tc>
                <w:tcPr>
                  <w:tcW w:w="667" w:type="dxa"/>
                  <w:tcPrChange w:id="2779" w:author="mine" w:date="2014-05-21T13:59:00Z">
                    <w:tcPr>
                      <w:tcW w:w="667" w:type="dxa"/>
                    </w:tcPr>
                  </w:tcPrChange>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780" w:author="mine" w:date="2014-05-21T13:59:00Z">
                    <w:tcPr>
                      <w:tcW w:w="3390" w:type="dxa"/>
                    </w:tcPr>
                  </w:tcPrChange>
                </w:tcPr>
                <w:p w:rsidR="00857091" w:rsidRPr="005C5A04" w:rsidRDefault="00857091" w:rsidP="00302E42">
                  <w:pPr>
                    <w:snapToGrid w:val="0"/>
                    <w:rPr>
                      <w:rFonts w:ascii="Times New Roman" w:hAnsi="Times New Roman" w:cs="Times New Roman"/>
                    </w:rPr>
                  </w:pPr>
                </w:p>
              </w:tc>
              <w:tc>
                <w:tcPr>
                  <w:tcW w:w="4273" w:type="dxa"/>
                  <w:tcPrChange w:id="2781" w:author="mine" w:date="2014-05-21T13:59:00Z">
                    <w:tcPr>
                      <w:tcW w:w="4273" w:type="dxa"/>
                    </w:tcPr>
                  </w:tcPrChange>
                </w:tcPr>
                <w:p w:rsidR="00857091" w:rsidRPr="005C5A04" w:rsidRDefault="00857091" w:rsidP="00302E42">
                  <w:pPr>
                    <w:snapToGrid w:val="0"/>
                    <w:rPr>
                      <w:rFonts w:ascii="Times New Roman" w:hAnsi="Times New Roman" w:cs="Times New Roman"/>
                    </w:rPr>
                  </w:pPr>
                  <w:r w:rsidRPr="005C5A04">
                    <w:rPr>
                      <w:rFonts w:ascii="Times New Roman" w:hAnsi="Times New Roman" w:cs="Times New Roman"/>
                    </w:rPr>
                    <w:t xml:space="preserve">Candidate can’t create an exam paper </w:t>
                  </w:r>
                </w:p>
              </w:tc>
            </w:tr>
          </w:tbl>
          <w:p w:rsidR="00857091" w:rsidRPr="005C5A04" w:rsidRDefault="00857091" w:rsidP="00302E42">
            <w:pPr>
              <w:snapToGrid w:val="0"/>
              <w:spacing w:after="80" w:line="240" w:lineRule="auto"/>
              <w:jc w:val="both"/>
              <w:rPr>
                <w:rFonts w:ascii="Times New Roman" w:hAnsi="Times New Roman" w:cs="Times New Roman"/>
                <w:b/>
                <w:bCs/>
              </w:rPr>
            </w:pPr>
          </w:p>
          <w:p w:rsidR="00857091" w:rsidRPr="005C5A04" w:rsidRDefault="00857091"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del w:id="2782" w:author="theirs" w:date="2014-05-21T13:58:00Z">
              <w:r w:rsidRPr="005C5A04">
                <w:rPr>
                  <w:rFonts w:ascii="Times New Roman" w:hAnsi="Times New Roman" w:cs="Times New Roman"/>
                  <w:bCs/>
                </w:rPr>
                <w:delText>N/A</w:delText>
              </w:r>
            </w:del>
            <w:ins w:id="2783" w:author="theirs" w:date="2014-05-21T13:58:00Z">
              <w:r w:rsidR="00AE45FF">
                <w:rPr>
                  <w:rFonts w:ascii="Times New Roman" w:hAnsi="Times New Roman" w:cs="Times New Roman"/>
                  <w:bCs/>
                </w:rPr>
                <w:t>Manage ExaminationPaper</w:t>
              </w:r>
            </w:ins>
          </w:p>
          <w:p w:rsidR="00857091" w:rsidRPr="005C5A04" w:rsidRDefault="00857091"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Candidate create exam paper, maximum is 3 exam papers in 1 year and cannot have 2 exam papers with the same exam</w:t>
            </w:r>
          </w:p>
          <w:p w:rsidR="00857091" w:rsidRPr="005C5A04" w:rsidRDefault="00857091" w:rsidP="00302E42">
            <w:pPr>
              <w:snapToGrid w:val="0"/>
              <w:spacing w:before="40" w:after="40" w:line="240" w:lineRule="auto"/>
              <w:ind w:left="780"/>
              <w:jc w:val="both"/>
              <w:rPr>
                <w:rFonts w:ascii="Times New Roman" w:hAnsi="Times New Roman" w:cs="Times New Roman"/>
              </w:rPr>
            </w:pPr>
          </w:p>
        </w:tc>
      </w:tr>
    </w:tbl>
    <w:p w:rsidR="00857091" w:rsidRPr="00AC6B80" w:rsidRDefault="00857091" w:rsidP="00AC6B80"/>
    <w:p w:rsidR="00AC6B80" w:rsidRDefault="00AC6B80" w:rsidP="00AC6B80">
      <w:pPr>
        <w:pStyle w:val="Heading4"/>
        <w:numPr>
          <w:ilvl w:val="0"/>
          <w:numId w:val="60"/>
        </w:numPr>
        <w:ind w:left="1710"/>
        <w:rPr>
          <w:i w:val="0"/>
          <w:sz w:val="24"/>
          <w:szCs w:val="24"/>
        </w:rPr>
      </w:pPr>
      <w:bookmarkStart w:id="2784" w:name="_Toc385663906"/>
      <w:r>
        <w:rPr>
          <w:i w:val="0"/>
          <w:sz w:val="24"/>
          <w:szCs w:val="24"/>
        </w:rPr>
        <w:t>(</w:t>
      </w:r>
      <w:r w:rsidR="00355DAB">
        <w:rPr>
          <w:i w:val="0"/>
          <w:sz w:val="24"/>
          <w:szCs w:val="24"/>
        </w:rPr>
        <w:t>Candidate</w:t>
      </w:r>
      <w:r>
        <w:rPr>
          <w:i w:val="0"/>
          <w:sz w:val="24"/>
          <w:szCs w:val="24"/>
        </w:rPr>
        <w:t xml:space="preserve">) </w:t>
      </w:r>
      <w:r w:rsidR="00355DAB">
        <w:rPr>
          <w:i w:val="0"/>
          <w:sz w:val="24"/>
          <w:szCs w:val="24"/>
        </w:rPr>
        <w:t>Join In Charity Exam</w:t>
      </w:r>
      <w:bookmarkEnd w:id="2784"/>
    </w:p>
    <w:p w:rsidR="00355DAB" w:rsidRDefault="007E77CE" w:rsidP="00355DAB">
      <w:r>
        <w:rPr>
          <w:noProof/>
          <w:lang w:eastAsia="en-US"/>
        </w:rPr>
        <w:drawing>
          <wp:inline distT="0" distB="0" distL="0" distR="0" wp14:anchorId="0C639FC7" wp14:editId="64F54399">
            <wp:extent cx="5274945" cy="1185574"/>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945" cy="1185574"/>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785">
          <w:tblGrid>
            <w:gridCol w:w="21"/>
            <w:gridCol w:w="2404"/>
            <w:gridCol w:w="450"/>
            <w:gridCol w:w="2713"/>
            <w:gridCol w:w="1274"/>
            <w:gridCol w:w="848"/>
            <w:gridCol w:w="827"/>
            <w:gridCol w:w="1533"/>
          </w:tblGrid>
        </w:tblGridChange>
      </w:tblGrid>
      <w:tr w:rsidR="00BF2400" w:rsidRPr="005C5A04" w:rsidTr="00302E42">
        <w:tc>
          <w:tcPr>
            <w:tcW w:w="5000" w:type="pct"/>
            <w:gridSpan w:val="5"/>
            <w:shd w:val="clear" w:color="auto" w:fill="F3F3F3"/>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CASE-UC089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78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787" w:author="mine" w:date="2014-05-21T13:59:00Z">
            <w:trPr>
              <w:gridBefore w:val="1"/>
            </w:trPr>
          </w:trPrChange>
        </w:trPr>
        <w:tc>
          <w:tcPr>
            <w:tcW w:w="1420" w:type="pct"/>
            <w:shd w:val="clear" w:color="auto" w:fill="F3F3F3"/>
            <w:tcPrChange w:id="2788" w:author="mine" w:date="2014-05-21T13:59:00Z">
              <w:tcPr>
                <w:tcW w:w="1420" w:type="pct"/>
                <w:gridSpan w:val="2"/>
                <w:shd w:val="clear" w:color="auto" w:fill="F3F3F3"/>
              </w:tcPr>
            </w:tcPrChange>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789" w:author="mine" w:date="2014-05-21T13:59:00Z">
              <w:tcPr>
                <w:tcW w:w="1350" w:type="pct"/>
              </w:tcPr>
            </w:tcPrChange>
          </w:tcPr>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UC089</w:t>
            </w:r>
          </w:p>
        </w:tc>
        <w:tc>
          <w:tcPr>
            <w:tcW w:w="1056" w:type="pct"/>
            <w:gridSpan w:val="2"/>
            <w:shd w:val="clear" w:color="auto" w:fill="F3F3F3"/>
            <w:tcPrChange w:id="2790" w:author="mine" w:date="2014-05-21T13:59:00Z">
              <w:tcPr>
                <w:tcW w:w="1056" w:type="pct"/>
                <w:gridSpan w:val="2"/>
                <w:shd w:val="clear" w:color="auto" w:fill="F3F3F3"/>
              </w:tcPr>
            </w:tcPrChange>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791" w:author="mine" w:date="2014-05-21T13:59:00Z">
              <w:tcPr>
                <w:tcW w:w="1174" w:type="pct"/>
                <w:gridSpan w:val="2"/>
              </w:tcPr>
            </w:tcPrChange>
          </w:tcPr>
          <w:p w:rsidR="0085279E"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302E42">
        <w:tc>
          <w:tcPr>
            <w:tcW w:w="1420" w:type="pct"/>
            <w:shd w:val="clear" w:color="auto" w:fill="F3F3F3"/>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5279E" w:rsidRPr="005C5A04" w:rsidRDefault="007E77CE" w:rsidP="00302E42">
            <w:pPr>
              <w:snapToGrid w:val="0"/>
              <w:spacing w:after="0" w:line="240" w:lineRule="auto"/>
              <w:jc w:val="both"/>
              <w:rPr>
                <w:rFonts w:ascii="Times New Roman" w:hAnsi="Times New Roman" w:cs="Times New Roman"/>
              </w:rPr>
            </w:pPr>
            <w:r>
              <w:rPr>
                <w:rFonts w:ascii="Times New Roman" w:hAnsi="Times New Roman" w:cs="Times New Roman"/>
              </w:rPr>
              <w:t>Choose place for pickup</w:t>
            </w:r>
          </w:p>
        </w:tc>
      </w:tr>
      <w:tr w:rsidR="00BF2400" w:rsidRPr="005C5A04" w:rsidTr="00302E42">
        <w:tc>
          <w:tcPr>
            <w:tcW w:w="1420" w:type="pct"/>
            <w:shd w:val="clear" w:color="auto" w:fill="F3F3F3"/>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5279E" w:rsidRPr="005C5A04" w:rsidRDefault="007E77CE" w:rsidP="00302E42">
            <w:pPr>
              <w:snapToGrid w:val="0"/>
              <w:spacing w:after="0" w:line="240" w:lineRule="auto"/>
              <w:jc w:val="both"/>
              <w:rPr>
                <w:rFonts w:ascii="Times New Roman" w:hAnsi="Times New Roman" w:cs="Times New Roman"/>
              </w:rPr>
            </w:pPr>
            <w:r>
              <w:rPr>
                <w:rFonts w:ascii="Times New Roman" w:hAnsi="Times New Roman" w:cs="Times New Roman"/>
              </w:rPr>
              <w:t>Nguyễn Đình  Tuấn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79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793" w:author="mine" w:date="2014-05-21T13:59:00Z">
            <w:trPr>
              <w:gridBefore w:val="1"/>
            </w:trPr>
          </w:trPrChange>
        </w:trPr>
        <w:tc>
          <w:tcPr>
            <w:tcW w:w="1420" w:type="pct"/>
            <w:shd w:val="clear" w:color="auto" w:fill="F3F3F3"/>
            <w:tcPrChange w:id="2794" w:author="mine" w:date="2014-05-21T13:59:00Z">
              <w:tcPr>
                <w:tcW w:w="1420" w:type="pct"/>
                <w:gridSpan w:val="2"/>
                <w:shd w:val="clear" w:color="auto" w:fill="F3F3F3"/>
              </w:tcPr>
            </w:tcPrChange>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795" w:author="mine" w:date="2014-05-21T13:59:00Z">
              <w:tcPr>
                <w:tcW w:w="1350" w:type="pct"/>
              </w:tcPr>
            </w:tcPrChange>
          </w:tcPr>
          <w:p w:rsidR="0085279E"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2796" w:author="mine" w:date="2014-05-21T13:59:00Z">
              <w:tcPr>
                <w:tcW w:w="634" w:type="pct"/>
                <w:shd w:val="clear" w:color="auto" w:fill="F3F3F3"/>
              </w:tcPr>
            </w:tcPrChange>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797" w:author="mine" w:date="2014-05-21T13:59:00Z">
              <w:tcPr>
                <w:tcW w:w="1596" w:type="pct"/>
                <w:gridSpan w:val="3"/>
              </w:tcPr>
            </w:tcPrChange>
          </w:tcPr>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30"/>
        </w:trPr>
        <w:tc>
          <w:tcPr>
            <w:tcW w:w="5000" w:type="pct"/>
            <w:gridSpan w:val="5"/>
            <w:shd w:val="clear" w:color="auto" w:fill="FFFFFF"/>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Candidate</w:t>
            </w:r>
          </w:p>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is about how candidate </w:t>
            </w:r>
            <w:r w:rsidR="0055456C">
              <w:rPr>
                <w:rFonts w:ascii="Times New Roman" w:eastAsia="MS Mincho" w:hAnsi="Times New Roman" w:cs="Times New Roman"/>
              </w:rPr>
              <w:t>choose place for pickup</w:t>
            </w:r>
          </w:p>
          <w:p w:rsidR="0085279E" w:rsidRPr="005C5A04" w:rsidRDefault="0085279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0055456C">
              <w:rPr>
                <w:rFonts w:ascii="Times New Roman" w:eastAsia="MS Mincho" w:hAnsi="Times New Roman" w:cs="Times New Roman"/>
              </w:rPr>
              <w:t>Charity can easy make plan to pickup candidate with this place who chosse.</w:t>
            </w:r>
          </w:p>
          <w:p w:rsidR="0085279E" w:rsidRPr="005C5A04" w:rsidRDefault="0085279E"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5279E" w:rsidRPr="005C5A04" w:rsidRDefault="0085279E"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Candidate choose </w:t>
            </w:r>
            <w:proofErr w:type="gramStart"/>
            <w:r w:rsidR="0055456C">
              <w:rPr>
                <w:rFonts w:ascii="Times New Roman" w:eastAsia="MS Mincho" w:hAnsi="Times New Roman" w:cs="Times New Roman"/>
              </w:rPr>
              <w:t>“ Đăng</w:t>
            </w:r>
            <w:proofErr w:type="gramEnd"/>
            <w:r w:rsidR="0055456C">
              <w:rPr>
                <w:rFonts w:ascii="Times New Roman" w:eastAsia="MS Mincho" w:hAnsi="Times New Roman" w:cs="Times New Roman"/>
              </w:rPr>
              <w:t xml:space="preserve"> ký đưa đón” to chosse place to coming.</w:t>
            </w:r>
          </w:p>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Preconditions: _</w:t>
            </w:r>
            <w:r w:rsidRPr="005C5A04">
              <w:rPr>
                <w:rFonts w:ascii="Times New Roman" w:hAnsi="Times New Roman" w:cs="Times New Roman"/>
              </w:rPr>
              <w:t>Login with role “Candidate” successfully</w:t>
            </w:r>
          </w:p>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5279E" w:rsidRPr="005C5A04" w:rsidRDefault="0085279E"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Candidate </w:t>
            </w:r>
            <w:r w:rsidR="0055456C">
              <w:rPr>
                <w:rFonts w:ascii="Times New Roman" w:hAnsi="Times New Roman" w:cs="Times New Roman"/>
              </w:rPr>
              <w:t>chosse palce and submit successful this information.</w:t>
            </w:r>
          </w:p>
          <w:p w:rsidR="0085279E" w:rsidRPr="005C5A04" w:rsidRDefault="0085279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5279E" w:rsidRPr="005C5A04" w:rsidRDefault="0085279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798"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40"/>
              <w:gridCol w:w="3816"/>
              <w:tblGridChange w:id="2799">
                <w:tblGrid>
                  <w:gridCol w:w="667"/>
                  <w:gridCol w:w="3390"/>
                  <w:gridCol w:w="4273"/>
                </w:tblGrid>
              </w:tblGridChange>
            </w:tblGrid>
            <w:tr w:rsidR="00743708" w:rsidRPr="005C5A04" w:rsidTr="00302E42">
              <w:tc>
                <w:tcPr>
                  <w:tcW w:w="667" w:type="dxa"/>
                  <w:shd w:val="clear" w:color="auto" w:fill="D9D9D9" w:themeFill="background1" w:themeFillShade="D9"/>
                  <w:tcPrChange w:id="2800" w:author="mine" w:date="2014-05-21T13:59:00Z">
                    <w:tcPr>
                      <w:tcW w:w="667" w:type="dxa"/>
                      <w:shd w:val="clear" w:color="auto" w:fill="D9D9D9" w:themeFill="background1" w:themeFillShade="D9"/>
                    </w:tcPr>
                  </w:tcPrChange>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801" w:author="mine" w:date="2014-05-21T13:59:00Z">
                    <w:tcPr>
                      <w:tcW w:w="3390" w:type="dxa"/>
                      <w:shd w:val="clear" w:color="auto" w:fill="D9D9D9" w:themeFill="background1" w:themeFillShade="D9"/>
                    </w:tcPr>
                  </w:tcPrChange>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802" w:author="mine" w:date="2014-05-21T13:59:00Z">
                    <w:tcPr>
                      <w:tcW w:w="4273" w:type="dxa"/>
                      <w:shd w:val="clear" w:color="auto" w:fill="D9D9D9" w:themeFill="background1" w:themeFillShade="D9"/>
                    </w:tcPr>
                  </w:tcPrChange>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5279E" w:rsidRPr="005C5A04" w:rsidTr="00302E42">
              <w:tc>
                <w:tcPr>
                  <w:tcW w:w="667" w:type="dxa"/>
                  <w:tcPrChange w:id="2803" w:author="mine" w:date="2014-05-21T13:59:00Z">
                    <w:tcPr>
                      <w:tcW w:w="667" w:type="dxa"/>
                    </w:tcPr>
                  </w:tcPrChange>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804" w:author="mine" w:date="2014-05-21T13:59:00Z">
                    <w:tcPr>
                      <w:tcW w:w="3390" w:type="dxa"/>
                    </w:tcPr>
                  </w:tcPrChange>
                </w:tcPr>
                <w:p w:rsidR="0085279E" w:rsidRPr="005C5A04" w:rsidRDefault="0055456C" w:rsidP="0055456C">
                  <w:pPr>
                    <w:snapToGrid w:val="0"/>
                    <w:rPr>
                      <w:rFonts w:ascii="Times New Roman" w:hAnsi="Times New Roman" w:cs="Times New Roman"/>
                    </w:rPr>
                  </w:pPr>
                  <w:r w:rsidRPr="005C5A04">
                    <w:rPr>
                      <w:rFonts w:ascii="Times New Roman" w:eastAsia="Times New Roman" w:hAnsi="Times New Roman" w:cs="Times New Roman"/>
                    </w:rPr>
                    <w:t xml:space="preserve">Candidate choose </w:t>
                  </w:r>
                  <w:r>
                    <w:rPr>
                      <w:rFonts w:ascii="Times New Roman" w:eastAsia="Times New Roman" w:hAnsi="Times New Roman" w:cs="Times New Roman"/>
                    </w:rPr>
                    <w:t xml:space="preserve">Place and  Time </w:t>
                  </w:r>
                  <w:r w:rsidRPr="005C5A04">
                    <w:rPr>
                      <w:rFonts w:ascii="Times New Roman" w:eastAsia="Times New Roman" w:hAnsi="Times New Roman" w:cs="Times New Roman"/>
                    </w:rPr>
                    <w:t xml:space="preserve"> at “”, “</w:t>
                  </w:r>
                  <w:r>
                    <w:rPr>
                      <w:rFonts w:ascii="Times New Roman" w:eastAsia="Times New Roman" w:hAnsi="Times New Roman" w:cs="Times New Roman"/>
                    </w:rPr>
                    <w:t>Nơi đến” and “Giờ đến</w:t>
                  </w:r>
                  <w:r w:rsidRPr="005C5A04">
                    <w:rPr>
                      <w:rFonts w:ascii="Times New Roman" w:eastAsia="Times New Roman" w:hAnsi="Times New Roman" w:cs="Times New Roman"/>
                    </w:rPr>
                    <w:t>” drop down list</w:t>
                  </w:r>
                </w:p>
              </w:tc>
              <w:tc>
                <w:tcPr>
                  <w:tcW w:w="4273" w:type="dxa"/>
                  <w:tcPrChange w:id="2805" w:author="mine" w:date="2014-05-21T13:59:00Z">
                    <w:tcPr>
                      <w:tcW w:w="4273" w:type="dxa"/>
                    </w:tcPr>
                  </w:tcPrChange>
                </w:tcPr>
                <w:p w:rsidR="0085279E" w:rsidRPr="005C5A04" w:rsidRDefault="0085279E" w:rsidP="00302E42">
                  <w:pPr>
                    <w:snapToGrid w:val="0"/>
                    <w:rPr>
                      <w:rFonts w:ascii="Times New Roman" w:hAnsi="Times New Roman" w:cs="Times New Roman"/>
                    </w:rPr>
                  </w:pPr>
                </w:p>
              </w:tc>
            </w:tr>
            <w:tr w:rsidR="0085279E" w:rsidRPr="005C5A04" w:rsidTr="00302E42">
              <w:tc>
                <w:tcPr>
                  <w:tcW w:w="667" w:type="dxa"/>
                  <w:tcPrChange w:id="2806" w:author="mine" w:date="2014-05-21T13:59:00Z">
                    <w:tcPr>
                      <w:tcW w:w="667" w:type="dxa"/>
                    </w:tcPr>
                  </w:tcPrChange>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807" w:author="mine" w:date="2014-05-21T13:59:00Z">
                    <w:tcPr>
                      <w:tcW w:w="3390" w:type="dxa"/>
                    </w:tcPr>
                  </w:tcPrChange>
                </w:tcPr>
                <w:p w:rsidR="0085279E" w:rsidRPr="005C5A04" w:rsidRDefault="0085279E" w:rsidP="00302E42">
                  <w:pPr>
                    <w:snapToGrid w:val="0"/>
                    <w:rPr>
                      <w:rFonts w:ascii="Times New Roman" w:hAnsi="Times New Roman" w:cs="Times New Roman"/>
                    </w:rPr>
                  </w:pPr>
                </w:p>
              </w:tc>
              <w:tc>
                <w:tcPr>
                  <w:tcW w:w="4273" w:type="dxa"/>
                  <w:tcPrChange w:id="2808" w:author="mine" w:date="2014-05-21T13:59:00Z">
                    <w:tcPr>
                      <w:tcW w:w="4273" w:type="dxa"/>
                    </w:tcPr>
                  </w:tcPrChange>
                </w:tcPr>
                <w:p w:rsidR="0085279E" w:rsidRPr="005C5A04" w:rsidRDefault="0055456C" w:rsidP="00302E42">
                  <w:pPr>
                    <w:snapToGrid w:val="0"/>
                    <w:rPr>
                      <w:rFonts w:ascii="Times New Roman" w:hAnsi="Times New Roman" w:cs="Times New Roman"/>
                    </w:rPr>
                  </w:pPr>
                  <w:r w:rsidRPr="005C5A04">
                    <w:rPr>
                      <w:rFonts w:ascii="Times New Roman" w:hAnsi="Times New Roman" w:cs="Times New Roman"/>
                    </w:rPr>
                    <w:t xml:space="preserve">The information that candidate choose </w:t>
                  </w:r>
                  <w:r w:rsidRPr="005C5A04">
                    <w:rPr>
                      <w:rFonts w:ascii="Times New Roman" w:hAnsi="Times New Roman" w:cs="Times New Roman"/>
                    </w:rPr>
                    <w:lastRenderedPageBreak/>
                    <w:t>in step 1 is displayed correctly</w:t>
                  </w:r>
                </w:p>
              </w:tc>
            </w:tr>
            <w:tr w:rsidR="0085279E" w:rsidRPr="005C5A04" w:rsidTr="00302E42">
              <w:tc>
                <w:tcPr>
                  <w:tcW w:w="667" w:type="dxa"/>
                  <w:tcPrChange w:id="2809" w:author="mine" w:date="2014-05-21T13:59:00Z">
                    <w:tcPr>
                      <w:tcW w:w="667" w:type="dxa"/>
                    </w:tcPr>
                  </w:tcPrChange>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390" w:type="dxa"/>
                  <w:tcPrChange w:id="2810" w:author="mine" w:date="2014-05-21T13:59:00Z">
                    <w:tcPr>
                      <w:tcW w:w="3390" w:type="dxa"/>
                    </w:tcPr>
                  </w:tcPrChange>
                </w:tcPr>
                <w:p w:rsidR="0085279E" w:rsidRPr="005C5A04" w:rsidRDefault="0085279E" w:rsidP="0055456C">
                  <w:pPr>
                    <w:snapToGrid w:val="0"/>
                    <w:rPr>
                      <w:rFonts w:ascii="Times New Roman" w:hAnsi="Times New Roman" w:cs="Times New Roman"/>
                    </w:rPr>
                  </w:pPr>
                  <w:r w:rsidRPr="005C5A04">
                    <w:rPr>
                      <w:rFonts w:ascii="Times New Roman" w:hAnsi="Times New Roman" w:cs="Times New Roman"/>
                    </w:rPr>
                    <w:t>Click “</w:t>
                  </w:r>
                  <w:r w:rsidR="0055456C">
                    <w:rPr>
                      <w:rFonts w:ascii="Times New Roman" w:hAnsi="Times New Roman" w:cs="Times New Roman"/>
                    </w:rPr>
                    <w:t>Lưu thông tin</w:t>
                  </w:r>
                  <w:r w:rsidRPr="005C5A04">
                    <w:rPr>
                      <w:rFonts w:ascii="Times New Roman" w:hAnsi="Times New Roman" w:cs="Times New Roman"/>
                    </w:rPr>
                    <w:t>” button</w:t>
                  </w:r>
                </w:p>
              </w:tc>
              <w:tc>
                <w:tcPr>
                  <w:tcW w:w="4273" w:type="dxa"/>
                  <w:tcPrChange w:id="2811" w:author="mine" w:date="2014-05-21T13:59:00Z">
                    <w:tcPr>
                      <w:tcW w:w="4273" w:type="dxa"/>
                    </w:tcPr>
                  </w:tcPrChange>
                </w:tcPr>
                <w:p w:rsidR="0085279E" w:rsidRPr="005C5A04" w:rsidRDefault="0085279E" w:rsidP="00302E42">
                  <w:pPr>
                    <w:snapToGrid w:val="0"/>
                    <w:rPr>
                      <w:rFonts w:ascii="Times New Roman" w:hAnsi="Times New Roman" w:cs="Times New Roman"/>
                    </w:rPr>
                  </w:pPr>
                </w:p>
              </w:tc>
            </w:tr>
            <w:tr w:rsidR="0085279E" w:rsidRPr="005C5A04" w:rsidTr="00302E42">
              <w:tc>
                <w:tcPr>
                  <w:tcW w:w="667" w:type="dxa"/>
                  <w:tcPrChange w:id="2812" w:author="mine" w:date="2014-05-21T13:59:00Z">
                    <w:tcPr>
                      <w:tcW w:w="667" w:type="dxa"/>
                    </w:tcPr>
                  </w:tcPrChange>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813" w:author="mine" w:date="2014-05-21T13:59:00Z">
                    <w:tcPr>
                      <w:tcW w:w="3390" w:type="dxa"/>
                    </w:tcPr>
                  </w:tcPrChange>
                </w:tcPr>
                <w:p w:rsidR="0085279E" w:rsidRPr="005C5A04" w:rsidRDefault="0085279E" w:rsidP="00302E42">
                  <w:pPr>
                    <w:snapToGrid w:val="0"/>
                    <w:rPr>
                      <w:rFonts w:ascii="Times New Roman" w:hAnsi="Times New Roman" w:cs="Times New Roman"/>
                    </w:rPr>
                  </w:pPr>
                </w:p>
              </w:tc>
              <w:tc>
                <w:tcPr>
                  <w:tcW w:w="4273" w:type="dxa"/>
                  <w:tcPrChange w:id="2814" w:author="mine" w:date="2014-05-21T13:59:00Z">
                    <w:tcPr>
                      <w:tcW w:w="4273" w:type="dxa"/>
                    </w:tcPr>
                  </w:tcPrChange>
                </w:tcPr>
                <w:p w:rsidR="0085279E" w:rsidRPr="005C5A04" w:rsidRDefault="0055456C" w:rsidP="00302E42">
                  <w:pPr>
                    <w:snapToGrid w:val="0"/>
                    <w:rPr>
                      <w:rFonts w:ascii="Times New Roman" w:hAnsi="Times New Roman" w:cs="Times New Roman"/>
                    </w:rPr>
                  </w:pPr>
                  <w:r>
                    <w:rPr>
                      <w:rFonts w:ascii="Times New Roman" w:hAnsi="Times New Roman" w:cs="Times New Roman"/>
                    </w:rPr>
                    <w:t xml:space="preserve">The information about time and  place  </w:t>
                  </w:r>
                  <w:r w:rsidRPr="005C5A04">
                    <w:rPr>
                      <w:rFonts w:ascii="Times New Roman" w:hAnsi="Times New Roman" w:cs="Times New Roman"/>
                    </w:rPr>
                    <w:t>is created and added to the system successfully</w:t>
                  </w:r>
                </w:p>
              </w:tc>
            </w:tr>
          </w:tbl>
          <w:p w:rsidR="0085279E" w:rsidRPr="005C5A04" w:rsidRDefault="0085279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r w:rsidR="0055456C">
              <w:rPr>
                <w:rFonts w:ascii="Times New Roman" w:hAnsi="Times New Roman" w:cs="Times New Roman"/>
                <w:b/>
                <w:bCs/>
              </w:rPr>
              <w:t>N/A</w:t>
            </w:r>
          </w:p>
          <w:p w:rsidR="0085279E" w:rsidRPr="005C5A04" w:rsidRDefault="0085279E" w:rsidP="00302E42">
            <w:pPr>
              <w:snapToGrid w:val="0"/>
              <w:spacing w:after="80" w:line="240" w:lineRule="auto"/>
              <w:jc w:val="both"/>
              <w:rPr>
                <w:rFonts w:ascii="Times New Roman" w:hAnsi="Times New Roman" w:cs="Times New Roman"/>
                <w:b/>
                <w:bCs/>
              </w:rPr>
            </w:pPr>
          </w:p>
          <w:p w:rsidR="0085279E" w:rsidRPr="005C5A04" w:rsidRDefault="0085279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r w:rsidR="0055456C">
              <w:rPr>
                <w:rFonts w:ascii="Times New Roman" w:hAnsi="Times New Roman" w:cs="Times New Roman"/>
                <w:b/>
                <w:bCs/>
              </w:rPr>
              <w:t>N/A</w:t>
            </w:r>
          </w:p>
          <w:p w:rsidR="0085279E" w:rsidRPr="005C5A04" w:rsidRDefault="0085279E" w:rsidP="00302E42">
            <w:pPr>
              <w:snapToGrid w:val="0"/>
              <w:spacing w:after="80" w:line="240" w:lineRule="auto"/>
              <w:jc w:val="both"/>
              <w:rPr>
                <w:rFonts w:ascii="Times New Roman" w:hAnsi="Times New Roman" w:cs="Times New Roman"/>
                <w:b/>
                <w:bCs/>
              </w:rPr>
            </w:pPr>
          </w:p>
          <w:p w:rsidR="0085279E" w:rsidRDefault="0085279E" w:rsidP="0055456C">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del w:id="2815" w:author="theirs" w:date="2014-05-21T13:58:00Z">
              <w:r w:rsidRPr="005C5A04">
                <w:rPr>
                  <w:rFonts w:ascii="Times New Roman" w:hAnsi="Times New Roman" w:cs="Times New Roman"/>
                  <w:bCs/>
                </w:rPr>
                <w:delText>N/A</w:delText>
              </w:r>
            </w:del>
            <w:ins w:id="2816" w:author="theirs" w:date="2014-05-21T13:58:00Z">
              <w:r w:rsidR="00AE45FF">
                <w:rPr>
                  <w:rFonts w:ascii="Times New Roman" w:hAnsi="Times New Roman" w:cs="Times New Roman"/>
                  <w:bCs/>
                </w:rPr>
                <w:t xml:space="preserve">Manage ExaminationPaper, </w:t>
              </w:r>
            </w:ins>
          </w:p>
          <w:p w:rsidR="0055456C" w:rsidRPr="005C5A04" w:rsidRDefault="0055456C" w:rsidP="0055456C">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xml:space="preserve">:  </w:t>
            </w:r>
            <w:r w:rsidRPr="005C5A04">
              <w:rPr>
                <w:rFonts w:ascii="Times New Roman" w:hAnsi="Times New Roman" w:cs="Times New Roman"/>
                <w:bCs/>
              </w:rPr>
              <w:t>Candidate,</w:t>
            </w:r>
            <w:r w:rsidRPr="005C5A04">
              <w:rPr>
                <w:rFonts w:ascii="Times New Roman" w:hAnsi="Times New Roman" w:cs="Times New Roman"/>
                <w:bCs/>
              </w:rPr>
              <w:t xml:space="preserve"> who are already </w:t>
            </w:r>
            <w:r>
              <w:rPr>
                <w:rFonts w:ascii="Times New Roman" w:hAnsi="Times New Roman" w:cs="Times New Roman"/>
                <w:bCs/>
              </w:rPr>
              <w:t>register with information about place and time to pick up, can’t change their information.</w:t>
            </w:r>
          </w:p>
          <w:p w:rsidR="0055456C" w:rsidRPr="005C5A04" w:rsidRDefault="0055456C" w:rsidP="0055456C">
            <w:pPr>
              <w:snapToGrid w:val="0"/>
              <w:spacing w:after="0" w:line="240" w:lineRule="auto"/>
              <w:jc w:val="both"/>
              <w:rPr>
                <w:rFonts w:ascii="Times New Roman" w:hAnsi="Times New Roman" w:cs="Times New Roman"/>
                <w:bCs/>
              </w:rPr>
            </w:pPr>
          </w:p>
        </w:tc>
      </w:tr>
    </w:tbl>
    <w:p w:rsidR="0085279E" w:rsidRPr="00355DAB" w:rsidRDefault="0085279E" w:rsidP="00355DAB"/>
    <w:p w:rsidR="00AC6B80" w:rsidRDefault="00AC6B80" w:rsidP="00AC6B80">
      <w:pPr>
        <w:pStyle w:val="Heading4"/>
        <w:numPr>
          <w:ilvl w:val="0"/>
          <w:numId w:val="60"/>
        </w:numPr>
        <w:ind w:left="1710"/>
        <w:rPr>
          <w:i w:val="0"/>
          <w:sz w:val="24"/>
          <w:szCs w:val="24"/>
        </w:rPr>
      </w:pPr>
      <w:bookmarkStart w:id="2817" w:name="_Toc385663907"/>
      <w:r>
        <w:rPr>
          <w:i w:val="0"/>
          <w:sz w:val="24"/>
          <w:szCs w:val="24"/>
        </w:rPr>
        <w:t>(</w:t>
      </w:r>
      <w:r w:rsidR="0085279E">
        <w:rPr>
          <w:i w:val="0"/>
          <w:sz w:val="24"/>
          <w:szCs w:val="24"/>
        </w:rPr>
        <w:t>Candidate</w:t>
      </w:r>
      <w:r>
        <w:rPr>
          <w:i w:val="0"/>
          <w:sz w:val="24"/>
          <w:szCs w:val="24"/>
        </w:rPr>
        <w:t xml:space="preserve">) </w:t>
      </w:r>
      <w:r w:rsidR="0085279E">
        <w:rPr>
          <w:i w:val="0"/>
          <w:sz w:val="24"/>
          <w:szCs w:val="24"/>
        </w:rPr>
        <w:t>Invite Friend</w:t>
      </w:r>
      <w:bookmarkEnd w:id="2817"/>
    </w:p>
    <w:p w:rsidR="0085279E" w:rsidRDefault="002B204D" w:rsidP="0085279E">
      <w:r w:rsidRPr="005C5A04">
        <w:rPr>
          <w:rFonts w:ascii="Times New Roman" w:hAnsi="Times New Roman" w:cs="Times New Roman"/>
          <w:noProof/>
          <w:lang w:eastAsia="en-US"/>
        </w:rPr>
        <w:drawing>
          <wp:inline distT="0" distB="0" distL="0" distR="0" wp14:anchorId="75EED353" wp14:editId="662E0DB0">
            <wp:extent cx="5943600" cy="982345"/>
            <wp:effectExtent l="0" t="0" r="0" b="0"/>
            <wp:docPr id="287" name="Picture 287"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Viewdetailcarnew"/>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98234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818">
          <w:tblGrid>
            <w:gridCol w:w="21"/>
            <w:gridCol w:w="2404"/>
            <w:gridCol w:w="450"/>
            <w:gridCol w:w="2713"/>
            <w:gridCol w:w="1274"/>
            <w:gridCol w:w="848"/>
            <w:gridCol w:w="827"/>
            <w:gridCol w:w="1533"/>
          </w:tblGrid>
        </w:tblGridChange>
      </w:tblGrid>
      <w:tr w:rsidR="00BF2400" w:rsidRPr="005C5A04" w:rsidTr="00302E42">
        <w:tc>
          <w:tcPr>
            <w:tcW w:w="5000" w:type="pct"/>
            <w:gridSpan w:val="5"/>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CASE-UC090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819"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820" w:author="mine" w:date="2014-05-21T13:59:00Z">
            <w:trPr>
              <w:gridBefore w:val="1"/>
            </w:trPr>
          </w:trPrChange>
        </w:trPr>
        <w:tc>
          <w:tcPr>
            <w:tcW w:w="1420" w:type="pct"/>
            <w:shd w:val="clear" w:color="auto" w:fill="F3F3F3"/>
            <w:tcPrChange w:id="2821" w:author="mine" w:date="2014-05-21T13:59:00Z">
              <w:tcPr>
                <w:tcW w:w="1420" w:type="pct"/>
                <w:gridSpan w:val="2"/>
                <w:shd w:val="clear" w:color="auto" w:fill="F3F3F3"/>
              </w:tcPr>
            </w:tcPrChange>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822" w:author="mine" w:date="2014-05-21T13:59:00Z">
              <w:tcPr>
                <w:tcW w:w="1350" w:type="pct"/>
              </w:tcPr>
            </w:tcPrChange>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UC090</w:t>
            </w:r>
          </w:p>
        </w:tc>
        <w:tc>
          <w:tcPr>
            <w:tcW w:w="1056" w:type="pct"/>
            <w:gridSpan w:val="2"/>
            <w:shd w:val="clear" w:color="auto" w:fill="F3F3F3"/>
            <w:tcPrChange w:id="2823" w:author="mine" w:date="2014-05-21T13:59:00Z">
              <w:tcPr>
                <w:tcW w:w="1056" w:type="pct"/>
                <w:gridSpan w:val="2"/>
                <w:shd w:val="clear" w:color="auto" w:fill="F3F3F3"/>
              </w:tcPr>
            </w:tcPrChange>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824" w:author="mine" w:date="2014-05-21T13:59:00Z">
              <w:tcPr>
                <w:tcW w:w="1174" w:type="pct"/>
                <w:gridSpan w:val="2"/>
              </w:tcPr>
            </w:tcPrChange>
          </w:tcPr>
          <w:p w:rsidR="002B204D"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Invite Friend</w:t>
            </w:r>
          </w:p>
        </w:tc>
      </w:tr>
      <w:tr w:rsidR="00BF2400"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Lê Nguyễn Hữu Trí</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82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826" w:author="mine" w:date="2014-05-21T13:59:00Z">
            <w:trPr>
              <w:gridBefore w:val="1"/>
            </w:trPr>
          </w:trPrChange>
        </w:trPr>
        <w:tc>
          <w:tcPr>
            <w:tcW w:w="1420" w:type="pct"/>
            <w:shd w:val="clear" w:color="auto" w:fill="F3F3F3"/>
            <w:tcPrChange w:id="2827" w:author="mine" w:date="2014-05-21T13:59:00Z">
              <w:tcPr>
                <w:tcW w:w="1420" w:type="pct"/>
                <w:gridSpan w:val="2"/>
                <w:shd w:val="clear" w:color="auto" w:fill="F3F3F3"/>
              </w:tcPr>
            </w:tcPrChange>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828" w:author="mine" w:date="2014-05-21T13:59:00Z">
              <w:tcPr>
                <w:tcW w:w="1350" w:type="pct"/>
              </w:tcPr>
            </w:tcPrChange>
          </w:tcPr>
          <w:p w:rsidR="002B204D"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2829" w:author="mine" w:date="2014-05-21T13:59:00Z">
              <w:tcPr>
                <w:tcW w:w="634" w:type="pct"/>
                <w:shd w:val="clear" w:color="auto" w:fill="F3F3F3"/>
              </w:tcPr>
            </w:tcPrChange>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830" w:author="mine" w:date="2014-05-21T13:59:00Z">
              <w:tcPr>
                <w:tcW w:w="1596" w:type="pct"/>
                <w:gridSpan w:val="3"/>
              </w:tcPr>
            </w:tcPrChange>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30"/>
        </w:trPr>
        <w:tc>
          <w:tcPr>
            <w:tcW w:w="5000" w:type="pct"/>
            <w:gridSpan w:val="5"/>
            <w:shd w:val="clear" w:color="auto" w:fill="FFFFFF"/>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Candidate</w:t>
            </w:r>
          </w:p>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is about how candidate invite friend who stay in same lodge of group to their group</w:t>
            </w:r>
          </w:p>
          <w:p w:rsidR="002B204D" w:rsidRPr="005C5A04" w:rsidRDefault="002B204D"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Give a request to another candidate to invite them join in group</w:t>
            </w:r>
          </w:p>
          <w:p w:rsidR="002B204D" w:rsidRPr="005C5A04" w:rsidRDefault="002B204D"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2B204D" w:rsidRPr="005C5A04" w:rsidRDefault="002B204D"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Candidate click on “Mời vào nhóm” to invite candidate join in group</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Preconditions: _</w:t>
            </w:r>
            <w:r w:rsidRPr="005C5A04">
              <w:rPr>
                <w:rFonts w:ascii="Times New Roman" w:hAnsi="Times New Roman" w:cs="Times New Roman"/>
              </w:rPr>
              <w:t>Login with role “Candidate” successfully</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                           _ Candidate must have group</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2B204D" w:rsidRPr="005C5A04" w:rsidRDefault="002B204D"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Candidate send request to another candidate successfully</w:t>
            </w:r>
          </w:p>
          <w:p w:rsidR="002B204D" w:rsidRPr="005C5A04" w:rsidRDefault="002B204D"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831"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52"/>
              <w:gridCol w:w="3803"/>
              <w:tblGridChange w:id="2832">
                <w:tblGrid>
                  <w:gridCol w:w="667"/>
                  <w:gridCol w:w="3390"/>
                  <w:gridCol w:w="4273"/>
                </w:tblGrid>
              </w:tblGridChange>
            </w:tblGrid>
            <w:tr w:rsidR="00743708" w:rsidRPr="005C5A04" w:rsidTr="00302E42">
              <w:tc>
                <w:tcPr>
                  <w:tcW w:w="667" w:type="dxa"/>
                  <w:shd w:val="clear" w:color="auto" w:fill="D9D9D9" w:themeFill="background1" w:themeFillShade="D9"/>
                  <w:tcPrChange w:id="2833" w:author="mine" w:date="2014-05-21T13:59:00Z">
                    <w:tcPr>
                      <w:tcW w:w="667" w:type="dxa"/>
                      <w:shd w:val="clear" w:color="auto" w:fill="D9D9D9" w:themeFill="background1" w:themeFillShade="D9"/>
                    </w:tcPr>
                  </w:tcPrChange>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834" w:author="mine" w:date="2014-05-21T13:59:00Z">
                    <w:tcPr>
                      <w:tcW w:w="3390" w:type="dxa"/>
                      <w:shd w:val="clear" w:color="auto" w:fill="D9D9D9" w:themeFill="background1" w:themeFillShade="D9"/>
                    </w:tcPr>
                  </w:tcPrChange>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835" w:author="mine" w:date="2014-05-21T13:59:00Z">
                    <w:tcPr>
                      <w:tcW w:w="4273" w:type="dxa"/>
                      <w:shd w:val="clear" w:color="auto" w:fill="D9D9D9" w:themeFill="background1" w:themeFillShade="D9"/>
                    </w:tcPr>
                  </w:tcPrChange>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2B204D" w:rsidRPr="005C5A04" w:rsidTr="00302E42">
              <w:tc>
                <w:tcPr>
                  <w:tcW w:w="667" w:type="dxa"/>
                  <w:tcPrChange w:id="2836" w:author="mine" w:date="2014-05-21T13:59:00Z">
                    <w:tcPr>
                      <w:tcW w:w="667" w:type="dxa"/>
                    </w:tcPr>
                  </w:tcPrChange>
                </w:tcPr>
                <w:p w:rsidR="002B204D" w:rsidRPr="005C5A04" w:rsidRDefault="002B204D" w:rsidP="00302E42">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3390" w:type="dxa"/>
                  <w:tcPrChange w:id="2837" w:author="mine" w:date="2014-05-21T13:59:00Z">
                    <w:tcPr>
                      <w:tcW w:w="3390" w:type="dxa"/>
                    </w:tcPr>
                  </w:tcPrChange>
                </w:tcPr>
                <w:p w:rsidR="002B204D" w:rsidRPr="005C5A04" w:rsidRDefault="002B204D" w:rsidP="00302E42">
                  <w:pPr>
                    <w:snapToGrid w:val="0"/>
                    <w:rPr>
                      <w:rFonts w:ascii="Times New Roman" w:hAnsi="Times New Roman" w:cs="Times New Roman"/>
                    </w:rPr>
                  </w:pPr>
                  <w:r w:rsidRPr="005C5A04">
                    <w:rPr>
                      <w:rFonts w:ascii="Times New Roman" w:eastAsia="Times New Roman" w:hAnsi="Times New Roman" w:cs="Times New Roman"/>
                    </w:rPr>
                    <w:t>Candidate click on “Mời vào nhóm”</w:t>
                  </w:r>
                </w:p>
              </w:tc>
              <w:tc>
                <w:tcPr>
                  <w:tcW w:w="4273" w:type="dxa"/>
                  <w:tcPrChange w:id="2838" w:author="mine" w:date="2014-05-21T13:59:00Z">
                    <w:tcPr>
                      <w:tcW w:w="4273" w:type="dxa"/>
                    </w:tcPr>
                  </w:tcPrChange>
                </w:tcPr>
                <w:p w:rsidR="002B204D" w:rsidRPr="005C5A04" w:rsidRDefault="002B204D" w:rsidP="00302E42">
                  <w:pPr>
                    <w:snapToGrid w:val="0"/>
                    <w:rPr>
                      <w:rFonts w:ascii="Times New Roman" w:hAnsi="Times New Roman" w:cs="Times New Roman"/>
                    </w:rPr>
                  </w:pPr>
                </w:p>
              </w:tc>
            </w:tr>
            <w:tr w:rsidR="002B204D" w:rsidRPr="005C5A04" w:rsidTr="00302E42">
              <w:tc>
                <w:tcPr>
                  <w:tcW w:w="667" w:type="dxa"/>
                  <w:tcPrChange w:id="2839" w:author="mine" w:date="2014-05-21T13:59:00Z">
                    <w:tcPr>
                      <w:tcW w:w="667" w:type="dxa"/>
                    </w:tcPr>
                  </w:tcPrChange>
                </w:tcPr>
                <w:p w:rsidR="002B204D" w:rsidRPr="005C5A04" w:rsidRDefault="002B204D"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840" w:author="mine" w:date="2014-05-21T13:59:00Z">
                    <w:tcPr>
                      <w:tcW w:w="3390" w:type="dxa"/>
                    </w:tcPr>
                  </w:tcPrChange>
                </w:tcPr>
                <w:p w:rsidR="002B204D" w:rsidRPr="005C5A04" w:rsidRDefault="002B204D" w:rsidP="00302E42">
                  <w:pPr>
                    <w:snapToGrid w:val="0"/>
                    <w:rPr>
                      <w:rFonts w:ascii="Times New Roman" w:hAnsi="Times New Roman" w:cs="Times New Roman"/>
                    </w:rPr>
                  </w:pPr>
                </w:p>
              </w:tc>
              <w:tc>
                <w:tcPr>
                  <w:tcW w:w="4273" w:type="dxa"/>
                  <w:tcPrChange w:id="2841" w:author="mine" w:date="2014-05-21T13:59:00Z">
                    <w:tcPr>
                      <w:tcW w:w="4273" w:type="dxa"/>
                    </w:tcPr>
                  </w:tcPrChange>
                </w:tcPr>
                <w:p w:rsidR="002B204D" w:rsidRPr="005C5A04" w:rsidRDefault="002B204D" w:rsidP="00302E42">
                  <w:pPr>
                    <w:snapToGrid w:val="0"/>
                    <w:rPr>
                      <w:rFonts w:ascii="Times New Roman" w:hAnsi="Times New Roman" w:cs="Times New Roman"/>
                    </w:rPr>
                  </w:pPr>
                  <w:r w:rsidRPr="005C5A04">
                    <w:rPr>
                      <w:rFonts w:ascii="Times New Roman" w:hAnsi="Times New Roman" w:cs="Times New Roman"/>
                    </w:rPr>
                    <w:t>The request is sent to this candidate</w:t>
                  </w:r>
                </w:p>
              </w:tc>
            </w:tr>
          </w:tbl>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2B204D" w:rsidRPr="005C5A04" w:rsidRDefault="002B204D"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del w:id="2842" w:author="theirs" w:date="2014-05-21T13:58:00Z">
              <w:r w:rsidRPr="005C5A04">
                <w:rPr>
                  <w:rFonts w:ascii="Times New Roman" w:hAnsi="Times New Roman" w:cs="Times New Roman"/>
                  <w:bCs/>
                </w:rPr>
                <w:delText>N/A</w:delText>
              </w:r>
            </w:del>
            <w:ins w:id="2843" w:author="theirs" w:date="2014-05-21T13:58:00Z">
              <w:r w:rsidR="00AE45FF">
                <w:rPr>
                  <w:rFonts w:ascii="Times New Roman" w:hAnsi="Times New Roman" w:cs="Times New Roman"/>
                  <w:bCs/>
                </w:rPr>
                <w:t>Manage ExaminationPaper, DetailExamPaper.</w:t>
              </w:r>
            </w:ins>
          </w:p>
          <w:p w:rsidR="002B204D" w:rsidRPr="005C5A04" w:rsidRDefault="002B204D"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Candidate who are already in a group can invite another candidate that doesn’t have group, same gender, stay in same lodge to group</w:t>
            </w:r>
          </w:p>
          <w:p w:rsidR="002B204D" w:rsidRPr="005C5A04" w:rsidRDefault="002B204D" w:rsidP="00302E42">
            <w:pPr>
              <w:snapToGrid w:val="0"/>
              <w:spacing w:after="0" w:line="240" w:lineRule="auto"/>
              <w:jc w:val="both"/>
              <w:rPr>
                <w:rFonts w:ascii="Times New Roman" w:hAnsi="Times New Roman" w:cs="Times New Roman"/>
                <w:bCs/>
              </w:rPr>
            </w:pPr>
          </w:p>
        </w:tc>
      </w:tr>
    </w:tbl>
    <w:p w:rsidR="002B204D" w:rsidRPr="0085279E" w:rsidRDefault="002B204D" w:rsidP="0085279E"/>
    <w:p w:rsidR="0085279E" w:rsidRDefault="0085279E" w:rsidP="0085279E">
      <w:pPr>
        <w:pStyle w:val="Heading4"/>
        <w:numPr>
          <w:ilvl w:val="0"/>
          <w:numId w:val="60"/>
        </w:numPr>
        <w:ind w:left="1710"/>
        <w:rPr>
          <w:i w:val="0"/>
          <w:sz w:val="24"/>
          <w:szCs w:val="24"/>
        </w:rPr>
      </w:pPr>
      <w:bookmarkStart w:id="2844" w:name="_Toc385663908"/>
      <w:r>
        <w:rPr>
          <w:i w:val="0"/>
          <w:sz w:val="24"/>
          <w:szCs w:val="24"/>
        </w:rPr>
        <w:t xml:space="preserve">(Candidate) </w:t>
      </w:r>
      <w:r w:rsidR="002B204D">
        <w:rPr>
          <w:i w:val="0"/>
          <w:sz w:val="24"/>
          <w:szCs w:val="24"/>
        </w:rPr>
        <w:t>Accept Group</w:t>
      </w:r>
      <w:bookmarkEnd w:id="2844"/>
    </w:p>
    <w:p w:rsidR="002B204D" w:rsidRDefault="002B204D" w:rsidP="002B204D">
      <w:r w:rsidRPr="005C5A04">
        <w:rPr>
          <w:rFonts w:ascii="Times New Roman" w:hAnsi="Times New Roman" w:cs="Times New Roman"/>
          <w:noProof/>
          <w:lang w:eastAsia="en-US"/>
        </w:rPr>
        <w:drawing>
          <wp:inline distT="0" distB="0" distL="0" distR="0" wp14:anchorId="1525BDF2" wp14:editId="63F4A795">
            <wp:extent cx="5943600" cy="982345"/>
            <wp:effectExtent l="0" t="0" r="0" b="0"/>
            <wp:docPr id="145" name="Picture 145"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Viewdetailcarnew"/>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98234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845">
          <w:tblGrid>
            <w:gridCol w:w="21"/>
            <w:gridCol w:w="2404"/>
            <w:gridCol w:w="450"/>
            <w:gridCol w:w="2713"/>
            <w:gridCol w:w="1274"/>
            <w:gridCol w:w="848"/>
            <w:gridCol w:w="827"/>
            <w:gridCol w:w="1533"/>
          </w:tblGrid>
        </w:tblGridChange>
      </w:tblGrid>
      <w:tr w:rsidR="00BF2400" w:rsidRPr="005C5A04" w:rsidTr="00302E42">
        <w:tc>
          <w:tcPr>
            <w:tcW w:w="5000" w:type="pct"/>
            <w:gridSpan w:val="5"/>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CASE-UC091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84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847" w:author="mine" w:date="2014-05-21T13:59:00Z">
            <w:trPr>
              <w:gridBefore w:val="1"/>
            </w:trPr>
          </w:trPrChange>
        </w:trPr>
        <w:tc>
          <w:tcPr>
            <w:tcW w:w="1420" w:type="pct"/>
            <w:shd w:val="clear" w:color="auto" w:fill="F3F3F3"/>
            <w:tcPrChange w:id="2848" w:author="mine" w:date="2014-05-21T13:59:00Z">
              <w:tcPr>
                <w:tcW w:w="1420" w:type="pct"/>
                <w:gridSpan w:val="2"/>
                <w:shd w:val="clear" w:color="auto" w:fill="F3F3F3"/>
              </w:tcPr>
            </w:tcPrChange>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849" w:author="mine" w:date="2014-05-21T13:59:00Z">
              <w:tcPr>
                <w:tcW w:w="1350" w:type="pct"/>
              </w:tcPr>
            </w:tcPrChange>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UC091</w:t>
            </w:r>
          </w:p>
        </w:tc>
        <w:tc>
          <w:tcPr>
            <w:tcW w:w="1056" w:type="pct"/>
            <w:gridSpan w:val="2"/>
            <w:shd w:val="clear" w:color="auto" w:fill="F3F3F3"/>
            <w:tcPrChange w:id="2850" w:author="mine" w:date="2014-05-21T13:59:00Z">
              <w:tcPr>
                <w:tcW w:w="1056" w:type="pct"/>
                <w:gridSpan w:val="2"/>
                <w:shd w:val="clear" w:color="auto" w:fill="F3F3F3"/>
              </w:tcPr>
            </w:tcPrChange>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851" w:author="mine" w:date="2014-05-21T13:59:00Z">
              <w:tcPr>
                <w:tcW w:w="1174" w:type="pct"/>
                <w:gridSpan w:val="2"/>
              </w:tcPr>
            </w:tcPrChange>
          </w:tcPr>
          <w:p w:rsidR="002B204D"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Accept Group</w:t>
            </w:r>
          </w:p>
        </w:tc>
      </w:tr>
      <w:tr w:rsidR="00BF2400"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Lê Nguyễn Hữu Trí</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85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853" w:author="mine" w:date="2014-05-21T13:59:00Z">
            <w:trPr>
              <w:gridBefore w:val="1"/>
            </w:trPr>
          </w:trPrChange>
        </w:trPr>
        <w:tc>
          <w:tcPr>
            <w:tcW w:w="1420" w:type="pct"/>
            <w:shd w:val="clear" w:color="auto" w:fill="F3F3F3"/>
            <w:tcPrChange w:id="2854" w:author="mine" w:date="2014-05-21T13:59:00Z">
              <w:tcPr>
                <w:tcW w:w="1420" w:type="pct"/>
                <w:gridSpan w:val="2"/>
                <w:shd w:val="clear" w:color="auto" w:fill="F3F3F3"/>
              </w:tcPr>
            </w:tcPrChange>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855" w:author="mine" w:date="2014-05-21T13:59:00Z">
              <w:tcPr>
                <w:tcW w:w="1350" w:type="pct"/>
              </w:tcPr>
            </w:tcPrChange>
          </w:tcPr>
          <w:p w:rsidR="002B204D"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2856" w:author="mine" w:date="2014-05-21T13:59:00Z">
              <w:tcPr>
                <w:tcW w:w="634" w:type="pct"/>
                <w:shd w:val="clear" w:color="auto" w:fill="F3F3F3"/>
              </w:tcPr>
            </w:tcPrChange>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857" w:author="mine" w:date="2014-05-21T13:59:00Z">
              <w:tcPr>
                <w:tcW w:w="1596" w:type="pct"/>
                <w:gridSpan w:val="3"/>
              </w:tcPr>
            </w:tcPrChange>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30"/>
        </w:trPr>
        <w:tc>
          <w:tcPr>
            <w:tcW w:w="5000" w:type="pct"/>
            <w:gridSpan w:val="5"/>
            <w:shd w:val="clear" w:color="auto" w:fill="FFFFFF"/>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Candidate</w:t>
            </w:r>
          </w:p>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is about how candidate accept the invite to join group of their friend</w:t>
            </w:r>
          </w:p>
          <w:p w:rsidR="002B204D" w:rsidRPr="005C5A04" w:rsidRDefault="002B204D"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Give a request to another candidate to invite them join in group</w:t>
            </w:r>
          </w:p>
          <w:p w:rsidR="002B204D" w:rsidRPr="005C5A04" w:rsidRDefault="002B204D"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2B204D" w:rsidRPr="005C5A04" w:rsidRDefault="002B204D"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Candidate click on “Đồng ý” to to join in group</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Preconditions: _</w:t>
            </w:r>
            <w:r w:rsidRPr="005C5A04">
              <w:rPr>
                <w:rFonts w:ascii="Times New Roman" w:hAnsi="Times New Roman" w:cs="Times New Roman"/>
              </w:rPr>
              <w:t>Login with role “Candidate” successfully</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                           _ Candidate must have at least 1 invite’s request</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2B204D" w:rsidRPr="005C5A04" w:rsidRDefault="002B204D"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Candidate accept the invite’s request and join in to group successfully</w:t>
            </w:r>
          </w:p>
          <w:p w:rsidR="002B204D" w:rsidRPr="005C5A04" w:rsidRDefault="002B204D"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858"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40"/>
              <w:gridCol w:w="3816"/>
              <w:tblGridChange w:id="2859">
                <w:tblGrid>
                  <w:gridCol w:w="667"/>
                  <w:gridCol w:w="3390"/>
                  <w:gridCol w:w="4273"/>
                </w:tblGrid>
              </w:tblGridChange>
            </w:tblGrid>
            <w:tr w:rsidR="00743708" w:rsidRPr="005C5A04" w:rsidTr="00302E42">
              <w:tc>
                <w:tcPr>
                  <w:tcW w:w="667" w:type="dxa"/>
                  <w:shd w:val="clear" w:color="auto" w:fill="D9D9D9" w:themeFill="background1" w:themeFillShade="D9"/>
                  <w:tcPrChange w:id="2860" w:author="mine" w:date="2014-05-21T13:59:00Z">
                    <w:tcPr>
                      <w:tcW w:w="667" w:type="dxa"/>
                      <w:shd w:val="clear" w:color="auto" w:fill="D9D9D9" w:themeFill="background1" w:themeFillShade="D9"/>
                    </w:tcPr>
                  </w:tcPrChange>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861" w:author="mine" w:date="2014-05-21T13:59:00Z">
                    <w:tcPr>
                      <w:tcW w:w="3390" w:type="dxa"/>
                      <w:shd w:val="clear" w:color="auto" w:fill="D9D9D9" w:themeFill="background1" w:themeFillShade="D9"/>
                    </w:tcPr>
                  </w:tcPrChange>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862" w:author="mine" w:date="2014-05-21T13:59:00Z">
                    <w:tcPr>
                      <w:tcW w:w="4273" w:type="dxa"/>
                      <w:shd w:val="clear" w:color="auto" w:fill="D9D9D9" w:themeFill="background1" w:themeFillShade="D9"/>
                    </w:tcPr>
                  </w:tcPrChange>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2B204D" w:rsidRPr="005C5A04" w:rsidTr="00302E42">
              <w:tc>
                <w:tcPr>
                  <w:tcW w:w="667" w:type="dxa"/>
                  <w:tcPrChange w:id="2863" w:author="mine" w:date="2014-05-21T13:59:00Z">
                    <w:tcPr>
                      <w:tcW w:w="667" w:type="dxa"/>
                    </w:tcPr>
                  </w:tcPrChange>
                </w:tcPr>
                <w:p w:rsidR="002B204D" w:rsidRPr="005C5A04" w:rsidRDefault="002B204D"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864" w:author="mine" w:date="2014-05-21T13:59:00Z">
                    <w:tcPr>
                      <w:tcW w:w="3390" w:type="dxa"/>
                    </w:tcPr>
                  </w:tcPrChange>
                </w:tcPr>
                <w:p w:rsidR="002B204D" w:rsidRPr="005C5A04" w:rsidRDefault="002B204D" w:rsidP="00302E42">
                  <w:pPr>
                    <w:snapToGrid w:val="0"/>
                    <w:rPr>
                      <w:rFonts w:ascii="Times New Roman" w:hAnsi="Times New Roman" w:cs="Times New Roman"/>
                    </w:rPr>
                  </w:pPr>
                  <w:r w:rsidRPr="005C5A04">
                    <w:rPr>
                      <w:rFonts w:ascii="Times New Roman" w:eastAsia="Times New Roman" w:hAnsi="Times New Roman" w:cs="Times New Roman"/>
                    </w:rPr>
                    <w:t>Candidate click on “Đồng ý” button</w:t>
                  </w:r>
                </w:p>
              </w:tc>
              <w:tc>
                <w:tcPr>
                  <w:tcW w:w="4273" w:type="dxa"/>
                  <w:tcPrChange w:id="2865" w:author="mine" w:date="2014-05-21T13:59:00Z">
                    <w:tcPr>
                      <w:tcW w:w="4273" w:type="dxa"/>
                    </w:tcPr>
                  </w:tcPrChange>
                </w:tcPr>
                <w:p w:rsidR="002B204D" w:rsidRPr="005C5A04" w:rsidRDefault="002B204D" w:rsidP="00302E42">
                  <w:pPr>
                    <w:snapToGrid w:val="0"/>
                    <w:rPr>
                      <w:rFonts w:ascii="Times New Roman" w:hAnsi="Times New Roman" w:cs="Times New Roman"/>
                    </w:rPr>
                  </w:pPr>
                </w:p>
              </w:tc>
            </w:tr>
            <w:tr w:rsidR="002B204D" w:rsidRPr="005C5A04" w:rsidTr="00302E42">
              <w:tc>
                <w:tcPr>
                  <w:tcW w:w="667" w:type="dxa"/>
                  <w:tcPrChange w:id="2866" w:author="mine" w:date="2014-05-21T13:59:00Z">
                    <w:tcPr>
                      <w:tcW w:w="667" w:type="dxa"/>
                    </w:tcPr>
                  </w:tcPrChange>
                </w:tcPr>
                <w:p w:rsidR="002B204D" w:rsidRPr="005C5A04" w:rsidRDefault="002B204D"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867" w:author="mine" w:date="2014-05-21T13:59:00Z">
                    <w:tcPr>
                      <w:tcW w:w="3390" w:type="dxa"/>
                    </w:tcPr>
                  </w:tcPrChange>
                </w:tcPr>
                <w:p w:rsidR="002B204D" w:rsidRPr="005C5A04" w:rsidRDefault="002B204D" w:rsidP="00302E42">
                  <w:pPr>
                    <w:snapToGrid w:val="0"/>
                    <w:rPr>
                      <w:rFonts w:ascii="Times New Roman" w:hAnsi="Times New Roman" w:cs="Times New Roman"/>
                    </w:rPr>
                  </w:pPr>
                </w:p>
              </w:tc>
              <w:tc>
                <w:tcPr>
                  <w:tcW w:w="4273" w:type="dxa"/>
                  <w:tcPrChange w:id="2868" w:author="mine" w:date="2014-05-21T13:59:00Z">
                    <w:tcPr>
                      <w:tcW w:w="4273" w:type="dxa"/>
                    </w:tcPr>
                  </w:tcPrChange>
                </w:tcPr>
                <w:p w:rsidR="002B204D" w:rsidRPr="005C5A04" w:rsidRDefault="002B204D" w:rsidP="00302E42">
                  <w:pPr>
                    <w:snapToGrid w:val="0"/>
                    <w:rPr>
                      <w:rFonts w:ascii="Times New Roman" w:hAnsi="Times New Roman" w:cs="Times New Roman"/>
                    </w:rPr>
                  </w:pPr>
                  <w:r w:rsidRPr="005C5A04">
                    <w:rPr>
                      <w:rFonts w:ascii="Times New Roman" w:hAnsi="Times New Roman" w:cs="Times New Roman"/>
                    </w:rPr>
                    <w:t>Candidate join in group successfully</w:t>
                  </w:r>
                </w:p>
              </w:tc>
            </w:tr>
          </w:tbl>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2B204D" w:rsidRPr="005C5A04" w:rsidRDefault="002B204D" w:rsidP="00302E42">
            <w:pPr>
              <w:snapToGrid w:val="0"/>
              <w:spacing w:after="80" w:line="240" w:lineRule="auto"/>
              <w:jc w:val="both"/>
              <w:rPr>
                <w:rFonts w:ascii="Times New Roman" w:hAnsi="Times New Roman" w:cs="Times New Roman"/>
                <w:b/>
                <w:bCs/>
              </w:rPr>
            </w:pPr>
          </w:p>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2B204D" w:rsidRPr="005C5A04" w:rsidRDefault="002B204D" w:rsidP="00302E42">
            <w:pPr>
              <w:snapToGrid w:val="0"/>
              <w:spacing w:after="80" w:line="240" w:lineRule="auto"/>
              <w:jc w:val="both"/>
              <w:rPr>
                <w:rFonts w:ascii="Times New Roman" w:hAnsi="Times New Roman" w:cs="Times New Roman"/>
                <w:b/>
                <w:bCs/>
              </w:rPr>
            </w:pPr>
          </w:p>
          <w:p w:rsidR="002B204D" w:rsidRPr="005C5A04" w:rsidRDefault="002B204D"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del w:id="2869" w:author="theirs" w:date="2014-05-21T13:58:00Z">
              <w:r w:rsidRPr="005C5A04">
                <w:rPr>
                  <w:rFonts w:ascii="Times New Roman" w:hAnsi="Times New Roman" w:cs="Times New Roman"/>
                  <w:bCs/>
                </w:rPr>
                <w:delText>N/A</w:delText>
              </w:r>
            </w:del>
            <w:ins w:id="2870" w:author="theirs" w:date="2014-05-21T13:58:00Z">
              <w:r w:rsidR="00893DFF">
                <w:rPr>
                  <w:rFonts w:ascii="Times New Roman" w:hAnsi="Times New Roman" w:cs="Times New Roman"/>
                  <w:bCs/>
                </w:rPr>
                <w:t>Manage ExaminationPaper, DetailExamPaper.</w:t>
              </w:r>
            </w:ins>
          </w:p>
          <w:p w:rsidR="002B204D" w:rsidRPr="005C5A04" w:rsidRDefault="002B204D"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Candidate that wasn’t in any group can accept the invitation to join in group</w:t>
            </w:r>
          </w:p>
          <w:p w:rsidR="002B204D" w:rsidRPr="005C5A04" w:rsidRDefault="002B204D" w:rsidP="00302E42">
            <w:pPr>
              <w:snapToGrid w:val="0"/>
              <w:spacing w:after="0" w:line="240" w:lineRule="auto"/>
              <w:jc w:val="both"/>
              <w:rPr>
                <w:rFonts w:ascii="Times New Roman" w:hAnsi="Times New Roman" w:cs="Times New Roman"/>
                <w:bCs/>
              </w:rPr>
            </w:pPr>
          </w:p>
        </w:tc>
      </w:tr>
    </w:tbl>
    <w:p w:rsidR="00C4059B" w:rsidRDefault="00C4059B" w:rsidP="00977D67">
      <w:pPr>
        <w:pStyle w:val="Heading2"/>
        <w:numPr>
          <w:ilvl w:val="0"/>
          <w:numId w:val="56"/>
        </w:numPr>
        <w:rPr>
          <w:b/>
          <w:sz w:val="28"/>
          <w:szCs w:val="28"/>
        </w:rPr>
      </w:pPr>
      <w:bookmarkStart w:id="2871" w:name="_Toc385663909"/>
      <w:r w:rsidRPr="000B6E75">
        <w:rPr>
          <w:b/>
          <w:sz w:val="28"/>
          <w:szCs w:val="28"/>
        </w:rPr>
        <w:lastRenderedPageBreak/>
        <w:t>Software System Attributes</w:t>
      </w:r>
      <w:bookmarkEnd w:id="2871"/>
    </w:p>
    <w:p w:rsidR="00EE2452" w:rsidRDefault="00EE2452" w:rsidP="00977D67">
      <w:pPr>
        <w:pStyle w:val="Heading3"/>
        <w:numPr>
          <w:ilvl w:val="0"/>
          <w:numId w:val="61"/>
        </w:numPr>
        <w:ind w:left="900" w:hanging="90"/>
      </w:pPr>
      <w:bookmarkStart w:id="2872" w:name="_Toc385663910"/>
      <w:r w:rsidRPr="00BB2F3C">
        <w:t>Reliability</w:t>
      </w:r>
      <w:bookmarkEnd w:id="2872"/>
    </w:p>
    <w:p w:rsidR="00EC5BC9" w:rsidRPr="002D31FA" w:rsidRDefault="00B94770" w:rsidP="00977D67">
      <w:pPr>
        <w:pStyle w:val="ListParagraph"/>
        <w:numPr>
          <w:ilvl w:val="0"/>
          <w:numId w:val="64"/>
        </w:numPr>
        <w:spacing w:after="0"/>
        <w:ind w:left="2074"/>
        <w:rPr>
          <w:sz w:val="24"/>
          <w:szCs w:val="24"/>
        </w:rPr>
      </w:pPr>
      <w:r>
        <w:rPr>
          <w:sz w:val="24"/>
          <w:szCs w:val="24"/>
        </w:rPr>
        <w:t>Accurate: 95</w:t>
      </w:r>
      <w:r w:rsidR="003D0A1E" w:rsidRPr="002D31FA">
        <w:rPr>
          <w:sz w:val="24"/>
          <w:szCs w:val="24"/>
        </w:rPr>
        <w:t>%</w:t>
      </w:r>
    </w:p>
    <w:p w:rsidR="00EE2452" w:rsidRDefault="00EE2452" w:rsidP="00977D67">
      <w:pPr>
        <w:pStyle w:val="Heading3"/>
        <w:numPr>
          <w:ilvl w:val="0"/>
          <w:numId w:val="61"/>
        </w:numPr>
        <w:ind w:left="892" w:hanging="86"/>
      </w:pPr>
      <w:bookmarkStart w:id="2873" w:name="_Toc385663911"/>
      <w:r w:rsidRPr="00BB2F3C">
        <w:t>Availability</w:t>
      </w:r>
      <w:bookmarkEnd w:id="2873"/>
    </w:p>
    <w:p w:rsidR="00EC5BC9" w:rsidRPr="00D83427" w:rsidRDefault="00565F85" w:rsidP="00977D67">
      <w:pPr>
        <w:pStyle w:val="ListParagraph"/>
        <w:numPr>
          <w:ilvl w:val="0"/>
          <w:numId w:val="63"/>
        </w:numPr>
        <w:spacing w:after="0"/>
        <w:ind w:left="2074"/>
        <w:rPr>
          <w:sz w:val="24"/>
          <w:szCs w:val="24"/>
        </w:rPr>
      </w:pPr>
      <w:r w:rsidRPr="00D83427">
        <w:rPr>
          <w:sz w:val="24"/>
          <w:szCs w:val="24"/>
        </w:rPr>
        <w:t>N/A</w:t>
      </w:r>
    </w:p>
    <w:p w:rsidR="00EE2452" w:rsidRDefault="00043169" w:rsidP="00977D67">
      <w:pPr>
        <w:pStyle w:val="Heading3"/>
        <w:numPr>
          <w:ilvl w:val="0"/>
          <w:numId w:val="61"/>
        </w:numPr>
        <w:ind w:left="892" w:hanging="86"/>
      </w:pPr>
      <w:bookmarkStart w:id="2874" w:name="_Toc385663912"/>
      <w:r>
        <w:t>Security</w:t>
      </w:r>
      <w:bookmarkEnd w:id="2874"/>
    </w:p>
    <w:p w:rsidR="00EC5BC9" w:rsidRPr="002D31FA" w:rsidRDefault="00565F85" w:rsidP="005125F1">
      <w:pPr>
        <w:pStyle w:val="NoSpacing"/>
        <w:numPr>
          <w:ilvl w:val="0"/>
          <w:numId w:val="62"/>
        </w:numPr>
        <w:ind w:left="2074"/>
        <w:jc w:val="both"/>
        <w:rPr>
          <w:color w:val="auto"/>
          <w:sz w:val="24"/>
          <w:szCs w:val="24"/>
        </w:rPr>
      </w:pPr>
      <w:r w:rsidRPr="002D31FA">
        <w:rPr>
          <w:color w:val="auto"/>
          <w:sz w:val="24"/>
          <w:szCs w:val="24"/>
        </w:rPr>
        <w:t>Each role of user has a specific permission to interact with system</w:t>
      </w:r>
    </w:p>
    <w:p w:rsidR="00D154B0" w:rsidRPr="00D83427" w:rsidRDefault="008C7645" w:rsidP="005125F1">
      <w:pPr>
        <w:pStyle w:val="NoSpacing"/>
        <w:numPr>
          <w:ilvl w:val="0"/>
          <w:numId w:val="62"/>
        </w:numPr>
        <w:ind w:left="2074"/>
        <w:jc w:val="both"/>
        <w:rPr>
          <w:color w:val="auto"/>
          <w:sz w:val="24"/>
          <w:szCs w:val="24"/>
        </w:rPr>
      </w:pPr>
      <w:r w:rsidRPr="002D31FA">
        <w:rPr>
          <w:color w:val="auto"/>
          <w:sz w:val="24"/>
          <w:szCs w:val="24"/>
        </w:rPr>
        <w:t>TSMT system always checks authorization and authenticated before do anything</w:t>
      </w:r>
    </w:p>
    <w:p w:rsidR="00EE2452" w:rsidRDefault="00AA5B99" w:rsidP="00977D67">
      <w:pPr>
        <w:pStyle w:val="Heading3"/>
        <w:numPr>
          <w:ilvl w:val="0"/>
          <w:numId w:val="61"/>
        </w:numPr>
        <w:ind w:left="892" w:hanging="86"/>
      </w:pPr>
      <w:bookmarkStart w:id="2875" w:name="_Toc385663913"/>
      <w:r>
        <w:t>Maintainability</w:t>
      </w:r>
      <w:bookmarkEnd w:id="2875"/>
    </w:p>
    <w:p w:rsidR="00697779" w:rsidRPr="005125F1" w:rsidRDefault="00697779" w:rsidP="00977D67">
      <w:pPr>
        <w:pStyle w:val="ListParagraph"/>
        <w:numPr>
          <w:ilvl w:val="0"/>
          <w:numId w:val="65"/>
        </w:numPr>
        <w:spacing w:after="0"/>
        <w:ind w:left="2074"/>
        <w:rPr>
          <w:sz w:val="24"/>
        </w:rPr>
      </w:pPr>
      <w:r w:rsidRPr="005125F1">
        <w:rPr>
          <w:sz w:val="24"/>
        </w:rPr>
        <w:t>All the errors should be logged, supporting for bug fixing and maintenance</w:t>
      </w:r>
    </w:p>
    <w:p w:rsidR="003B7343" w:rsidRDefault="003B7343" w:rsidP="00977D67">
      <w:pPr>
        <w:pStyle w:val="Heading3"/>
        <w:numPr>
          <w:ilvl w:val="0"/>
          <w:numId w:val="61"/>
        </w:numPr>
        <w:ind w:left="892" w:hanging="86"/>
      </w:pPr>
      <w:bookmarkStart w:id="2876" w:name="_Toc385663914"/>
      <w:r w:rsidRPr="00BB2F3C">
        <w:t>Portability</w:t>
      </w:r>
      <w:bookmarkEnd w:id="2876"/>
    </w:p>
    <w:p w:rsidR="00EC5BC9" w:rsidRPr="005125F1" w:rsidRDefault="005D7EC2" w:rsidP="00977D67">
      <w:pPr>
        <w:pStyle w:val="ListParagraph"/>
        <w:numPr>
          <w:ilvl w:val="0"/>
          <w:numId w:val="65"/>
        </w:numPr>
        <w:spacing w:after="0"/>
        <w:ind w:left="2074"/>
        <w:rPr>
          <w:sz w:val="24"/>
        </w:rPr>
      </w:pPr>
      <w:r w:rsidRPr="005125F1">
        <w:rPr>
          <w:sz w:val="24"/>
        </w:rPr>
        <w:t>TMST should be accessible to anyone, with a personal computer that connects to the Internet and has a web browser</w:t>
      </w:r>
    </w:p>
    <w:p w:rsidR="00EE2452" w:rsidRDefault="00EE2452" w:rsidP="00977D67">
      <w:pPr>
        <w:pStyle w:val="Heading3"/>
        <w:numPr>
          <w:ilvl w:val="0"/>
          <w:numId w:val="61"/>
        </w:numPr>
        <w:ind w:left="892" w:hanging="86"/>
      </w:pPr>
      <w:bookmarkStart w:id="2877" w:name="_Toc385663915"/>
      <w:r w:rsidRPr="00BB2F3C">
        <w:t>Performance</w:t>
      </w:r>
      <w:bookmarkEnd w:id="2877"/>
    </w:p>
    <w:p w:rsidR="00EC5BC9" w:rsidRDefault="008D4C38" w:rsidP="00977D67">
      <w:pPr>
        <w:pStyle w:val="ListParagraph"/>
        <w:numPr>
          <w:ilvl w:val="0"/>
          <w:numId w:val="65"/>
        </w:numPr>
        <w:ind w:left="2074"/>
      </w:pPr>
      <w:r>
        <w:t>N/A</w:t>
      </w:r>
      <w:r w:rsidR="002D622C">
        <w:tab/>
      </w:r>
    </w:p>
    <w:p w:rsidR="007648B7" w:rsidRDefault="007648B7" w:rsidP="00977D67">
      <w:pPr>
        <w:pStyle w:val="Heading2"/>
        <w:numPr>
          <w:ilvl w:val="0"/>
          <w:numId w:val="56"/>
        </w:numPr>
        <w:rPr>
          <w:b/>
          <w:sz w:val="28"/>
          <w:szCs w:val="28"/>
        </w:rPr>
        <w:sectPr w:rsidR="007648B7" w:rsidSect="00190605">
          <w:pgSz w:w="11907" w:h="16839" w:code="9"/>
          <w:pgMar w:top="1728" w:right="1800" w:bottom="1728" w:left="1152" w:header="720" w:footer="720" w:gutter="648"/>
          <w:cols w:space="720"/>
          <w:titlePg/>
          <w:docGrid w:linePitch="360"/>
          <w:sectPrChange w:id="2878" w:author="mine" w:date="2014-05-21T13:59:00Z">
            <w:sectPr w:rsidR="007648B7" w:rsidSect="00190605">
              <w:pgMar w:top="720" w:right="720" w:bottom="720" w:left="720" w:header="720" w:footer="720" w:gutter="648"/>
            </w:sectPr>
          </w:sectPrChange>
        </w:sectPr>
      </w:pPr>
    </w:p>
    <w:p w:rsidR="00DC78A7" w:rsidRDefault="00DC78A7" w:rsidP="00977D67">
      <w:pPr>
        <w:pStyle w:val="Heading2"/>
        <w:numPr>
          <w:ilvl w:val="0"/>
          <w:numId w:val="56"/>
        </w:numPr>
        <w:rPr>
          <w:b/>
          <w:sz w:val="28"/>
          <w:szCs w:val="28"/>
        </w:rPr>
      </w:pPr>
      <w:bookmarkStart w:id="2879" w:name="_Toc385663916"/>
      <w:r w:rsidRPr="000B6E75">
        <w:rPr>
          <w:b/>
          <w:sz w:val="28"/>
          <w:szCs w:val="28"/>
        </w:rPr>
        <w:lastRenderedPageBreak/>
        <w:t>Entity Relationship Diagram</w:t>
      </w:r>
      <w:bookmarkEnd w:id="2879"/>
    </w:p>
    <w:p w:rsidR="003D0A1E" w:rsidRDefault="00F31321">
      <w:pPr>
        <w:spacing w:after="160" w:line="259" w:lineRule="auto"/>
      </w:pPr>
      <w:r>
        <w:rPr>
          <w:noProof/>
          <w:lang w:eastAsia="en-US"/>
        </w:rPr>
        <w:drawing>
          <wp:anchor distT="0" distB="0" distL="114300" distR="114300" simplePos="0" relativeHeight="251587584" behindDoc="0" locked="0" layoutInCell="1" allowOverlap="1" wp14:anchorId="620FFE14" wp14:editId="1A93203B">
            <wp:simplePos x="0" y="0"/>
            <wp:positionH relativeFrom="margin">
              <wp:posOffset>-280924</wp:posOffset>
            </wp:positionH>
            <wp:positionV relativeFrom="margin">
              <wp:posOffset>744296</wp:posOffset>
            </wp:positionV>
            <wp:extent cx="10135464" cy="484632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RD.jpg"/>
                    <pic:cNvPicPr/>
                  </pic:nvPicPr>
                  <pic:blipFill>
                    <a:blip r:embed="rId102">
                      <a:extLst>
                        <a:ext uri="{28A0092B-C50C-407E-A947-70E740481C1C}">
                          <a14:useLocalDpi xmlns:a14="http://schemas.microsoft.com/office/drawing/2010/main" val="0"/>
                        </a:ext>
                      </a:extLst>
                    </a:blip>
                    <a:stretch>
                      <a:fillRect/>
                    </a:stretch>
                  </pic:blipFill>
                  <pic:spPr>
                    <a:xfrm>
                      <a:off x="0" y="0"/>
                      <a:ext cx="10135464" cy="4846320"/>
                    </a:xfrm>
                    <a:prstGeom prst="rect">
                      <a:avLst/>
                    </a:prstGeom>
                  </pic:spPr>
                </pic:pic>
              </a:graphicData>
            </a:graphic>
          </wp:anchor>
        </w:drawing>
      </w:r>
    </w:p>
    <w:p w:rsidR="007648B7" w:rsidRDefault="007648B7" w:rsidP="00F31321">
      <w:pPr>
        <w:tabs>
          <w:tab w:val="left" w:pos="8805"/>
        </w:tabs>
        <w:sectPr w:rsidR="007648B7" w:rsidSect="00FB42A5">
          <w:pgSz w:w="16839" w:h="11907" w:orient="landscape" w:code="9"/>
          <w:pgMar w:top="720" w:right="720" w:bottom="720" w:left="720" w:header="720" w:footer="720" w:gutter="648"/>
          <w:cols w:space="720"/>
          <w:titlePg/>
          <w:docGrid w:linePitch="360"/>
        </w:sectPr>
      </w:pPr>
    </w:p>
    <w:p w:rsidR="003D0A1E" w:rsidRPr="003D0A1E" w:rsidRDefault="00F31321" w:rsidP="00F31321">
      <w:pPr>
        <w:tabs>
          <w:tab w:val="left" w:pos="8805"/>
        </w:tabs>
      </w:pPr>
      <w:r>
        <w:lastRenderedPageBreak/>
        <w:tab/>
      </w:r>
    </w:p>
    <w:p w:rsidR="00156847" w:rsidRDefault="00D947D1" w:rsidP="007412DC">
      <w:pPr>
        <w:pStyle w:val="Heading1"/>
        <w:numPr>
          <w:ilvl w:val="0"/>
          <w:numId w:val="1"/>
        </w:numPr>
        <w:ind w:left="360"/>
        <w:rPr>
          <w:rFonts w:ascii="Times New Roman" w:hAnsi="Times New Roman" w:cs="Times New Roman"/>
          <w:b/>
          <w:sz w:val="28"/>
          <w:szCs w:val="28"/>
        </w:rPr>
      </w:pPr>
      <w:bookmarkStart w:id="2880" w:name="_Toc385663917"/>
      <w:r w:rsidRPr="00D947D1">
        <w:rPr>
          <w:rFonts w:ascii="Times New Roman" w:hAnsi="Times New Roman" w:cs="Times New Roman"/>
          <w:b/>
          <w:sz w:val="28"/>
          <w:szCs w:val="28"/>
        </w:rPr>
        <w:t>REPORT NO.4</w:t>
      </w:r>
      <w:r w:rsidR="004860DD">
        <w:rPr>
          <w:rFonts w:ascii="Times New Roman" w:hAnsi="Times New Roman" w:cs="Times New Roman"/>
          <w:b/>
          <w:sz w:val="28"/>
          <w:szCs w:val="28"/>
        </w:rPr>
        <w:t>: SYSTEM DESIGN DESCRIPTION (SDD)</w:t>
      </w:r>
      <w:bookmarkEnd w:id="2880"/>
    </w:p>
    <w:p w:rsidR="00C37323" w:rsidRDefault="00416509" w:rsidP="00673B0E">
      <w:pPr>
        <w:pStyle w:val="Heading2"/>
        <w:numPr>
          <w:ilvl w:val="0"/>
          <w:numId w:val="3"/>
        </w:numPr>
        <w:rPr>
          <w:b/>
          <w:sz w:val="28"/>
          <w:szCs w:val="28"/>
        </w:rPr>
      </w:pPr>
      <w:bookmarkStart w:id="2881" w:name="_Toc385663918"/>
      <w:r w:rsidRPr="002204AE">
        <w:rPr>
          <w:b/>
          <w:sz w:val="28"/>
          <w:szCs w:val="28"/>
        </w:rPr>
        <w:t>Design Overview</w:t>
      </w:r>
      <w:bookmarkEnd w:id="2881"/>
    </w:p>
    <w:p w:rsidR="0051056D" w:rsidRPr="005F39A2" w:rsidRDefault="0051056D" w:rsidP="00C74743">
      <w:pPr>
        <w:pStyle w:val="ListParagraph"/>
        <w:autoSpaceDE w:val="0"/>
        <w:autoSpaceDN w:val="0"/>
        <w:adjustRightInd w:val="0"/>
        <w:spacing w:after="0" w:line="240" w:lineRule="auto"/>
        <w:ind w:left="0" w:firstLine="720"/>
        <w:jc w:val="both"/>
        <w:rPr>
          <w:rFonts w:ascii="Times New Roman" w:hAnsi="Times New Roman"/>
          <w:b/>
          <w:sz w:val="24"/>
          <w:szCs w:val="24"/>
        </w:rPr>
      </w:pPr>
      <w:r>
        <w:rPr>
          <w:rFonts w:ascii="Times New Roman" w:hAnsi="Times New Roman"/>
          <w:sz w:val="24"/>
          <w:szCs w:val="24"/>
        </w:rPr>
        <w:t xml:space="preserve">This part describes the detailed design of the </w:t>
      </w:r>
      <w:r w:rsidR="00AB6323">
        <w:rPr>
          <w:rFonts w:ascii="Times New Roman" w:hAnsi="Times New Roman"/>
          <w:sz w:val="24"/>
          <w:szCs w:val="24"/>
        </w:rPr>
        <w:t>TSMT</w:t>
      </w:r>
      <w:r>
        <w:rPr>
          <w:rFonts w:ascii="Times New Roman" w:hAnsi="Times New Roman"/>
          <w:sz w:val="24"/>
          <w:szCs w:val="24"/>
        </w:rPr>
        <w:t xml:space="preserve"> website. It includes the system architectural design, component details and sequence diagrams. It also describes the graphical user interface and data structures of the system. This is to give the reader, a better understanding of the design process and procedure for this web application.</w:t>
      </w:r>
    </w:p>
    <w:p w:rsidR="0051056D" w:rsidRPr="005F39A2" w:rsidRDefault="0051056D" w:rsidP="00255909">
      <w:pPr>
        <w:pStyle w:val="ListParagraph"/>
        <w:numPr>
          <w:ilvl w:val="0"/>
          <w:numId w:val="71"/>
        </w:numPr>
        <w:autoSpaceDE w:val="0"/>
        <w:autoSpaceDN w:val="0"/>
        <w:adjustRightInd w:val="0"/>
        <w:spacing w:after="0" w:line="240" w:lineRule="auto"/>
        <w:jc w:val="both"/>
        <w:rPr>
          <w:rFonts w:ascii="Times New Roman" w:hAnsi="Times New Roman"/>
          <w:b/>
          <w:sz w:val="24"/>
          <w:szCs w:val="24"/>
        </w:rPr>
      </w:pPr>
      <w:r>
        <w:rPr>
          <w:rFonts w:ascii="Times New Roman" w:hAnsi="Times New Roman"/>
          <w:sz w:val="24"/>
          <w:szCs w:val="24"/>
        </w:rPr>
        <w:t>The system architecture design describes the overview architecture of the system, the applied design pattern.</w:t>
      </w:r>
    </w:p>
    <w:p w:rsidR="0051056D" w:rsidRPr="00FD5EDE" w:rsidRDefault="0051056D" w:rsidP="00255909">
      <w:pPr>
        <w:pStyle w:val="ListParagraph"/>
        <w:numPr>
          <w:ilvl w:val="0"/>
          <w:numId w:val="71"/>
        </w:numPr>
        <w:autoSpaceDE w:val="0"/>
        <w:autoSpaceDN w:val="0"/>
        <w:adjustRightInd w:val="0"/>
        <w:spacing w:after="0" w:line="240" w:lineRule="auto"/>
        <w:jc w:val="both"/>
        <w:rPr>
          <w:rFonts w:ascii="Times New Roman" w:hAnsi="Times New Roman"/>
          <w:b/>
          <w:sz w:val="24"/>
          <w:szCs w:val="24"/>
        </w:rPr>
      </w:pPr>
      <w:r>
        <w:rPr>
          <w:rFonts w:ascii="Times New Roman" w:hAnsi="Times New Roman"/>
          <w:sz w:val="24"/>
          <w:szCs w:val="24"/>
        </w:rPr>
        <w:t>Component diagram design describes the connection and integration of the system. It does not describe the functionality of the system but it describes the components used to make those functionalities.</w:t>
      </w:r>
    </w:p>
    <w:p w:rsidR="0051056D" w:rsidRPr="00FD5EDE" w:rsidRDefault="0051056D" w:rsidP="00255909">
      <w:pPr>
        <w:pStyle w:val="ListParagraph"/>
        <w:numPr>
          <w:ilvl w:val="0"/>
          <w:numId w:val="71"/>
        </w:numPr>
        <w:autoSpaceDE w:val="0"/>
        <w:autoSpaceDN w:val="0"/>
        <w:adjustRightInd w:val="0"/>
        <w:spacing w:after="0" w:line="240" w:lineRule="auto"/>
        <w:jc w:val="both"/>
        <w:rPr>
          <w:rFonts w:ascii="Times New Roman" w:hAnsi="Times New Roman"/>
          <w:b/>
          <w:sz w:val="24"/>
          <w:szCs w:val="24"/>
        </w:rPr>
      </w:pPr>
      <w:r>
        <w:rPr>
          <w:rFonts w:ascii="Times New Roman" w:hAnsi="Times New Roman"/>
          <w:sz w:val="24"/>
          <w:szCs w:val="24"/>
        </w:rPr>
        <w:t>Detailed description of components describes static and dynamic structure for each component and function. It includes class diagrams and class diagram explanation.</w:t>
      </w:r>
    </w:p>
    <w:p w:rsidR="0051056D" w:rsidRPr="00334BCC" w:rsidRDefault="0051056D" w:rsidP="00255909">
      <w:pPr>
        <w:pStyle w:val="ListParagraph"/>
        <w:numPr>
          <w:ilvl w:val="0"/>
          <w:numId w:val="71"/>
        </w:numPr>
        <w:autoSpaceDE w:val="0"/>
        <w:autoSpaceDN w:val="0"/>
        <w:adjustRightInd w:val="0"/>
        <w:spacing w:after="0" w:line="240" w:lineRule="auto"/>
        <w:jc w:val="both"/>
        <w:rPr>
          <w:rFonts w:ascii="Times New Roman" w:hAnsi="Times New Roman"/>
          <w:b/>
          <w:sz w:val="24"/>
          <w:szCs w:val="24"/>
        </w:rPr>
      </w:pPr>
      <w:r>
        <w:rPr>
          <w:rFonts w:ascii="Times New Roman" w:hAnsi="Times New Roman"/>
          <w:sz w:val="24"/>
          <w:szCs w:val="24"/>
        </w:rPr>
        <w:t>Sequence diagram describes the interactions between objects in the sequential order that those interactions occur. It depicts the objects and classes involved in the scenario and the messages exchanged between the objects needed to carry out the functionality of the scenario.</w:t>
      </w:r>
    </w:p>
    <w:p w:rsidR="0051056D" w:rsidRPr="0051056D" w:rsidRDefault="0051056D" w:rsidP="00255909">
      <w:pPr>
        <w:pStyle w:val="ListParagraph"/>
        <w:numPr>
          <w:ilvl w:val="0"/>
          <w:numId w:val="71"/>
        </w:numPr>
        <w:autoSpaceDE w:val="0"/>
        <w:autoSpaceDN w:val="0"/>
        <w:adjustRightInd w:val="0"/>
        <w:spacing w:after="120" w:line="240" w:lineRule="auto"/>
        <w:jc w:val="both"/>
      </w:pPr>
      <w:r w:rsidRPr="002D42D0">
        <w:rPr>
          <w:rFonts w:ascii="Times New Roman" w:hAnsi="Times New Roman"/>
          <w:sz w:val="24"/>
          <w:szCs w:val="24"/>
        </w:rPr>
        <w:t>User interface design demonstrates the layout of the system and graphical user interface in form of screen shots. It will also describe types of input, output element and the used action for each screen shot.</w:t>
      </w:r>
    </w:p>
    <w:p w:rsidR="00416509" w:rsidRDefault="00416509" w:rsidP="00673B0E">
      <w:pPr>
        <w:pStyle w:val="Heading2"/>
        <w:numPr>
          <w:ilvl w:val="0"/>
          <w:numId w:val="3"/>
        </w:numPr>
        <w:rPr>
          <w:b/>
          <w:sz w:val="28"/>
          <w:szCs w:val="28"/>
        </w:rPr>
      </w:pPr>
      <w:bookmarkStart w:id="2882" w:name="_Toc385663919"/>
      <w:r w:rsidRPr="002204AE">
        <w:rPr>
          <w:b/>
          <w:sz w:val="28"/>
          <w:szCs w:val="28"/>
        </w:rPr>
        <w:t>System Architectural Design</w:t>
      </w:r>
      <w:bookmarkEnd w:id="2882"/>
    </w:p>
    <w:p w:rsidR="00874C07" w:rsidRDefault="003D1F53" w:rsidP="005125F1">
      <w:pPr>
        <w:pStyle w:val="NoSpacing"/>
        <w:spacing w:after="120"/>
        <w:ind w:firstLine="720"/>
        <w:jc w:val="both"/>
        <w:rPr>
          <w:color w:val="auto"/>
          <w:sz w:val="24"/>
          <w:szCs w:val="24"/>
        </w:rPr>
      </w:pPr>
      <w:r>
        <w:rPr>
          <w:color w:val="auto"/>
          <w:sz w:val="24"/>
          <w:szCs w:val="24"/>
        </w:rPr>
        <w:t>M</w:t>
      </w:r>
      <w:r w:rsidR="00241F43">
        <w:rPr>
          <w:color w:val="auto"/>
          <w:sz w:val="24"/>
          <w:szCs w:val="24"/>
        </w:rPr>
        <w:t>VC stands for model – view – controller pattern, was</w:t>
      </w:r>
      <w:r w:rsidR="00A519F0">
        <w:rPr>
          <w:color w:val="auto"/>
          <w:sz w:val="24"/>
          <w:szCs w:val="24"/>
        </w:rPr>
        <w:t xml:space="preserve"> first</w:t>
      </w:r>
      <w:r w:rsidR="00241F43">
        <w:rPr>
          <w:color w:val="auto"/>
          <w:sz w:val="24"/>
          <w:szCs w:val="24"/>
        </w:rPr>
        <w:t xml:space="preserve"> introduced in the </w:t>
      </w:r>
      <w:r w:rsidR="00596A72">
        <w:rPr>
          <w:color w:val="auto"/>
          <w:sz w:val="24"/>
          <w:szCs w:val="24"/>
        </w:rPr>
        <w:t>19</w:t>
      </w:r>
      <w:r w:rsidR="00241F43">
        <w:rPr>
          <w:color w:val="auto"/>
          <w:sz w:val="24"/>
          <w:szCs w:val="24"/>
        </w:rPr>
        <w:t>70s by Trygve Reenskaug. MVC is a software</w:t>
      </w:r>
      <w:r>
        <w:rPr>
          <w:color w:val="auto"/>
          <w:sz w:val="24"/>
          <w:szCs w:val="24"/>
        </w:rPr>
        <w:t xml:space="preserve"> architecture pattern which separates the representation of information from user’s interaction with it. </w:t>
      </w:r>
      <w:r w:rsidRPr="003D1F53">
        <w:rPr>
          <w:color w:val="auto"/>
          <w:sz w:val="24"/>
          <w:szCs w:val="24"/>
        </w:rPr>
        <w:t>The model consists of application data, business rules, logic and functions. A view can be any output representation of data, such as a chart or a diagram. Multiple views of the same data are possible, such as bar chart for management and a tabular view for accountants. The controller mediates input, converting it to commands for the model or view. The central ideas behind MVC are code reusability and separation of concerns.</w:t>
      </w:r>
    </w:p>
    <w:p w:rsidR="00F165FE" w:rsidRDefault="00AC3537" w:rsidP="00F165FE">
      <w:pPr>
        <w:pStyle w:val="NoSpacing"/>
        <w:ind w:firstLine="720"/>
        <w:jc w:val="center"/>
        <w:rPr>
          <w:rFonts w:ascii="Times New Roman" w:hAnsi="Times New Roman"/>
          <w:color w:val="000000"/>
          <w:sz w:val="24"/>
          <w:szCs w:val="22"/>
          <w:shd w:val="clear" w:color="auto" w:fill="FFFFFF"/>
        </w:rPr>
      </w:pPr>
      <w:r>
        <w:rPr>
          <w:rFonts w:ascii="Times New Roman" w:hAnsi="Times New Roman"/>
          <w:noProof/>
          <w:color w:val="000000"/>
          <w:sz w:val="24"/>
          <w:szCs w:val="22"/>
          <w:shd w:val="clear" w:color="auto" w:fill="FFFFFF"/>
        </w:rPr>
        <w:drawing>
          <wp:inline distT="0" distB="0" distL="0" distR="0">
            <wp:extent cx="3941272" cy="2280744"/>
            <wp:effectExtent l="0" t="0" r="2540" b="5715"/>
            <wp:docPr id="245" name="Picture 245" descr="C:\Users\TuanND60358\Desktop\asadasda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anND60358\Desktop\asadasdasd.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41445" cy="2280844"/>
                    </a:xfrm>
                    <a:prstGeom prst="rect">
                      <a:avLst/>
                    </a:prstGeom>
                    <a:noFill/>
                    <a:ln>
                      <a:noFill/>
                    </a:ln>
                  </pic:spPr>
                </pic:pic>
              </a:graphicData>
            </a:graphic>
          </wp:inline>
        </w:drawing>
      </w:r>
    </w:p>
    <w:p w:rsidR="00FF2949" w:rsidRDefault="00FF2949" w:rsidP="00FF2949">
      <w:pPr>
        <w:pStyle w:val="NoSpacing"/>
        <w:ind w:firstLine="720"/>
        <w:rPr>
          <w:color w:val="auto"/>
          <w:sz w:val="24"/>
          <w:szCs w:val="24"/>
        </w:rPr>
      </w:pPr>
      <w:r w:rsidRPr="00FF2949">
        <w:rPr>
          <w:color w:val="auto"/>
          <w:sz w:val="24"/>
          <w:szCs w:val="24"/>
        </w:rPr>
        <w:t>In addition to dividing the application into three kinds of components, the MVC design defines the interactions between them</w:t>
      </w:r>
      <w:r>
        <w:rPr>
          <w:color w:val="auto"/>
          <w:sz w:val="24"/>
          <w:szCs w:val="24"/>
        </w:rPr>
        <w:t>:</w:t>
      </w:r>
    </w:p>
    <w:p w:rsidR="00FF2949" w:rsidRDefault="00FF2949" w:rsidP="00255909">
      <w:pPr>
        <w:pStyle w:val="NoSpacing"/>
        <w:numPr>
          <w:ilvl w:val="0"/>
          <w:numId w:val="84"/>
        </w:numPr>
        <w:rPr>
          <w:color w:val="auto"/>
          <w:sz w:val="24"/>
          <w:szCs w:val="24"/>
        </w:rPr>
      </w:pPr>
      <w:r>
        <w:rPr>
          <w:color w:val="auto"/>
          <w:sz w:val="24"/>
          <w:szCs w:val="24"/>
        </w:rPr>
        <w:t xml:space="preserve">A controller: </w:t>
      </w:r>
      <w:r w:rsidR="00F92231">
        <w:rPr>
          <w:color w:val="auto"/>
          <w:sz w:val="24"/>
          <w:szCs w:val="24"/>
        </w:rPr>
        <w:t>can send commands to its associated view to changes the view’s presentation of model. It can also send commands to the model to update the model’s state</w:t>
      </w:r>
    </w:p>
    <w:p w:rsidR="00407A5D" w:rsidRDefault="00407A5D" w:rsidP="00255909">
      <w:pPr>
        <w:pStyle w:val="NoSpacing"/>
        <w:numPr>
          <w:ilvl w:val="0"/>
          <w:numId w:val="84"/>
        </w:numPr>
        <w:rPr>
          <w:color w:val="auto"/>
          <w:sz w:val="24"/>
          <w:szCs w:val="24"/>
        </w:rPr>
      </w:pPr>
      <w:r>
        <w:rPr>
          <w:color w:val="auto"/>
          <w:sz w:val="24"/>
          <w:szCs w:val="24"/>
        </w:rPr>
        <w:t>A view: requests from the model information that it needs to generate an output representation to the user</w:t>
      </w:r>
    </w:p>
    <w:p w:rsidR="00373BBE" w:rsidRPr="00B75D67" w:rsidRDefault="00FF2949" w:rsidP="00255909">
      <w:pPr>
        <w:pStyle w:val="NoSpacing"/>
        <w:numPr>
          <w:ilvl w:val="0"/>
          <w:numId w:val="84"/>
        </w:numPr>
        <w:rPr>
          <w:color w:val="auto"/>
          <w:sz w:val="24"/>
          <w:szCs w:val="24"/>
        </w:rPr>
      </w:pPr>
      <w:r w:rsidRPr="00B75D67">
        <w:rPr>
          <w:color w:val="auto"/>
          <w:sz w:val="24"/>
          <w:szCs w:val="24"/>
        </w:rPr>
        <w:lastRenderedPageBreak/>
        <w:t>A model:</w:t>
      </w:r>
      <w:r w:rsidR="00F92231" w:rsidRPr="00B75D67">
        <w:rPr>
          <w:color w:val="auto"/>
          <w:sz w:val="24"/>
          <w:szCs w:val="24"/>
        </w:rPr>
        <w:t xml:space="preserve"> notifies its associated views and controllers when there has been a change in its state. This notification allows the views to produce updated output</w:t>
      </w:r>
      <w:r w:rsidR="004B04EE" w:rsidRPr="00B75D67">
        <w:rPr>
          <w:color w:val="auto"/>
          <w:sz w:val="24"/>
          <w:szCs w:val="24"/>
        </w:rPr>
        <w:t>, and the controllers</w:t>
      </w:r>
      <w:r w:rsidR="00E03937" w:rsidRPr="00B75D67">
        <w:rPr>
          <w:color w:val="auto"/>
          <w:sz w:val="24"/>
          <w:szCs w:val="24"/>
        </w:rPr>
        <w:t xml:space="preserve"> to change the available set of commands.</w:t>
      </w:r>
    </w:p>
    <w:p w:rsidR="00416509" w:rsidRDefault="00416509" w:rsidP="00673B0E">
      <w:pPr>
        <w:pStyle w:val="Heading2"/>
        <w:numPr>
          <w:ilvl w:val="0"/>
          <w:numId w:val="3"/>
        </w:numPr>
        <w:rPr>
          <w:b/>
          <w:sz w:val="28"/>
          <w:szCs w:val="28"/>
        </w:rPr>
      </w:pPr>
      <w:bookmarkStart w:id="2883" w:name="_Toc385663920"/>
      <w:r w:rsidRPr="002204AE">
        <w:rPr>
          <w:b/>
          <w:sz w:val="28"/>
          <w:szCs w:val="28"/>
        </w:rPr>
        <w:t>Component Diagram</w:t>
      </w:r>
      <w:bookmarkEnd w:id="2883"/>
    </w:p>
    <w:p w:rsidR="00F23C3F" w:rsidRDefault="00F23C3F" w:rsidP="00F23C3F">
      <w:r w:rsidRPr="00F23C3F">
        <w:rPr>
          <w:noProof/>
          <w:lang w:eastAsia="en-US"/>
        </w:rPr>
        <w:drawing>
          <wp:inline distT="0" distB="0" distL="0" distR="0" wp14:anchorId="6413A22B" wp14:editId="60412F46">
            <wp:extent cx="6235065" cy="4193495"/>
            <wp:effectExtent l="0" t="0" r="0" b="0"/>
            <wp:docPr id="232" name="Picture 232" descr="C:\Users\Vinh\Desktop\Component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nh\Desktop\ComponentDiagram1.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235065" cy="4193495"/>
                    </a:xfrm>
                    <a:prstGeom prst="rect">
                      <a:avLst/>
                    </a:prstGeom>
                    <a:noFill/>
                    <a:ln>
                      <a:noFill/>
                    </a:ln>
                  </pic:spPr>
                </pic:pic>
              </a:graphicData>
            </a:graphic>
          </wp:inline>
        </w:drawing>
      </w:r>
    </w:p>
    <w:p w:rsidR="00E60973" w:rsidRDefault="00E60973" w:rsidP="00E60973">
      <w:r>
        <w:t xml:space="preserve">The TSMT </w:t>
      </w:r>
      <w:proofErr w:type="gramStart"/>
      <w:r>
        <w:t>system include</w:t>
      </w:r>
      <w:proofErr w:type="gramEnd"/>
      <w:r>
        <w:t xml:space="preserve"> the following major components:</w:t>
      </w:r>
    </w:p>
    <w:p w:rsidR="00E60973" w:rsidRDefault="00E60973" w:rsidP="00E60973">
      <w:pPr>
        <w:pStyle w:val="ListParagraph"/>
        <w:numPr>
          <w:ilvl w:val="0"/>
          <w:numId w:val="126"/>
        </w:numPr>
        <w:spacing w:after="160" w:line="259" w:lineRule="auto"/>
      </w:pPr>
      <w:r w:rsidRPr="0039280B">
        <w:rPr>
          <w:b/>
        </w:rPr>
        <w:t xml:space="preserve">Entity </w:t>
      </w:r>
      <w:r>
        <w:rPr>
          <w:b/>
        </w:rPr>
        <w:t>F</w:t>
      </w:r>
      <w:r w:rsidRPr="0039280B">
        <w:rPr>
          <w:b/>
        </w:rPr>
        <w:t xml:space="preserve">ramework 5.0: </w:t>
      </w:r>
      <w:r>
        <w:t xml:space="preserve">An </w:t>
      </w:r>
      <w:r w:rsidRPr="00583590">
        <w:t>object-relational mapper that enables work</w:t>
      </w:r>
      <w:r>
        <w:t>ing</w:t>
      </w:r>
      <w:r w:rsidRPr="00583590">
        <w:t xml:space="preserve"> with relational data </w:t>
      </w:r>
      <w:r>
        <w:t xml:space="preserve">persistence </w:t>
      </w:r>
      <w:r w:rsidRPr="00583590">
        <w:t>using domain-specific objects</w:t>
      </w:r>
      <w:r>
        <w:t>;</w:t>
      </w:r>
    </w:p>
    <w:p w:rsidR="00E60973" w:rsidRDefault="00E60973" w:rsidP="00E60973">
      <w:pPr>
        <w:pStyle w:val="ListParagraph"/>
        <w:numPr>
          <w:ilvl w:val="0"/>
          <w:numId w:val="126"/>
        </w:numPr>
        <w:spacing w:after="160" w:line="259" w:lineRule="auto"/>
      </w:pPr>
      <w:r w:rsidRPr="0039280B">
        <w:rPr>
          <w:b/>
        </w:rPr>
        <w:t>Data Repository:</w:t>
      </w:r>
      <w:r>
        <w:t xml:space="preserve"> A data store that provides data access</w:t>
      </w:r>
      <w:r w:rsidR="000D5B65">
        <w:t>,</w:t>
      </w:r>
      <w:r>
        <w:t xml:space="preserve"> using the Entity Framework to communicates with the database;</w:t>
      </w:r>
    </w:p>
    <w:p w:rsidR="00E60973" w:rsidRDefault="00C15429" w:rsidP="000D5B65">
      <w:pPr>
        <w:pStyle w:val="ListParagraph"/>
        <w:numPr>
          <w:ilvl w:val="0"/>
          <w:numId w:val="126"/>
        </w:numPr>
        <w:spacing w:after="160" w:line="259" w:lineRule="auto"/>
      </w:pPr>
      <w:r>
        <w:rPr>
          <w:b/>
        </w:rPr>
        <w:t>Server</w:t>
      </w:r>
      <w:r w:rsidR="00E60973" w:rsidRPr="00B051AD">
        <w:rPr>
          <w:b/>
        </w:rPr>
        <w:t>:</w:t>
      </w:r>
      <w:r>
        <w:t xml:space="preserve"> </w:t>
      </w:r>
      <w:r w:rsidR="000D5B65" w:rsidRPr="000D5B65">
        <w:t xml:space="preserve">module is important, it </w:t>
      </w:r>
      <w:r w:rsidR="000D5B65">
        <w:t>has</w:t>
      </w:r>
      <w:r w:rsidR="000D5B65" w:rsidRPr="000D5B65">
        <w:t xml:space="preserve"> task of processing and returns the results to the user</w:t>
      </w:r>
      <w:r w:rsidR="000D5B65">
        <w:t xml:space="preserve"> when they interact</w:t>
      </w:r>
      <w:r w:rsidR="000D5B65" w:rsidRPr="000D5B65">
        <w:t xml:space="preserve"> to the system</w:t>
      </w:r>
      <w:r w:rsidR="00E60973">
        <w:t>;</w:t>
      </w:r>
    </w:p>
    <w:p w:rsidR="00E60973" w:rsidRDefault="00C15429" w:rsidP="00E60973">
      <w:pPr>
        <w:pStyle w:val="ListParagraph"/>
        <w:numPr>
          <w:ilvl w:val="0"/>
          <w:numId w:val="126"/>
        </w:numPr>
        <w:spacing w:after="160" w:line="259" w:lineRule="auto"/>
      </w:pPr>
      <w:r>
        <w:rPr>
          <w:b/>
        </w:rPr>
        <w:t>Google maps API</w:t>
      </w:r>
      <w:r w:rsidR="00E60973" w:rsidRPr="00B051AD">
        <w:rPr>
          <w:b/>
        </w:rPr>
        <w:t>:</w:t>
      </w:r>
      <w:r w:rsidR="00E60973">
        <w:t xml:space="preserve"> </w:t>
      </w:r>
      <w:r>
        <w:t>using a library to display and suggest route in system</w:t>
      </w:r>
      <w:r w:rsidR="00E60973" w:rsidRPr="0039280B">
        <w:t>.</w:t>
      </w:r>
    </w:p>
    <w:p w:rsidR="00C15429" w:rsidRDefault="000D5B65" w:rsidP="00E60973">
      <w:pPr>
        <w:pStyle w:val="ListParagraph"/>
        <w:numPr>
          <w:ilvl w:val="0"/>
          <w:numId w:val="126"/>
        </w:numPr>
        <w:spacing w:after="160" w:line="259" w:lineRule="auto"/>
      </w:pPr>
      <w:r>
        <w:rPr>
          <w:b/>
        </w:rPr>
        <w:t xml:space="preserve">High chart: </w:t>
      </w:r>
      <w:r>
        <w:t>a library using for display statistic in system.</w:t>
      </w:r>
    </w:p>
    <w:p w:rsidR="000D5B65" w:rsidRDefault="000D5B65" w:rsidP="00E60973">
      <w:pPr>
        <w:pStyle w:val="ListParagraph"/>
        <w:numPr>
          <w:ilvl w:val="0"/>
          <w:numId w:val="126"/>
        </w:numPr>
        <w:spacing w:after="160" w:line="259" w:lineRule="auto"/>
      </w:pPr>
      <w:r>
        <w:rPr>
          <w:b/>
        </w:rPr>
        <w:t>CKEditor;</w:t>
      </w:r>
      <w:r>
        <w:t xml:space="preserve"> a library using for inputing in system.</w:t>
      </w:r>
    </w:p>
    <w:p w:rsidR="00E60973" w:rsidRDefault="00E60973" w:rsidP="00E60973">
      <w:pPr>
        <w:pStyle w:val="ListParagraph"/>
        <w:numPr>
          <w:ilvl w:val="0"/>
          <w:numId w:val="126"/>
        </w:numPr>
        <w:spacing w:after="160" w:line="259" w:lineRule="auto"/>
      </w:pPr>
      <w:r>
        <w:rPr>
          <w:b/>
        </w:rPr>
        <w:t>Website:</w:t>
      </w:r>
      <w:r>
        <w:t xml:space="preserve"> A web-application that helps </w:t>
      </w:r>
      <w:proofErr w:type="gramStart"/>
      <w:r>
        <w:t>expose</w:t>
      </w:r>
      <w:proofErr w:type="gramEnd"/>
      <w:r>
        <w:t xml:space="preserve"> all the functionalities to end-users.  </w:t>
      </w:r>
    </w:p>
    <w:p w:rsidR="00406E7E" w:rsidRPr="00F23C3F" w:rsidRDefault="00406E7E" w:rsidP="00F23C3F"/>
    <w:p w:rsidR="00874C07" w:rsidRPr="00236C8E" w:rsidRDefault="00874C07" w:rsidP="007412DC">
      <w:pPr>
        <w:pStyle w:val="NoSpacing"/>
        <w:rPr>
          <w:sz w:val="24"/>
          <w:szCs w:val="24"/>
        </w:rPr>
      </w:pPr>
    </w:p>
    <w:p w:rsidR="00416509" w:rsidRDefault="009C7C6F" w:rsidP="00673B0E">
      <w:pPr>
        <w:pStyle w:val="Heading2"/>
        <w:numPr>
          <w:ilvl w:val="0"/>
          <w:numId w:val="3"/>
        </w:numPr>
        <w:rPr>
          <w:b/>
          <w:sz w:val="28"/>
          <w:szCs w:val="28"/>
        </w:rPr>
      </w:pPr>
      <w:bookmarkStart w:id="2884" w:name="_Toc385663921"/>
      <w:r>
        <w:rPr>
          <w:b/>
          <w:sz w:val="28"/>
          <w:szCs w:val="28"/>
        </w:rPr>
        <w:t>Class diagram</w:t>
      </w:r>
      <w:bookmarkEnd w:id="2884"/>
    </w:p>
    <w:p w:rsidR="00A16045" w:rsidRPr="00A16045" w:rsidRDefault="00A16045" w:rsidP="00A16045">
      <w:pPr>
        <w:rPr>
          <w:lang w:eastAsia="en-US"/>
        </w:rPr>
      </w:pPr>
    </w:p>
    <w:p w:rsidR="00A16045" w:rsidRPr="00A16045" w:rsidRDefault="00A16045" w:rsidP="00A16045">
      <w:pPr>
        <w:rPr>
          <w:lang w:eastAsia="en-US"/>
        </w:rPr>
      </w:pPr>
    </w:p>
    <w:p w:rsidR="00A16045" w:rsidRPr="00A16045" w:rsidRDefault="00A16045" w:rsidP="00A16045">
      <w:pPr>
        <w:rPr>
          <w:lang w:eastAsia="en-US"/>
        </w:rPr>
      </w:pPr>
    </w:p>
    <w:p w:rsidR="00A16045" w:rsidRPr="00A16045" w:rsidRDefault="00A16045" w:rsidP="00A16045">
      <w:pPr>
        <w:rPr>
          <w:lang w:eastAsia="en-US"/>
        </w:rPr>
      </w:pPr>
    </w:p>
    <w:p w:rsidR="00A16045" w:rsidRPr="00A16045" w:rsidRDefault="00A16045" w:rsidP="00A16045">
      <w:pPr>
        <w:rPr>
          <w:lang w:eastAsia="en-US"/>
        </w:rPr>
      </w:pPr>
    </w:p>
    <w:p w:rsidR="009D2D46" w:rsidRDefault="009D2D46" w:rsidP="007412DC">
      <w:pPr>
        <w:pStyle w:val="NoSpacing"/>
        <w:rPr>
          <w:sz w:val="24"/>
          <w:szCs w:val="24"/>
        </w:rPr>
      </w:pPr>
      <w:r>
        <w:rPr>
          <w:noProof/>
          <w:sz w:val="24"/>
          <w:szCs w:val="24"/>
        </w:rPr>
        <w:lastRenderedPageBreak/>
        <w:drawing>
          <wp:inline distT="0" distB="0" distL="0" distR="0" wp14:anchorId="3FBF8099" wp14:editId="30B54433">
            <wp:extent cx="4470400" cy="976630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470400" cy="9766300"/>
                    </a:xfrm>
                    <a:prstGeom prst="rect">
                      <a:avLst/>
                    </a:prstGeom>
                    <a:noFill/>
                    <a:ln>
                      <a:noFill/>
                    </a:ln>
                  </pic:spPr>
                </pic:pic>
              </a:graphicData>
            </a:graphic>
          </wp:inline>
        </w:drawing>
      </w:r>
    </w:p>
    <w:p w:rsidR="009D2D46" w:rsidRPr="00236C8E" w:rsidRDefault="009D2D46" w:rsidP="007412DC">
      <w:pPr>
        <w:pStyle w:val="NoSpacing"/>
        <w:rPr>
          <w:sz w:val="24"/>
          <w:szCs w:val="24"/>
        </w:rPr>
      </w:pPr>
    </w:p>
    <w:p w:rsidR="00416509" w:rsidRDefault="000B0F1E" w:rsidP="00673B0E">
      <w:pPr>
        <w:pStyle w:val="Heading2"/>
        <w:numPr>
          <w:ilvl w:val="0"/>
          <w:numId w:val="3"/>
        </w:numPr>
        <w:rPr>
          <w:b/>
          <w:sz w:val="28"/>
          <w:szCs w:val="28"/>
        </w:rPr>
      </w:pPr>
      <w:bookmarkStart w:id="2885" w:name="_Toc385663922"/>
      <w:r>
        <w:rPr>
          <w:b/>
          <w:sz w:val="28"/>
          <w:szCs w:val="28"/>
        </w:rPr>
        <w:t>Behavioral</w:t>
      </w:r>
      <w:r w:rsidR="00416509" w:rsidRPr="002204AE">
        <w:rPr>
          <w:b/>
          <w:sz w:val="28"/>
          <w:szCs w:val="28"/>
        </w:rPr>
        <w:t xml:space="preserve"> Diagram</w:t>
      </w:r>
      <w:r w:rsidR="00CA6534">
        <w:rPr>
          <w:b/>
          <w:sz w:val="28"/>
          <w:szCs w:val="28"/>
        </w:rPr>
        <w:t>s</w:t>
      </w:r>
      <w:bookmarkEnd w:id="2885"/>
    </w:p>
    <w:p w:rsidR="00CA6534" w:rsidRDefault="00CA6534" w:rsidP="00255909">
      <w:pPr>
        <w:pStyle w:val="Heading3"/>
        <w:numPr>
          <w:ilvl w:val="0"/>
          <w:numId w:val="85"/>
        </w:numPr>
        <w:ind w:left="1170"/>
        <w:rPr>
          <w:b/>
        </w:rPr>
      </w:pPr>
      <w:bookmarkStart w:id="2886" w:name="_Toc385663923"/>
      <w:r w:rsidRPr="00CA6534">
        <w:rPr>
          <w:b/>
        </w:rPr>
        <w:t xml:space="preserve">State Machine Diagram: </w:t>
      </w:r>
      <w:r w:rsidR="00770CCA">
        <w:rPr>
          <w:b/>
        </w:rPr>
        <w:t>The status transition of registering into a charity</w:t>
      </w:r>
      <w:r w:rsidR="00107D0D">
        <w:rPr>
          <w:b/>
        </w:rPr>
        <w:t xml:space="preserve"> of candidate</w:t>
      </w:r>
      <w:bookmarkEnd w:id="2886"/>
    </w:p>
    <w:p w:rsidR="00A262DE" w:rsidRPr="00A262DE" w:rsidRDefault="00A262DE" w:rsidP="009F51AB">
      <w:pPr>
        <w:jc w:val="center"/>
        <w:rPr>
          <w:del w:id="2887" w:author="theirs" w:date="2014-05-21T13:58:00Z"/>
        </w:rPr>
      </w:pPr>
      <w:del w:id="2888" w:author="theirs" w:date="2014-05-21T13:58:00Z">
        <w:r>
          <w:rPr>
            <w:noProof/>
            <w:lang w:eastAsia="en-US"/>
          </w:rPr>
          <w:drawing>
            <wp:inline distT="0" distB="0" distL="0" distR="0" wp14:anchorId="35063178" wp14:editId="49A4935F">
              <wp:extent cx="6056985" cy="179133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M_Candidate.JPG"/>
                      <pic:cNvPicPr/>
                    </pic:nvPicPr>
                    <pic:blipFill>
                      <a:blip r:embed="rId106">
                        <a:extLst>
                          <a:ext uri="{28A0092B-C50C-407E-A947-70E740481C1C}">
                            <a14:useLocalDpi xmlns:a14="http://schemas.microsoft.com/office/drawing/2010/main" val="0"/>
                          </a:ext>
                        </a:extLst>
                      </a:blip>
                      <a:stretch>
                        <a:fillRect/>
                      </a:stretch>
                    </pic:blipFill>
                    <pic:spPr>
                      <a:xfrm>
                        <a:off x="0" y="0"/>
                        <a:ext cx="6058656" cy="1791829"/>
                      </a:xfrm>
                      <a:prstGeom prst="rect">
                        <a:avLst/>
                      </a:prstGeom>
                    </pic:spPr>
                  </pic:pic>
                </a:graphicData>
              </a:graphic>
            </wp:inline>
          </w:drawing>
        </w:r>
      </w:del>
    </w:p>
    <w:p w:rsidR="00A262DE" w:rsidRPr="00A262DE" w:rsidRDefault="00770B5F" w:rsidP="009F51AB">
      <w:pPr>
        <w:jc w:val="center"/>
        <w:rPr>
          <w:ins w:id="2889" w:author="theirs" w:date="2014-05-21T13:58:00Z"/>
        </w:rPr>
      </w:pPr>
      <w:bookmarkStart w:id="2890" w:name="_Toc385663924"/>
      <w:ins w:id="2891" w:author="theirs" w:date="2014-05-21T13:58:00Z">
        <w:r>
          <w:rPr>
            <w:noProof/>
            <w:lang w:eastAsia="en-US"/>
          </w:rPr>
          <w:drawing>
            <wp:inline distT="0" distB="0" distL="0" distR="0" wp14:anchorId="64BCDBE2" wp14:editId="3C4C6703">
              <wp:extent cx="5517931" cy="2293179"/>
              <wp:effectExtent l="0" t="0" r="698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527179" cy="2297022"/>
                      </a:xfrm>
                      <a:prstGeom prst="rect">
                        <a:avLst/>
                      </a:prstGeom>
                    </pic:spPr>
                  </pic:pic>
                </a:graphicData>
              </a:graphic>
            </wp:inline>
          </w:drawing>
        </w:r>
      </w:ins>
    </w:p>
    <w:p w:rsidR="00A262DE" w:rsidRDefault="00A262DE" w:rsidP="00255909">
      <w:pPr>
        <w:pStyle w:val="Heading3"/>
        <w:numPr>
          <w:ilvl w:val="0"/>
          <w:numId w:val="85"/>
        </w:numPr>
        <w:ind w:left="1170"/>
        <w:rPr>
          <w:b/>
        </w:rPr>
      </w:pPr>
      <w:r w:rsidRPr="00CA6534">
        <w:rPr>
          <w:b/>
        </w:rPr>
        <w:t xml:space="preserve">State Machine Diagram: </w:t>
      </w:r>
      <w:r w:rsidR="001F4D98">
        <w:rPr>
          <w:b/>
        </w:rPr>
        <w:t xml:space="preserve">The status transition of </w:t>
      </w:r>
      <w:r w:rsidR="007E1567">
        <w:rPr>
          <w:b/>
        </w:rPr>
        <w:t xml:space="preserve">car </w:t>
      </w:r>
      <w:r w:rsidR="007E2521">
        <w:rPr>
          <w:b/>
        </w:rPr>
        <w:t>being sponsored</w:t>
      </w:r>
      <w:bookmarkEnd w:id="2890"/>
    </w:p>
    <w:p w:rsidR="00A262DE" w:rsidRPr="00A262DE" w:rsidRDefault="009F51AB" w:rsidP="009F51AB">
      <w:pPr>
        <w:jc w:val="center"/>
      </w:pPr>
      <w:r>
        <w:rPr>
          <w:noProof/>
          <w:lang w:eastAsia="en-US"/>
        </w:rPr>
        <w:drawing>
          <wp:inline distT="0" distB="0" distL="0" distR="0" wp14:anchorId="49B687FE" wp14:editId="7A8BE500">
            <wp:extent cx="5383987" cy="186690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M_Car.JPG"/>
                    <pic:cNvPicPr/>
                  </pic:nvPicPr>
                  <pic:blipFill>
                    <a:blip r:embed="rId108">
                      <a:extLst>
                        <a:ext uri="{28A0092B-C50C-407E-A947-70E740481C1C}">
                          <a14:useLocalDpi xmlns:a14="http://schemas.microsoft.com/office/drawing/2010/main" val="0"/>
                        </a:ext>
                      </a:extLst>
                    </a:blip>
                    <a:stretch>
                      <a:fillRect/>
                    </a:stretch>
                  </pic:blipFill>
                  <pic:spPr>
                    <a:xfrm>
                      <a:off x="0" y="0"/>
                      <a:ext cx="5412870" cy="1876915"/>
                    </a:xfrm>
                    <a:prstGeom prst="rect">
                      <a:avLst/>
                    </a:prstGeom>
                  </pic:spPr>
                </pic:pic>
              </a:graphicData>
            </a:graphic>
          </wp:inline>
        </w:drawing>
      </w:r>
    </w:p>
    <w:p w:rsidR="00302E42" w:rsidRDefault="00302E42" w:rsidP="00255909">
      <w:pPr>
        <w:pStyle w:val="Heading3"/>
        <w:numPr>
          <w:ilvl w:val="0"/>
          <w:numId w:val="85"/>
        </w:numPr>
        <w:ind w:left="1170"/>
        <w:rPr>
          <w:b/>
        </w:rPr>
      </w:pPr>
      <w:bookmarkStart w:id="2892" w:name="_Toc385663925"/>
      <w:r w:rsidRPr="00CA6534">
        <w:rPr>
          <w:b/>
        </w:rPr>
        <w:t xml:space="preserve">State Machine Diagram: </w:t>
      </w:r>
      <w:r>
        <w:rPr>
          <w:b/>
        </w:rPr>
        <w:t>The status transition of registering into charity of volunteer</w:t>
      </w:r>
      <w:bookmarkEnd w:id="2892"/>
    </w:p>
    <w:p w:rsidR="00302E42" w:rsidRPr="00302E42" w:rsidRDefault="00302E42" w:rsidP="00302E42">
      <w:pPr>
        <w:jc w:val="center"/>
      </w:pPr>
      <w:r>
        <w:rPr>
          <w:noProof/>
          <w:lang w:eastAsia="en-US"/>
        </w:rPr>
        <w:drawing>
          <wp:inline distT="0" distB="0" distL="0" distR="0" wp14:anchorId="63DD2703" wp14:editId="362E7B3A">
            <wp:extent cx="5375760" cy="15068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M_Volunteer.JPG"/>
                    <pic:cNvPicPr/>
                  </pic:nvPicPr>
                  <pic:blipFill>
                    <a:blip r:embed="rId109">
                      <a:extLst>
                        <a:ext uri="{28A0092B-C50C-407E-A947-70E740481C1C}">
                          <a14:useLocalDpi xmlns:a14="http://schemas.microsoft.com/office/drawing/2010/main" val="0"/>
                        </a:ext>
                      </a:extLst>
                    </a:blip>
                    <a:stretch>
                      <a:fillRect/>
                    </a:stretch>
                  </pic:blipFill>
                  <pic:spPr>
                    <a:xfrm>
                      <a:off x="0" y="0"/>
                      <a:ext cx="5401810" cy="1514157"/>
                    </a:xfrm>
                    <a:prstGeom prst="rect">
                      <a:avLst/>
                    </a:prstGeom>
                  </pic:spPr>
                </pic:pic>
              </a:graphicData>
            </a:graphic>
          </wp:inline>
        </w:drawing>
      </w:r>
    </w:p>
    <w:p w:rsidR="00A262DE" w:rsidRDefault="00EB0F95" w:rsidP="00255909">
      <w:pPr>
        <w:pStyle w:val="Heading3"/>
        <w:numPr>
          <w:ilvl w:val="0"/>
          <w:numId w:val="85"/>
        </w:numPr>
        <w:ind w:left="1170"/>
        <w:rPr>
          <w:b/>
        </w:rPr>
      </w:pPr>
      <w:bookmarkStart w:id="2893" w:name="_Toc385663926"/>
      <w:r>
        <w:rPr>
          <w:b/>
        </w:rPr>
        <w:lastRenderedPageBreak/>
        <w:t>Sequence diagram: Add Post (Admin)</w:t>
      </w:r>
      <w:bookmarkEnd w:id="2893"/>
    </w:p>
    <w:p w:rsidR="00A17232" w:rsidRPr="00A17232" w:rsidRDefault="00A17232" w:rsidP="00A17232">
      <w:r w:rsidRPr="00A17232">
        <w:rPr>
          <w:noProof/>
          <w:lang w:eastAsia="en-US"/>
        </w:rPr>
        <w:drawing>
          <wp:inline distT="0" distB="0" distL="0" distR="0" wp14:anchorId="303A3172" wp14:editId="43879FEE">
            <wp:extent cx="6235065" cy="4674929"/>
            <wp:effectExtent l="0" t="0" r="0" b="0"/>
            <wp:docPr id="146" name="Picture 146" descr="C:\Users\Tri Le Nguyen Huu\Downloads\SequenceDiagram\Image\1Admin_Add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i Le Nguyen Huu\Downloads\SequenceDiagram\Image\1Admin_AddPost.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235065" cy="4674929"/>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bookmarkStart w:id="2894" w:name="_Toc385663927"/>
      <w:r>
        <w:rPr>
          <w:b/>
        </w:rPr>
        <w:lastRenderedPageBreak/>
        <w:t>Sequence diagram: Edit Post (Admin)</w:t>
      </w:r>
      <w:bookmarkEnd w:id="2894"/>
    </w:p>
    <w:p w:rsidR="00A17232" w:rsidRPr="00A17232" w:rsidRDefault="00A17232" w:rsidP="00A17232">
      <w:r w:rsidRPr="00A17232">
        <w:rPr>
          <w:noProof/>
          <w:lang w:eastAsia="en-US"/>
        </w:rPr>
        <w:drawing>
          <wp:inline distT="0" distB="0" distL="0" distR="0" wp14:anchorId="450F4C2C" wp14:editId="76E9FE3C">
            <wp:extent cx="6235065" cy="6088289"/>
            <wp:effectExtent l="0" t="0" r="0" b="8255"/>
            <wp:docPr id="147" name="Picture 147" descr="C:\Users\Tri Le Nguyen Huu\Downloads\SequenceDiagram\Image\1Admin_Edit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ri Le Nguyen Huu\Downloads\SequenceDiagram\Image\1Admin_EditPost.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235065" cy="6088289"/>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bookmarkStart w:id="2895" w:name="_Toc385663928"/>
      <w:r>
        <w:rPr>
          <w:b/>
        </w:rPr>
        <w:lastRenderedPageBreak/>
        <w:t>Sequence diagram: Delete Post (Admin)</w:t>
      </w:r>
      <w:bookmarkEnd w:id="2895"/>
    </w:p>
    <w:p w:rsidR="00A17232" w:rsidRPr="00A17232" w:rsidRDefault="00A17232" w:rsidP="00A17232">
      <w:r w:rsidRPr="00A17232">
        <w:rPr>
          <w:noProof/>
          <w:lang w:eastAsia="en-US"/>
        </w:rPr>
        <w:drawing>
          <wp:inline distT="0" distB="0" distL="0" distR="0" wp14:anchorId="09CB443A" wp14:editId="5605256F">
            <wp:extent cx="6235065" cy="5269551"/>
            <wp:effectExtent l="0" t="0" r="0" b="7620"/>
            <wp:docPr id="148" name="Picture 148" descr="C:\Users\Tri Le Nguyen Huu\Downloads\SequenceDiagram\Image\1Admin_Delete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ri Le Nguyen Huu\Downloads\SequenceDiagram\Image\1Admin_DeletePost.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bookmarkStart w:id="2896" w:name="_Toc385663929"/>
      <w:r>
        <w:rPr>
          <w:b/>
        </w:rPr>
        <w:t>Sequence diagram: View News (Admin)</w:t>
      </w:r>
      <w:bookmarkEnd w:id="2896"/>
    </w:p>
    <w:p w:rsidR="00A17232" w:rsidRPr="00A17232" w:rsidRDefault="00A17232" w:rsidP="00A17232">
      <w:r w:rsidRPr="00A17232">
        <w:rPr>
          <w:noProof/>
          <w:lang w:eastAsia="en-US"/>
        </w:rPr>
        <w:drawing>
          <wp:inline distT="0" distB="0" distL="0" distR="0" wp14:anchorId="1E79EE4A" wp14:editId="46B753FD">
            <wp:extent cx="6235065" cy="2632379"/>
            <wp:effectExtent l="0" t="0" r="0" b="0"/>
            <wp:docPr id="149" name="Picture 149" descr="C:\Users\Tri Le Nguyen Huu\Downloads\SequenceDiagram\Image\1Admin_ViewN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ri Le Nguyen Huu\Downloads\SequenceDiagram\Image\1Admin_ViewNews.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bookmarkStart w:id="2897" w:name="_Toc385663930"/>
      <w:r>
        <w:rPr>
          <w:b/>
        </w:rPr>
        <w:lastRenderedPageBreak/>
        <w:t>Sequence diagram: Add University (Admin)</w:t>
      </w:r>
      <w:bookmarkEnd w:id="2897"/>
    </w:p>
    <w:p w:rsidR="00A17232" w:rsidRPr="00A17232" w:rsidRDefault="00A17232" w:rsidP="00A17232">
      <w:r w:rsidRPr="00A17232">
        <w:rPr>
          <w:noProof/>
          <w:lang w:eastAsia="en-US"/>
        </w:rPr>
        <w:drawing>
          <wp:inline distT="0" distB="0" distL="0" distR="0" wp14:anchorId="021DF937" wp14:editId="52EE6076">
            <wp:extent cx="6235065" cy="5411117"/>
            <wp:effectExtent l="0" t="0" r="0" b="0"/>
            <wp:docPr id="150" name="Picture 150" descr="C:\Users\Tri Le Nguyen Huu\Downloads\SequenceDiagram\Image\2Admin_AddU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ri Le Nguyen Huu\Downloads\SequenceDiagram\Image\2Admin_AddUni.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235065" cy="5411117"/>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bookmarkStart w:id="2898" w:name="_Toc385663931"/>
      <w:r>
        <w:rPr>
          <w:b/>
        </w:rPr>
        <w:lastRenderedPageBreak/>
        <w:t>Sequence diagram: Edit University (Admin)</w:t>
      </w:r>
      <w:bookmarkEnd w:id="2898"/>
    </w:p>
    <w:p w:rsidR="00A17232" w:rsidRPr="00A17232" w:rsidRDefault="00A17232" w:rsidP="00A17232">
      <w:r w:rsidRPr="00A17232">
        <w:rPr>
          <w:noProof/>
          <w:lang w:eastAsia="en-US"/>
        </w:rPr>
        <w:drawing>
          <wp:inline distT="0" distB="0" distL="0" distR="0" wp14:anchorId="1DF77287" wp14:editId="38F15F7D">
            <wp:extent cx="6235065" cy="6088289"/>
            <wp:effectExtent l="0" t="0" r="0" b="8255"/>
            <wp:docPr id="151" name="Picture 151" descr="C:\Users\Tri Le Nguyen Huu\Downloads\SequenceDiagram\Image\2Admin_EditU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ri Le Nguyen Huu\Downloads\SequenceDiagram\Image\2Admin_EditUni.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235065" cy="6088289"/>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bookmarkStart w:id="2899" w:name="_Toc385663932"/>
      <w:r>
        <w:rPr>
          <w:b/>
        </w:rPr>
        <w:lastRenderedPageBreak/>
        <w:t>Sequence diagram: Delete University (Admin)</w:t>
      </w:r>
      <w:bookmarkEnd w:id="2899"/>
    </w:p>
    <w:p w:rsidR="00A17232" w:rsidRPr="00A17232" w:rsidRDefault="00A17232" w:rsidP="00A17232">
      <w:r w:rsidRPr="00A17232">
        <w:rPr>
          <w:noProof/>
          <w:lang w:eastAsia="en-US"/>
        </w:rPr>
        <w:drawing>
          <wp:inline distT="0" distB="0" distL="0" distR="0" wp14:anchorId="1EE90BF7" wp14:editId="6D7CB621">
            <wp:extent cx="6235065" cy="5269551"/>
            <wp:effectExtent l="0" t="0" r="0" b="7620"/>
            <wp:docPr id="152" name="Picture 152" descr="C:\Users\Tri Le Nguyen Huu\Downloads\SequenceDiagram\Image\2Admin_DeleteU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ri Le Nguyen Huu\Downloads\SequenceDiagram\Image\2Admin_DeleteUni.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bookmarkStart w:id="2900" w:name="_Toc385663933"/>
      <w:r>
        <w:rPr>
          <w:b/>
        </w:rPr>
        <w:t>Sequence diagram: View University (Admin)</w:t>
      </w:r>
      <w:bookmarkEnd w:id="2900"/>
    </w:p>
    <w:p w:rsidR="00A17232" w:rsidRPr="00A17232" w:rsidRDefault="00A17232" w:rsidP="00A17232">
      <w:r w:rsidRPr="00A17232">
        <w:rPr>
          <w:noProof/>
          <w:lang w:eastAsia="en-US"/>
        </w:rPr>
        <w:drawing>
          <wp:inline distT="0" distB="0" distL="0" distR="0" wp14:anchorId="6464010E" wp14:editId="6B8953AB">
            <wp:extent cx="6235065" cy="2632379"/>
            <wp:effectExtent l="0" t="0" r="0" b="0"/>
            <wp:docPr id="153" name="Picture 153" descr="C:\Users\Tri Le Nguyen Huu\Downloads\SequenceDiagram\Image\2Admin_ViewU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i Le Nguyen Huu\Downloads\SequenceDiagram\Image\2Admin_ViewUni.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A17232" w:rsidRPr="00A17232" w:rsidRDefault="00A17232" w:rsidP="00A17232"/>
    <w:p w:rsidR="00A17232" w:rsidRDefault="00A17232" w:rsidP="00A17232">
      <w:pPr>
        <w:pStyle w:val="Heading3"/>
        <w:numPr>
          <w:ilvl w:val="0"/>
          <w:numId w:val="85"/>
        </w:numPr>
        <w:ind w:left="1170"/>
        <w:rPr>
          <w:b/>
        </w:rPr>
      </w:pPr>
      <w:bookmarkStart w:id="2901" w:name="_Toc385663934"/>
      <w:r>
        <w:rPr>
          <w:b/>
        </w:rPr>
        <w:lastRenderedPageBreak/>
        <w:t>Sequence diagram: Delete University Examination (Admin)</w:t>
      </w:r>
      <w:bookmarkEnd w:id="2901"/>
    </w:p>
    <w:p w:rsidR="001852EC" w:rsidRPr="001852EC" w:rsidRDefault="001852EC" w:rsidP="001852EC">
      <w:r w:rsidRPr="00A17232">
        <w:rPr>
          <w:noProof/>
          <w:lang w:eastAsia="en-US"/>
        </w:rPr>
        <w:drawing>
          <wp:inline distT="0" distB="0" distL="0" distR="0" wp14:anchorId="0E5BC24E" wp14:editId="7139F57D">
            <wp:extent cx="6235065" cy="5269230"/>
            <wp:effectExtent l="0" t="0" r="0" b="7620"/>
            <wp:docPr id="155" name="Picture 155" descr="C:\Users\Tri Le Nguyen Huu\Downloads\SequenceDiagram\Image\3Admin_DeleteUniEx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ri Le Nguyen Huu\Downloads\SequenceDiagram\Image\3Admin_DeleteUniExam.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235065" cy="5269230"/>
                    </a:xfrm>
                    <a:prstGeom prst="rect">
                      <a:avLst/>
                    </a:prstGeom>
                    <a:noFill/>
                    <a:ln>
                      <a:noFill/>
                    </a:ln>
                  </pic:spPr>
                </pic:pic>
              </a:graphicData>
            </a:graphic>
          </wp:inline>
        </w:drawing>
      </w:r>
    </w:p>
    <w:p w:rsidR="001852EC" w:rsidRDefault="001852EC" w:rsidP="001852EC">
      <w:pPr>
        <w:pStyle w:val="Heading3"/>
        <w:numPr>
          <w:ilvl w:val="0"/>
          <w:numId w:val="85"/>
        </w:numPr>
        <w:ind w:left="1170"/>
        <w:rPr>
          <w:b/>
        </w:rPr>
      </w:pPr>
      <w:bookmarkStart w:id="2902" w:name="_Toc385663935"/>
      <w:r>
        <w:rPr>
          <w:b/>
        </w:rPr>
        <w:t>Sequence diagram: View University Examination (Admin)</w:t>
      </w:r>
      <w:bookmarkEnd w:id="2902"/>
    </w:p>
    <w:p w:rsidR="001852EC" w:rsidRPr="001852EC" w:rsidRDefault="001852EC" w:rsidP="001852EC">
      <w:r>
        <w:tab/>
      </w:r>
      <w:r w:rsidRPr="001852EC">
        <w:rPr>
          <w:noProof/>
          <w:lang w:eastAsia="en-US"/>
        </w:rPr>
        <w:drawing>
          <wp:inline distT="0" distB="0" distL="0" distR="0" wp14:anchorId="578B9D5E" wp14:editId="2220FACA">
            <wp:extent cx="6235065" cy="2632379"/>
            <wp:effectExtent l="0" t="0" r="0" b="0"/>
            <wp:docPr id="160" name="Picture 160" descr="C:\Users\Tri Le Nguyen Huu\Downloads\SequenceDiagram\Image\3Admin_ViewUniEx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ri Le Nguyen Huu\Downloads\SequenceDiagram\Image\3Admin_ViewUniExam.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DB7746" w:rsidRPr="00DB7746" w:rsidRDefault="00DB7746" w:rsidP="00DB7746"/>
    <w:p w:rsidR="00DB7746" w:rsidRDefault="00DB7746" w:rsidP="00DB7746">
      <w:pPr>
        <w:pStyle w:val="Heading3"/>
        <w:numPr>
          <w:ilvl w:val="0"/>
          <w:numId w:val="85"/>
        </w:numPr>
        <w:ind w:left="1170"/>
        <w:rPr>
          <w:b/>
        </w:rPr>
      </w:pPr>
      <w:bookmarkStart w:id="2903" w:name="_Toc385663936"/>
      <w:r>
        <w:rPr>
          <w:b/>
        </w:rPr>
        <w:lastRenderedPageBreak/>
        <w:t>Sequence diagram: Add Examination Venue (Admin)</w:t>
      </w:r>
      <w:bookmarkEnd w:id="2903"/>
    </w:p>
    <w:p w:rsidR="001852EC" w:rsidRPr="001852EC" w:rsidRDefault="001852EC" w:rsidP="001852EC">
      <w:r w:rsidRPr="001852EC">
        <w:rPr>
          <w:noProof/>
          <w:lang w:eastAsia="en-US"/>
        </w:rPr>
        <w:drawing>
          <wp:inline distT="0" distB="0" distL="0" distR="0" wp14:anchorId="6641D07A" wp14:editId="05E7C1E6">
            <wp:extent cx="6235065" cy="5411117"/>
            <wp:effectExtent l="0" t="0" r="0" b="0"/>
            <wp:docPr id="157" name="Picture 157" descr="C:\Users\Tri Le Nguyen Huu\Downloads\SequenceDiagram\Image\4Admin_AddVen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ri Le Nguyen Huu\Downloads\SequenceDiagram\Image\4Admin_AddVenue.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235065" cy="5411117"/>
                    </a:xfrm>
                    <a:prstGeom prst="rect">
                      <a:avLst/>
                    </a:prstGeom>
                    <a:noFill/>
                    <a:ln>
                      <a:noFill/>
                    </a:ln>
                  </pic:spPr>
                </pic:pic>
              </a:graphicData>
            </a:graphic>
          </wp:inline>
        </w:drawing>
      </w:r>
    </w:p>
    <w:p w:rsidR="00DB7746" w:rsidRDefault="00DB7746" w:rsidP="00DB7746">
      <w:pPr>
        <w:pStyle w:val="Heading3"/>
        <w:numPr>
          <w:ilvl w:val="0"/>
          <w:numId w:val="85"/>
        </w:numPr>
        <w:ind w:left="1170"/>
        <w:rPr>
          <w:b/>
        </w:rPr>
      </w:pPr>
      <w:bookmarkStart w:id="2904" w:name="_Toc385663937"/>
      <w:r>
        <w:rPr>
          <w:b/>
        </w:rPr>
        <w:lastRenderedPageBreak/>
        <w:t>Sequence diagram: Edit Examination Venue (Admin)</w:t>
      </w:r>
      <w:bookmarkEnd w:id="2904"/>
    </w:p>
    <w:p w:rsidR="001852EC" w:rsidRPr="001852EC" w:rsidRDefault="001852EC" w:rsidP="001852EC">
      <w:r w:rsidRPr="001852EC">
        <w:rPr>
          <w:noProof/>
          <w:lang w:eastAsia="en-US"/>
        </w:rPr>
        <w:drawing>
          <wp:inline distT="0" distB="0" distL="0" distR="0" wp14:anchorId="27064569" wp14:editId="36A1911B">
            <wp:extent cx="6235065" cy="6088289"/>
            <wp:effectExtent l="0" t="0" r="0" b="8255"/>
            <wp:docPr id="156" name="Picture 156" descr="C:\Users\Tri Le Nguyen Huu\Downloads\SequenceDiagram\Image\3Admin_EditVen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ri Le Nguyen Huu\Downloads\SequenceDiagram\Image\3Admin_EditVenue.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235065" cy="6088289"/>
                    </a:xfrm>
                    <a:prstGeom prst="rect">
                      <a:avLst/>
                    </a:prstGeom>
                    <a:noFill/>
                    <a:ln>
                      <a:noFill/>
                    </a:ln>
                  </pic:spPr>
                </pic:pic>
              </a:graphicData>
            </a:graphic>
          </wp:inline>
        </w:drawing>
      </w:r>
    </w:p>
    <w:p w:rsidR="00DB7746" w:rsidRDefault="00DB7746" w:rsidP="0024730D">
      <w:pPr>
        <w:pStyle w:val="Heading3"/>
        <w:ind w:left="1170"/>
        <w:rPr>
          <w:b/>
        </w:rPr>
      </w:pPr>
    </w:p>
    <w:p w:rsidR="001852EC" w:rsidRPr="001852EC" w:rsidRDefault="001852EC" w:rsidP="001852EC"/>
    <w:p w:rsidR="00DB7746" w:rsidRDefault="00DB7746" w:rsidP="00DB7746">
      <w:pPr>
        <w:pStyle w:val="Heading3"/>
        <w:numPr>
          <w:ilvl w:val="0"/>
          <w:numId w:val="85"/>
        </w:numPr>
        <w:ind w:left="1170"/>
        <w:rPr>
          <w:b/>
        </w:rPr>
      </w:pPr>
      <w:bookmarkStart w:id="2905" w:name="_Toc385663938"/>
      <w:r>
        <w:rPr>
          <w:b/>
        </w:rPr>
        <w:lastRenderedPageBreak/>
        <w:t>Sequence diagram: View List Examination Venue (Admin)</w:t>
      </w:r>
      <w:bookmarkEnd w:id="2905"/>
    </w:p>
    <w:p w:rsidR="001852EC" w:rsidRPr="001852EC" w:rsidRDefault="001852EC" w:rsidP="001852EC">
      <w:r w:rsidRPr="001852EC">
        <w:rPr>
          <w:noProof/>
          <w:lang w:eastAsia="en-US"/>
        </w:rPr>
        <w:drawing>
          <wp:inline distT="0" distB="0" distL="0" distR="0" wp14:anchorId="6F4888FB" wp14:editId="4CBBECA9">
            <wp:extent cx="6235065" cy="2632379"/>
            <wp:effectExtent l="0" t="0" r="0" b="0"/>
            <wp:docPr id="159" name="Picture 159" descr="C:\Users\Tri Le Nguyen Huu\Downloads\SequenceDiagram\Image\4Admin_ViewListVen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ri Le Nguyen Huu\Downloads\SequenceDiagram\Image\4Admin_ViewListVenue.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DB7746" w:rsidRDefault="00DB7746" w:rsidP="00DB7746">
      <w:pPr>
        <w:pStyle w:val="Heading3"/>
        <w:numPr>
          <w:ilvl w:val="0"/>
          <w:numId w:val="85"/>
        </w:numPr>
        <w:ind w:left="1170"/>
        <w:rPr>
          <w:b/>
        </w:rPr>
      </w:pPr>
      <w:bookmarkStart w:id="2906" w:name="_Toc385663939"/>
      <w:r>
        <w:rPr>
          <w:b/>
        </w:rPr>
        <w:t xml:space="preserve">Sequence diagram: </w:t>
      </w:r>
      <w:r w:rsidR="00E525E6">
        <w:rPr>
          <w:b/>
        </w:rPr>
        <w:t>Approve Friend Request</w:t>
      </w:r>
      <w:r>
        <w:rPr>
          <w:b/>
        </w:rPr>
        <w:t xml:space="preserve"> (</w:t>
      </w:r>
      <w:r w:rsidR="00E525E6">
        <w:rPr>
          <w:b/>
        </w:rPr>
        <w:t>Candidate</w:t>
      </w:r>
      <w:r>
        <w:rPr>
          <w:b/>
        </w:rPr>
        <w:t>)</w:t>
      </w:r>
      <w:bookmarkEnd w:id="2906"/>
    </w:p>
    <w:p w:rsidR="007D37F4" w:rsidRPr="007D37F4" w:rsidRDefault="007D37F4" w:rsidP="007D37F4">
      <w:r w:rsidRPr="007D37F4">
        <w:rPr>
          <w:noProof/>
          <w:lang w:eastAsia="en-US"/>
        </w:rPr>
        <w:drawing>
          <wp:inline distT="0" distB="0" distL="0" distR="0" wp14:anchorId="6072E363" wp14:editId="328A3E8F">
            <wp:extent cx="6235065" cy="5215465"/>
            <wp:effectExtent l="0" t="0" r="0" b="4445"/>
            <wp:docPr id="161" name="Picture 161" descr="C:\Users\Tri Le Nguyen Huu\Downloads\SequenceDiagram\Image\Candidate_Approve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ri Le Nguyen Huu\Downloads\SequenceDiagram\Image\Candidate_ApproveRequest.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235065" cy="5215465"/>
                    </a:xfrm>
                    <a:prstGeom prst="rect">
                      <a:avLst/>
                    </a:prstGeom>
                    <a:noFill/>
                    <a:ln>
                      <a:noFill/>
                    </a:ln>
                  </pic:spPr>
                </pic:pic>
              </a:graphicData>
            </a:graphic>
          </wp:inline>
        </w:drawing>
      </w:r>
    </w:p>
    <w:p w:rsidR="00DB7746" w:rsidRDefault="00DB7746" w:rsidP="00DB7746">
      <w:pPr>
        <w:pStyle w:val="Heading3"/>
        <w:numPr>
          <w:ilvl w:val="0"/>
          <w:numId w:val="85"/>
        </w:numPr>
        <w:ind w:left="1170"/>
        <w:rPr>
          <w:b/>
        </w:rPr>
      </w:pPr>
      <w:bookmarkStart w:id="2907" w:name="_Toc385663940"/>
      <w:r>
        <w:rPr>
          <w:b/>
        </w:rPr>
        <w:lastRenderedPageBreak/>
        <w:t xml:space="preserve">Sequence diagram: </w:t>
      </w:r>
      <w:r w:rsidR="00E525E6">
        <w:rPr>
          <w:b/>
        </w:rPr>
        <w:t xml:space="preserve">Ask To Join Group </w:t>
      </w:r>
      <w:r>
        <w:rPr>
          <w:b/>
        </w:rPr>
        <w:t>(</w:t>
      </w:r>
      <w:r w:rsidR="00E525E6">
        <w:rPr>
          <w:b/>
        </w:rPr>
        <w:t>Candidate</w:t>
      </w:r>
      <w:r>
        <w:rPr>
          <w:b/>
        </w:rPr>
        <w:t>)</w:t>
      </w:r>
      <w:bookmarkEnd w:id="2907"/>
    </w:p>
    <w:p w:rsidR="007D37F4" w:rsidRPr="007D37F4" w:rsidRDefault="007D37F4" w:rsidP="007D37F4">
      <w:pPr>
        <w:tabs>
          <w:tab w:val="left" w:pos="5810"/>
        </w:tabs>
      </w:pPr>
      <w:r>
        <w:tab/>
      </w:r>
      <w:r w:rsidRPr="007D37F4">
        <w:rPr>
          <w:noProof/>
          <w:lang w:eastAsia="en-US"/>
        </w:rPr>
        <w:drawing>
          <wp:inline distT="0" distB="0" distL="0" distR="0" wp14:anchorId="7C8EB582" wp14:editId="09D639F6">
            <wp:extent cx="6235065" cy="3756655"/>
            <wp:effectExtent l="0" t="0" r="0" b="0"/>
            <wp:docPr id="190" name="Picture 190" descr="C:\Users\Tri Le Nguyen Huu\Downloads\SequenceDiagram\Image\Candidate_AskToJoin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ri Le Nguyen Huu\Downloads\SequenceDiagram\Image\Candidate_AskToJoinGroup.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235065" cy="3756655"/>
                    </a:xfrm>
                    <a:prstGeom prst="rect">
                      <a:avLst/>
                    </a:prstGeom>
                    <a:noFill/>
                    <a:ln>
                      <a:noFill/>
                    </a:ln>
                  </pic:spPr>
                </pic:pic>
              </a:graphicData>
            </a:graphic>
          </wp:inline>
        </w:drawing>
      </w:r>
    </w:p>
    <w:p w:rsidR="00DB7746" w:rsidRDefault="00DB7746" w:rsidP="00DB7746">
      <w:pPr>
        <w:pStyle w:val="Heading3"/>
        <w:numPr>
          <w:ilvl w:val="0"/>
          <w:numId w:val="85"/>
        </w:numPr>
        <w:ind w:left="1170"/>
        <w:rPr>
          <w:b/>
        </w:rPr>
      </w:pPr>
      <w:bookmarkStart w:id="2908" w:name="_Toc385663941"/>
      <w:r>
        <w:rPr>
          <w:b/>
        </w:rPr>
        <w:t xml:space="preserve">Sequence diagram: </w:t>
      </w:r>
      <w:r w:rsidR="007D37F4">
        <w:rPr>
          <w:b/>
        </w:rPr>
        <w:t>Deny Friend’s Request</w:t>
      </w:r>
      <w:r>
        <w:rPr>
          <w:b/>
        </w:rPr>
        <w:t xml:space="preserve"> (</w:t>
      </w:r>
      <w:r w:rsidR="00E525E6">
        <w:rPr>
          <w:b/>
        </w:rPr>
        <w:t>Candidate</w:t>
      </w:r>
      <w:r>
        <w:rPr>
          <w:b/>
        </w:rPr>
        <w:t>)</w:t>
      </w:r>
      <w:bookmarkEnd w:id="2908"/>
    </w:p>
    <w:p w:rsidR="007D37F4" w:rsidRPr="007D37F4" w:rsidRDefault="007D37F4" w:rsidP="007D37F4">
      <w:r w:rsidRPr="007D37F4">
        <w:rPr>
          <w:noProof/>
          <w:lang w:eastAsia="en-US"/>
        </w:rPr>
        <w:drawing>
          <wp:inline distT="0" distB="0" distL="0" distR="0" wp14:anchorId="7A7A3E0C" wp14:editId="3EAB4E97">
            <wp:extent cx="6235065" cy="4234835"/>
            <wp:effectExtent l="0" t="0" r="0" b="0"/>
            <wp:docPr id="207" name="Picture 207" descr="C:\Users\Tri Le Nguyen Huu\Downloads\SequenceDiagram\Image\Candidate_Deny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ri Le Nguyen Huu\Downloads\SequenceDiagram\Image\Candidate_DenyRequest.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235065" cy="4234835"/>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2909" w:name="_Toc385663942"/>
      <w:r>
        <w:rPr>
          <w:b/>
        </w:rPr>
        <w:lastRenderedPageBreak/>
        <w:t>Sequence diagram: Invite to Group (Candidate)</w:t>
      </w:r>
      <w:bookmarkEnd w:id="2909"/>
    </w:p>
    <w:p w:rsidR="007D37F4" w:rsidRPr="007D37F4" w:rsidRDefault="007D37F4" w:rsidP="007D37F4">
      <w:r w:rsidRPr="007D37F4">
        <w:rPr>
          <w:noProof/>
          <w:lang w:eastAsia="en-US"/>
        </w:rPr>
        <w:drawing>
          <wp:inline distT="0" distB="0" distL="0" distR="0" wp14:anchorId="4CF2D6FD" wp14:editId="1B2E837A">
            <wp:extent cx="6235065" cy="5215465"/>
            <wp:effectExtent l="0" t="0" r="0" b="4445"/>
            <wp:docPr id="288" name="Picture 288" descr="C:\Users\Tri Le Nguyen Huu\Downloads\SequenceDiagram\Image\Candidate_InviteTo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ri Le Nguyen Huu\Downloads\SequenceDiagram\Image\Candidate_InviteToGroup.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235065" cy="5215465"/>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2910" w:name="_Toc385663943"/>
      <w:r>
        <w:rPr>
          <w:b/>
        </w:rPr>
        <w:lastRenderedPageBreak/>
        <w:t>Sequence diagram: Join in Charity Exam (Candidate)</w:t>
      </w:r>
      <w:bookmarkEnd w:id="2910"/>
    </w:p>
    <w:p w:rsidR="007D37F4" w:rsidRPr="007D37F4" w:rsidRDefault="007D37F4" w:rsidP="007D37F4">
      <w:r w:rsidRPr="007D37F4">
        <w:rPr>
          <w:noProof/>
          <w:lang w:eastAsia="en-US"/>
        </w:rPr>
        <w:drawing>
          <wp:inline distT="0" distB="0" distL="0" distR="0" wp14:anchorId="62769172" wp14:editId="79B6B01B">
            <wp:extent cx="6235065" cy="5215465"/>
            <wp:effectExtent l="0" t="0" r="0" b="4445"/>
            <wp:docPr id="289" name="Picture 289" descr="C:\Users\Tri Le Nguyen Huu\Downloads\SequenceDiagram\Image\Candidate_Joi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ri Le Nguyen Huu\Downloads\SequenceDiagram\Image\Candidate_JoinCE.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235065" cy="5215465"/>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2911" w:name="_Toc385663944"/>
      <w:r>
        <w:rPr>
          <w:b/>
        </w:rPr>
        <w:t>Sequence diagram: Leave Charity Exam (Candidate)</w:t>
      </w:r>
      <w:bookmarkEnd w:id="2911"/>
    </w:p>
    <w:p w:rsidR="007D37F4" w:rsidRPr="007D37F4" w:rsidRDefault="007D37F4" w:rsidP="007D37F4">
      <w:r w:rsidRPr="007D37F4">
        <w:rPr>
          <w:noProof/>
          <w:lang w:eastAsia="en-US"/>
        </w:rPr>
        <w:drawing>
          <wp:inline distT="0" distB="0" distL="0" distR="0" wp14:anchorId="708EF903" wp14:editId="37F3D603">
            <wp:extent cx="6235065" cy="3232827"/>
            <wp:effectExtent l="0" t="0" r="0" b="5715"/>
            <wp:docPr id="290" name="Picture 290" descr="C:\Users\Tri Le Nguyen Huu\Downloads\SequenceDiagram\Image\Candidate_Leave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ri Le Nguyen Huu\Downloads\SequenceDiagram\Image\Candidate_LeaveCE.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235065" cy="3232827"/>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2912" w:name="_Toc385663945"/>
      <w:r>
        <w:rPr>
          <w:b/>
        </w:rPr>
        <w:lastRenderedPageBreak/>
        <w:t>Sequence diagram: Add Car (Charity)</w:t>
      </w:r>
      <w:bookmarkEnd w:id="2912"/>
    </w:p>
    <w:p w:rsidR="005B7238" w:rsidRPr="005B7238" w:rsidRDefault="00DE10E5" w:rsidP="005B7238">
      <w:r w:rsidRPr="00DE10E5">
        <w:rPr>
          <w:noProof/>
          <w:lang w:eastAsia="en-US"/>
        </w:rPr>
        <w:drawing>
          <wp:inline distT="0" distB="0" distL="0" distR="0" wp14:anchorId="2065F68D" wp14:editId="02B04150">
            <wp:extent cx="6235065" cy="5417514"/>
            <wp:effectExtent l="0" t="0" r="0" b="0"/>
            <wp:docPr id="291" name="Picture 291" descr="C:\Users\Tri Le Nguyen Huu\Downloads\SequenceDiagram\Image\Charity_Add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ri Le Nguyen Huu\Downloads\SequenceDiagram\Image\Charity_AddCar.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235065" cy="5417514"/>
                    </a:xfrm>
                    <a:prstGeom prst="rect">
                      <a:avLst/>
                    </a:prstGeom>
                    <a:noFill/>
                    <a:ln>
                      <a:noFill/>
                    </a:ln>
                  </pic:spPr>
                </pic:pic>
              </a:graphicData>
            </a:graphic>
          </wp:inline>
        </w:drawing>
      </w:r>
    </w:p>
    <w:p w:rsidR="005B7238" w:rsidRPr="005B7238" w:rsidRDefault="005B7238" w:rsidP="005B7238"/>
    <w:p w:rsidR="005B7238" w:rsidRDefault="007D37F4" w:rsidP="00622DE9">
      <w:pPr>
        <w:pStyle w:val="Heading3"/>
        <w:numPr>
          <w:ilvl w:val="0"/>
          <w:numId w:val="85"/>
        </w:numPr>
        <w:ind w:left="1170"/>
        <w:rPr>
          <w:b/>
        </w:rPr>
      </w:pPr>
      <w:bookmarkStart w:id="2913" w:name="_Toc385663946"/>
      <w:r w:rsidRPr="005B7238">
        <w:rPr>
          <w:b/>
        </w:rPr>
        <w:lastRenderedPageBreak/>
        <w:t xml:space="preserve">Sequence diagram: </w:t>
      </w:r>
      <w:r w:rsidR="00EE2952" w:rsidRPr="005B7238">
        <w:rPr>
          <w:b/>
        </w:rPr>
        <w:t>Approve</w:t>
      </w:r>
      <w:r w:rsidRPr="005B7238">
        <w:rPr>
          <w:b/>
        </w:rPr>
        <w:t xml:space="preserve"> Car (Charity)</w:t>
      </w:r>
      <w:bookmarkEnd w:id="2913"/>
    </w:p>
    <w:p w:rsidR="005B7238" w:rsidRPr="005B7238" w:rsidRDefault="00DE10E5" w:rsidP="00DE10E5">
      <w:pPr>
        <w:tabs>
          <w:tab w:val="left" w:pos="2579"/>
        </w:tabs>
      </w:pPr>
      <w:r>
        <w:tab/>
      </w:r>
      <w:r w:rsidRPr="00DE10E5">
        <w:rPr>
          <w:noProof/>
          <w:lang w:eastAsia="en-US"/>
        </w:rPr>
        <w:drawing>
          <wp:inline distT="0" distB="0" distL="0" distR="0" wp14:anchorId="3EC6557B" wp14:editId="59CA2B19">
            <wp:extent cx="6235065" cy="6497094"/>
            <wp:effectExtent l="0" t="0" r="0" b="0"/>
            <wp:docPr id="293" name="Picture 293" descr="C:\Users\Tri Le Nguyen Huu\Downloads\SequenceDiagram\Image\Charity_Appvove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ri Le Nguyen Huu\Downloads\SequenceDiagram\Image\Charity_AppvoveCar.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235065" cy="6497094"/>
                    </a:xfrm>
                    <a:prstGeom prst="rect">
                      <a:avLst/>
                    </a:prstGeom>
                    <a:noFill/>
                    <a:ln>
                      <a:noFill/>
                    </a:ln>
                  </pic:spPr>
                </pic:pic>
              </a:graphicData>
            </a:graphic>
          </wp:inline>
        </w:drawing>
      </w:r>
    </w:p>
    <w:p w:rsidR="007D37F4" w:rsidRDefault="007D37F4" w:rsidP="00622DE9">
      <w:pPr>
        <w:pStyle w:val="Heading3"/>
        <w:numPr>
          <w:ilvl w:val="0"/>
          <w:numId w:val="85"/>
        </w:numPr>
        <w:ind w:left="1170"/>
        <w:rPr>
          <w:b/>
        </w:rPr>
      </w:pPr>
      <w:bookmarkStart w:id="2914" w:name="_Toc385663947"/>
      <w:r w:rsidRPr="005B7238">
        <w:rPr>
          <w:b/>
        </w:rPr>
        <w:lastRenderedPageBreak/>
        <w:t xml:space="preserve">Sequence diagram: </w:t>
      </w:r>
      <w:r w:rsidR="00EE2952" w:rsidRPr="005B7238">
        <w:rPr>
          <w:b/>
        </w:rPr>
        <w:t>Approve Lodge</w:t>
      </w:r>
      <w:r w:rsidRPr="005B7238">
        <w:rPr>
          <w:b/>
        </w:rPr>
        <w:t xml:space="preserve"> (Charity)</w:t>
      </w:r>
      <w:bookmarkEnd w:id="2914"/>
    </w:p>
    <w:p w:rsidR="005B7238" w:rsidRPr="005B7238" w:rsidRDefault="00DE10E5" w:rsidP="005B7238">
      <w:r w:rsidRPr="00DE10E5">
        <w:rPr>
          <w:noProof/>
          <w:lang w:eastAsia="en-US"/>
        </w:rPr>
        <w:drawing>
          <wp:inline distT="0" distB="0" distL="0" distR="0" wp14:anchorId="3BE43FA4" wp14:editId="3E6A3D16">
            <wp:extent cx="6235065" cy="6478644"/>
            <wp:effectExtent l="0" t="0" r="0" b="0"/>
            <wp:docPr id="294" name="Picture 294" descr="C:\Users\Tri Le Nguyen Huu\Downloads\SequenceDiagram\Image\Charity_Appvove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ri Le Nguyen Huu\Downloads\SequenceDiagram\Image\Charity_AppvoveLodge.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235065" cy="6478644"/>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2915" w:name="_Toc385663948"/>
      <w:r>
        <w:rPr>
          <w:b/>
        </w:rPr>
        <w:lastRenderedPageBreak/>
        <w:t xml:space="preserve">Sequence diagram: </w:t>
      </w:r>
      <w:r w:rsidR="00EE2952">
        <w:rPr>
          <w:b/>
        </w:rPr>
        <w:t>Assign</w:t>
      </w:r>
      <w:r>
        <w:rPr>
          <w:b/>
        </w:rPr>
        <w:t xml:space="preserve"> Car </w:t>
      </w:r>
      <w:r w:rsidR="00EE2952">
        <w:rPr>
          <w:b/>
        </w:rPr>
        <w:t xml:space="preserve">to Charity Exam </w:t>
      </w:r>
      <w:r>
        <w:rPr>
          <w:b/>
        </w:rPr>
        <w:t>(Charity)</w:t>
      </w:r>
      <w:bookmarkEnd w:id="2915"/>
    </w:p>
    <w:p w:rsidR="005B7238" w:rsidRPr="005B7238" w:rsidRDefault="00DE10E5" w:rsidP="005B7238">
      <w:r w:rsidRPr="00DE10E5">
        <w:rPr>
          <w:noProof/>
          <w:lang w:eastAsia="en-US"/>
        </w:rPr>
        <w:drawing>
          <wp:inline distT="0" distB="0" distL="0" distR="0" wp14:anchorId="0CB64BEA" wp14:editId="488AF818">
            <wp:extent cx="6235065" cy="5417514"/>
            <wp:effectExtent l="0" t="0" r="0" b="0"/>
            <wp:docPr id="295" name="Picture 295" descr="C:\Users\Tri Le Nguyen Huu\Downloads\SequenceDiagram\Image\Charity_AssignCarTo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ri Le Nguyen Huu\Downloads\SequenceDiagram\Image\Charity_AssignCarToCe.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235065" cy="5417514"/>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2916" w:name="_Toc385663949"/>
      <w:r>
        <w:rPr>
          <w:b/>
        </w:rPr>
        <w:lastRenderedPageBreak/>
        <w:t xml:space="preserve">Sequence diagram: </w:t>
      </w:r>
      <w:r w:rsidR="00EE2952">
        <w:rPr>
          <w:b/>
        </w:rPr>
        <w:t xml:space="preserve">Assign Lodge to Charity Exam </w:t>
      </w:r>
      <w:r>
        <w:rPr>
          <w:b/>
        </w:rPr>
        <w:t>(Charity)</w:t>
      </w:r>
      <w:bookmarkEnd w:id="2916"/>
    </w:p>
    <w:p w:rsidR="005B7238" w:rsidRPr="005B7238" w:rsidRDefault="00DE10E5" w:rsidP="005B7238">
      <w:r w:rsidRPr="00DE10E5">
        <w:rPr>
          <w:noProof/>
          <w:lang w:eastAsia="en-US"/>
        </w:rPr>
        <w:drawing>
          <wp:inline distT="0" distB="0" distL="0" distR="0" wp14:anchorId="165C9161" wp14:editId="7841F5D9">
            <wp:extent cx="6235065" cy="5417514"/>
            <wp:effectExtent l="0" t="0" r="0" b="0"/>
            <wp:docPr id="296" name="Picture 296" descr="C:\Users\Tri Le Nguyen Huu\Downloads\SequenceDiagram\Image\Charity_AssignLodgeTo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ri Le Nguyen Huu\Downloads\SequenceDiagram\Image\Charity_AssignLodgeToCe.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235065" cy="5417514"/>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2917" w:name="_Toc385663950"/>
      <w:r>
        <w:rPr>
          <w:b/>
        </w:rPr>
        <w:lastRenderedPageBreak/>
        <w:t xml:space="preserve">Sequence diagram: </w:t>
      </w:r>
      <w:r w:rsidR="00EE2952">
        <w:rPr>
          <w:b/>
        </w:rPr>
        <w:t>Delete Lodge</w:t>
      </w:r>
      <w:r>
        <w:rPr>
          <w:b/>
        </w:rPr>
        <w:t xml:space="preserve"> (Charity)</w:t>
      </w:r>
      <w:bookmarkEnd w:id="2917"/>
    </w:p>
    <w:p w:rsidR="005B7238" w:rsidRPr="005B7238" w:rsidRDefault="00DE10E5" w:rsidP="005B7238">
      <w:r w:rsidRPr="00DE10E5">
        <w:rPr>
          <w:noProof/>
          <w:lang w:eastAsia="en-US"/>
        </w:rPr>
        <w:drawing>
          <wp:inline distT="0" distB="0" distL="0" distR="0" wp14:anchorId="15818E34" wp14:editId="26392AD9">
            <wp:extent cx="6235065" cy="5276956"/>
            <wp:effectExtent l="0" t="0" r="0" b="0"/>
            <wp:docPr id="297" name="Picture 297" descr="C:\Users\Tri Le Nguyen Huu\Downloads\SequenceDiagram\Image\Charity_Delete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ri Le Nguyen Huu\Downloads\SequenceDiagram\Image\Charity_DeleteLodge.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235065" cy="5276956"/>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2918" w:name="_Toc385663951"/>
      <w:r>
        <w:rPr>
          <w:b/>
        </w:rPr>
        <w:lastRenderedPageBreak/>
        <w:t xml:space="preserve">Sequence diagram: </w:t>
      </w:r>
      <w:r w:rsidR="00EE2952">
        <w:rPr>
          <w:b/>
        </w:rPr>
        <w:t>Denie Car</w:t>
      </w:r>
      <w:r>
        <w:rPr>
          <w:b/>
        </w:rPr>
        <w:t xml:space="preserve"> (Charity)</w:t>
      </w:r>
      <w:bookmarkEnd w:id="2918"/>
    </w:p>
    <w:p w:rsidR="005B7238" w:rsidRPr="005B7238" w:rsidRDefault="00DE10E5" w:rsidP="005B7238">
      <w:r w:rsidRPr="00DE10E5">
        <w:rPr>
          <w:noProof/>
          <w:lang w:eastAsia="en-US"/>
        </w:rPr>
        <w:drawing>
          <wp:inline distT="0" distB="0" distL="0" distR="0" wp14:anchorId="7A2D8505" wp14:editId="3F5507E1">
            <wp:extent cx="6235065" cy="5269551"/>
            <wp:effectExtent l="0" t="0" r="0" b="7620"/>
            <wp:docPr id="298" name="Picture 298" descr="C:\Users\Tri Le Nguyen Huu\Downloads\SequenceDiagram\Image\Charity_Denie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ri Le Nguyen Huu\Downloads\SequenceDiagram\Image\Charity_DenieCar.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EE2952" w:rsidRDefault="00EE2952" w:rsidP="00EE2952">
      <w:pPr>
        <w:pStyle w:val="Heading3"/>
        <w:numPr>
          <w:ilvl w:val="0"/>
          <w:numId w:val="85"/>
        </w:numPr>
        <w:ind w:left="1170"/>
        <w:rPr>
          <w:b/>
        </w:rPr>
      </w:pPr>
      <w:bookmarkStart w:id="2919" w:name="_Toc385663952"/>
      <w:r>
        <w:rPr>
          <w:b/>
        </w:rPr>
        <w:lastRenderedPageBreak/>
        <w:t xml:space="preserve">Sequence diagram: Denie </w:t>
      </w:r>
      <w:r w:rsidR="00B1647D">
        <w:rPr>
          <w:b/>
        </w:rPr>
        <w:t>Lodge</w:t>
      </w:r>
      <w:r>
        <w:rPr>
          <w:b/>
        </w:rPr>
        <w:t xml:space="preserve"> (Charity)</w:t>
      </w:r>
      <w:bookmarkEnd w:id="2919"/>
    </w:p>
    <w:p w:rsidR="005B7238" w:rsidRPr="005B7238" w:rsidRDefault="00DE10E5" w:rsidP="005B7238">
      <w:r w:rsidRPr="00DE10E5">
        <w:rPr>
          <w:noProof/>
          <w:lang w:eastAsia="en-US"/>
        </w:rPr>
        <w:drawing>
          <wp:inline distT="0" distB="0" distL="0" distR="0" wp14:anchorId="3C1C0E57" wp14:editId="1B5F0403">
            <wp:extent cx="6235065" cy="5269551"/>
            <wp:effectExtent l="0" t="0" r="0" b="7620"/>
            <wp:docPr id="299" name="Picture 299" descr="C:\Users\Tri Le Nguyen Huu\Downloads\SequenceDiagram\Image\Charity_Denie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ri Le Nguyen Huu\Downloads\SequenceDiagram\Image\Charity_DenieLodge.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EE2952" w:rsidRDefault="00EE2952" w:rsidP="00EE2952">
      <w:pPr>
        <w:pStyle w:val="Heading3"/>
        <w:numPr>
          <w:ilvl w:val="0"/>
          <w:numId w:val="85"/>
        </w:numPr>
        <w:ind w:left="1170"/>
        <w:rPr>
          <w:b/>
        </w:rPr>
      </w:pPr>
      <w:bookmarkStart w:id="2920" w:name="_Toc385663953"/>
      <w:r>
        <w:rPr>
          <w:b/>
        </w:rPr>
        <w:lastRenderedPageBreak/>
        <w:t xml:space="preserve">Sequence diagram: </w:t>
      </w:r>
      <w:r w:rsidR="00B1647D">
        <w:rPr>
          <w:b/>
        </w:rPr>
        <w:t>Edit Lodge</w:t>
      </w:r>
      <w:r>
        <w:rPr>
          <w:b/>
        </w:rPr>
        <w:t xml:space="preserve"> (Charity)</w:t>
      </w:r>
      <w:bookmarkEnd w:id="2920"/>
    </w:p>
    <w:p w:rsidR="005B7238" w:rsidRPr="005B7238" w:rsidRDefault="00DE10E5" w:rsidP="005B7238">
      <w:r w:rsidRPr="00DE10E5">
        <w:rPr>
          <w:noProof/>
          <w:lang w:eastAsia="en-US"/>
        </w:rPr>
        <w:drawing>
          <wp:inline distT="0" distB="0" distL="0" distR="0" wp14:anchorId="2729A9DA" wp14:editId="0465E3F8">
            <wp:extent cx="6235065" cy="6089428"/>
            <wp:effectExtent l="0" t="0" r="0" b="6985"/>
            <wp:docPr id="300" name="Picture 300" descr="C:\Users\Tri Le Nguyen Huu\Downloads\SequenceDiagram\Image\Charity_Edit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ri Le Nguyen Huu\Downloads\SequenceDiagram\Image\Charity_EditLodge.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235065" cy="6089428"/>
                    </a:xfrm>
                    <a:prstGeom prst="rect">
                      <a:avLst/>
                    </a:prstGeom>
                    <a:noFill/>
                    <a:ln>
                      <a:noFill/>
                    </a:ln>
                  </pic:spPr>
                </pic:pic>
              </a:graphicData>
            </a:graphic>
          </wp:inline>
        </w:drawing>
      </w:r>
    </w:p>
    <w:p w:rsidR="00EE2952" w:rsidRDefault="00EE2952" w:rsidP="00EE2952">
      <w:pPr>
        <w:pStyle w:val="Heading3"/>
        <w:numPr>
          <w:ilvl w:val="0"/>
          <w:numId w:val="85"/>
        </w:numPr>
        <w:ind w:left="1170"/>
        <w:rPr>
          <w:b/>
        </w:rPr>
      </w:pPr>
      <w:bookmarkStart w:id="2921" w:name="_Toc385663954"/>
      <w:r>
        <w:rPr>
          <w:b/>
        </w:rPr>
        <w:lastRenderedPageBreak/>
        <w:t xml:space="preserve">Sequence diagram: </w:t>
      </w:r>
      <w:r w:rsidR="00B1647D">
        <w:rPr>
          <w:b/>
        </w:rPr>
        <w:t>Remove Car</w:t>
      </w:r>
      <w:r>
        <w:rPr>
          <w:b/>
        </w:rPr>
        <w:t xml:space="preserve"> (Charity)</w:t>
      </w:r>
      <w:bookmarkEnd w:id="2921"/>
    </w:p>
    <w:p w:rsidR="005B7238" w:rsidRPr="005B7238" w:rsidRDefault="00DE10E5" w:rsidP="000E1E63">
      <w:r>
        <w:tab/>
      </w:r>
      <w:r w:rsidR="000E1E63">
        <w:tab/>
      </w:r>
      <w:r w:rsidR="000E1E63" w:rsidRPr="000E1E63">
        <w:rPr>
          <w:noProof/>
          <w:lang w:eastAsia="en-US"/>
        </w:rPr>
        <w:drawing>
          <wp:inline distT="0" distB="0" distL="0" distR="0" wp14:anchorId="53E7576A" wp14:editId="6D1171CB">
            <wp:extent cx="6235065" cy="6428277"/>
            <wp:effectExtent l="0" t="0" r="0" b="0"/>
            <wp:docPr id="301" name="Picture 301" descr="C:\Users\Tri Le Nguyen Huu\Downloads\SequenceDiagram\Image\Charity_Remove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i Le Nguyen Huu\Downloads\SequenceDiagram\Image\Charity_RemoveCar.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235065" cy="6428277"/>
                    </a:xfrm>
                    <a:prstGeom prst="rect">
                      <a:avLst/>
                    </a:prstGeom>
                    <a:noFill/>
                    <a:ln>
                      <a:noFill/>
                    </a:ln>
                  </pic:spPr>
                </pic:pic>
              </a:graphicData>
            </a:graphic>
          </wp:inline>
        </w:drawing>
      </w:r>
    </w:p>
    <w:p w:rsidR="005B7238" w:rsidRPr="005B7238" w:rsidRDefault="005B7238" w:rsidP="005B7238"/>
    <w:p w:rsidR="000E1E63" w:rsidRDefault="000E1E63" w:rsidP="00622DE9">
      <w:pPr>
        <w:pStyle w:val="Heading3"/>
        <w:numPr>
          <w:ilvl w:val="0"/>
          <w:numId w:val="85"/>
        </w:numPr>
        <w:ind w:left="1170"/>
        <w:rPr>
          <w:b/>
        </w:rPr>
      </w:pPr>
      <w:bookmarkStart w:id="2922" w:name="_Toc385663955"/>
      <w:r w:rsidRPr="00523826">
        <w:rPr>
          <w:b/>
        </w:rPr>
        <w:lastRenderedPageBreak/>
        <w:t xml:space="preserve">Sequence diagram: </w:t>
      </w:r>
      <w:r w:rsidR="00523826">
        <w:rPr>
          <w:b/>
        </w:rPr>
        <w:t>Add</w:t>
      </w:r>
      <w:r w:rsidR="00523826" w:rsidRPr="00523826">
        <w:rPr>
          <w:b/>
        </w:rPr>
        <w:t xml:space="preserve"> Car</w:t>
      </w:r>
      <w:r w:rsidRPr="00523826">
        <w:rPr>
          <w:b/>
        </w:rPr>
        <w:t xml:space="preserve"> (</w:t>
      </w:r>
      <w:r w:rsidR="00523826" w:rsidRPr="00523826">
        <w:rPr>
          <w:b/>
        </w:rPr>
        <w:t>Sponsor</w:t>
      </w:r>
      <w:r w:rsidRPr="00523826">
        <w:rPr>
          <w:b/>
        </w:rPr>
        <w:t>)</w:t>
      </w:r>
      <w:bookmarkEnd w:id="2922"/>
    </w:p>
    <w:p w:rsidR="00892020" w:rsidRPr="00892020" w:rsidRDefault="00622DE9" w:rsidP="00622DE9">
      <w:pPr>
        <w:tabs>
          <w:tab w:val="left" w:pos="2780"/>
        </w:tabs>
      </w:pPr>
      <w:r>
        <w:tab/>
      </w:r>
      <w:r w:rsidRPr="00622DE9">
        <w:rPr>
          <w:noProof/>
          <w:lang w:eastAsia="en-US"/>
        </w:rPr>
        <w:drawing>
          <wp:inline distT="0" distB="0" distL="0" distR="0" wp14:anchorId="5147755A" wp14:editId="3D6DDA3B">
            <wp:extent cx="6235065" cy="6187385"/>
            <wp:effectExtent l="0" t="0" r="0" b="4445"/>
            <wp:docPr id="303" name="Picture 303" descr="C:\Users\Tri Le Nguyen Huu\Downloads\SequenceDiagram\Image\Sponsor_Add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i Le Nguyen Huu\Downloads\SequenceDiagram\Image\Sponsor_AddCar.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235065" cy="6187385"/>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bookmarkStart w:id="2923" w:name="_Toc385663956"/>
      <w:r w:rsidRPr="00523826">
        <w:rPr>
          <w:b/>
        </w:rPr>
        <w:lastRenderedPageBreak/>
        <w:t xml:space="preserve">Sequence diagram: </w:t>
      </w:r>
      <w:r>
        <w:rPr>
          <w:b/>
        </w:rPr>
        <w:t>Edit</w:t>
      </w:r>
      <w:r w:rsidRPr="00523826">
        <w:rPr>
          <w:b/>
        </w:rPr>
        <w:t xml:space="preserve"> Car (Sponsor)</w:t>
      </w:r>
      <w:bookmarkEnd w:id="2923"/>
    </w:p>
    <w:p w:rsidR="00892020" w:rsidRPr="00892020" w:rsidRDefault="00622DE9" w:rsidP="00622DE9">
      <w:pPr>
        <w:tabs>
          <w:tab w:val="left" w:pos="2746"/>
        </w:tabs>
      </w:pPr>
      <w:r>
        <w:tab/>
      </w:r>
      <w:r w:rsidRPr="00622DE9">
        <w:rPr>
          <w:noProof/>
          <w:lang w:eastAsia="en-US"/>
        </w:rPr>
        <w:drawing>
          <wp:inline distT="0" distB="0" distL="0" distR="0" wp14:anchorId="3A59EFC9" wp14:editId="2750D082">
            <wp:extent cx="6235065" cy="6088289"/>
            <wp:effectExtent l="0" t="0" r="0" b="8255"/>
            <wp:docPr id="304" name="Picture 304" descr="C:\Users\Tri Le Nguyen Huu\Downloads\SequenceDiagram\Image\Sponsor__Edit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i Le Nguyen Huu\Downloads\SequenceDiagram\Image\Sponsor__EditCar.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235065" cy="6088289"/>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bookmarkStart w:id="2924" w:name="_Toc385663957"/>
      <w:r w:rsidRPr="00523826">
        <w:rPr>
          <w:b/>
        </w:rPr>
        <w:lastRenderedPageBreak/>
        <w:t xml:space="preserve">Sequence diagram: </w:t>
      </w:r>
      <w:r>
        <w:rPr>
          <w:b/>
        </w:rPr>
        <w:t>Delete</w:t>
      </w:r>
      <w:r w:rsidRPr="00523826">
        <w:rPr>
          <w:b/>
        </w:rPr>
        <w:t xml:space="preserve"> Car (Sponsor)</w:t>
      </w:r>
      <w:bookmarkEnd w:id="2924"/>
    </w:p>
    <w:p w:rsidR="00892020" w:rsidRPr="00892020" w:rsidRDefault="009820BD" w:rsidP="00892020">
      <w:r w:rsidRPr="009820BD">
        <w:rPr>
          <w:noProof/>
          <w:lang w:eastAsia="en-US"/>
        </w:rPr>
        <w:drawing>
          <wp:inline distT="0" distB="0" distL="0" distR="0" wp14:anchorId="625BC093" wp14:editId="74F7ADD4">
            <wp:extent cx="6235065" cy="5977159"/>
            <wp:effectExtent l="0" t="0" r="0" b="5080"/>
            <wp:docPr id="312" name="Picture 312" descr="C:\Users\Tri Le Nguyen Huu\Downloads\SequenceDiagram\Image\Sponsor_Delete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ri Le Nguyen Huu\Downloads\SequenceDiagram\Image\Sponsor_DeleteCar.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235065" cy="5977159"/>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bookmarkStart w:id="2925" w:name="_Toc385663958"/>
      <w:r w:rsidRPr="00523826">
        <w:rPr>
          <w:b/>
        </w:rPr>
        <w:t xml:space="preserve">Sequence diagram: </w:t>
      </w:r>
      <w:r>
        <w:rPr>
          <w:b/>
        </w:rPr>
        <w:t>View</w:t>
      </w:r>
      <w:r w:rsidRPr="00523826">
        <w:rPr>
          <w:b/>
        </w:rPr>
        <w:t xml:space="preserve"> Car (Sponsor)</w:t>
      </w:r>
      <w:bookmarkEnd w:id="2925"/>
    </w:p>
    <w:p w:rsidR="00892020" w:rsidRPr="00892020" w:rsidRDefault="008D530B" w:rsidP="00892020">
      <w:r w:rsidRPr="008D530B">
        <w:rPr>
          <w:noProof/>
          <w:lang w:eastAsia="en-US"/>
        </w:rPr>
        <w:drawing>
          <wp:inline distT="0" distB="0" distL="0" distR="0" wp14:anchorId="5CD48378" wp14:editId="5FC46A55">
            <wp:extent cx="6235065" cy="2632379"/>
            <wp:effectExtent l="0" t="0" r="0" b="0"/>
            <wp:docPr id="322" name="Picture 322" descr="C:\Users\Tri Le Nguyen Huu\Downloads\SequenceDiagram\Image\Sponsor_View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ri Le Nguyen Huu\Downloads\SequenceDiagram\Image\Sponsor_ViewCar.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bookmarkStart w:id="2926" w:name="_Toc385663959"/>
      <w:r w:rsidRPr="00523826">
        <w:rPr>
          <w:b/>
        </w:rPr>
        <w:lastRenderedPageBreak/>
        <w:t xml:space="preserve">Sequence diagram: </w:t>
      </w:r>
      <w:r>
        <w:rPr>
          <w:b/>
        </w:rPr>
        <w:t>Add</w:t>
      </w:r>
      <w:r w:rsidRPr="00523826">
        <w:rPr>
          <w:b/>
        </w:rPr>
        <w:t xml:space="preserve"> </w:t>
      </w:r>
      <w:r>
        <w:rPr>
          <w:b/>
        </w:rPr>
        <w:t>Lodge</w:t>
      </w:r>
      <w:r w:rsidRPr="00523826">
        <w:rPr>
          <w:b/>
        </w:rPr>
        <w:t xml:space="preserve"> (Sponsor)</w:t>
      </w:r>
      <w:bookmarkEnd w:id="2926"/>
    </w:p>
    <w:p w:rsidR="00892020" w:rsidRPr="00892020" w:rsidRDefault="009820BD" w:rsidP="00892020">
      <w:r w:rsidRPr="009820BD">
        <w:rPr>
          <w:noProof/>
          <w:lang w:eastAsia="en-US"/>
        </w:rPr>
        <w:drawing>
          <wp:inline distT="0" distB="0" distL="0" distR="0" wp14:anchorId="0D30339F" wp14:editId="0D390E17">
            <wp:extent cx="6235065" cy="5411117"/>
            <wp:effectExtent l="0" t="0" r="0" b="0"/>
            <wp:docPr id="307" name="Picture 307" descr="C:\Users\Tri Le Nguyen Huu\Downloads\SequenceDiagram\Image\Sponsor_Add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ri Le Nguyen Huu\Downloads\SequenceDiagram\Image\Sponsor_AddLodge.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235065" cy="5411117"/>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bookmarkStart w:id="2927" w:name="_Toc385663960"/>
      <w:r w:rsidRPr="00523826">
        <w:rPr>
          <w:b/>
        </w:rPr>
        <w:lastRenderedPageBreak/>
        <w:t xml:space="preserve">Sequence diagram: </w:t>
      </w:r>
      <w:r>
        <w:rPr>
          <w:b/>
        </w:rPr>
        <w:t>Edit</w:t>
      </w:r>
      <w:r w:rsidRPr="00523826">
        <w:rPr>
          <w:b/>
        </w:rPr>
        <w:t xml:space="preserve"> </w:t>
      </w:r>
      <w:r>
        <w:rPr>
          <w:b/>
        </w:rPr>
        <w:t>Lodge</w:t>
      </w:r>
      <w:r w:rsidRPr="00523826">
        <w:rPr>
          <w:b/>
        </w:rPr>
        <w:t xml:space="preserve"> (Sponsor)</w:t>
      </w:r>
      <w:bookmarkEnd w:id="2927"/>
    </w:p>
    <w:p w:rsidR="00892020" w:rsidRPr="00892020" w:rsidRDefault="008D530B" w:rsidP="00892020">
      <w:r w:rsidRPr="008D530B">
        <w:rPr>
          <w:noProof/>
          <w:lang w:eastAsia="en-US"/>
        </w:rPr>
        <w:drawing>
          <wp:inline distT="0" distB="0" distL="0" distR="0" wp14:anchorId="60DE4C17" wp14:editId="4B19EFFD">
            <wp:extent cx="6235065" cy="6088289"/>
            <wp:effectExtent l="0" t="0" r="0" b="8255"/>
            <wp:docPr id="317" name="Picture 317" descr="C:\Users\Tri Le Nguyen Huu\Downloads\SequenceDiagram\Image\Sponsor_Edit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ri Le Nguyen Huu\Downloads\SequenceDiagram\Image\Sponsor_EditLodge.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235065" cy="6088289"/>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bookmarkStart w:id="2928" w:name="_Toc385663961"/>
      <w:r w:rsidRPr="00523826">
        <w:rPr>
          <w:b/>
        </w:rPr>
        <w:lastRenderedPageBreak/>
        <w:t xml:space="preserve">Sequence diagram: </w:t>
      </w:r>
      <w:r>
        <w:rPr>
          <w:b/>
        </w:rPr>
        <w:t>Delete</w:t>
      </w:r>
      <w:r w:rsidRPr="00523826">
        <w:rPr>
          <w:b/>
        </w:rPr>
        <w:t xml:space="preserve"> </w:t>
      </w:r>
      <w:r>
        <w:rPr>
          <w:b/>
        </w:rPr>
        <w:t>Lodge</w:t>
      </w:r>
      <w:r w:rsidRPr="00523826">
        <w:rPr>
          <w:b/>
        </w:rPr>
        <w:t xml:space="preserve"> (Sponsor)</w:t>
      </w:r>
      <w:bookmarkEnd w:id="2928"/>
    </w:p>
    <w:p w:rsidR="00892020" w:rsidRPr="00892020" w:rsidRDefault="009820BD" w:rsidP="00892020">
      <w:r w:rsidRPr="009820BD">
        <w:rPr>
          <w:noProof/>
          <w:lang w:eastAsia="en-US"/>
        </w:rPr>
        <w:drawing>
          <wp:inline distT="0" distB="0" distL="0" distR="0" wp14:anchorId="3D188A63" wp14:editId="7181CAC2">
            <wp:extent cx="6235065" cy="5269551"/>
            <wp:effectExtent l="0" t="0" r="0" b="7620"/>
            <wp:docPr id="314" name="Picture 314" descr="C:\Users\Tri Le Nguyen Huu\Downloads\SequenceDiagram\Image\Sponsor_Delete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ri Le Nguyen Huu\Downloads\SequenceDiagram\Image\Sponsor_DeleteLodge.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892020" w:rsidRDefault="00523826" w:rsidP="00622DE9">
      <w:pPr>
        <w:pStyle w:val="Heading3"/>
        <w:numPr>
          <w:ilvl w:val="0"/>
          <w:numId w:val="85"/>
        </w:numPr>
        <w:ind w:left="1170"/>
        <w:rPr>
          <w:b/>
        </w:rPr>
      </w:pPr>
      <w:bookmarkStart w:id="2929" w:name="_Toc385663962"/>
      <w:r w:rsidRPr="00892020">
        <w:rPr>
          <w:b/>
        </w:rPr>
        <w:t>Sequence diagram: View Lodge (Sponsor)</w:t>
      </w:r>
      <w:bookmarkEnd w:id="2929"/>
    </w:p>
    <w:p w:rsidR="00892020" w:rsidRPr="00892020" w:rsidRDefault="008D530B" w:rsidP="00892020">
      <w:r w:rsidRPr="008D530B">
        <w:rPr>
          <w:noProof/>
          <w:lang w:eastAsia="en-US"/>
        </w:rPr>
        <w:drawing>
          <wp:inline distT="0" distB="0" distL="0" distR="0" wp14:anchorId="1B4C69AB" wp14:editId="5D7E7BE4">
            <wp:extent cx="6235065" cy="2632379"/>
            <wp:effectExtent l="0" t="0" r="0" b="0"/>
            <wp:docPr id="324" name="Picture 324" descr="C:\Users\Tri Le Nguyen Huu\Downloads\SequenceDiagram\Image\Sponsor_View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ri Le Nguyen Huu\Downloads\SequenceDiagram\Image\Sponsor_ViewLodge.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A11B64" w:rsidRPr="00892020" w:rsidRDefault="00A11B64" w:rsidP="00622DE9">
      <w:pPr>
        <w:pStyle w:val="Heading3"/>
        <w:numPr>
          <w:ilvl w:val="0"/>
          <w:numId w:val="85"/>
        </w:numPr>
        <w:ind w:left="1170"/>
        <w:rPr>
          <w:b/>
        </w:rPr>
      </w:pPr>
      <w:bookmarkStart w:id="2930" w:name="_Toc385663963"/>
      <w:r w:rsidRPr="00892020">
        <w:rPr>
          <w:b/>
        </w:rPr>
        <w:lastRenderedPageBreak/>
        <w:t>Sequence diagram: View Detail Lodge (Sponsor)</w:t>
      </w:r>
      <w:bookmarkEnd w:id="2930"/>
    </w:p>
    <w:p w:rsidR="00A11B64" w:rsidRPr="00A11B64" w:rsidRDefault="00892020" w:rsidP="008D530B">
      <w:r>
        <w:tab/>
      </w:r>
      <w:r w:rsidR="008D530B" w:rsidRPr="008D530B">
        <w:rPr>
          <w:noProof/>
          <w:lang w:eastAsia="en-US"/>
        </w:rPr>
        <w:drawing>
          <wp:inline distT="0" distB="0" distL="0" distR="0" wp14:anchorId="5863D190" wp14:editId="086B6532">
            <wp:extent cx="6235065" cy="2632379"/>
            <wp:effectExtent l="0" t="0" r="0" b="0"/>
            <wp:docPr id="323" name="Picture 323" descr="C:\Users\Tri Le Nguyen Huu\Downloads\SequenceDiagram\Image\Sponsor_ViewDetail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ri Le Nguyen Huu\Downloads\SequenceDiagram\Image\Sponsor_ViewDetailLodge.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526411" w:rsidRDefault="00526411" w:rsidP="00526411">
      <w:pPr>
        <w:pStyle w:val="Heading3"/>
        <w:numPr>
          <w:ilvl w:val="0"/>
          <w:numId w:val="85"/>
        </w:numPr>
        <w:ind w:left="1170"/>
        <w:rPr>
          <w:b/>
        </w:rPr>
      </w:pPr>
      <w:bookmarkStart w:id="2931" w:name="_Toc385663964"/>
      <w:r w:rsidRPr="00523826">
        <w:rPr>
          <w:b/>
        </w:rPr>
        <w:t xml:space="preserve">Sequence diagram: </w:t>
      </w:r>
      <w:r>
        <w:rPr>
          <w:b/>
        </w:rPr>
        <w:t>Add</w:t>
      </w:r>
      <w:r w:rsidRPr="00523826">
        <w:rPr>
          <w:b/>
        </w:rPr>
        <w:t xml:space="preserve"> </w:t>
      </w:r>
      <w:r>
        <w:rPr>
          <w:b/>
        </w:rPr>
        <w:t>Room</w:t>
      </w:r>
      <w:r w:rsidRPr="00523826">
        <w:rPr>
          <w:b/>
        </w:rPr>
        <w:t xml:space="preserve"> (Sponsor)</w:t>
      </w:r>
      <w:bookmarkEnd w:id="2931"/>
    </w:p>
    <w:p w:rsidR="00892020" w:rsidRPr="00892020" w:rsidRDefault="009820BD" w:rsidP="00892020">
      <w:r w:rsidRPr="009820BD">
        <w:rPr>
          <w:noProof/>
          <w:lang w:eastAsia="en-US"/>
        </w:rPr>
        <w:drawing>
          <wp:inline distT="0" distB="0" distL="0" distR="0" wp14:anchorId="1B15E783" wp14:editId="325F56D8">
            <wp:extent cx="6235065" cy="5411117"/>
            <wp:effectExtent l="0" t="0" r="0" b="0"/>
            <wp:docPr id="308" name="Picture 308" descr="C:\Users\Tri Le Nguyen Huu\Downloads\SequenceDiagram\Image\Sponsor_Add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i Le Nguyen Huu\Downloads\SequenceDiagram\Image\Sponsor_AddRoom.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235065" cy="5411117"/>
                    </a:xfrm>
                    <a:prstGeom prst="rect">
                      <a:avLst/>
                    </a:prstGeom>
                    <a:noFill/>
                    <a:ln>
                      <a:noFill/>
                    </a:ln>
                  </pic:spPr>
                </pic:pic>
              </a:graphicData>
            </a:graphic>
          </wp:inline>
        </w:drawing>
      </w:r>
    </w:p>
    <w:p w:rsidR="00892020" w:rsidRPr="00892020" w:rsidRDefault="00892020" w:rsidP="00892020"/>
    <w:p w:rsidR="00526411" w:rsidRDefault="00526411" w:rsidP="00526411">
      <w:pPr>
        <w:pStyle w:val="Heading3"/>
        <w:numPr>
          <w:ilvl w:val="0"/>
          <w:numId w:val="85"/>
        </w:numPr>
        <w:ind w:left="1170"/>
        <w:rPr>
          <w:b/>
        </w:rPr>
      </w:pPr>
      <w:bookmarkStart w:id="2932" w:name="_Toc385663965"/>
      <w:r w:rsidRPr="00523826">
        <w:rPr>
          <w:b/>
        </w:rPr>
        <w:lastRenderedPageBreak/>
        <w:t xml:space="preserve">Sequence diagram: </w:t>
      </w:r>
      <w:r>
        <w:rPr>
          <w:b/>
        </w:rPr>
        <w:t>Delete</w:t>
      </w:r>
      <w:r w:rsidRPr="00523826">
        <w:rPr>
          <w:b/>
        </w:rPr>
        <w:t xml:space="preserve"> </w:t>
      </w:r>
      <w:r>
        <w:rPr>
          <w:b/>
        </w:rPr>
        <w:t>Room</w:t>
      </w:r>
      <w:r w:rsidRPr="00523826">
        <w:rPr>
          <w:b/>
        </w:rPr>
        <w:t xml:space="preserve"> (Sponsor)</w:t>
      </w:r>
      <w:bookmarkEnd w:id="2932"/>
    </w:p>
    <w:p w:rsidR="00892020" w:rsidRPr="00892020" w:rsidRDefault="009820BD" w:rsidP="00892020">
      <w:r w:rsidRPr="009820BD">
        <w:rPr>
          <w:noProof/>
          <w:lang w:eastAsia="en-US"/>
        </w:rPr>
        <w:drawing>
          <wp:inline distT="0" distB="0" distL="0" distR="0" wp14:anchorId="0E937689" wp14:editId="4A3725FC">
            <wp:extent cx="6235065" cy="5269551"/>
            <wp:effectExtent l="0" t="0" r="0" b="7620"/>
            <wp:docPr id="315" name="Picture 315" descr="C:\Users\Tri Le Nguyen Huu\Downloads\SequenceDiagram\Image\Sponsor_Delete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i Le Nguyen Huu\Downloads\SequenceDiagram\Image\Sponsor_DeleteRoom.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892020" w:rsidRPr="00892020" w:rsidRDefault="00892020" w:rsidP="009820BD">
      <w:pPr>
        <w:jc w:val="center"/>
      </w:pPr>
    </w:p>
    <w:p w:rsidR="00892020" w:rsidRPr="00892020" w:rsidRDefault="008D530B" w:rsidP="00892020">
      <w:r>
        <w:br w:type="textWrapping" w:clear="all"/>
      </w:r>
    </w:p>
    <w:p w:rsidR="002358D6" w:rsidRDefault="002358D6" w:rsidP="0024730D">
      <w:pPr>
        <w:pStyle w:val="Heading3"/>
        <w:rPr>
          <w:b/>
        </w:rPr>
      </w:pPr>
    </w:p>
    <w:p w:rsidR="00892020" w:rsidRPr="00892020" w:rsidRDefault="009820BD" w:rsidP="00892020">
      <w:r>
        <w:br w:type="textWrapping" w:clear="all"/>
      </w:r>
    </w:p>
    <w:p w:rsidR="002358D6" w:rsidRDefault="002358D6" w:rsidP="002358D6">
      <w:pPr>
        <w:pStyle w:val="Heading3"/>
        <w:numPr>
          <w:ilvl w:val="0"/>
          <w:numId w:val="85"/>
        </w:numPr>
        <w:ind w:left="1170"/>
        <w:rPr>
          <w:b/>
        </w:rPr>
      </w:pPr>
      <w:bookmarkStart w:id="2933" w:name="_Toc385663966"/>
      <w:r w:rsidRPr="00523826">
        <w:rPr>
          <w:b/>
        </w:rPr>
        <w:lastRenderedPageBreak/>
        <w:t xml:space="preserve">Sequence diagram: </w:t>
      </w:r>
      <w:r>
        <w:rPr>
          <w:b/>
        </w:rPr>
        <w:t>View</w:t>
      </w:r>
      <w:r w:rsidRPr="00523826">
        <w:rPr>
          <w:b/>
        </w:rPr>
        <w:t xml:space="preserve"> </w:t>
      </w:r>
      <w:r>
        <w:rPr>
          <w:b/>
        </w:rPr>
        <w:t>Fund</w:t>
      </w:r>
      <w:r w:rsidRPr="00523826">
        <w:rPr>
          <w:b/>
        </w:rPr>
        <w:t xml:space="preserve"> (Sponsor)</w:t>
      </w:r>
      <w:bookmarkEnd w:id="2933"/>
    </w:p>
    <w:p w:rsidR="00892020" w:rsidRPr="00892020" w:rsidRDefault="004E3011" w:rsidP="00892020">
      <w:r w:rsidRPr="004E3011">
        <w:rPr>
          <w:noProof/>
          <w:lang w:eastAsia="en-US"/>
        </w:rPr>
        <w:drawing>
          <wp:inline distT="0" distB="0" distL="0" distR="0" wp14:anchorId="40B90193" wp14:editId="147E33C1">
            <wp:extent cx="6235065" cy="2632379"/>
            <wp:effectExtent l="0" t="0" r="0" b="0"/>
            <wp:docPr id="325" name="Picture 325" descr="C:\Users\Tri Le Nguyen Huu\Downloads\SequenceDiagram\Image\Sponsor_ViewF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i Le Nguyen Huu\Downloads\SequenceDiagram\Image\Sponsor_ViewFund.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1057AF" w:rsidRDefault="001057AF" w:rsidP="001057AF">
      <w:pPr>
        <w:pStyle w:val="Heading3"/>
        <w:numPr>
          <w:ilvl w:val="0"/>
          <w:numId w:val="85"/>
        </w:numPr>
        <w:ind w:left="1170"/>
        <w:rPr>
          <w:b/>
        </w:rPr>
      </w:pPr>
      <w:bookmarkStart w:id="2934" w:name="_Toc385663967"/>
      <w:r w:rsidRPr="00523826">
        <w:rPr>
          <w:b/>
        </w:rPr>
        <w:lastRenderedPageBreak/>
        <w:t xml:space="preserve">Sequence diagram: </w:t>
      </w:r>
      <w:r>
        <w:rPr>
          <w:b/>
        </w:rPr>
        <w:t>View</w:t>
      </w:r>
      <w:r w:rsidRPr="00523826">
        <w:rPr>
          <w:b/>
        </w:rPr>
        <w:t xml:space="preserve"> </w:t>
      </w:r>
      <w:r>
        <w:rPr>
          <w:b/>
        </w:rPr>
        <w:t>Statistic</w:t>
      </w:r>
      <w:r w:rsidRPr="00523826">
        <w:rPr>
          <w:b/>
        </w:rPr>
        <w:t xml:space="preserve"> (Sponsor)</w:t>
      </w:r>
      <w:bookmarkEnd w:id="2934"/>
    </w:p>
    <w:p w:rsidR="00892020" w:rsidRPr="00892020" w:rsidRDefault="004E3011" w:rsidP="00892020">
      <w:r w:rsidRPr="004E3011">
        <w:rPr>
          <w:noProof/>
          <w:lang w:eastAsia="en-US"/>
        </w:rPr>
        <w:drawing>
          <wp:inline distT="0" distB="0" distL="0" distR="0" wp14:anchorId="4894344D" wp14:editId="78A748DC">
            <wp:extent cx="6235065" cy="6591164"/>
            <wp:effectExtent l="0" t="0" r="0" b="635"/>
            <wp:docPr id="326" name="Picture 326" descr="C:\Users\Tri Le Nguyen Huu\Downloads\SequenceDiagram\Image\Sponsor_ViewStatis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i Le Nguyen Huu\Downloads\SequenceDiagram\Image\Sponsor_ViewStatistic.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235065" cy="6591164"/>
                    </a:xfrm>
                    <a:prstGeom prst="rect">
                      <a:avLst/>
                    </a:prstGeom>
                    <a:noFill/>
                    <a:ln>
                      <a:noFill/>
                    </a:ln>
                  </pic:spPr>
                </pic:pic>
              </a:graphicData>
            </a:graphic>
          </wp:inline>
        </w:drawing>
      </w:r>
    </w:p>
    <w:p w:rsidR="00892020" w:rsidRPr="00892020" w:rsidRDefault="00892020" w:rsidP="00892020"/>
    <w:p w:rsidR="00892020" w:rsidRPr="00892020" w:rsidRDefault="008D530B" w:rsidP="008D530B">
      <w:pPr>
        <w:tabs>
          <w:tab w:val="left" w:pos="6396"/>
        </w:tabs>
      </w:pPr>
      <w:r>
        <w:tab/>
      </w:r>
    </w:p>
    <w:p w:rsidR="00B33000" w:rsidRDefault="00B33000" w:rsidP="00B33000">
      <w:pPr>
        <w:pStyle w:val="Heading3"/>
        <w:numPr>
          <w:ilvl w:val="0"/>
          <w:numId w:val="85"/>
        </w:numPr>
        <w:ind w:left="1170"/>
        <w:rPr>
          <w:b/>
        </w:rPr>
      </w:pPr>
      <w:bookmarkStart w:id="2935" w:name="_Toc385663968"/>
      <w:r w:rsidRPr="00523826">
        <w:rPr>
          <w:b/>
        </w:rPr>
        <w:lastRenderedPageBreak/>
        <w:t xml:space="preserve">Sequence diagram: </w:t>
      </w:r>
      <w:r>
        <w:rPr>
          <w:b/>
        </w:rPr>
        <w:t xml:space="preserve">Sponsored </w:t>
      </w:r>
      <w:r w:rsidR="00B52A7F">
        <w:rPr>
          <w:b/>
        </w:rPr>
        <w:t>Resource</w:t>
      </w:r>
      <w:r w:rsidR="00B52A7F" w:rsidRPr="00523826">
        <w:rPr>
          <w:b/>
        </w:rPr>
        <w:t xml:space="preserve"> (</w:t>
      </w:r>
      <w:r w:rsidRPr="00523826">
        <w:rPr>
          <w:b/>
        </w:rPr>
        <w:t>Sponsor)</w:t>
      </w:r>
      <w:bookmarkEnd w:id="2935"/>
    </w:p>
    <w:p w:rsidR="00892020" w:rsidRPr="00892020" w:rsidRDefault="008D530B" w:rsidP="00892020">
      <w:r w:rsidRPr="008D530B">
        <w:rPr>
          <w:noProof/>
          <w:lang w:eastAsia="en-US"/>
        </w:rPr>
        <w:drawing>
          <wp:inline distT="0" distB="0" distL="0" distR="0" wp14:anchorId="44A3066C" wp14:editId="3D3A49A8">
            <wp:extent cx="6235065" cy="9319468"/>
            <wp:effectExtent l="0" t="0" r="0" b="0"/>
            <wp:docPr id="321" name="Picture 321" descr="C:\Users\Tri Le Nguyen Huu\Downloads\SequenceDiagram\Image\Sponsor_SponsoredResou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ri Le Nguyen Huu\Downloads\SequenceDiagram\Image\Sponsor_SponsoredResource.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235065" cy="9319468"/>
                    </a:xfrm>
                    <a:prstGeom prst="rect">
                      <a:avLst/>
                    </a:prstGeom>
                    <a:noFill/>
                    <a:ln>
                      <a:noFill/>
                    </a:ln>
                  </pic:spPr>
                </pic:pic>
              </a:graphicData>
            </a:graphic>
          </wp:inline>
        </w:drawing>
      </w:r>
    </w:p>
    <w:p w:rsidR="00B52A7F" w:rsidRDefault="00B52A7F" w:rsidP="00B52A7F">
      <w:pPr>
        <w:pStyle w:val="Heading3"/>
        <w:numPr>
          <w:ilvl w:val="0"/>
          <w:numId w:val="85"/>
        </w:numPr>
        <w:ind w:left="1170"/>
        <w:rPr>
          <w:b/>
        </w:rPr>
      </w:pPr>
      <w:bookmarkStart w:id="2936" w:name="_Toc385663969"/>
      <w:r w:rsidRPr="00523826">
        <w:rPr>
          <w:b/>
        </w:rPr>
        <w:lastRenderedPageBreak/>
        <w:t xml:space="preserve">Sequence diagram: </w:t>
      </w:r>
      <w:r w:rsidR="0089476A">
        <w:rPr>
          <w:b/>
        </w:rPr>
        <w:t xml:space="preserve">Cancel </w:t>
      </w:r>
      <w:r>
        <w:rPr>
          <w:b/>
        </w:rPr>
        <w:t>Sponsored Car</w:t>
      </w:r>
      <w:r w:rsidRPr="00523826">
        <w:rPr>
          <w:b/>
        </w:rPr>
        <w:t xml:space="preserve"> (Sponsor)</w:t>
      </w:r>
      <w:bookmarkEnd w:id="2936"/>
    </w:p>
    <w:p w:rsidR="00892020" w:rsidRPr="00892020" w:rsidRDefault="009820BD" w:rsidP="00892020">
      <w:r w:rsidRPr="009820BD">
        <w:rPr>
          <w:noProof/>
          <w:lang w:eastAsia="en-US"/>
        </w:rPr>
        <w:drawing>
          <wp:inline distT="0" distB="0" distL="0" distR="0" wp14:anchorId="00288581" wp14:editId="2D9666AD">
            <wp:extent cx="6235065" cy="5269551"/>
            <wp:effectExtent l="0" t="0" r="0" b="7620"/>
            <wp:docPr id="309" name="Picture 309" descr="C:\Users\Tri Le Nguyen Huu\Downloads\SequenceDiagram\Image\Sponsor_CancelSponsored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ri Le Nguyen Huu\Downloads\SequenceDiagram\Image\Sponsor_CancelSponsoredCar.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4E3011" w:rsidRPr="004E3011" w:rsidRDefault="004E3011" w:rsidP="004E3011">
      <w:pPr>
        <w:jc w:val="center"/>
      </w:pPr>
    </w:p>
    <w:p w:rsidR="004E3011" w:rsidRDefault="004E3011" w:rsidP="004E3011">
      <w:pPr>
        <w:pStyle w:val="Heading3"/>
        <w:numPr>
          <w:ilvl w:val="0"/>
          <w:numId w:val="85"/>
        </w:numPr>
        <w:ind w:left="1170"/>
        <w:rPr>
          <w:b/>
        </w:rPr>
      </w:pPr>
      <w:bookmarkStart w:id="2937" w:name="_Toc385663970"/>
      <w:r w:rsidRPr="00523826">
        <w:rPr>
          <w:b/>
        </w:rPr>
        <w:lastRenderedPageBreak/>
        <w:t xml:space="preserve">Sequence diagram: </w:t>
      </w:r>
      <w:r>
        <w:rPr>
          <w:b/>
        </w:rPr>
        <w:t>Join Charity Examination</w:t>
      </w:r>
      <w:r w:rsidRPr="00523826">
        <w:rPr>
          <w:b/>
        </w:rPr>
        <w:t xml:space="preserve"> (</w:t>
      </w:r>
      <w:r>
        <w:rPr>
          <w:b/>
        </w:rPr>
        <w:t>Volunteer</w:t>
      </w:r>
      <w:r w:rsidRPr="00523826">
        <w:rPr>
          <w:b/>
        </w:rPr>
        <w:t>)</w:t>
      </w:r>
      <w:bookmarkEnd w:id="2937"/>
    </w:p>
    <w:p w:rsidR="004E3011" w:rsidRPr="004E3011" w:rsidRDefault="004E3011" w:rsidP="004E3011">
      <w:r w:rsidRPr="004E3011">
        <w:rPr>
          <w:noProof/>
          <w:lang w:eastAsia="en-US"/>
        </w:rPr>
        <w:drawing>
          <wp:inline distT="0" distB="0" distL="0" distR="0" wp14:anchorId="7DEDD941" wp14:editId="28B49C1C">
            <wp:extent cx="6235065" cy="5215465"/>
            <wp:effectExtent l="0" t="0" r="0" b="4445"/>
            <wp:docPr id="327" name="Picture 327" descr="C:\Users\Tri Le Nguyen Huu\Downloads\SequenceDiagram\Image\Volunteer_Joi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i Le Nguyen Huu\Downloads\SequenceDiagram\Image\Volunteer_JoinCE.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235065" cy="5215465"/>
                    </a:xfrm>
                    <a:prstGeom prst="rect">
                      <a:avLst/>
                    </a:prstGeom>
                    <a:noFill/>
                    <a:ln>
                      <a:noFill/>
                    </a:ln>
                  </pic:spPr>
                </pic:pic>
              </a:graphicData>
            </a:graphic>
          </wp:inline>
        </w:drawing>
      </w:r>
    </w:p>
    <w:p w:rsidR="004E3011" w:rsidRDefault="004E3011" w:rsidP="004E3011">
      <w:pPr>
        <w:pStyle w:val="Heading3"/>
        <w:numPr>
          <w:ilvl w:val="0"/>
          <w:numId w:val="85"/>
        </w:numPr>
        <w:ind w:left="1170"/>
        <w:rPr>
          <w:b/>
        </w:rPr>
      </w:pPr>
      <w:bookmarkStart w:id="2938" w:name="_Toc385663971"/>
      <w:r w:rsidRPr="00523826">
        <w:rPr>
          <w:b/>
        </w:rPr>
        <w:t xml:space="preserve">Sequence diagram: </w:t>
      </w:r>
      <w:r>
        <w:rPr>
          <w:b/>
        </w:rPr>
        <w:t>Leave Charity Examination</w:t>
      </w:r>
      <w:r w:rsidRPr="00523826">
        <w:rPr>
          <w:b/>
        </w:rPr>
        <w:t xml:space="preserve"> (</w:t>
      </w:r>
      <w:r>
        <w:rPr>
          <w:b/>
        </w:rPr>
        <w:t>Volunteer</w:t>
      </w:r>
      <w:r w:rsidRPr="00523826">
        <w:rPr>
          <w:b/>
        </w:rPr>
        <w:t>)</w:t>
      </w:r>
      <w:bookmarkEnd w:id="2938"/>
    </w:p>
    <w:p w:rsidR="004E3011" w:rsidRPr="004E3011" w:rsidRDefault="004E3011" w:rsidP="004E3011">
      <w:r w:rsidRPr="004E3011">
        <w:rPr>
          <w:noProof/>
          <w:lang w:eastAsia="en-US"/>
        </w:rPr>
        <w:drawing>
          <wp:inline distT="0" distB="0" distL="0" distR="0" wp14:anchorId="33D59DA3" wp14:editId="250D4A49">
            <wp:extent cx="6235065" cy="2632379"/>
            <wp:effectExtent l="0" t="0" r="0" b="0"/>
            <wp:docPr id="328" name="Picture 328" descr="C:\Users\Tri Le Nguyen Huu\Downloads\SequenceDiagram\Image\Volunteer_Leave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i Le Nguyen Huu\Downloads\SequenceDiagram\Image\Volunteer_LeaveCE.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B33000" w:rsidRPr="00B33000" w:rsidRDefault="00B33000" w:rsidP="00B33000"/>
    <w:p w:rsidR="00416509" w:rsidRDefault="00416509" w:rsidP="00673B0E">
      <w:pPr>
        <w:pStyle w:val="Heading2"/>
        <w:numPr>
          <w:ilvl w:val="0"/>
          <w:numId w:val="3"/>
        </w:numPr>
        <w:rPr>
          <w:b/>
          <w:sz w:val="28"/>
          <w:szCs w:val="28"/>
        </w:rPr>
      </w:pPr>
      <w:bookmarkStart w:id="2939" w:name="_Toc385663972"/>
      <w:r w:rsidRPr="002204AE">
        <w:rPr>
          <w:b/>
          <w:sz w:val="28"/>
          <w:szCs w:val="28"/>
        </w:rPr>
        <w:lastRenderedPageBreak/>
        <w:t>Database Design</w:t>
      </w:r>
      <w:bookmarkEnd w:id="2939"/>
    </w:p>
    <w:p w:rsidR="001A3A9E" w:rsidRDefault="001A3A9E" w:rsidP="001A3A9E">
      <w:pPr>
        <w:pStyle w:val="Heading3"/>
        <w:numPr>
          <w:ilvl w:val="0"/>
          <w:numId w:val="70"/>
        </w:numPr>
        <w:ind w:left="1166"/>
        <w:rPr>
          <w:b/>
        </w:rPr>
      </w:pPr>
      <w:bookmarkStart w:id="2940" w:name="_Toc385663973"/>
      <w:r w:rsidRPr="0074014B">
        <w:rPr>
          <w:b/>
        </w:rPr>
        <w:t>Logical Database Desig</w:t>
      </w:r>
      <w:r w:rsidR="00770E91">
        <w:rPr>
          <w:b/>
        </w:rPr>
        <w:t>n</w:t>
      </w:r>
      <w:bookmarkEnd w:id="2940"/>
    </w:p>
    <w:p w:rsidR="00355A47" w:rsidRDefault="00355A47" w:rsidP="007744FF">
      <w:r>
        <w:rPr>
          <w:noProof/>
          <w:lang w:eastAsia="en-US"/>
        </w:rPr>
        <w:lastRenderedPageBreak/>
        <w:drawing>
          <wp:inline distT="0" distB="0" distL="0" distR="0" wp14:anchorId="09E7A4B8" wp14:editId="16A6E44A">
            <wp:extent cx="4694555" cy="977201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694555" cy="9772015"/>
                    </a:xfrm>
                    <a:prstGeom prst="rect">
                      <a:avLst/>
                    </a:prstGeom>
                    <a:noFill/>
                    <a:ln>
                      <a:noFill/>
                    </a:ln>
                  </pic:spPr>
                </pic:pic>
              </a:graphicData>
            </a:graphic>
          </wp:inline>
        </w:drawing>
      </w:r>
    </w:p>
    <w:p w:rsidR="00355A47" w:rsidRDefault="00355A47" w:rsidP="007744FF"/>
    <w:p w:rsidR="006852E1" w:rsidRPr="006852E1" w:rsidRDefault="006852E1" w:rsidP="006852E1">
      <w:pPr>
        <w:pStyle w:val="Heading3"/>
        <w:numPr>
          <w:ilvl w:val="3"/>
          <w:numId w:val="1"/>
        </w:numPr>
        <w:rPr>
          <w:b/>
        </w:rPr>
      </w:pPr>
      <w:bookmarkStart w:id="2941" w:name="_Toc385663974"/>
      <w:r>
        <w:rPr>
          <w:b/>
        </w:rPr>
        <w:t>Accounts</w:t>
      </w:r>
      <w:bookmarkEnd w:id="2941"/>
    </w:p>
    <w:tbl>
      <w:tblPr>
        <w:tblStyle w:val="GridTable1Light1"/>
        <w:tblW w:w="0" w:type="auto"/>
        <w:tblLook w:val="04A0" w:firstRow="1" w:lastRow="0" w:firstColumn="1" w:lastColumn="0" w:noHBand="0" w:noVBand="1"/>
      </w:tblPr>
      <w:tblGrid>
        <w:gridCol w:w="1876"/>
        <w:gridCol w:w="1698"/>
        <w:gridCol w:w="1094"/>
        <w:gridCol w:w="966"/>
        <w:gridCol w:w="695"/>
        <w:gridCol w:w="989"/>
        <w:gridCol w:w="2032"/>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spacing w:before="40" w:after="20"/>
              <w:jc w:val="center"/>
              <w:rPr>
                <w:rFonts w:asciiTheme="majorHAnsi" w:hAnsiTheme="majorHAnsi" w:cstheme="majorHAnsi"/>
                <w:sz w:val="24"/>
                <w:szCs w:val="24"/>
              </w:rPr>
            </w:pPr>
            <w:r w:rsidRPr="006852E1">
              <w:rPr>
                <w:rFonts w:asciiTheme="majorHAnsi" w:hAnsiTheme="majorHAnsi" w:cstheme="majorHAnsi"/>
                <w:sz w:val="24"/>
                <w:szCs w:val="24"/>
              </w:rPr>
              <w:t>Field Name</w:t>
            </w:r>
          </w:p>
        </w:tc>
        <w:tc>
          <w:tcPr>
            <w:tcW w:w="169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Type</w:t>
            </w:r>
          </w:p>
        </w:tc>
        <w:tc>
          <w:tcPr>
            <w:tcW w:w="109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w:t>
            </w:r>
          </w:p>
        </w:tc>
        <w:tc>
          <w:tcPr>
            <w:tcW w:w="69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Key</w:t>
            </w:r>
          </w:p>
        </w:tc>
        <w:tc>
          <w:tcPr>
            <w:tcW w:w="9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Default</w:t>
            </w:r>
          </w:p>
        </w:tc>
        <w:tc>
          <w:tcPr>
            <w:tcW w:w="203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AccountID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PK</w:t>
            </w:r>
          </w:p>
        </w:tc>
        <w:tc>
          <w:tcPr>
            <w:tcW w:w="98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 id that identity each account from the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Email</w:t>
            </w:r>
          </w:p>
        </w:tc>
        <w:tc>
          <w:tcPr>
            <w:tcW w:w="1698"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nvarchar(50)</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Email of each account use to logged in the system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Password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nvarchar(20)</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Password of each account use to logged in the system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IsActive</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bit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State of account is active or not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ProfileID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Id of the profile that belongs account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RoleID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Id of the user in that role</w:t>
            </w:r>
          </w:p>
        </w:tc>
      </w:tr>
    </w:tbl>
    <w:p w:rsidR="006852E1" w:rsidRDefault="006852E1" w:rsidP="006852E1"/>
    <w:p w:rsidR="006852E1" w:rsidRPr="006852E1" w:rsidRDefault="006852E1" w:rsidP="006852E1">
      <w:pPr>
        <w:pStyle w:val="Heading3"/>
        <w:numPr>
          <w:ilvl w:val="3"/>
          <w:numId w:val="1"/>
        </w:numPr>
        <w:rPr>
          <w:b/>
        </w:rPr>
      </w:pPr>
      <w:bookmarkStart w:id="2942" w:name="_Toc385663975"/>
      <w:r w:rsidRPr="006852E1">
        <w:rPr>
          <w:b/>
        </w:rPr>
        <w:t>Articles</w:t>
      </w:r>
      <w:bookmarkEnd w:id="2942"/>
    </w:p>
    <w:tbl>
      <w:tblPr>
        <w:tblStyle w:val="GridTable1Light1"/>
        <w:tblW w:w="0" w:type="auto"/>
        <w:tblLook w:val="04A0" w:firstRow="1" w:lastRow="0" w:firstColumn="1" w:lastColumn="0" w:noHBand="0" w:noVBand="1"/>
      </w:tblPr>
      <w:tblGrid>
        <w:gridCol w:w="1876"/>
        <w:gridCol w:w="1776"/>
        <w:gridCol w:w="1094"/>
        <w:gridCol w:w="966"/>
        <w:gridCol w:w="695"/>
        <w:gridCol w:w="989"/>
        <w:gridCol w:w="2032"/>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spacing w:before="40" w:after="20"/>
              <w:jc w:val="center"/>
              <w:rPr>
                <w:rFonts w:asciiTheme="majorHAnsi" w:hAnsiTheme="majorHAnsi" w:cstheme="majorHAnsi"/>
                <w:sz w:val="24"/>
                <w:szCs w:val="24"/>
              </w:rPr>
            </w:pPr>
            <w:r w:rsidRPr="006852E1">
              <w:rPr>
                <w:rFonts w:asciiTheme="majorHAnsi" w:hAnsiTheme="majorHAnsi" w:cstheme="majorHAnsi"/>
                <w:sz w:val="24"/>
                <w:szCs w:val="24"/>
              </w:rPr>
              <w:t>Field Name</w:t>
            </w:r>
          </w:p>
        </w:tc>
        <w:tc>
          <w:tcPr>
            <w:tcW w:w="169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Type</w:t>
            </w:r>
          </w:p>
        </w:tc>
        <w:tc>
          <w:tcPr>
            <w:tcW w:w="109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w:t>
            </w:r>
          </w:p>
        </w:tc>
        <w:tc>
          <w:tcPr>
            <w:tcW w:w="69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Key</w:t>
            </w:r>
          </w:p>
        </w:tc>
        <w:tc>
          <w:tcPr>
            <w:tcW w:w="9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Default</w:t>
            </w:r>
          </w:p>
        </w:tc>
        <w:tc>
          <w:tcPr>
            <w:tcW w:w="203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ArticleID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PK</w:t>
            </w:r>
          </w:p>
        </w:tc>
        <w:tc>
          <w:tcPr>
            <w:tcW w:w="98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 id that identity each article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Title</w:t>
            </w:r>
          </w:p>
        </w:tc>
        <w:tc>
          <w:tcPr>
            <w:tcW w:w="1698"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nvarchar(200)</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Title of article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CategoryID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Id of the category type belongs article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CreatedOn</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datetime</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Date created article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CreatedBy</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Id of account who creates article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[Content]</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nvarchar(MAX)</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Content of article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LastModifiedOn</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datetime</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 xml:space="preserve">Date in last modify by user </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AvatarImage</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nvarchar(MAX)</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Url of the avatar  image for the article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IsAprroved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bit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Whether the article is approved or not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Summary</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nvarchar(MAX)</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Summary content of article</w:t>
            </w:r>
          </w:p>
        </w:tc>
      </w:tr>
    </w:tbl>
    <w:p w:rsidR="006852E1" w:rsidRDefault="006852E1" w:rsidP="006852E1"/>
    <w:p w:rsidR="006852E1" w:rsidRPr="006852E1" w:rsidRDefault="006852E1" w:rsidP="006852E1">
      <w:pPr>
        <w:pStyle w:val="Heading3"/>
        <w:numPr>
          <w:ilvl w:val="3"/>
          <w:numId w:val="1"/>
        </w:numPr>
        <w:rPr>
          <w:b/>
        </w:rPr>
      </w:pPr>
      <w:bookmarkStart w:id="2943" w:name="_Toc385663976"/>
      <w:r w:rsidRPr="006852E1">
        <w:rPr>
          <w:b/>
        </w:rPr>
        <w:t>Candidates</w:t>
      </w:r>
      <w:bookmarkEnd w:id="2943"/>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lastRenderedPageBreak/>
              <w:t>CandidateID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candidate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AccountID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account of candidate</w:t>
            </w:r>
          </w:p>
        </w:tc>
      </w:tr>
    </w:tbl>
    <w:p w:rsidR="006852E1" w:rsidRDefault="006852E1" w:rsidP="006852E1"/>
    <w:p w:rsidR="006852E1" w:rsidRPr="006852E1" w:rsidRDefault="006852E1" w:rsidP="006852E1">
      <w:pPr>
        <w:pStyle w:val="Heading3"/>
        <w:numPr>
          <w:ilvl w:val="3"/>
          <w:numId w:val="1"/>
        </w:numPr>
        <w:rPr>
          <w:b/>
        </w:rPr>
      </w:pPr>
      <w:bookmarkStart w:id="2944" w:name="_Toc385663977"/>
      <w:r w:rsidRPr="006852E1">
        <w:rPr>
          <w:b/>
        </w:rPr>
        <w:t>Cars</w:t>
      </w:r>
      <w:bookmarkEnd w:id="2944"/>
    </w:p>
    <w:tbl>
      <w:tblPr>
        <w:tblStyle w:val="GridTable1Light1"/>
        <w:tblW w:w="0" w:type="auto"/>
        <w:tblLook w:val="04A0" w:firstRow="1" w:lastRow="0" w:firstColumn="1" w:lastColumn="0" w:noHBand="0" w:noVBand="1"/>
      </w:tblPr>
      <w:tblGrid>
        <w:gridCol w:w="1876"/>
        <w:gridCol w:w="1698"/>
        <w:gridCol w:w="1094"/>
        <w:gridCol w:w="966"/>
        <w:gridCol w:w="695"/>
        <w:gridCol w:w="989"/>
        <w:gridCol w:w="2032"/>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69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9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203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CarID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car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CharityExamID</w:t>
            </w:r>
          </w:p>
        </w:tc>
        <w:tc>
          <w:tcPr>
            <w:tcW w:w="1698"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charity exam when car join in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SponsorID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sponsor who own this car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NumberPlate</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plate of car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TotalSlots</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slots in car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AvailableSlots</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slot available to seat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DriverName</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Driver’ name of car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rPr>
                <w:szCs w:val="24"/>
              </w:rPr>
            </w:pPr>
            <w:r w:rsidRPr="006852E1">
              <w:rPr>
                <w:rFonts w:eastAsia="Times New Roman" w:cs="Times New Roman"/>
                <w:b w:val="0"/>
                <w:i/>
                <w:szCs w:val="24"/>
              </w:rPr>
              <w:t>DriverPhone</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Driver’s phone of car </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IsApproved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car is approved or not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CharityID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charity who own this car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LodgeID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lodge where car service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VenueID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venue where car service</w:t>
            </w:r>
          </w:p>
        </w:tc>
      </w:tr>
    </w:tbl>
    <w:p w:rsidR="006852E1" w:rsidRDefault="006852E1" w:rsidP="006852E1"/>
    <w:p w:rsidR="006852E1" w:rsidRPr="006852E1" w:rsidRDefault="006852E1" w:rsidP="006852E1">
      <w:pPr>
        <w:pStyle w:val="Heading3"/>
        <w:numPr>
          <w:ilvl w:val="3"/>
          <w:numId w:val="1"/>
        </w:numPr>
        <w:rPr>
          <w:b/>
        </w:rPr>
      </w:pPr>
      <w:bookmarkStart w:id="2945" w:name="_Toc385663978"/>
      <w:r w:rsidRPr="006852E1">
        <w:rPr>
          <w:b/>
        </w:rPr>
        <w:t>Categories</w:t>
      </w:r>
      <w:bookmarkEnd w:id="2945"/>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CategoryID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category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CategoryName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category</w:t>
            </w:r>
          </w:p>
        </w:tc>
      </w:tr>
    </w:tbl>
    <w:p w:rsidR="006852E1" w:rsidRDefault="006852E1" w:rsidP="006852E1"/>
    <w:p w:rsidR="006852E1" w:rsidRPr="006852E1" w:rsidRDefault="006852E1" w:rsidP="006852E1">
      <w:pPr>
        <w:pStyle w:val="Heading3"/>
        <w:numPr>
          <w:ilvl w:val="3"/>
          <w:numId w:val="1"/>
        </w:numPr>
        <w:rPr>
          <w:b/>
        </w:rPr>
      </w:pPr>
      <w:bookmarkStart w:id="2946" w:name="_Toc385663979"/>
      <w:r w:rsidRPr="006852E1">
        <w:rPr>
          <w:b/>
        </w:rPr>
        <w:t>CharitiesExams</w:t>
      </w:r>
      <w:bookmarkEnd w:id="2946"/>
    </w:p>
    <w:tbl>
      <w:tblPr>
        <w:tblStyle w:val="GridTable1Light1"/>
        <w:tblW w:w="0" w:type="auto"/>
        <w:tblLook w:val="04A0" w:firstRow="1" w:lastRow="0" w:firstColumn="1" w:lastColumn="0" w:noHBand="0" w:noVBand="1"/>
      </w:tblPr>
      <w:tblGrid>
        <w:gridCol w:w="2416"/>
        <w:gridCol w:w="1776"/>
        <w:gridCol w:w="1085"/>
        <w:gridCol w:w="963"/>
        <w:gridCol w:w="639"/>
        <w:gridCol w:w="978"/>
        <w:gridCol w:w="1493"/>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3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7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4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CharityExamID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3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7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charity exam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lastRenderedPageBreak/>
              <w:t>ExamID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7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examination which charity exam organize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CharityID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7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charity who organize charity exam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TotalSlotsLodges</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7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slots for candidate join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AvailableSlotsLodges</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7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available slots candidate can register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TotalSlotsVehicles</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7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Number of total slot vehicle </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AvailableSlotsVehicles</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7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available slots vehicle can be seat.</w:t>
            </w:r>
          </w:p>
        </w:tc>
      </w:tr>
    </w:tbl>
    <w:p w:rsidR="006852E1" w:rsidRDefault="006852E1" w:rsidP="006852E1"/>
    <w:p w:rsidR="006852E1" w:rsidRPr="006852E1" w:rsidRDefault="006852E1" w:rsidP="006852E1">
      <w:pPr>
        <w:pStyle w:val="Heading3"/>
        <w:numPr>
          <w:ilvl w:val="3"/>
          <w:numId w:val="1"/>
        </w:numPr>
        <w:rPr>
          <w:b/>
        </w:rPr>
      </w:pPr>
      <w:bookmarkStart w:id="2947" w:name="_Toc385663980"/>
      <w:r w:rsidRPr="006852E1">
        <w:rPr>
          <w:b/>
        </w:rPr>
        <w:t>Charities</w:t>
      </w:r>
      <w:bookmarkEnd w:id="2947"/>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CharityID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charity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AccountID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account of charity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Description</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nvarchar(MAX)</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Description about charity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Name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charity</w:t>
            </w:r>
          </w:p>
        </w:tc>
      </w:tr>
    </w:tbl>
    <w:p w:rsidR="006852E1" w:rsidRDefault="006852E1" w:rsidP="006852E1"/>
    <w:p w:rsidR="006852E1" w:rsidRPr="006852E1" w:rsidRDefault="006852E1" w:rsidP="006852E1">
      <w:pPr>
        <w:pStyle w:val="Heading3"/>
        <w:numPr>
          <w:ilvl w:val="3"/>
          <w:numId w:val="1"/>
        </w:numPr>
        <w:rPr>
          <w:b/>
        </w:rPr>
      </w:pPr>
      <w:bookmarkStart w:id="2948" w:name="_Toc385663981"/>
      <w:r w:rsidRPr="006852E1">
        <w:rPr>
          <w:b/>
        </w:rPr>
        <w:t>Comments</w:t>
      </w:r>
      <w:bookmarkEnd w:id="2948"/>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CommentID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comment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ArticleID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article that comment display in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AccountID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account who create the comment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[Content]</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nvarchar(MAX)</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Content of </w:t>
            </w:r>
            <w:r w:rsidRPr="006852E1">
              <w:rPr>
                <w:sz w:val="24"/>
                <w:szCs w:val="24"/>
              </w:rPr>
              <w:lastRenderedPageBreak/>
              <w:t>comment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lastRenderedPageBreak/>
              <w:t>CreatedOn</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 time create comment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ReplyFor</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Id of comment that comment reply </w:t>
            </w:r>
          </w:p>
        </w:tc>
      </w:tr>
    </w:tbl>
    <w:p w:rsidR="006852E1" w:rsidRDefault="006852E1" w:rsidP="006852E1"/>
    <w:p w:rsidR="006852E1" w:rsidRPr="006852E1" w:rsidRDefault="006852E1" w:rsidP="006852E1">
      <w:pPr>
        <w:pStyle w:val="Heading3"/>
        <w:numPr>
          <w:ilvl w:val="3"/>
          <w:numId w:val="1"/>
        </w:numPr>
        <w:rPr>
          <w:b/>
        </w:rPr>
      </w:pPr>
      <w:bookmarkStart w:id="2949" w:name="_Toc385663982"/>
      <w:r w:rsidRPr="006852E1">
        <w:rPr>
          <w:b/>
        </w:rPr>
        <w:t>Districts</w:t>
      </w:r>
      <w:bookmarkEnd w:id="2949"/>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DistrictID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district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ProvinceID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province where district locates in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Name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district</w:t>
            </w:r>
          </w:p>
        </w:tc>
      </w:tr>
    </w:tbl>
    <w:p w:rsidR="006852E1" w:rsidRDefault="006852E1" w:rsidP="006852E1"/>
    <w:p w:rsidR="006852E1" w:rsidRPr="006852E1" w:rsidRDefault="006852E1" w:rsidP="006852E1">
      <w:pPr>
        <w:pStyle w:val="Heading3"/>
        <w:numPr>
          <w:ilvl w:val="3"/>
          <w:numId w:val="1"/>
        </w:numPr>
        <w:rPr>
          <w:b/>
        </w:rPr>
      </w:pPr>
      <w:bookmarkStart w:id="2950" w:name="_Toc385663983"/>
      <w:r w:rsidRPr="006852E1">
        <w:rPr>
          <w:b/>
        </w:rPr>
        <w:t>Examinations</w:t>
      </w:r>
      <w:bookmarkEnd w:id="2950"/>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ExaminationID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examination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Name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examination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BeginDate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begin date of examination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EndDate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end date of examination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IsRemovable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examination is available for delete or not</w:t>
            </w:r>
          </w:p>
        </w:tc>
      </w:tr>
    </w:tbl>
    <w:p w:rsidR="006852E1" w:rsidRDefault="006852E1" w:rsidP="006852E1"/>
    <w:p w:rsidR="006852E1" w:rsidRPr="006852E1" w:rsidRDefault="006852E1" w:rsidP="006852E1">
      <w:pPr>
        <w:pStyle w:val="Heading3"/>
        <w:numPr>
          <w:ilvl w:val="3"/>
          <w:numId w:val="1"/>
        </w:numPr>
        <w:rPr>
          <w:b/>
        </w:rPr>
      </w:pPr>
      <w:bookmarkStart w:id="2951" w:name="_Toc385663984"/>
      <w:r w:rsidRPr="006852E1">
        <w:rPr>
          <w:b/>
        </w:rPr>
        <w:t>ExaminationPapers</w:t>
      </w:r>
      <w:bookmarkEnd w:id="2951"/>
    </w:p>
    <w:tbl>
      <w:tblPr>
        <w:tblStyle w:val="GridTable1Light1"/>
        <w:tblW w:w="0" w:type="auto"/>
        <w:tblLook w:val="04A0" w:firstRow="1" w:lastRow="0" w:firstColumn="1" w:lastColumn="0" w:noHBand="0" w:noVBand="1"/>
      </w:tblPr>
      <w:tblGrid>
        <w:gridCol w:w="2509"/>
        <w:gridCol w:w="1562"/>
        <w:gridCol w:w="1088"/>
        <w:gridCol w:w="964"/>
        <w:gridCol w:w="659"/>
        <w:gridCol w:w="982"/>
        <w:gridCol w:w="1679"/>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56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7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ExamPaperID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exam paper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CandidateID</w:t>
            </w:r>
          </w:p>
        </w:tc>
        <w:tc>
          <w:tcPr>
            <w:tcW w:w="1562"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candidate who owns this exam paper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UniExamID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university exam that candidate join in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VenueID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Id of venue </w:t>
            </w:r>
            <w:r w:rsidRPr="006852E1">
              <w:rPr>
                <w:sz w:val="24"/>
                <w:szCs w:val="24"/>
              </w:rPr>
              <w:lastRenderedPageBreak/>
              <w:t>where candidate registers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lastRenderedPageBreak/>
              <w:t>CharityExamID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charity exam that candidate registers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LodgeRegisteredID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lodge of charity exam where candidate registers in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GroupID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group of candidate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6852E1">
            <w:pPr>
              <w:pStyle w:val="NoSpacing"/>
              <w:rPr>
                <w:b w:val="0"/>
                <w:i/>
                <w:sz w:val="24"/>
                <w:szCs w:val="24"/>
              </w:rPr>
            </w:pPr>
            <w:r w:rsidRPr="006852E1">
              <w:rPr>
                <w:b w:val="0"/>
                <w:i/>
                <w:sz w:val="24"/>
                <w:szCs w:val="24"/>
              </w:rPr>
              <w:t>RoomID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Id of room where candidate stays in </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6852E1">
            <w:pPr>
              <w:pStyle w:val="NoSpacing"/>
              <w:rPr>
                <w:b w:val="0"/>
                <w:i/>
                <w:sz w:val="24"/>
                <w:szCs w:val="24"/>
              </w:rPr>
            </w:pPr>
            <w:r w:rsidRPr="006852E1">
              <w:rPr>
                <w:b w:val="0"/>
                <w:i/>
                <w:sz w:val="24"/>
                <w:szCs w:val="24"/>
              </w:rPr>
              <w:t>CarID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car that carries candidate to venue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6852E1">
            <w:pPr>
              <w:pStyle w:val="NoSpacing"/>
              <w:rPr>
                <w:b w:val="0"/>
                <w:i/>
                <w:sz w:val="24"/>
                <w:szCs w:val="24"/>
              </w:rPr>
            </w:pPr>
            <w:r w:rsidRPr="006852E1">
              <w:rPr>
                <w:b w:val="0"/>
                <w:i/>
                <w:sz w:val="24"/>
                <w:szCs w:val="24"/>
              </w:rPr>
              <w:t>ParticipantVolunteerID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participant volunteer who will carries candidate to venue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rPr>
                <w:rFonts w:eastAsia="Times New Roman" w:cs="Times New Roman"/>
                <w:b w:val="0"/>
                <w:i/>
                <w:szCs w:val="24"/>
              </w:rPr>
            </w:pPr>
            <w:r w:rsidRPr="006852E1">
              <w:rPr>
                <w:rFonts w:eastAsia="Times New Roman" w:cs="Times New Roman"/>
                <w:b w:val="0"/>
                <w:i/>
                <w:szCs w:val="24"/>
              </w:rPr>
              <w:t>IsApproved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exam paper is deleted or not</w:t>
            </w:r>
          </w:p>
        </w:tc>
      </w:tr>
    </w:tbl>
    <w:p w:rsidR="006852E1" w:rsidRDefault="006852E1" w:rsidP="006852E1"/>
    <w:p w:rsidR="006852E1" w:rsidRPr="006852E1" w:rsidRDefault="006852E1" w:rsidP="006852E1">
      <w:pPr>
        <w:pStyle w:val="Heading3"/>
        <w:numPr>
          <w:ilvl w:val="3"/>
          <w:numId w:val="1"/>
        </w:numPr>
        <w:rPr>
          <w:b/>
        </w:rPr>
      </w:pPr>
      <w:bookmarkStart w:id="2952" w:name="_Toc385663985"/>
      <w:r w:rsidRPr="006852E1">
        <w:rPr>
          <w:b/>
        </w:rPr>
        <w:t>Funds</w:t>
      </w:r>
      <w:bookmarkEnd w:id="2952"/>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FundID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fund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SponsorID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sponsor who sponsored this fund</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CharityExamID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Id of the charity exam that sponsor sponsored </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FundSponsored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float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Quantity of money sponsored</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IsOnlineFunding</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fund is online funding or not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IsApproved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fund is approved or not</w:t>
            </w:r>
          </w:p>
        </w:tc>
      </w:tr>
    </w:tbl>
    <w:p w:rsidR="006852E1" w:rsidRDefault="006852E1" w:rsidP="006852E1"/>
    <w:p w:rsidR="006852E1" w:rsidRPr="006852E1" w:rsidRDefault="006852E1" w:rsidP="006852E1">
      <w:pPr>
        <w:pStyle w:val="Heading3"/>
        <w:numPr>
          <w:ilvl w:val="3"/>
          <w:numId w:val="1"/>
        </w:numPr>
        <w:rPr>
          <w:b/>
        </w:rPr>
      </w:pPr>
      <w:bookmarkStart w:id="2953" w:name="_Toc385663986"/>
      <w:r w:rsidRPr="006852E1">
        <w:rPr>
          <w:b/>
        </w:rPr>
        <w:lastRenderedPageBreak/>
        <w:t>GroupRequest</w:t>
      </w:r>
      <w:bookmarkEnd w:id="2953"/>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rPr>
                <w:b w:val="0"/>
                <w:i/>
                <w:szCs w:val="24"/>
              </w:rPr>
            </w:pPr>
            <w:r w:rsidRPr="006852E1">
              <w:rPr>
                <w:b w:val="0"/>
                <w:i/>
                <w:szCs w:val="24"/>
              </w:rPr>
              <w:t>GroupRequestID</w:t>
            </w:r>
          </w:p>
          <w:p w:rsidR="006852E1" w:rsidRPr="006852E1" w:rsidRDefault="006852E1" w:rsidP="0024730D">
            <w:pPr>
              <w:rPr>
                <w:b w:val="0"/>
                <w:szCs w:val="24"/>
              </w:rPr>
            </w:pP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group request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ActiveID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activation of that group request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ReceiveID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receiver of that group request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GroupID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group of the request</w:t>
            </w:r>
          </w:p>
        </w:tc>
      </w:tr>
    </w:tbl>
    <w:p w:rsidR="006852E1" w:rsidRDefault="006852E1" w:rsidP="006852E1"/>
    <w:p w:rsidR="006852E1" w:rsidRPr="006852E1" w:rsidRDefault="006852E1" w:rsidP="006852E1">
      <w:pPr>
        <w:pStyle w:val="Heading3"/>
        <w:numPr>
          <w:ilvl w:val="3"/>
          <w:numId w:val="1"/>
        </w:numPr>
        <w:rPr>
          <w:b/>
        </w:rPr>
      </w:pPr>
      <w:bookmarkStart w:id="2954" w:name="_Toc385663987"/>
      <w:r w:rsidRPr="006852E1">
        <w:rPr>
          <w:b/>
        </w:rPr>
        <w:t>Groups</w:t>
      </w:r>
      <w:bookmarkEnd w:id="2954"/>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rPr>
                <w:b w:val="0"/>
                <w:i/>
                <w:szCs w:val="24"/>
              </w:rPr>
            </w:pPr>
            <w:r w:rsidRPr="006852E1">
              <w:rPr>
                <w:b w:val="0"/>
                <w:i/>
                <w:szCs w:val="24"/>
              </w:rPr>
              <w:t>GroupID</w:t>
            </w:r>
          </w:p>
          <w:p w:rsidR="006852E1" w:rsidRPr="006852E1" w:rsidRDefault="006852E1" w:rsidP="0024730D">
            <w:pPr>
              <w:rPr>
                <w:b w:val="0"/>
                <w:szCs w:val="24"/>
              </w:rPr>
            </w:pP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group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OwnerID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candidate who owns this group</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Quantity</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Quantity of this group</w:t>
            </w:r>
          </w:p>
        </w:tc>
      </w:tr>
    </w:tbl>
    <w:p w:rsidR="006852E1" w:rsidRDefault="006852E1" w:rsidP="006852E1"/>
    <w:p w:rsidR="006852E1" w:rsidRPr="006852E1" w:rsidRDefault="006852E1" w:rsidP="006852E1">
      <w:pPr>
        <w:pStyle w:val="Heading3"/>
        <w:numPr>
          <w:ilvl w:val="3"/>
          <w:numId w:val="1"/>
        </w:numPr>
        <w:rPr>
          <w:b/>
        </w:rPr>
      </w:pPr>
      <w:bookmarkStart w:id="2955" w:name="_Toc385663988"/>
      <w:r w:rsidRPr="006852E1">
        <w:rPr>
          <w:b/>
        </w:rPr>
        <w:t>Lodges</w:t>
      </w:r>
      <w:bookmarkEnd w:id="2955"/>
    </w:p>
    <w:tbl>
      <w:tblPr>
        <w:tblStyle w:val="GridTable1Light1"/>
        <w:tblW w:w="0" w:type="auto"/>
        <w:tblLook w:val="04A0" w:firstRow="1" w:lastRow="0" w:firstColumn="1" w:lastColumn="0" w:noHBand="0" w:noVBand="1"/>
      </w:tblPr>
      <w:tblGrid>
        <w:gridCol w:w="2416"/>
        <w:gridCol w:w="1576"/>
        <w:gridCol w:w="1088"/>
        <w:gridCol w:w="964"/>
        <w:gridCol w:w="659"/>
        <w:gridCol w:w="982"/>
        <w:gridCol w:w="1679"/>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56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7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LodgeID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lodge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Address</w:t>
            </w:r>
          </w:p>
        </w:tc>
        <w:tc>
          <w:tcPr>
            <w:tcW w:w="1562"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nvarchar(200)</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Address of this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Longitude</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Longitude of the lodge’s address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Latitude</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Latitude of the lodge’s address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SponsorID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sponsor who owns this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CharityExamID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charity exam which used that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TotalRooms</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total rooms in this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rPr>
                <w:szCs w:val="24"/>
              </w:rPr>
            </w:pPr>
            <w:r w:rsidRPr="006852E1">
              <w:rPr>
                <w:rFonts w:eastAsia="Times New Roman" w:cs="Times New Roman"/>
                <w:b w:val="0"/>
                <w:i/>
                <w:szCs w:val="24"/>
              </w:rPr>
              <w:lastRenderedPageBreak/>
              <w:t>TotalSlots</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total slots in this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rPr>
                <w:rFonts w:eastAsia="Times New Roman" w:cs="Times New Roman"/>
                <w:b w:val="0"/>
                <w:i/>
                <w:szCs w:val="24"/>
              </w:rPr>
            </w:pPr>
            <w:r w:rsidRPr="006852E1">
              <w:rPr>
                <w:rFonts w:eastAsia="Times New Roman" w:cs="Times New Roman"/>
                <w:b w:val="0"/>
                <w:i/>
                <w:szCs w:val="24"/>
              </w:rPr>
              <w:t>AvailableSlots</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available slots in this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rPr>
                <w:rFonts w:eastAsia="Times New Roman" w:cs="Times New Roman"/>
                <w:b w:val="0"/>
                <w:i/>
                <w:szCs w:val="24"/>
              </w:rPr>
            </w:pPr>
            <w:r w:rsidRPr="006852E1">
              <w:rPr>
                <w:rFonts w:eastAsia="Times New Roman" w:cs="Times New Roman"/>
                <w:b w:val="0"/>
                <w:i/>
                <w:szCs w:val="24"/>
              </w:rPr>
              <w:t>IsApproved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fund is approved or not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rPr>
                <w:rFonts w:eastAsia="Times New Roman" w:cs="Times New Roman"/>
                <w:b w:val="0"/>
                <w:i/>
                <w:szCs w:val="24"/>
              </w:rPr>
            </w:pPr>
            <w:r w:rsidRPr="006852E1">
              <w:rPr>
                <w:rFonts w:eastAsia="Times New Roman" w:cs="Times New Roman"/>
                <w:b w:val="0"/>
                <w:i/>
                <w:szCs w:val="24"/>
              </w:rPr>
              <w:t>CharityID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charity who owns this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rPr>
                <w:rFonts w:eastAsia="Times New Roman" w:cs="Times New Roman"/>
                <w:b w:val="0"/>
                <w:i/>
                <w:szCs w:val="24"/>
              </w:rPr>
            </w:pPr>
            <w:r w:rsidRPr="006852E1">
              <w:rPr>
                <w:rFonts w:eastAsia="Times New Roman" w:cs="Times New Roman"/>
                <w:b w:val="0"/>
                <w:i/>
                <w:szCs w:val="24"/>
              </w:rPr>
              <w:t>TotalSlotsInUsed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total slots used</w:t>
            </w:r>
          </w:p>
        </w:tc>
      </w:tr>
    </w:tbl>
    <w:p w:rsidR="006852E1" w:rsidRDefault="006852E1" w:rsidP="006852E1"/>
    <w:p w:rsidR="006852E1" w:rsidRPr="006852E1" w:rsidRDefault="006852E1" w:rsidP="006852E1">
      <w:pPr>
        <w:pStyle w:val="Heading3"/>
        <w:numPr>
          <w:ilvl w:val="3"/>
          <w:numId w:val="1"/>
        </w:numPr>
        <w:rPr>
          <w:b/>
        </w:rPr>
      </w:pPr>
      <w:bookmarkStart w:id="2956" w:name="_Toc385663989"/>
      <w:r w:rsidRPr="006852E1">
        <w:rPr>
          <w:b/>
        </w:rPr>
        <w:t>ParticipantVolunteer</w:t>
      </w:r>
      <w:bookmarkEnd w:id="2956"/>
    </w:p>
    <w:tbl>
      <w:tblPr>
        <w:tblStyle w:val="GridTable1Light1"/>
        <w:tblW w:w="0" w:type="auto"/>
        <w:tblLook w:val="04A0" w:firstRow="1" w:lastRow="0" w:firstColumn="1" w:lastColumn="0" w:noHBand="0" w:noVBand="1"/>
      </w:tblPr>
      <w:tblGrid>
        <w:gridCol w:w="2509"/>
        <w:gridCol w:w="1776"/>
        <w:gridCol w:w="1087"/>
        <w:gridCol w:w="964"/>
        <w:gridCol w:w="657"/>
        <w:gridCol w:w="982"/>
        <w:gridCol w:w="165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49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5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ParticipantVolunteerID</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participant volunteer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VolunteerID</w:t>
            </w:r>
          </w:p>
        </w:tc>
        <w:tc>
          <w:tcPr>
            <w:tcW w:w="1494"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volunteer who has participant in charity exam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CharityExamID</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charity exam that volunteer joins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IsApproved</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participant is approved or not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ExamPaperID</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exam paper that volunteer will be support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StartEndPoint</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nvarchar(MAX)</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Start and end point when volunteer carries candidate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WayPoint</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nvarchar(MAX)</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route help volunteer easily to go</w:t>
            </w:r>
          </w:p>
        </w:tc>
      </w:tr>
    </w:tbl>
    <w:p w:rsidR="006852E1" w:rsidRDefault="006852E1" w:rsidP="006852E1"/>
    <w:p w:rsidR="006852E1" w:rsidRPr="006852E1" w:rsidRDefault="006852E1" w:rsidP="006852E1">
      <w:pPr>
        <w:pStyle w:val="Heading3"/>
        <w:numPr>
          <w:ilvl w:val="3"/>
          <w:numId w:val="1"/>
        </w:numPr>
        <w:rPr>
          <w:b/>
        </w:rPr>
      </w:pPr>
      <w:bookmarkStart w:id="2957" w:name="_Toc385663990"/>
      <w:r w:rsidRPr="006852E1">
        <w:rPr>
          <w:b/>
        </w:rPr>
        <w:lastRenderedPageBreak/>
        <w:t>Profiles</w:t>
      </w:r>
      <w:bookmarkEnd w:id="2957"/>
    </w:p>
    <w:tbl>
      <w:tblPr>
        <w:tblStyle w:val="GridTable1Light1"/>
        <w:tblW w:w="0" w:type="auto"/>
        <w:tblLook w:val="04A0" w:firstRow="1" w:lastRow="0" w:firstColumn="1" w:lastColumn="0" w:noHBand="0" w:noVBand="1"/>
      </w:tblPr>
      <w:tblGrid>
        <w:gridCol w:w="2509"/>
        <w:gridCol w:w="1576"/>
        <w:gridCol w:w="1087"/>
        <w:gridCol w:w="964"/>
        <w:gridCol w:w="657"/>
        <w:gridCol w:w="982"/>
        <w:gridCol w:w="165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49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5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ProfileID</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profile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AccountID</w:t>
            </w:r>
          </w:p>
        </w:tc>
        <w:tc>
          <w:tcPr>
            <w:tcW w:w="1494"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account that owns this profile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Firstname</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First name of the user has this profile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Lastname</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Last name of the user has this profile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Gender</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Gender of the user has this profile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DateOfBirth</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Birthday of the user has this profile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PhoneNumber</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varchar(13)</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number phone of user has this profile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Address</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Address of user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DistrictID</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district of user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ImagePath</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Url of image of user</w:t>
            </w:r>
          </w:p>
        </w:tc>
      </w:tr>
    </w:tbl>
    <w:p w:rsidR="006852E1" w:rsidRDefault="006852E1" w:rsidP="006852E1"/>
    <w:p w:rsidR="006852E1" w:rsidRPr="006852E1" w:rsidRDefault="006852E1" w:rsidP="006852E1">
      <w:pPr>
        <w:pStyle w:val="Heading3"/>
        <w:numPr>
          <w:ilvl w:val="3"/>
          <w:numId w:val="1"/>
        </w:numPr>
        <w:rPr>
          <w:b/>
        </w:rPr>
      </w:pPr>
      <w:bookmarkStart w:id="2958" w:name="_Toc385663991"/>
      <w:r w:rsidRPr="006852E1">
        <w:rPr>
          <w:b/>
        </w:rPr>
        <w:t>Provinces</w:t>
      </w:r>
      <w:bookmarkEnd w:id="2958"/>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rPr>
                <w:b w:val="0"/>
                <w:i/>
                <w:szCs w:val="24"/>
              </w:rPr>
            </w:pPr>
            <w:r w:rsidRPr="006852E1">
              <w:rPr>
                <w:b w:val="0"/>
                <w:i/>
                <w:szCs w:val="24"/>
              </w:rPr>
              <w:t>ProvinceID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province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Name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this province</w:t>
            </w:r>
          </w:p>
        </w:tc>
      </w:tr>
    </w:tbl>
    <w:p w:rsidR="006852E1" w:rsidRPr="006852E1" w:rsidRDefault="006852E1" w:rsidP="006852E1">
      <w:pPr>
        <w:pStyle w:val="Heading3"/>
        <w:numPr>
          <w:ilvl w:val="3"/>
          <w:numId w:val="1"/>
        </w:numPr>
        <w:rPr>
          <w:b/>
        </w:rPr>
      </w:pPr>
      <w:bookmarkStart w:id="2959" w:name="_Toc385663992"/>
      <w:r w:rsidRPr="006852E1">
        <w:rPr>
          <w:b/>
        </w:rPr>
        <w:t>Roles</w:t>
      </w:r>
      <w:bookmarkEnd w:id="2959"/>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rPr>
                <w:b w:val="0"/>
                <w:i/>
                <w:szCs w:val="24"/>
              </w:rPr>
            </w:pPr>
            <w:r w:rsidRPr="006852E1">
              <w:rPr>
                <w:b w:val="0"/>
                <w:i/>
                <w:szCs w:val="24"/>
              </w:rPr>
              <w:t>RoleID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account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RoleName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user who makes the booking</w:t>
            </w:r>
          </w:p>
        </w:tc>
      </w:tr>
    </w:tbl>
    <w:p w:rsidR="006852E1" w:rsidRDefault="006852E1" w:rsidP="006852E1"/>
    <w:p w:rsidR="006852E1" w:rsidRPr="006852E1" w:rsidRDefault="006852E1" w:rsidP="006852E1">
      <w:pPr>
        <w:pStyle w:val="Heading3"/>
        <w:numPr>
          <w:ilvl w:val="3"/>
          <w:numId w:val="1"/>
        </w:numPr>
        <w:rPr>
          <w:b/>
        </w:rPr>
      </w:pPr>
      <w:bookmarkStart w:id="2960" w:name="_Toc385663993"/>
      <w:r w:rsidRPr="006852E1">
        <w:rPr>
          <w:b/>
        </w:rPr>
        <w:lastRenderedPageBreak/>
        <w:t>Rooms</w:t>
      </w:r>
      <w:bookmarkEnd w:id="2960"/>
    </w:p>
    <w:tbl>
      <w:tblPr>
        <w:tblStyle w:val="GridTable1Light1"/>
        <w:tblW w:w="0" w:type="auto"/>
        <w:tblLook w:val="04A0" w:firstRow="1" w:lastRow="0" w:firstColumn="1" w:lastColumn="0" w:noHBand="0" w:noVBand="1"/>
      </w:tblPr>
      <w:tblGrid>
        <w:gridCol w:w="2449"/>
        <w:gridCol w:w="1576"/>
        <w:gridCol w:w="1087"/>
        <w:gridCol w:w="964"/>
        <w:gridCol w:w="655"/>
        <w:gridCol w:w="982"/>
        <w:gridCol w:w="163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5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3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RoomID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room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LodgeID</w:t>
            </w:r>
          </w:p>
        </w:tc>
        <w:tc>
          <w:tcPr>
            <w:tcW w:w="15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lodge that has this room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TotalSlots</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total slots of room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AvailableSlots</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available slots of room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RoomName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nvarchar(10)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this room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Gender</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type of room is for men or women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CharityExamID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charity exam that room uses for</w:t>
            </w:r>
          </w:p>
        </w:tc>
      </w:tr>
    </w:tbl>
    <w:p w:rsidR="006852E1" w:rsidRDefault="006852E1" w:rsidP="006852E1"/>
    <w:p w:rsidR="006852E1" w:rsidRPr="006852E1" w:rsidRDefault="006852E1" w:rsidP="006852E1">
      <w:pPr>
        <w:pStyle w:val="Heading3"/>
        <w:numPr>
          <w:ilvl w:val="3"/>
          <w:numId w:val="1"/>
        </w:numPr>
        <w:rPr>
          <w:b/>
        </w:rPr>
      </w:pPr>
      <w:bookmarkStart w:id="2961" w:name="_Toc385663994"/>
      <w:r w:rsidRPr="006852E1">
        <w:rPr>
          <w:b/>
        </w:rPr>
        <w:t>ScheduleExams</w:t>
      </w:r>
      <w:bookmarkEnd w:id="2961"/>
    </w:p>
    <w:tbl>
      <w:tblPr>
        <w:tblStyle w:val="GridTable1Light1"/>
        <w:tblW w:w="0" w:type="auto"/>
        <w:tblLook w:val="04A0" w:firstRow="1" w:lastRow="0" w:firstColumn="1" w:lastColumn="0" w:noHBand="0" w:noVBand="1"/>
      </w:tblPr>
      <w:tblGrid>
        <w:gridCol w:w="2449"/>
        <w:gridCol w:w="1576"/>
        <w:gridCol w:w="1087"/>
        <w:gridCol w:w="964"/>
        <w:gridCol w:w="655"/>
        <w:gridCol w:w="982"/>
        <w:gridCol w:w="163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5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3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rPr>
                <w:szCs w:val="24"/>
              </w:rPr>
            </w:pPr>
            <w:r w:rsidRPr="006852E1">
              <w:rPr>
                <w:rFonts w:eastAsia="Times New Roman" w:cs="Times New Roman"/>
                <w:b w:val="0"/>
                <w:i/>
                <w:szCs w:val="24"/>
              </w:rPr>
              <w:t>ScheduleExamID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schedule exam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rPr>
                <w:szCs w:val="24"/>
              </w:rPr>
            </w:pPr>
            <w:r w:rsidRPr="006852E1">
              <w:rPr>
                <w:rFonts w:eastAsia="Times New Roman" w:cs="Times New Roman"/>
                <w:b w:val="0"/>
                <w:i/>
                <w:szCs w:val="24"/>
              </w:rPr>
              <w:t>ExamID</w:t>
            </w:r>
          </w:p>
        </w:tc>
        <w:tc>
          <w:tcPr>
            <w:tcW w:w="15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examination of this schedule exam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Day</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Day of schedule exam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BeginHour</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Begin time in a day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EndHour</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End time in a day</w:t>
            </w:r>
          </w:p>
        </w:tc>
      </w:tr>
    </w:tbl>
    <w:p w:rsidR="006852E1" w:rsidRDefault="006852E1" w:rsidP="006852E1"/>
    <w:p w:rsidR="006852E1" w:rsidRPr="006852E1" w:rsidRDefault="006852E1" w:rsidP="006852E1">
      <w:pPr>
        <w:pStyle w:val="Heading3"/>
        <w:numPr>
          <w:ilvl w:val="3"/>
          <w:numId w:val="1"/>
        </w:numPr>
        <w:rPr>
          <w:b/>
        </w:rPr>
      </w:pPr>
      <w:bookmarkStart w:id="2962" w:name="_Toc385663995"/>
      <w:r w:rsidRPr="006852E1">
        <w:rPr>
          <w:b/>
        </w:rPr>
        <w:t>Sponsors</w:t>
      </w:r>
      <w:bookmarkEnd w:id="2962"/>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rPr>
                <w:b w:val="0"/>
                <w:szCs w:val="24"/>
              </w:rPr>
            </w:pPr>
            <w:r w:rsidRPr="006852E1">
              <w:rPr>
                <w:b w:val="0"/>
                <w:i/>
                <w:szCs w:val="24"/>
              </w:rPr>
              <w:t>SponsorID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sponsor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AccountID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Id of the account </w:t>
            </w:r>
            <w:r w:rsidRPr="006852E1">
              <w:rPr>
                <w:sz w:val="24"/>
                <w:szCs w:val="24"/>
              </w:rPr>
              <w:lastRenderedPageBreak/>
              <w:t>of this sponsor</w:t>
            </w:r>
          </w:p>
        </w:tc>
      </w:tr>
    </w:tbl>
    <w:p w:rsidR="006852E1" w:rsidRDefault="006852E1" w:rsidP="006852E1"/>
    <w:p w:rsidR="006852E1" w:rsidRPr="006852E1" w:rsidRDefault="006852E1" w:rsidP="006852E1">
      <w:pPr>
        <w:pStyle w:val="Heading3"/>
        <w:numPr>
          <w:ilvl w:val="3"/>
          <w:numId w:val="1"/>
        </w:numPr>
        <w:rPr>
          <w:b/>
        </w:rPr>
      </w:pPr>
      <w:bookmarkStart w:id="2963" w:name="_Toc385663996"/>
      <w:r w:rsidRPr="006852E1">
        <w:rPr>
          <w:b/>
        </w:rPr>
        <w:t>Universities</w:t>
      </w:r>
      <w:bookmarkEnd w:id="2963"/>
    </w:p>
    <w:tbl>
      <w:tblPr>
        <w:tblStyle w:val="GridTable1Light1"/>
        <w:tblW w:w="0" w:type="auto"/>
        <w:tblLook w:val="04A0" w:firstRow="1" w:lastRow="0" w:firstColumn="1" w:lastColumn="0" w:noHBand="0" w:noVBand="1"/>
      </w:tblPr>
      <w:tblGrid>
        <w:gridCol w:w="2449"/>
        <w:gridCol w:w="1576"/>
        <w:gridCol w:w="1087"/>
        <w:gridCol w:w="964"/>
        <w:gridCol w:w="655"/>
        <w:gridCol w:w="982"/>
        <w:gridCol w:w="163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spacing w:before="40" w:after="20"/>
              <w:jc w:val="center"/>
              <w:rPr>
                <w:rFonts w:asciiTheme="majorHAnsi" w:hAnsiTheme="majorHAnsi" w:cstheme="majorHAnsi"/>
                <w:sz w:val="24"/>
                <w:szCs w:val="24"/>
              </w:rPr>
            </w:pPr>
            <w:r w:rsidRPr="006852E1">
              <w:rPr>
                <w:rFonts w:asciiTheme="majorHAnsi" w:hAnsiTheme="majorHAnsi" w:cstheme="majorHAnsi"/>
                <w:sz w:val="24"/>
                <w:szCs w:val="24"/>
              </w:rPr>
              <w:t>Field Name</w:t>
            </w:r>
          </w:p>
        </w:tc>
        <w:tc>
          <w:tcPr>
            <w:tcW w:w="15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w:t>
            </w:r>
          </w:p>
        </w:tc>
        <w:tc>
          <w:tcPr>
            <w:tcW w:w="65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Default</w:t>
            </w:r>
          </w:p>
        </w:tc>
        <w:tc>
          <w:tcPr>
            <w:tcW w:w="163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UniversityID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 id that identity each university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Name</w:t>
            </w:r>
          </w:p>
        </w:tc>
        <w:tc>
          <w:tcPr>
            <w:tcW w:w="15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nvarchar(100)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Name of university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Address</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nvarchar(150)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Address of university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UniversityCode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nvarchar(50)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The code of university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Website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nvarchar(50)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Website of university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Phone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float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Number phone of university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IsRemovable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bit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Whether the university is available for delete or not</w:t>
            </w:r>
          </w:p>
        </w:tc>
      </w:tr>
    </w:tbl>
    <w:p w:rsidR="006852E1" w:rsidRPr="006852E1" w:rsidRDefault="006852E1" w:rsidP="006852E1">
      <w:pPr>
        <w:pStyle w:val="Heading3"/>
        <w:numPr>
          <w:ilvl w:val="3"/>
          <w:numId w:val="1"/>
        </w:numPr>
        <w:rPr>
          <w:b/>
        </w:rPr>
      </w:pPr>
      <w:bookmarkStart w:id="2964" w:name="_Toc385663997"/>
      <w:r w:rsidRPr="006852E1">
        <w:rPr>
          <w:b/>
        </w:rPr>
        <w:t>UniversitiesExaminations</w:t>
      </w:r>
      <w:bookmarkEnd w:id="2964"/>
    </w:p>
    <w:tbl>
      <w:tblPr>
        <w:tblStyle w:val="GridTable1Light1"/>
        <w:tblW w:w="0" w:type="auto"/>
        <w:tblLook w:val="04A0" w:firstRow="1" w:lastRow="0" w:firstColumn="1" w:lastColumn="0" w:noHBand="0" w:noVBand="1"/>
      </w:tblPr>
      <w:tblGrid>
        <w:gridCol w:w="2449"/>
        <w:gridCol w:w="1576"/>
        <w:gridCol w:w="1087"/>
        <w:gridCol w:w="964"/>
        <w:gridCol w:w="655"/>
        <w:gridCol w:w="982"/>
        <w:gridCol w:w="163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5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3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rPr>
                <w:szCs w:val="24"/>
              </w:rPr>
            </w:pPr>
            <w:r w:rsidRPr="006852E1">
              <w:rPr>
                <w:rFonts w:eastAsia="Times New Roman" w:cs="Times New Roman"/>
                <w:b w:val="0"/>
                <w:i/>
                <w:szCs w:val="24"/>
              </w:rPr>
              <w:t>UniExamID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university exam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rPr>
                <w:szCs w:val="24"/>
              </w:rPr>
            </w:pPr>
            <w:r w:rsidRPr="006852E1">
              <w:rPr>
                <w:rFonts w:eastAsia="Times New Roman" w:cs="Times New Roman"/>
                <w:b w:val="0"/>
                <w:i/>
                <w:szCs w:val="24"/>
              </w:rPr>
              <w:t>UniversityID</w:t>
            </w:r>
          </w:p>
        </w:tc>
        <w:tc>
          <w:tcPr>
            <w:tcW w:w="15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university that has this university exam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ExaminationID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examination of this university exam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IsRemovable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university exam is available for delete or not</w:t>
            </w:r>
          </w:p>
        </w:tc>
      </w:tr>
    </w:tbl>
    <w:p w:rsidR="006852E1" w:rsidRDefault="006852E1" w:rsidP="006852E1"/>
    <w:p w:rsidR="006852E1" w:rsidRPr="006852E1" w:rsidRDefault="006852E1" w:rsidP="006852E1">
      <w:pPr>
        <w:pStyle w:val="Heading3"/>
        <w:numPr>
          <w:ilvl w:val="3"/>
          <w:numId w:val="1"/>
        </w:numPr>
        <w:rPr>
          <w:b/>
        </w:rPr>
      </w:pPr>
      <w:bookmarkStart w:id="2965" w:name="_Toc385663998"/>
      <w:r w:rsidRPr="006852E1">
        <w:rPr>
          <w:b/>
        </w:rPr>
        <w:t>Venues</w:t>
      </w:r>
      <w:bookmarkEnd w:id="2965"/>
    </w:p>
    <w:tbl>
      <w:tblPr>
        <w:tblStyle w:val="GridTable1Light1"/>
        <w:tblW w:w="0" w:type="auto"/>
        <w:tblLook w:val="04A0" w:firstRow="1" w:lastRow="0" w:firstColumn="1" w:lastColumn="0" w:noHBand="0" w:noVBand="1"/>
      </w:tblPr>
      <w:tblGrid>
        <w:gridCol w:w="2449"/>
        <w:gridCol w:w="1576"/>
        <w:gridCol w:w="1087"/>
        <w:gridCol w:w="964"/>
        <w:gridCol w:w="655"/>
        <w:gridCol w:w="982"/>
        <w:gridCol w:w="163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spacing w:before="40" w:after="20"/>
              <w:jc w:val="center"/>
              <w:rPr>
                <w:rFonts w:asciiTheme="majorHAnsi" w:hAnsiTheme="majorHAnsi" w:cstheme="majorHAnsi"/>
                <w:sz w:val="24"/>
                <w:szCs w:val="24"/>
              </w:rPr>
            </w:pPr>
            <w:r w:rsidRPr="006852E1">
              <w:rPr>
                <w:rFonts w:asciiTheme="majorHAnsi" w:hAnsiTheme="majorHAnsi" w:cstheme="majorHAnsi"/>
                <w:sz w:val="24"/>
                <w:szCs w:val="24"/>
              </w:rPr>
              <w:t>Field Name</w:t>
            </w:r>
          </w:p>
        </w:tc>
        <w:tc>
          <w:tcPr>
            <w:tcW w:w="15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w:t>
            </w:r>
          </w:p>
        </w:tc>
        <w:tc>
          <w:tcPr>
            <w:tcW w:w="65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Default</w:t>
            </w:r>
          </w:p>
        </w:tc>
        <w:tc>
          <w:tcPr>
            <w:tcW w:w="163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rPr>
                <w:rFonts w:asciiTheme="majorHAnsi" w:hAnsiTheme="majorHAnsi" w:cstheme="majorHAnsi"/>
                <w:szCs w:val="24"/>
              </w:rPr>
            </w:pPr>
            <w:r w:rsidRPr="006852E1">
              <w:rPr>
                <w:rFonts w:asciiTheme="majorHAnsi" w:eastAsia="Times New Roman" w:hAnsiTheme="majorHAnsi" w:cstheme="majorHAnsi"/>
                <w:b w:val="0"/>
                <w:i/>
                <w:szCs w:val="24"/>
              </w:rPr>
              <w:t>VenueID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 xml:space="preserve">Unique id that identity each </w:t>
            </w:r>
            <w:r w:rsidRPr="006852E1">
              <w:rPr>
                <w:rFonts w:asciiTheme="majorHAnsi" w:hAnsiTheme="majorHAnsi" w:cstheme="majorHAnsi"/>
                <w:sz w:val="24"/>
                <w:szCs w:val="24"/>
              </w:rPr>
              <w:lastRenderedPageBreak/>
              <w:t>account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rPr>
                <w:rFonts w:asciiTheme="majorHAnsi" w:hAnsiTheme="majorHAnsi" w:cstheme="majorHAnsi"/>
                <w:szCs w:val="24"/>
              </w:rPr>
            </w:pPr>
            <w:r w:rsidRPr="006852E1">
              <w:rPr>
                <w:rFonts w:asciiTheme="majorHAnsi" w:eastAsia="Times New Roman" w:hAnsiTheme="majorHAnsi" w:cstheme="majorHAnsi"/>
                <w:b w:val="0"/>
                <w:i/>
                <w:szCs w:val="24"/>
              </w:rPr>
              <w:lastRenderedPageBreak/>
              <w:t>UniExamID</w:t>
            </w:r>
          </w:p>
        </w:tc>
        <w:tc>
          <w:tcPr>
            <w:tcW w:w="15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Id of the user who makes the booking</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Longitude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nvarchar(20)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Longitude of the venue’s address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Latitude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nvarchar(20)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Latitude of the venue’s address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Address</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nvarchar(200)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Address of this venue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IsRemovable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bit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Whether the venue is available for delete or not</w:t>
            </w:r>
          </w:p>
        </w:tc>
      </w:tr>
    </w:tbl>
    <w:p w:rsidR="00770E91" w:rsidRPr="00770E91" w:rsidRDefault="00770E91" w:rsidP="00770E91">
      <w:pPr>
        <w:sectPr w:rsidR="00770E91" w:rsidRPr="00770E91" w:rsidSect="002A5730">
          <w:pgSz w:w="11907" w:h="16839" w:code="9"/>
          <w:pgMar w:top="720" w:right="720" w:bottom="720" w:left="720" w:header="720" w:footer="720" w:gutter="648"/>
          <w:cols w:space="720"/>
          <w:titlePg/>
          <w:docGrid w:linePitch="360"/>
        </w:sectPr>
      </w:pPr>
    </w:p>
    <w:p w:rsidR="000318A2" w:rsidRPr="00C74743" w:rsidRDefault="0014396E" w:rsidP="00063E6B">
      <w:pPr>
        <w:pStyle w:val="Heading3"/>
        <w:numPr>
          <w:ilvl w:val="0"/>
          <w:numId w:val="70"/>
        </w:numPr>
        <w:ind w:left="1166"/>
        <w:rPr>
          <w:b/>
        </w:rPr>
      </w:pPr>
      <w:bookmarkStart w:id="2966" w:name="_Toc385663999"/>
      <w:r w:rsidRPr="00C74743">
        <w:rPr>
          <w:b/>
        </w:rPr>
        <w:lastRenderedPageBreak/>
        <w:t>Physical Database Design</w:t>
      </w:r>
      <w:bookmarkEnd w:id="2966"/>
    </w:p>
    <w:p w:rsidR="00D71709" w:rsidRDefault="00C74743" w:rsidP="00D71709">
      <w:r>
        <w:rPr>
          <w:noProof/>
          <w:lang w:eastAsia="en-US"/>
        </w:rPr>
        <w:drawing>
          <wp:anchor distT="0" distB="0" distL="114300" distR="114300" simplePos="0" relativeHeight="251624448" behindDoc="0" locked="0" layoutInCell="1" allowOverlap="1" wp14:anchorId="1B909C43" wp14:editId="15C784B8">
            <wp:simplePos x="0" y="0"/>
            <wp:positionH relativeFrom="column">
              <wp:posOffset>345921</wp:posOffset>
            </wp:positionH>
            <wp:positionV relativeFrom="paragraph">
              <wp:posOffset>81931</wp:posOffset>
            </wp:positionV>
            <wp:extent cx="8882569" cy="5846860"/>
            <wp:effectExtent l="0" t="0" r="0"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B.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8882569" cy="5846860"/>
                    </a:xfrm>
                    <a:prstGeom prst="rect">
                      <a:avLst/>
                    </a:prstGeom>
                  </pic:spPr>
                </pic:pic>
              </a:graphicData>
            </a:graphic>
            <wp14:sizeRelH relativeFrom="margin">
              <wp14:pctWidth>0</wp14:pctWidth>
            </wp14:sizeRelH>
            <wp14:sizeRelV relativeFrom="margin">
              <wp14:pctHeight>0</wp14:pctHeight>
            </wp14:sizeRelV>
          </wp:anchor>
        </w:drawing>
      </w:r>
    </w:p>
    <w:p w:rsidR="00D71709" w:rsidRDefault="00D71709" w:rsidP="00D71709"/>
    <w:p w:rsidR="00D71709" w:rsidRDefault="00D71709" w:rsidP="00D71709"/>
    <w:p w:rsidR="00D71709" w:rsidRDefault="00D71709" w:rsidP="00D71709"/>
    <w:p w:rsidR="00D71709" w:rsidRDefault="00D71709" w:rsidP="00D71709"/>
    <w:p w:rsidR="00D71709" w:rsidRDefault="00D71709" w:rsidP="00D71709"/>
    <w:p w:rsidR="00D71709" w:rsidRDefault="00D71709" w:rsidP="00D71709"/>
    <w:p w:rsidR="00D71709" w:rsidRDefault="00D71709" w:rsidP="00D71709"/>
    <w:p w:rsidR="00D71709" w:rsidRDefault="00D71709" w:rsidP="00D71709"/>
    <w:p w:rsidR="00D71709" w:rsidRPr="00D71709" w:rsidRDefault="00D71709" w:rsidP="00D71709"/>
    <w:p w:rsidR="00D71709" w:rsidRDefault="00D71709" w:rsidP="00673B0E">
      <w:pPr>
        <w:pStyle w:val="Heading2"/>
        <w:numPr>
          <w:ilvl w:val="0"/>
          <w:numId w:val="3"/>
        </w:numPr>
        <w:rPr>
          <w:b/>
          <w:sz w:val="28"/>
          <w:szCs w:val="28"/>
        </w:rPr>
        <w:sectPr w:rsidR="00D71709" w:rsidSect="00D71709">
          <w:pgSz w:w="16839" w:h="11907" w:orient="landscape" w:code="9"/>
          <w:pgMar w:top="720" w:right="720" w:bottom="720" w:left="720" w:header="720" w:footer="720" w:gutter="648"/>
          <w:cols w:space="720"/>
          <w:titlePg/>
          <w:docGrid w:linePitch="360"/>
        </w:sectPr>
      </w:pPr>
    </w:p>
    <w:p w:rsidR="00A4087A" w:rsidRDefault="00A4087A" w:rsidP="00A4087A">
      <w:pPr>
        <w:pStyle w:val="Heading2"/>
        <w:numPr>
          <w:ilvl w:val="0"/>
          <w:numId w:val="3"/>
        </w:numPr>
        <w:rPr>
          <w:b/>
          <w:sz w:val="28"/>
          <w:szCs w:val="28"/>
        </w:rPr>
      </w:pPr>
      <w:bookmarkStart w:id="2967" w:name="_Toc385664000"/>
      <w:r>
        <w:rPr>
          <w:b/>
          <w:sz w:val="28"/>
          <w:szCs w:val="28"/>
        </w:rPr>
        <w:lastRenderedPageBreak/>
        <w:t>Algorithms</w:t>
      </w:r>
      <w:bookmarkEnd w:id="2967"/>
    </w:p>
    <w:p w:rsidR="00A4087A" w:rsidRDefault="00A4087A" w:rsidP="004D7A42">
      <w:pPr>
        <w:pStyle w:val="Heading3"/>
        <w:numPr>
          <w:ilvl w:val="0"/>
          <w:numId w:val="108"/>
        </w:numPr>
        <w:ind w:left="1170"/>
        <w:rPr>
          <w:b/>
        </w:rPr>
      </w:pPr>
      <w:bookmarkStart w:id="2968" w:name="_Toc385664001"/>
      <w:r w:rsidRPr="00FB7491">
        <w:rPr>
          <w:b/>
        </w:rPr>
        <w:t>Arrange candidates into room</w:t>
      </w:r>
      <w:bookmarkEnd w:id="2968"/>
    </w:p>
    <w:p w:rsidR="00FB7491" w:rsidRDefault="00FB7491" w:rsidP="004D7A42">
      <w:pPr>
        <w:pStyle w:val="Heading4"/>
        <w:numPr>
          <w:ilvl w:val="0"/>
          <w:numId w:val="109"/>
        </w:numPr>
        <w:ind w:left="1890"/>
        <w:rPr>
          <w:i w:val="0"/>
          <w:sz w:val="24"/>
          <w:szCs w:val="24"/>
        </w:rPr>
      </w:pPr>
      <w:bookmarkStart w:id="2969" w:name="_Toc385664002"/>
      <w:r w:rsidRPr="00FB7491">
        <w:rPr>
          <w:i w:val="0"/>
          <w:sz w:val="24"/>
          <w:szCs w:val="24"/>
        </w:rPr>
        <w:t>Criteria</w:t>
      </w:r>
      <w:bookmarkEnd w:id="2969"/>
    </w:p>
    <w:p w:rsidR="00493DE7" w:rsidRPr="00493DE7" w:rsidRDefault="00493DE7" w:rsidP="00493DE7">
      <w:pPr>
        <w:pStyle w:val="NoSpacing"/>
        <w:ind w:firstLine="720"/>
        <w:rPr>
          <w:color w:val="auto"/>
          <w:sz w:val="24"/>
          <w:szCs w:val="24"/>
        </w:rPr>
      </w:pPr>
      <w:r w:rsidRPr="00493DE7">
        <w:rPr>
          <w:color w:val="auto"/>
          <w:sz w:val="24"/>
          <w:szCs w:val="24"/>
        </w:rPr>
        <w:t>The solution to arrange candidate into room must be a logical, fast and effective way. In the other hand, it must satisfy some criteria as follow:</w:t>
      </w:r>
    </w:p>
    <w:p w:rsidR="00493DE7" w:rsidRPr="00493DE7" w:rsidRDefault="00493DE7" w:rsidP="004D7A42">
      <w:pPr>
        <w:pStyle w:val="NoSpacing"/>
        <w:numPr>
          <w:ilvl w:val="0"/>
          <w:numId w:val="112"/>
        </w:numPr>
        <w:spacing w:after="120"/>
        <w:ind w:left="1440"/>
        <w:rPr>
          <w:color w:val="auto"/>
          <w:sz w:val="24"/>
          <w:szCs w:val="24"/>
        </w:rPr>
      </w:pPr>
      <w:r w:rsidRPr="00493DE7">
        <w:rPr>
          <w:color w:val="auto"/>
          <w:sz w:val="24"/>
          <w:szCs w:val="24"/>
        </w:rPr>
        <w:t>Everyone in a group should be arranged into the same room.</w:t>
      </w:r>
    </w:p>
    <w:p w:rsidR="00493DE7" w:rsidRPr="00493DE7" w:rsidRDefault="00493DE7" w:rsidP="004D7A42">
      <w:pPr>
        <w:pStyle w:val="NoSpacing"/>
        <w:numPr>
          <w:ilvl w:val="0"/>
          <w:numId w:val="112"/>
        </w:numPr>
        <w:spacing w:after="120"/>
        <w:ind w:left="1440"/>
        <w:rPr>
          <w:color w:val="auto"/>
          <w:sz w:val="24"/>
          <w:szCs w:val="24"/>
        </w:rPr>
      </w:pPr>
      <w:r w:rsidRPr="00493DE7">
        <w:rPr>
          <w:color w:val="auto"/>
          <w:sz w:val="24"/>
          <w:szCs w:val="24"/>
        </w:rPr>
        <w:t>Girls and boys do not allowed to be arranged in the same room.</w:t>
      </w:r>
    </w:p>
    <w:p w:rsidR="00493DE7" w:rsidRPr="00493DE7" w:rsidRDefault="00493DE7" w:rsidP="004D7A42">
      <w:pPr>
        <w:pStyle w:val="NoSpacing"/>
        <w:numPr>
          <w:ilvl w:val="0"/>
          <w:numId w:val="112"/>
        </w:numPr>
        <w:spacing w:after="120"/>
        <w:ind w:left="1440"/>
        <w:rPr>
          <w:color w:val="auto"/>
          <w:sz w:val="24"/>
          <w:szCs w:val="24"/>
        </w:rPr>
      </w:pPr>
      <w:r w:rsidRPr="00493DE7">
        <w:rPr>
          <w:color w:val="auto"/>
          <w:sz w:val="24"/>
          <w:szCs w:val="24"/>
        </w:rPr>
        <w:t>Girls should have higher priority to be arranged than boys.</w:t>
      </w:r>
    </w:p>
    <w:p w:rsidR="00493DE7" w:rsidRPr="00493DE7" w:rsidRDefault="00493DE7" w:rsidP="004D7A42">
      <w:pPr>
        <w:pStyle w:val="NoSpacing"/>
        <w:numPr>
          <w:ilvl w:val="0"/>
          <w:numId w:val="112"/>
        </w:numPr>
        <w:ind w:left="1440"/>
        <w:rPr>
          <w:color w:val="auto"/>
          <w:sz w:val="24"/>
          <w:szCs w:val="24"/>
        </w:rPr>
      </w:pPr>
      <w:r w:rsidRPr="00493DE7">
        <w:rPr>
          <w:color w:val="auto"/>
          <w:sz w:val="24"/>
          <w:szCs w:val="24"/>
        </w:rPr>
        <w:t>A bigger group should have higher priority to be arranged than a smaller one.</w:t>
      </w:r>
    </w:p>
    <w:p w:rsidR="006451B9" w:rsidRDefault="006451B9" w:rsidP="004D7A42">
      <w:pPr>
        <w:pStyle w:val="Heading4"/>
        <w:numPr>
          <w:ilvl w:val="0"/>
          <w:numId w:val="109"/>
        </w:numPr>
        <w:ind w:left="1890"/>
        <w:rPr>
          <w:i w:val="0"/>
          <w:sz w:val="24"/>
          <w:szCs w:val="24"/>
        </w:rPr>
      </w:pPr>
      <w:bookmarkStart w:id="2970" w:name="_Toc385664003"/>
      <w:r>
        <w:rPr>
          <w:i w:val="0"/>
          <w:sz w:val="24"/>
          <w:szCs w:val="24"/>
        </w:rPr>
        <w:t>Description</w:t>
      </w:r>
      <w:bookmarkEnd w:id="2970"/>
    </w:p>
    <w:p w:rsidR="00493DE7" w:rsidRPr="00493DE7" w:rsidRDefault="00493DE7" w:rsidP="004D7A42">
      <w:pPr>
        <w:pStyle w:val="NoSpacing"/>
        <w:numPr>
          <w:ilvl w:val="0"/>
          <w:numId w:val="113"/>
        </w:numPr>
        <w:spacing w:after="120"/>
        <w:ind w:left="1440"/>
        <w:jc w:val="both"/>
        <w:rPr>
          <w:color w:val="auto"/>
          <w:sz w:val="24"/>
          <w:szCs w:val="24"/>
        </w:rPr>
      </w:pPr>
      <w:r w:rsidRPr="00493DE7">
        <w:rPr>
          <w:color w:val="auto"/>
          <w:sz w:val="24"/>
          <w:szCs w:val="24"/>
        </w:rPr>
        <w:t>Due to above criteria, we decided to implement the algorithm with recursive technique.</w:t>
      </w:r>
    </w:p>
    <w:p w:rsidR="00493DE7" w:rsidRPr="00493DE7" w:rsidRDefault="00493DE7" w:rsidP="004D7A42">
      <w:pPr>
        <w:pStyle w:val="NoSpacing"/>
        <w:numPr>
          <w:ilvl w:val="0"/>
          <w:numId w:val="113"/>
        </w:numPr>
        <w:spacing w:after="120"/>
        <w:ind w:left="1440"/>
        <w:jc w:val="both"/>
        <w:rPr>
          <w:color w:val="auto"/>
          <w:sz w:val="24"/>
          <w:szCs w:val="24"/>
        </w:rPr>
      </w:pPr>
      <w:r w:rsidRPr="00493DE7">
        <w:rPr>
          <w:color w:val="auto"/>
          <w:sz w:val="24"/>
          <w:szCs w:val="24"/>
        </w:rPr>
        <w:t xml:space="preserve">When a group cannot be arranged into any room, at first find the best room which have the same gender with the group, and have the biggest available slots. Then try to split the group into two smaller groups: the former has its quantity of members equal to the suitable </w:t>
      </w:r>
      <w:proofErr w:type="gramStart"/>
      <w:r w:rsidRPr="00493DE7">
        <w:rPr>
          <w:color w:val="auto"/>
          <w:sz w:val="24"/>
          <w:szCs w:val="24"/>
        </w:rPr>
        <w:t>room,</w:t>
      </w:r>
      <w:proofErr w:type="gramEnd"/>
      <w:r w:rsidRPr="00493DE7">
        <w:rPr>
          <w:color w:val="auto"/>
          <w:sz w:val="24"/>
          <w:szCs w:val="24"/>
        </w:rPr>
        <w:t xml:space="preserve"> the ladder has its quantity of members equal to the rest.</w:t>
      </w:r>
    </w:p>
    <w:p w:rsidR="00493DE7" w:rsidRPr="002C6480" w:rsidRDefault="00493DE7" w:rsidP="004D7A42">
      <w:pPr>
        <w:pStyle w:val="NoSpacing"/>
        <w:numPr>
          <w:ilvl w:val="0"/>
          <w:numId w:val="113"/>
        </w:numPr>
        <w:spacing w:after="120"/>
        <w:ind w:left="1440"/>
        <w:jc w:val="both"/>
        <w:rPr>
          <w:color w:val="auto"/>
          <w:sz w:val="24"/>
          <w:szCs w:val="24"/>
        </w:rPr>
      </w:pPr>
      <w:r w:rsidRPr="002C6480">
        <w:rPr>
          <w:color w:val="auto"/>
          <w:sz w:val="24"/>
          <w:szCs w:val="24"/>
        </w:rPr>
        <w:t>Turn by turn recursive the above method with the former and the ladder group.</w:t>
      </w:r>
    </w:p>
    <w:p w:rsidR="00493DE7" w:rsidRPr="00493DE7" w:rsidRDefault="00493DE7" w:rsidP="004D7A42">
      <w:pPr>
        <w:pStyle w:val="NoSpacing"/>
        <w:numPr>
          <w:ilvl w:val="0"/>
          <w:numId w:val="113"/>
        </w:numPr>
        <w:spacing w:after="120"/>
        <w:ind w:left="1440"/>
        <w:jc w:val="both"/>
        <w:rPr>
          <w:color w:val="auto"/>
          <w:sz w:val="24"/>
          <w:szCs w:val="24"/>
        </w:rPr>
      </w:pPr>
      <w:r w:rsidRPr="00493DE7">
        <w:rPr>
          <w:color w:val="auto"/>
          <w:sz w:val="24"/>
          <w:szCs w:val="24"/>
        </w:rPr>
        <w:t>At last, if a group cannot split into smaller (the ladder quantity equal to zero), then it come to the result that there is not enough room to arrange candidate into.</w:t>
      </w:r>
    </w:p>
    <w:p w:rsidR="00FB7491" w:rsidRDefault="00FB7491" w:rsidP="004D7A42">
      <w:pPr>
        <w:pStyle w:val="Heading4"/>
        <w:numPr>
          <w:ilvl w:val="0"/>
          <w:numId w:val="109"/>
        </w:numPr>
        <w:ind w:left="1890"/>
        <w:rPr>
          <w:i w:val="0"/>
          <w:sz w:val="24"/>
          <w:szCs w:val="24"/>
        </w:rPr>
      </w:pPr>
      <w:bookmarkStart w:id="2971" w:name="_Toc385664004"/>
      <w:r w:rsidRPr="00FB7491">
        <w:rPr>
          <w:i w:val="0"/>
          <w:sz w:val="24"/>
          <w:szCs w:val="24"/>
        </w:rPr>
        <w:t>Workflow</w:t>
      </w:r>
      <w:bookmarkEnd w:id="2971"/>
    </w:p>
    <w:p w:rsidR="00493DE7" w:rsidRPr="00493DE7" w:rsidRDefault="00493DE7" w:rsidP="00493DE7"/>
    <w:p w:rsidR="00A82B36" w:rsidRDefault="00A4087A" w:rsidP="004D7A42">
      <w:pPr>
        <w:pStyle w:val="Heading3"/>
        <w:numPr>
          <w:ilvl w:val="0"/>
          <w:numId w:val="108"/>
        </w:numPr>
        <w:ind w:left="1170"/>
        <w:rPr>
          <w:b/>
        </w:rPr>
      </w:pPr>
      <w:bookmarkStart w:id="2972" w:name="_Toc385664005"/>
      <w:r w:rsidRPr="00FB7491">
        <w:rPr>
          <w:b/>
        </w:rPr>
        <w:t>Arrange candidates into vehicle</w:t>
      </w:r>
      <w:bookmarkEnd w:id="2972"/>
    </w:p>
    <w:p w:rsidR="002C6480" w:rsidRDefault="002C6480" w:rsidP="004D7A42">
      <w:pPr>
        <w:pStyle w:val="Heading4"/>
        <w:numPr>
          <w:ilvl w:val="0"/>
          <w:numId w:val="111"/>
        </w:numPr>
        <w:ind w:left="1890"/>
        <w:rPr>
          <w:i w:val="0"/>
          <w:sz w:val="24"/>
          <w:szCs w:val="24"/>
        </w:rPr>
      </w:pPr>
      <w:bookmarkStart w:id="2973" w:name="_Toc385664006"/>
      <w:r>
        <w:rPr>
          <w:i w:val="0"/>
          <w:sz w:val="24"/>
          <w:szCs w:val="24"/>
        </w:rPr>
        <w:t>Criteria</w:t>
      </w:r>
      <w:bookmarkEnd w:id="2973"/>
    </w:p>
    <w:p w:rsidR="00493DE7" w:rsidRPr="00493DE7" w:rsidRDefault="00493DE7" w:rsidP="00493DE7">
      <w:pPr>
        <w:pStyle w:val="NoSpacing"/>
        <w:ind w:firstLine="720"/>
        <w:rPr>
          <w:color w:val="auto"/>
          <w:sz w:val="24"/>
          <w:szCs w:val="24"/>
        </w:rPr>
      </w:pPr>
      <w:r w:rsidRPr="00493DE7">
        <w:rPr>
          <w:color w:val="auto"/>
          <w:sz w:val="24"/>
          <w:szCs w:val="24"/>
        </w:rPr>
        <w:t>The solution to arrange candidate into car must be a logical, fast and effective way. In the other hand, it must satisfy some criteria as follow:</w:t>
      </w:r>
    </w:p>
    <w:p w:rsidR="00493DE7" w:rsidRPr="00493DE7" w:rsidRDefault="00493DE7" w:rsidP="004D7A42">
      <w:pPr>
        <w:pStyle w:val="NoSpacing"/>
        <w:numPr>
          <w:ilvl w:val="0"/>
          <w:numId w:val="114"/>
        </w:numPr>
        <w:spacing w:after="120"/>
        <w:ind w:left="1440"/>
        <w:jc w:val="both"/>
        <w:rPr>
          <w:color w:val="auto"/>
          <w:sz w:val="24"/>
          <w:szCs w:val="24"/>
        </w:rPr>
      </w:pPr>
      <w:r w:rsidRPr="00493DE7">
        <w:rPr>
          <w:color w:val="auto"/>
          <w:sz w:val="24"/>
          <w:szCs w:val="24"/>
        </w:rPr>
        <w:t>A car will pick candidates up in only a place, where the candidates stay at (because moving from a lodge to another lodge to pick candidates up is a waste of time)</w:t>
      </w:r>
    </w:p>
    <w:p w:rsidR="00493DE7" w:rsidRPr="00493DE7" w:rsidRDefault="00493DE7" w:rsidP="004D7A42">
      <w:pPr>
        <w:pStyle w:val="NoSpacing"/>
        <w:numPr>
          <w:ilvl w:val="0"/>
          <w:numId w:val="114"/>
        </w:numPr>
        <w:spacing w:after="120"/>
        <w:ind w:left="1440"/>
        <w:jc w:val="both"/>
        <w:rPr>
          <w:color w:val="auto"/>
          <w:sz w:val="24"/>
          <w:szCs w:val="24"/>
        </w:rPr>
      </w:pPr>
      <w:r w:rsidRPr="00493DE7">
        <w:rPr>
          <w:color w:val="auto"/>
          <w:sz w:val="24"/>
          <w:szCs w:val="24"/>
        </w:rPr>
        <w:t>A car will not carry candidates to more than 3 venues (because the limitation of the Routing algorithm and in fact, move through more than 4 places will take hours!)</w:t>
      </w:r>
    </w:p>
    <w:p w:rsidR="00493DE7" w:rsidRPr="00493DE7" w:rsidRDefault="00493DE7" w:rsidP="004D7A42">
      <w:pPr>
        <w:pStyle w:val="NoSpacing"/>
        <w:numPr>
          <w:ilvl w:val="0"/>
          <w:numId w:val="114"/>
        </w:numPr>
        <w:spacing w:after="120"/>
        <w:ind w:left="1440"/>
        <w:jc w:val="both"/>
        <w:rPr>
          <w:color w:val="auto"/>
          <w:sz w:val="24"/>
          <w:szCs w:val="24"/>
        </w:rPr>
      </w:pPr>
      <w:r w:rsidRPr="00493DE7">
        <w:rPr>
          <w:color w:val="auto"/>
          <w:sz w:val="24"/>
          <w:szCs w:val="24"/>
        </w:rPr>
        <w:t xml:space="preserve">A bigger group should have higher priority to be arranged than a smaller one. </w:t>
      </w:r>
    </w:p>
    <w:p w:rsidR="003D4CC3" w:rsidRPr="002C6480" w:rsidRDefault="00493DE7" w:rsidP="004D7A42">
      <w:pPr>
        <w:pStyle w:val="NoSpacing"/>
        <w:numPr>
          <w:ilvl w:val="0"/>
          <w:numId w:val="114"/>
        </w:numPr>
        <w:ind w:left="1440"/>
        <w:jc w:val="both"/>
      </w:pPr>
      <w:r w:rsidRPr="003D4CC3">
        <w:rPr>
          <w:color w:val="auto"/>
          <w:sz w:val="24"/>
          <w:szCs w:val="24"/>
        </w:rPr>
        <w:t>A group at least 5 candidates should be arranged into a car. If not, try to find volunteers to carry them.</w:t>
      </w:r>
    </w:p>
    <w:p w:rsidR="002C6480" w:rsidRDefault="002C6480" w:rsidP="004D7A42">
      <w:pPr>
        <w:pStyle w:val="Heading4"/>
        <w:numPr>
          <w:ilvl w:val="0"/>
          <w:numId w:val="111"/>
        </w:numPr>
        <w:ind w:left="1890"/>
        <w:rPr>
          <w:i w:val="0"/>
          <w:sz w:val="24"/>
          <w:szCs w:val="24"/>
        </w:rPr>
      </w:pPr>
      <w:bookmarkStart w:id="2974" w:name="_Toc385664007"/>
      <w:r>
        <w:rPr>
          <w:i w:val="0"/>
          <w:sz w:val="24"/>
          <w:szCs w:val="24"/>
        </w:rPr>
        <w:t>Description</w:t>
      </w:r>
      <w:bookmarkEnd w:id="2974"/>
    </w:p>
    <w:p w:rsidR="002C6480" w:rsidRPr="002C6480" w:rsidRDefault="002C6480" w:rsidP="004D7A42">
      <w:pPr>
        <w:pStyle w:val="NoSpacing"/>
        <w:numPr>
          <w:ilvl w:val="1"/>
          <w:numId w:val="115"/>
        </w:numPr>
        <w:spacing w:after="120"/>
        <w:jc w:val="both"/>
        <w:rPr>
          <w:color w:val="auto"/>
          <w:sz w:val="24"/>
          <w:szCs w:val="24"/>
        </w:rPr>
      </w:pPr>
      <w:r w:rsidRPr="002C6480">
        <w:rPr>
          <w:color w:val="auto"/>
          <w:sz w:val="24"/>
          <w:szCs w:val="24"/>
        </w:rPr>
        <w:t xml:space="preserve">In the scope of this algorithm, there are few similarities criteria. However, the algorithm can be implemented by a way of reduction of recursively. In order to solve that, we are using an array of venues being sorted with suitable conditions and use it like a priority </w:t>
      </w:r>
      <w:proofErr w:type="gramStart"/>
      <w:r w:rsidRPr="002C6480">
        <w:rPr>
          <w:color w:val="auto"/>
          <w:sz w:val="24"/>
          <w:szCs w:val="24"/>
        </w:rPr>
        <w:t>queue,</w:t>
      </w:r>
      <w:proofErr w:type="gramEnd"/>
      <w:r w:rsidRPr="002C6480">
        <w:rPr>
          <w:color w:val="auto"/>
          <w:sz w:val="24"/>
          <w:szCs w:val="24"/>
        </w:rPr>
        <w:t xml:space="preserve"> one by one try to arrange venues into cars, or volunteers also.</w:t>
      </w:r>
    </w:p>
    <w:p w:rsidR="002C6480" w:rsidRPr="002C6480" w:rsidRDefault="002C6480" w:rsidP="004D7A42">
      <w:pPr>
        <w:pStyle w:val="NoSpacing"/>
        <w:numPr>
          <w:ilvl w:val="1"/>
          <w:numId w:val="115"/>
        </w:numPr>
        <w:spacing w:after="120"/>
        <w:jc w:val="both"/>
        <w:rPr>
          <w:color w:val="auto"/>
          <w:sz w:val="24"/>
          <w:szCs w:val="24"/>
        </w:rPr>
      </w:pPr>
      <w:r w:rsidRPr="002C6480">
        <w:rPr>
          <w:color w:val="auto"/>
          <w:sz w:val="24"/>
          <w:szCs w:val="24"/>
        </w:rPr>
        <w:t xml:space="preserve">When a group cannot be arranged into any car, at first find the best car which have the same destination with the group, and have the biggest available slots. Then try to split the group into two smaller groups: the former has its quantity of members equal to the suitable </w:t>
      </w:r>
      <w:proofErr w:type="gramStart"/>
      <w:r w:rsidRPr="002C6480">
        <w:rPr>
          <w:color w:val="auto"/>
          <w:sz w:val="24"/>
          <w:szCs w:val="24"/>
        </w:rPr>
        <w:t>car,</w:t>
      </w:r>
      <w:proofErr w:type="gramEnd"/>
      <w:r w:rsidRPr="002C6480">
        <w:rPr>
          <w:color w:val="auto"/>
          <w:sz w:val="24"/>
          <w:szCs w:val="24"/>
        </w:rPr>
        <w:t xml:space="preserve"> the ladder has its quantity of members equal to the rest.</w:t>
      </w:r>
    </w:p>
    <w:p w:rsidR="002C6480" w:rsidRPr="002C6480" w:rsidRDefault="002C6480" w:rsidP="004D7A42">
      <w:pPr>
        <w:pStyle w:val="NoSpacing"/>
        <w:numPr>
          <w:ilvl w:val="1"/>
          <w:numId w:val="115"/>
        </w:numPr>
        <w:spacing w:after="120"/>
        <w:jc w:val="both"/>
        <w:rPr>
          <w:color w:val="auto"/>
          <w:sz w:val="24"/>
          <w:szCs w:val="24"/>
        </w:rPr>
      </w:pPr>
      <w:r w:rsidRPr="002C6480">
        <w:rPr>
          <w:color w:val="auto"/>
          <w:sz w:val="24"/>
          <w:szCs w:val="24"/>
        </w:rPr>
        <w:t xml:space="preserve">Because the former venue can be fit to the car, then arrange candidates of the venue into that car. The ladder </w:t>
      </w:r>
      <w:proofErr w:type="gramStart"/>
      <w:r w:rsidRPr="002C6480">
        <w:rPr>
          <w:color w:val="auto"/>
          <w:sz w:val="24"/>
          <w:szCs w:val="24"/>
        </w:rPr>
        <w:t>venue,</w:t>
      </w:r>
      <w:proofErr w:type="gramEnd"/>
      <w:r w:rsidRPr="002C6480">
        <w:rPr>
          <w:color w:val="auto"/>
          <w:sz w:val="24"/>
          <w:szCs w:val="24"/>
        </w:rPr>
        <w:t xml:space="preserve"> put it into the queue to be solved later.</w:t>
      </w:r>
    </w:p>
    <w:p w:rsidR="002C6480" w:rsidRPr="002C6480" w:rsidRDefault="002C6480" w:rsidP="004D7A42">
      <w:pPr>
        <w:pStyle w:val="NoSpacing"/>
        <w:numPr>
          <w:ilvl w:val="1"/>
          <w:numId w:val="115"/>
        </w:numPr>
        <w:spacing w:after="120"/>
        <w:jc w:val="both"/>
        <w:rPr>
          <w:color w:val="auto"/>
          <w:sz w:val="24"/>
          <w:szCs w:val="24"/>
        </w:rPr>
      </w:pPr>
      <w:r w:rsidRPr="002C6480">
        <w:rPr>
          <w:color w:val="auto"/>
          <w:sz w:val="24"/>
          <w:szCs w:val="24"/>
        </w:rPr>
        <w:t>If a group of candidates cannot be arranged to volunteers, then it come to the result that there is not enough vehicles to transport candidates.</w:t>
      </w:r>
    </w:p>
    <w:p w:rsidR="00DA7D44" w:rsidRDefault="00DA7D44" w:rsidP="004D7A42">
      <w:pPr>
        <w:pStyle w:val="Heading4"/>
        <w:numPr>
          <w:ilvl w:val="0"/>
          <w:numId w:val="111"/>
        </w:numPr>
        <w:ind w:left="1890"/>
        <w:rPr>
          <w:i w:val="0"/>
          <w:sz w:val="24"/>
          <w:szCs w:val="24"/>
        </w:rPr>
      </w:pPr>
      <w:bookmarkStart w:id="2975" w:name="_Toc385664008"/>
      <w:r w:rsidRPr="00FB7491">
        <w:rPr>
          <w:i w:val="0"/>
          <w:sz w:val="24"/>
          <w:szCs w:val="24"/>
        </w:rPr>
        <w:lastRenderedPageBreak/>
        <w:t>Workflow</w:t>
      </w:r>
      <w:bookmarkEnd w:id="2975"/>
    </w:p>
    <w:p w:rsidR="002C6480" w:rsidRPr="002C6480" w:rsidRDefault="002C6480" w:rsidP="002C6480">
      <w:r>
        <w:rPr>
          <w:noProof/>
          <w:lang w:eastAsia="en-US"/>
        </w:rPr>
        <w:drawing>
          <wp:inline distT="0" distB="0" distL="0" distR="0" wp14:anchorId="223B3A2C" wp14:editId="55336DB8">
            <wp:extent cx="5241851" cy="699897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45205" cy="7003449"/>
                    </a:xfrm>
                    <a:prstGeom prst="rect">
                      <a:avLst/>
                    </a:prstGeom>
                  </pic:spPr>
                </pic:pic>
              </a:graphicData>
            </a:graphic>
          </wp:inline>
        </w:drawing>
      </w:r>
    </w:p>
    <w:p w:rsidR="00DA7D44" w:rsidRPr="00DA7D44" w:rsidRDefault="00DA7D44" w:rsidP="00DA7D44"/>
    <w:p w:rsidR="00A4087A" w:rsidRPr="00FB7491" w:rsidRDefault="00A4087A" w:rsidP="004D7A42">
      <w:pPr>
        <w:pStyle w:val="Heading3"/>
        <w:numPr>
          <w:ilvl w:val="0"/>
          <w:numId w:val="108"/>
        </w:numPr>
        <w:ind w:left="1170"/>
        <w:rPr>
          <w:b/>
        </w:rPr>
      </w:pPr>
      <w:bookmarkStart w:id="2976" w:name="_Toc385664009"/>
      <w:r w:rsidRPr="00FB7491">
        <w:rPr>
          <w:b/>
        </w:rPr>
        <w:t>Routing ways for vehicle</w:t>
      </w:r>
      <w:bookmarkEnd w:id="2976"/>
    </w:p>
    <w:p w:rsidR="00DA7D44" w:rsidRDefault="00DA7D44" w:rsidP="004D7A42">
      <w:pPr>
        <w:pStyle w:val="Heading4"/>
        <w:numPr>
          <w:ilvl w:val="0"/>
          <w:numId w:val="110"/>
        </w:numPr>
        <w:ind w:left="1800"/>
        <w:rPr>
          <w:i w:val="0"/>
          <w:sz w:val="24"/>
          <w:szCs w:val="24"/>
        </w:rPr>
      </w:pPr>
      <w:bookmarkStart w:id="2977" w:name="_Toc385664010"/>
      <w:r w:rsidRPr="00FB7491">
        <w:rPr>
          <w:i w:val="0"/>
          <w:sz w:val="24"/>
          <w:szCs w:val="24"/>
        </w:rPr>
        <w:t>Criteria</w:t>
      </w:r>
      <w:bookmarkEnd w:id="2977"/>
    </w:p>
    <w:p w:rsidR="009F3831" w:rsidRPr="009F3831" w:rsidRDefault="009F3831" w:rsidP="009F3831">
      <w:pPr>
        <w:pStyle w:val="NoSpacing"/>
        <w:ind w:firstLine="720"/>
        <w:rPr>
          <w:color w:val="auto"/>
          <w:sz w:val="24"/>
          <w:szCs w:val="24"/>
        </w:rPr>
      </w:pPr>
      <w:r w:rsidRPr="009F3831">
        <w:rPr>
          <w:color w:val="auto"/>
          <w:sz w:val="24"/>
          <w:szCs w:val="24"/>
        </w:rPr>
        <w:t>The solution to arrange candidate into car must be a logical, fast and effective way. In the other hand, it must satisfy some criteria as follow:</w:t>
      </w:r>
    </w:p>
    <w:p w:rsidR="009F3831" w:rsidRPr="009F3831" w:rsidRDefault="009F3831" w:rsidP="004D7A42">
      <w:pPr>
        <w:pStyle w:val="NoSpacing"/>
        <w:numPr>
          <w:ilvl w:val="0"/>
          <w:numId w:val="116"/>
        </w:numPr>
        <w:spacing w:after="120"/>
        <w:rPr>
          <w:color w:val="auto"/>
          <w:sz w:val="24"/>
          <w:szCs w:val="24"/>
        </w:rPr>
      </w:pPr>
      <w:r w:rsidRPr="009F3831">
        <w:rPr>
          <w:color w:val="auto"/>
          <w:sz w:val="24"/>
          <w:szCs w:val="24"/>
        </w:rPr>
        <w:t>A car will pick candidates up in only a place, where the candidates stay at (because moving from a lodge to another lodge to pick candidates up is a waste of time)</w:t>
      </w:r>
    </w:p>
    <w:p w:rsidR="009F3831" w:rsidRPr="009F3831" w:rsidRDefault="009F3831" w:rsidP="004D7A42">
      <w:pPr>
        <w:pStyle w:val="NoSpacing"/>
        <w:numPr>
          <w:ilvl w:val="0"/>
          <w:numId w:val="116"/>
        </w:numPr>
        <w:spacing w:after="120"/>
        <w:rPr>
          <w:color w:val="auto"/>
          <w:sz w:val="24"/>
          <w:szCs w:val="24"/>
        </w:rPr>
      </w:pPr>
      <w:r w:rsidRPr="009F3831">
        <w:rPr>
          <w:color w:val="auto"/>
          <w:sz w:val="24"/>
          <w:szCs w:val="24"/>
        </w:rPr>
        <w:t>A car will not carry candidates to more than 3 venues (because the limitation of the Rou</w:t>
      </w:r>
      <w:r>
        <w:rPr>
          <w:color w:val="auto"/>
          <w:sz w:val="24"/>
          <w:szCs w:val="24"/>
        </w:rPr>
        <w:t xml:space="preserve">ting algorithm </w:t>
      </w:r>
      <w:r w:rsidRPr="009F3831">
        <w:rPr>
          <w:color w:val="auto"/>
          <w:sz w:val="24"/>
          <w:szCs w:val="24"/>
        </w:rPr>
        <w:t xml:space="preserve">the google map is only take 10 access with 1 request , so with 4 venues , this will take 4! </w:t>
      </w:r>
      <w:proofErr w:type="gramStart"/>
      <w:r w:rsidRPr="009F3831">
        <w:rPr>
          <w:color w:val="auto"/>
          <w:sz w:val="24"/>
          <w:szCs w:val="24"/>
        </w:rPr>
        <w:t>= 24 access</w:t>
      </w:r>
      <w:proofErr w:type="gramEnd"/>
      <w:r w:rsidRPr="009F3831">
        <w:rPr>
          <w:color w:val="auto"/>
          <w:sz w:val="24"/>
          <w:szCs w:val="24"/>
        </w:rPr>
        <w:t>, with 3 is 3! = 6 request and in fact, move through more than 4 places will take hours!)</w:t>
      </w:r>
    </w:p>
    <w:p w:rsidR="009F3831" w:rsidRPr="009F3831" w:rsidRDefault="009F3831" w:rsidP="004D7A42">
      <w:pPr>
        <w:pStyle w:val="NoSpacing"/>
        <w:numPr>
          <w:ilvl w:val="0"/>
          <w:numId w:val="116"/>
        </w:numPr>
        <w:spacing w:after="120"/>
        <w:rPr>
          <w:color w:val="auto"/>
          <w:sz w:val="24"/>
          <w:szCs w:val="24"/>
        </w:rPr>
      </w:pPr>
      <w:r w:rsidRPr="009F3831">
        <w:rPr>
          <w:color w:val="auto"/>
          <w:sz w:val="24"/>
          <w:szCs w:val="24"/>
        </w:rPr>
        <w:lastRenderedPageBreak/>
        <w:t>A bigger group should have higher priority to be arranged than a smaller one.</w:t>
      </w:r>
    </w:p>
    <w:p w:rsidR="006C6E8C" w:rsidRDefault="006C6E8C" w:rsidP="004D7A42">
      <w:pPr>
        <w:pStyle w:val="Heading4"/>
        <w:numPr>
          <w:ilvl w:val="0"/>
          <w:numId w:val="110"/>
        </w:numPr>
        <w:ind w:left="1800"/>
        <w:rPr>
          <w:i w:val="0"/>
          <w:sz w:val="24"/>
          <w:szCs w:val="24"/>
        </w:rPr>
      </w:pPr>
      <w:bookmarkStart w:id="2978" w:name="_Toc385664011"/>
      <w:r>
        <w:rPr>
          <w:i w:val="0"/>
          <w:sz w:val="24"/>
          <w:szCs w:val="24"/>
        </w:rPr>
        <w:t>Description</w:t>
      </w:r>
      <w:bookmarkEnd w:id="2978"/>
    </w:p>
    <w:p w:rsidR="006C6E8C" w:rsidRPr="006C6E8C" w:rsidRDefault="006C6E8C" w:rsidP="004D7A42">
      <w:pPr>
        <w:pStyle w:val="NoSpacing"/>
        <w:numPr>
          <w:ilvl w:val="0"/>
          <w:numId w:val="117"/>
        </w:numPr>
        <w:rPr>
          <w:color w:val="auto"/>
          <w:sz w:val="24"/>
          <w:szCs w:val="24"/>
        </w:rPr>
      </w:pPr>
      <w:r w:rsidRPr="006C6E8C">
        <w:rPr>
          <w:color w:val="auto"/>
          <w:sz w:val="24"/>
          <w:szCs w:val="24"/>
        </w:rPr>
        <w:t xml:space="preserve">First collect all permutation of way point by send request to google map, the start point is the lodge where the </w:t>
      </w:r>
      <w:proofErr w:type="gramStart"/>
      <w:r w:rsidRPr="006C6E8C">
        <w:rPr>
          <w:color w:val="auto"/>
          <w:sz w:val="24"/>
          <w:szCs w:val="24"/>
        </w:rPr>
        <w:t>candidate stay</w:t>
      </w:r>
      <w:proofErr w:type="gramEnd"/>
      <w:r w:rsidRPr="006C6E8C">
        <w:rPr>
          <w:color w:val="auto"/>
          <w:sz w:val="24"/>
          <w:szCs w:val="24"/>
        </w:rPr>
        <w:t>. The number of permutation is n! ( with n is the total venue of all candidate)</w:t>
      </w:r>
    </w:p>
    <w:p w:rsidR="006C6E8C" w:rsidRPr="006C6E8C" w:rsidRDefault="006C6E8C" w:rsidP="004D7A42">
      <w:pPr>
        <w:pStyle w:val="NoSpacing"/>
        <w:numPr>
          <w:ilvl w:val="0"/>
          <w:numId w:val="117"/>
        </w:numPr>
        <w:rPr>
          <w:color w:val="auto"/>
          <w:sz w:val="24"/>
          <w:szCs w:val="24"/>
        </w:rPr>
      </w:pPr>
      <w:r w:rsidRPr="006C6E8C">
        <w:rPr>
          <w:color w:val="auto"/>
          <w:sz w:val="24"/>
          <w:szCs w:val="24"/>
        </w:rPr>
        <w:t>Then calculate a distance of the route of once permutation</w:t>
      </w:r>
    </w:p>
    <w:p w:rsidR="006C6E8C" w:rsidRPr="006C6E8C" w:rsidRDefault="006C6E8C" w:rsidP="004D7A42">
      <w:pPr>
        <w:pStyle w:val="NoSpacing"/>
        <w:numPr>
          <w:ilvl w:val="0"/>
          <w:numId w:val="117"/>
        </w:numPr>
        <w:rPr>
          <w:color w:val="auto"/>
          <w:sz w:val="24"/>
          <w:szCs w:val="24"/>
        </w:rPr>
      </w:pPr>
      <w:r w:rsidRPr="006C6E8C">
        <w:rPr>
          <w:color w:val="auto"/>
          <w:sz w:val="24"/>
          <w:szCs w:val="24"/>
        </w:rPr>
        <w:t>At last, compare the distance and find the shortest route. When the shortest route is found, the google map is display with the arrange of way point and end point that make the route is shortest</w:t>
      </w:r>
    </w:p>
    <w:p w:rsidR="00DA7D44" w:rsidRPr="00FB7491" w:rsidRDefault="00DA7D44" w:rsidP="004D7A42">
      <w:pPr>
        <w:pStyle w:val="Heading4"/>
        <w:numPr>
          <w:ilvl w:val="0"/>
          <w:numId w:val="110"/>
        </w:numPr>
        <w:ind w:left="1800"/>
        <w:rPr>
          <w:i w:val="0"/>
          <w:sz w:val="24"/>
          <w:szCs w:val="24"/>
        </w:rPr>
      </w:pPr>
      <w:bookmarkStart w:id="2979" w:name="_Toc385664012"/>
      <w:r w:rsidRPr="00FB7491">
        <w:rPr>
          <w:i w:val="0"/>
          <w:sz w:val="24"/>
          <w:szCs w:val="24"/>
        </w:rPr>
        <w:t>Workflow</w:t>
      </w:r>
      <w:bookmarkEnd w:id="2979"/>
    </w:p>
    <w:p w:rsidR="00162CB9" w:rsidRDefault="001E048C" w:rsidP="004D7A42">
      <w:pPr>
        <w:pStyle w:val="NoSpacing"/>
        <w:numPr>
          <w:ilvl w:val="0"/>
          <w:numId w:val="118"/>
        </w:numPr>
        <w:rPr>
          <w:color w:val="auto"/>
          <w:sz w:val="24"/>
          <w:szCs w:val="24"/>
        </w:rPr>
      </w:pPr>
      <w:r w:rsidRPr="00FD17F4">
        <w:rPr>
          <w:color w:val="auto"/>
          <w:sz w:val="24"/>
          <w:szCs w:val="24"/>
        </w:rPr>
        <w:t xml:space="preserve">This workflow is reference to </w:t>
      </w:r>
      <w:hyperlink r:id="rId158" w:history="1">
        <w:r w:rsidR="00FD17F4" w:rsidRPr="00E11A5E">
          <w:rPr>
            <w:rStyle w:val="Hyperlink"/>
            <w:sz w:val="24"/>
            <w:szCs w:val="24"/>
          </w:rPr>
          <w:t>http://cntt.epu.edu.vn/images/book_LeMinhHoang.pdf</w:t>
        </w:r>
      </w:hyperlink>
    </w:p>
    <w:p w:rsidR="00156847" w:rsidRDefault="00D947D1" w:rsidP="007412DC">
      <w:pPr>
        <w:pStyle w:val="Heading1"/>
        <w:numPr>
          <w:ilvl w:val="0"/>
          <w:numId w:val="1"/>
        </w:numPr>
        <w:ind w:left="360"/>
        <w:rPr>
          <w:rFonts w:ascii="Times New Roman" w:hAnsi="Times New Roman" w:cs="Times New Roman"/>
          <w:b/>
          <w:sz w:val="28"/>
          <w:szCs w:val="28"/>
        </w:rPr>
      </w:pPr>
      <w:bookmarkStart w:id="2980" w:name="_Toc385664013"/>
      <w:r w:rsidRPr="00D947D1">
        <w:rPr>
          <w:rFonts w:ascii="Times New Roman" w:hAnsi="Times New Roman" w:cs="Times New Roman"/>
          <w:b/>
          <w:sz w:val="28"/>
          <w:szCs w:val="28"/>
        </w:rPr>
        <w:t>REPORT NO.5</w:t>
      </w:r>
      <w:r w:rsidR="004860DD">
        <w:rPr>
          <w:rFonts w:ascii="Times New Roman" w:hAnsi="Times New Roman" w:cs="Times New Roman"/>
          <w:b/>
          <w:sz w:val="28"/>
          <w:szCs w:val="28"/>
        </w:rPr>
        <w:t>: SYSTEM IMPLEMENTATION &amp; TEST (SIT)</w:t>
      </w:r>
      <w:bookmarkEnd w:id="2980"/>
    </w:p>
    <w:p w:rsidR="00C37323" w:rsidRDefault="0048744E" w:rsidP="00673B0E">
      <w:pPr>
        <w:pStyle w:val="Heading2"/>
        <w:numPr>
          <w:ilvl w:val="0"/>
          <w:numId w:val="4"/>
        </w:numPr>
        <w:rPr>
          <w:b/>
          <w:sz w:val="28"/>
          <w:szCs w:val="28"/>
        </w:rPr>
      </w:pPr>
      <w:bookmarkStart w:id="2981" w:name="_Toc385664014"/>
      <w:r w:rsidRPr="00B20E3D">
        <w:rPr>
          <w:b/>
          <w:sz w:val="28"/>
          <w:szCs w:val="28"/>
        </w:rPr>
        <w:t>Introduction</w:t>
      </w:r>
      <w:bookmarkEnd w:id="2981"/>
    </w:p>
    <w:p w:rsidR="00C57B33" w:rsidRDefault="00B83228" w:rsidP="00255909">
      <w:pPr>
        <w:pStyle w:val="Heading3"/>
        <w:numPr>
          <w:ilvl w:val="0"/>
          <w:numId w:val="86"/>
        </w:numPr>
        <w:ind w:left="1170"/>
        <w:rPr>
          <w:b/>
        </w:rPr>
      </w:pPr>
      <w:bookmarkStart w:id="2982" w:name="_Toc385664015"/>
      <w:r w:rsidRPr="00065991">
        <w:rPr>
          <w:b/>
        </w:rPr>
        <w:t>System Overview</w:t>
      </w:r>
      <w:bookmarkEnd w:id="2982"/>
    </w:p>
    <w:p w:rsidR="00065991" w:rsidRPr="001629C4" w:rsidRDefault="001C6424" w:rsidP="005F5B7C">
      <w:pPr>
        <w:spacing w:after="0"/>
        <w:ind w:firstLine="720"/>
        <w:rPr>
          <w:sz w:val="24"/>
          <w:szCs w:val="24"/>
        </w:rPr>
      </w:pPr>
      <w:r>
        <w:rPr>
          <w:sz w:val="24"/>
          <w:szCs w:val="24"/>
        </w:rPr>
        <w:t>This section provides in detail all necessary information about test plans, test cases, test result, test environments, pass/fail/criteria and risks estimations as well as a checklist to cover all cases of TSMT</w:t>
      </w:r>
    </w:p>
    <w:p w:rsidR="00B83228" w:rsidRDefault="00B83228" w:rsidP="00255909">
      <w:pPr>
        <w:pStyle w:val="Heading3"/>
        <w:numPr>
          <w:ilvl w:val="0"/>
          <w:numId w:val="86"/>
        </w:numPr>
        <w:ind w:left="1170"/>
        <w:rPr>
          <w:b/>
        </w:rPr>
      </w:pPr>
      <w:bookmarkStart w:id="2983" w:name="_Toc385664016"/>
      <w:r w:rsidRPr="00065991">
        <w:rPr>
          <w:b/>
        </w:rPr>
        <w:t>Test Approach</w:t>
      </w:r>
      <w:bookmarkEnd w:id="2983"/>
    </w:p>
    <w:p w:rsidR="00435136" w:rsidRPr="005F5B7C" w:rsidRDefault="008E0834" w:rsidP="00255909">
      <w:pPr>
        <w:pStyle w:val="ListParagraph"/>
        <w:numPr>
          <w:ilvl w:val="0"/>
          <w:numId w:val="87"/>
        </w:numPr>
        <w:spacing w:after="0"/>
        <w:ind w:left="1440"/>
        <w:rPr>
          <w:sz w:val="24"/>
          <w:szCs w:val="24"/>
        </w:rPr>
      </w:pPr>
      <w:r w:rsidRPr="005F5B7C">
        <w:rPr>
          <w:sz w:val="24"/>
          <w:szCs w:val="24"/>
        </w:rPr>
        <w:t xml:space="preserve">Goal: To find all remain bugs in TSMT </w:t>
      </w:r>
      <w:r w:rsidR="005F5B7C" w:rsidRPr="005F5B7C">
        <w:rPr>
          <w:sz w:val="24"/>
          <w:szCs w:val="24"/>
        </w:rPr>
        <w:t>system</w:t>
      </w:r>
    </w:p>
    <w:p w:rsidR="001C6424" w:rsidRPr="005F5B7C" w:rsidRDefault="001C6424" w:rsidP="00255909">
      <w:pPr>
        <w:pStyle w:val="ListParagraph"/>
        <w:numPr>
          <w:ilvl w:val="0"/>
          <w:numId w:val="87"/>
        </w:numPr>
        <w:tabs>
          <w:tab w:val="left" w:pos="3148"/>
        </w:tabs>
        <w:spacing w:after="0"/>
        <w:ind w:left="1440"/>
        <w:rPr>
          <w:sz w:val="24"/>
          <w:szCs w:val="24"/>
        </w:rPr>
      </w:pPr>
      <w:r w:rsidRPr="005F5B7C">
        <w:rPr>
          <w:sz w:val="24"/>
          <w:szCs w:val="24"/>
        </w:rPr>
        <w:t xml:space="preserve">Method: </w:t>
      </w:r>
      <w:r w:rsidR="005F5B7C" w:rsidRPr="005F5B7C">
        <w:rPr>
          <w:sz w:val="24"/>
          <w:szCs w:val="24"/>
        </w:rPr>
        <w:t>Black box testing</w:t>
      </w:r>
    </w:p>
    <w:p w:rsidR="0048744E" w:rsidRDefault="0048744E" w:rsidP="00673B0E">
      <w:pPr>
        <w:pStyle w:val="Heading2"/>
        <w:numPr>
          <w:ilvl w:val="0"/>
          <w:numId w:val="4"/>
        </w:numPr>
        <w:rPr>
          <w:b/>
          <w:sz w:val="28"/>
          <w:szCs w:val="28"/>
        </w:rPr>
      </w:pPr>
      <w:bookmarkStart w:id="2984" w:name="_Toc385664017"/>
      <w:r w:rsidRPr="00B20E3D">
        <w:rPr>
          <w:b/>
          <w:sz w:val="28"/>
          <w:szCs w:val="28"/>
        </w:rPr>
        <w:t>Test Plan</w:t>
      </w:r>
      <w:bookmarkEnd w:id="2984"/>
    </w:p>
    <w:p w:rsidR="00E775BD" w:rsidRPr="002173C8" w:rsidRDefault="00F03502" w:rsidP="00255909">
      <w:pPr>
        <w:pStyle w:val="Heading3"/>
        <w:numPr>
          <w:ilvl w:val="0"/>
          <w:numId w:val="93"/>
        </w:numPr>
        <w:ind w:left="1440"/>
        <w:rPr>
          <w:b/>
        </w:rPr>
      </w:pPr>
      <w:bookmarkStart w:id="2985" w:name="_Toc385664018"/>
      <w:r w:rsidRPr="002173C8">
        <w:rPr>
          <w:b/>
        </w:rPr>
        <w:t>Feature to be tested</w:t>
      </w:r>
      <w:bookmarkEnd w:id="2985"/>
    </w:p>
    <w:tbl>
      <w:tblPr>
        <w:tblStyle w:val="GridTable4-Accent21"/>
        <w:tblW w:w="10135" w:type="dxa"/>
        <w:tblLook w:val="04A0" w:firstRow="1" w:lastRow="0" w:firstColumn="1" w:lastColumn="0" w:noHBand="0" w:noVBand="1"/>
        <w:tblPrChange w:id="2986" w:author="mine" w:date="2014-05-21T13:59:00Z">
          <w:tblPr>
            <w:tblStyle w:val="GridTable4-Accent210"/>
            <w:tblW w:w="10135" w:type="dxa"/>
            <w:tblLook w:val="04A0" w:firstRow="1" w:lastRow="0" w:firstColumn="1" w:lastColumn="0" w:noHBand="0" w:noVBand="1"/>
          </w:tblPr>
        </w:tblPrChange>
      </w:tblPr>
      <w:tblGrid>
        <w:gridCol w:w="625"/>
        <w:gridCol w:w="3690"/>
        <w:gridCol w:w="5820"/>
        <w:tblGridChange w:id="2987">
          <w:tblGrid>
            <w:gridCol w:w="625"/>
            <w:gridCol w:w="3690"/>
            <w:gridCol w:w="5820"/>
          </w:tblGrid>
        </w:tblGridChange>
      </w:tblGrid>
      <w:tr w:rsidR="007248E2" w:rsidRPr="007248E2" w:rsidTr="00D906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2988" w:author="mine" w:date="2014-05-21T13:59:00Z">
              <w:tcPr>
                <w:tcW w:w="625" w:type="dxa"/>
              </w:tcPr>
            </w:tcPrChange>
          </w:tcPr>
          <w:p w:rsidR="007248E2" w:rsidRPr="007248E2" w:rsidRDefault="007248E2" w:rsidP="00046DB6">
            <w:pPr>
              <w:pStyle w:val="NoSpacing"/>
              <w:cnfStyle w:val="101000000000" w:firstRow="1" w:lastRow="0" w:firstColumn="1" w:lastColumn="0" w:oddVBand="0" w:evenVBand="0" w:oddHBand="0" w:evenHBand="0" w:firstRowFirstColumn="0" w:firstRowLastColumn="0" w:lastRowFirstColumn="0" w:lastRowLastColumn="0"/>
              <w:rPr>
                <w:color w:val="FFFFFF" w:themeColor="background1"/>
                <w:sz w:val="24"/>
                <w:szCs w:val="24"/>
              </w:rPr>
            </w:pPr>
            <w:r w:rsidRPr="007248E2">
              <w:rPr>
                <w:color w:val="FFFFFF" w:themeColor="background1"/>
                <w:sz w:val="24"/>
                <w:szCs w:val="24"/>
              </w:rPr>
              <w:t>No.</w:t>
            </w:r>
          </w:p>
        </w:tc>
        <w:tc>
          <w:tcPr>
            <w:tcW w:w="3690" w:type="dxa"/>
            <w:tcPrChange w:id="2989" w:author="mine" w:date="2014-05-21T13:59:00Z">
              <w:tcPr>
                <w:tcW w:w="3690" w:type="dxa"/>
              </w:tcPr>
            </w:tcPrChange>
          </w:tcPr>
          <w:p w:rsidR="007248E2" w:rsidRPr="007248E2" w:rsidRDefault="007248E2" w:rsidP="00046DB6">
            <w:pPr>
              <w:pStyle w:val="NoSpacing"/>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7248E2">
              <w:rPr>
                <w:color w:val="FFFFFF" w:themeColor="background1"/>
                <w:sz w:val="24"/>
                <w:szCs w:val="24"/>
              </w:rPr>
              <w:t>Feature</w:t>
            </w:r>
          </w:p>
        </w:tc>
        <w:tc>
          <w:tcPr>
            <w:tcW w:w="5820" w:type="dxa"/>
            <w:tcPrChange w:id="2990" w:author="mine" w:date="2014-05-21T13:59:00Z">
              <w:tcPr>
                <w:tcW w:w="5820" w:type="dxa"/>
              </w:tcPr>
            </w:tcPrChange>
          </w:tcPr>
          <w:p w:rsidR="007248E2" w:rsidRPr="007248E2" w:rsidRDefault="007248E2" w:rsidP="00046DB6">
            <w:pPr>
              <w:pStyle w:val="NoSpacing"/>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7248E2">
              <w:rPr>
                <w:color w:val="FFFFFF" w:themeColor="background1"/>
                <w:sz w:val="24"/>
                <w:szCs w:val="24"/>
              </w:rPr>
              <w:t>Description</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2991" w:author="mine" w:date="2014-05-21T13:59:00Z">
              <w:tcPr>
                <w:tcW w:w="625" w:type="dxa"/>
              </w:tcPr>
            </w:tcPrChange>
          </w:tcPr>
          <w:p w:rsidR="007248E2" w:rsidRPr="008D75CD" w:rsidRDefault="007248E2" w:rsidP="00046DB6">
            <w:pPr>
              <w:pStyle w:val="NoSpacing"/>
              <w:cnfStyle w:val="001000100000" w:firstRow="0" w:lastRow="0" w:firstColumn="1" w:lastColumn="0" w:oddVBand="0" w:evenVBand="0" w:oddHBand="1" w:evenHBand="0" w:firstRowFirstColumn="0" w:firstRowLastColumn="0" w:lastRowFirstColumn="0" w:lastRowLastColumn="0"/>
              <w:rPr>
                <w:b w:val="0"/>
                <w:color w:val="auto"/>
                <w:sz w:val="24"/>
                <w:szCs w:val="24"/>
              </w:rPr>
            </w:pPr>
            <w:r w:rsidRPr="008D75CD">
              <w:rPr>
                <w:b w:val="0"/>
                <w:color w:val="auto"/>
                <w:sz w:val="24"/>
                <w:szCs w:val="24"/>
              </w:rPr>
              <w:t>1</w:t>
            </w:r>
          </w:p>
        </w:tc>
        <w:tc>
          <w:tcPr>
            <w:tcW w:w="3690" w:type="dxa"/>
            <w:tcPrChange w:id="2992" w:author="mine" w:date="2014-05-21T13:59:00Z">
              <w:tcPr>
                <w:tcW w:w="3690" w:type="dxa"/>
              </w:tcPr>
            </w:tcPrChange>
          </w:tcPr>
          <w:p w:rsidR="007248E2" w:rsidRPr="008D75CD" w:rsidRDefault="00D906A3"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Add an university – Admin</w:t>
            </w:r>
          </w:p>
        </w:tc>
        <w:tc>
          <w:tcPr>
            <w:tcW w:w="5820" w:type="dxa"/>
            <w:tcPrChange w:id="2993" w:author="mine" w:date="2014-05-21T13:59:00Z">
              <w:tcPr>
                <w:tcW w:w="5820" w:type="dxa"/>
              </w:tcPr>
            </w:tcPrChange>
          </w:tcPr>
          <w:p w:rsidR="007248E2" w:rsidRPr="008D75CD" w:rsidRDefault="0086300D" w:rsidP="00813524">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 xml:space="preserve">Test if </w:t>
            </w:r>
            <w:r w:rsidR="00813524">
              <w:rPr>
                <w:color w:val="auto"/>
                <w:sz w:val="24"/>
                <w:szCs w:val="24"/>
              </w:rPr>
              <w:t xml:space="preserve">admin can add an university </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Change w:id="2994" w:author="mine" w:date="2014-05-21T13:59:00Z">
              <w:tcPr>
                <w:tcW w:w="625" w:type="dxa"/>
              </w:tcPr>
            </w:tcPrChange>
          </w:tcPr>
          <w:p w:rsidR="007248E2" w:rsidRPr="008D75CD" w:rsidRDefault="007248E2" w:rsidP="00046DB6">
            <w:pPr>
              <w:pStyle w:val="NoSpacing"/>
              <w:rPr>
                <w:b w:val="0"/>
                <w:color w:val="auto"/>
                <w:sz w:val="24"/>
                <w:szCs w:val="24"/>
              </w:rPr>
            </w:pPr>
            <w:r w:rsidRPr="008D75CD">
              <w:rPr>
                <w:b w:val="0"/>
                <w:color w:val="auto"/>
                <w:sz w:val="24"/>
                <w:szCs w:val="24"/>
              </w:rPr>
              <w:t>2</w:t>
            </w:r>
          </w:p>
        </w:tc>
        <w:tc>
          <w:tcPr>
            <w:tcW w:w="3690" w:type="dxa"/>
            <w:tcPrChange w:id="2995" w:author="mine" w:date="2014-05-21T13:59:00Z">
              <w:tcPr>
                <w:tcW w:w="3690" w:type="dxa"/>
              </w:tcPr>
            </w:tcPrChange>
          </w:tcPr>
          <w:p w:rsidR="00D906A3" w:rsidRPr="008D75CD" w:rsidRDefault="00D906A3" w:rsidP="00D906A3">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Add an university exam - Admin</w:t>
            </w:r>
          </w:p>
        </w:tc>
        <w:tc>
          <w:tcPr>
            <w:tcW w:w="5820" w:type="dxa"/>
            <w:tcPrChange w:id="2996" w:author="mine" w:date="2014-05-21T13:59:00Z">
              <w:tcPr>
                <w:tcW w:w="5820" w:type="dxa"/>
              </w:tcPr>
            </w:tcPrChange>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813524">
              <w:rPr>
                <w:color w:val="auto"/>
                <w:sz w:val="24"/>
                <w:szCs w:val="24"/>
              </w:rPr>
              <w:t xml:space="preserve"> admin can add an university exam</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2997" w:author="mine" w:date="2014-05-21T13:59:00Z">
              <w:tcPr>
                <w:tcW w:w="625" w:type="dxa"/>
              </w:tcPr>
            </w:tcPrChange>
          </w:tcPr>
          <w:p w:rsidR="007248E2" w:rsidRPr="008D75CD" w:rsidRDefault="007248E2" w:rsidP="00046DB6">
            <w:pPr>
              <w:pStyle w:val="NoSpacing"/>
              <w:cnfStyle w:val="001000100000" w:firstRow="0" w:lastRow="0" w:firstColumn="1" w:lastColumn="0" w:oddVBand="0" w:evenVBand="0" w:oddHBand="1" w:evenHBand="0" w:firstRowFirstColumn="0" w:firstRowLastColumn="0" w:lastRowFirstColumn="0" w:lastRowLastColumn="0"/>
              <w:rPr>
                <w:b w:val="0"/>
                <w:color w:val="auto"/>
                <w:sz w:val="24"/>
                <w:szCs w:val="24"/>
              </w:rPr>
            </w:pPr>
            <w:r w:rsidRPr="008D75CD">
              <w:rPr>
                <w:b w:val="0"/>
                <w:color w:val="auto"/>
                <w:sz w:val="24"/>
                <w:szCs w:val="24"/>
              </w:rPr>
              <w:t>3</w:t>
            </w:r>
          </w:p>
        </w:tc>
        <w:tc>
          <w:tcPr>
            <w:tcW w:w="3690" w:type="dxa"/>
            <w:tcPrChange w:id="2998" w:author="mine" w:date="2014-05-21T13:59:00Z">
              <w:tcPr>
                <w:tcW w:w="3690" w:type="dxa"/>
              </w:tcPr>
            </w:tcPrChange>
          </w:tcPr>
          <w:p w:rsidR="007248E2" w:rsidRPr="008D75CD" w:rsidRDefault="00D906A3"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Join charity exam – Volunteer</w:t>
            </w:r>
          </w:p>
        </w:tc>
        <w:tc>
          <w:tcPr>
            <w:tcW w:w="5820" w:type="dxa"/>
            <w:tcPrChange w:id="2999" w:author="mine" w:date="2014-05-21T13:59:00Z">
              <w:tcPr>
                <w:tcW w:w="5820" w:type="dxa"/>
              </w:tcPr>
            </w:tcPrChange>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813524">
              <w:rPr>
                <w:color w:val="auto"/>
                <w:sz w:val="24"/>
                <w:szCs w:val="24"/>
              </w:rPr>
              <w:t xml:space="preserve"> volunteer can register a charity and waiting for receiving charity’s respone</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Change w:id="3000" w:author="mine" w:date="2014-05-21T13:59:00Z">
              <w:tcPr>
                <w:tcW w:w="625" w:type="dxa"/>
              </w:tcPr>
            </w:tcPrChange>
          </w:tcPr>
          <w:p w:rsidR="007248E2" w:rsidRPr="008D75CD" w:rsidRDefault="007248E2" w:rsidP="00046DB6">
            <w:pPr>
              <w:pStyle w:val="NoSpacing"/>
              <w:rPr>
                <w:b w:val="0"/>
                <w:color w:val="auto"/>
                <w:sz w:val="24"/>
                <w:szCs w:val="24"/>
              </w:rPr>
            </w:pPr>
            <w:r w:rsidRPr="008D75CD">
              <w:rPr>
                <w:b w:val="0"/>
                <w:color w:val="auto"/>
                <w:sz w:val="24"/>
                <w:szCs w:val="24"/>
              </w:rPr>
              <w:t>4</w:t>
            </w:r>
          </w:p>
        </w:tc>
        <w:tc>
          <w:tcPr>
            <w:tcW w:w="3690" w:type="dxa"/>
            <w:tcPrChange w:id="3001" w:author="mine" w:date="2014-05-21T13:59:00Z">
              <w:tcPr>
                <w:tcW w:w="3690" w:type="dxa"/>
              </w:tcPr>
            </w:tcPrChange>
          </w:tcPr>
          <w:p w:rsidR="007248E2" w:rsidRPr="008D75CD" w:rsidRDefault="00D906A3"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Leave charity exam – Volunteer</w:t>
            </w:r>
          </w:p>
        </w:tc>
        <w:tc>
          <w:tcPr>
            <w:tcW w:w="5820" w:type="dxa"/>
            <w:tcPrChange w:id="3002" w:author="mine" w:date="2014-05-21T13:59:00Z">
              <w:tcPr>
                <w:tcW w:w="5820" w:type="dxa"/>
              </w:tcPr>
            </w:tcPrChange>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5601C6">
              <w:rPr>
                <w:color w:val="auto"/>
                <w:sz w:val="24"/>
                <w:szCs w:val="24"/>
              </w:rPr>
              <w:t xml:space="preserve"> volunteer</w:t>
            </w:r>
            <w:r w:rsidR="00B00BFC">
              <w:rPr>
                <w:color w:val="auto"/>
                <w:sz w:val="24"/>
                <w:szCs w:val="24"/>
              </w:rPr>
              <w:t xml:space="preserve"> ca</w:t>
            </w:r>
            <w:r w:rsidR="005601C6">
              <w:rPr>
                <w:color w:val="auto"/>
                <w:sz w:val="24"/>
                <w:szCs w:val="24"/>
              </w:rPr>
              <w:t xml:space="preserve">n leave a charity exam in case, volunteer </w:t>
            </w:r>
            <w:r w:rsidR="00B00BFC">
              <w:rPr>
                <w:color w:val="auto"/>
                <w:sz w:val="24"/>
                <w:szCs w:val="24"/>
              </w:rPr>
              <w:t>doesn’t assign to support any candidates</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3003" w:author="mine" w:date="2014-05-21T13:59:00Z">
              <w:tcPr>
                <w:tcW w:w="625" w:type="dxa"/>
              </w:tcPr>
            </w:tcPrChange>
          </w:tcPr>
          <w:p w:rsidR="007248E2" w:rsidRPr="008D75CD" w:rsidRDefault="007248E2" w:rsidP="00046DB6">
            <w:pPr>
              <w:pStyle w:val="NoSpacing"/>
              <w:cnfStyle w:val="001000100000" w:firstRow="0" w:lastRow="0" w:firstColumn="1" w:lastColumn="0" w:oddVBand="0" w:evenVBand="0" w:oddHBand="1" w:evenHBand="0" w:firstRowFirstColumn="0" w:firstRowLastColumn="0" w:lastRowFirstColumn="0" w:lastRowLastColumn="0"/>
              <w:rPr>
                <w:b w:val="0"/>
                <w:color w:val="auto"/>
                <w:sz w:val="24"/>
                <w:szCs w:val="24"/>
              </w:rPr>
            </w:pPr>
            <w:r w:rsidRPr="008D75CD">
              <w:rPr>
                <w:b w:val="0"/>
                <w:color w:val="auto"/>
                <w:sz w:val="24"/>
                <w:szCs w:val="24"/>
              </w:rPr>
              <w:t>5</w:t>
            </w:r>
          </w:p>
        </w:tc>
        <w:tc>
          <w:tcPr>
            <w:tcW w:w="3690" w:type="dxa"/>
            <w:tcPrChange w:id="3004" w:author="mine" w:date="2014-05-21T13:59:00Z">
              <w:tcPr>
                <w:tcW w:w="3690" w:type="dxa"/>
              </w:tcPr>
            </w:tcPrChange>
          </w:tcPr>
          <w:p w:rsidR="007248E2" w:rsidRPr="008D75CD" w:rsidRDefault="00D906A3"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Add a charity exam – Charity</w:t>
            </w:r>
          </w:p>
        </w:tc>
        <w:tc>
          <w:tcPr>
            <w:tcW w:w="5820" w:type="dxa"/>
            <w:tcPrChange w:id="3005" w:author="mine" w:date="2014-05-21T13:59:00Z">
              <w:tcPr>
                <w:tcW w:w="5820" w:type="dxa"/>
              </w:tcPr>
            </w:tcPrChange>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add a charity exam and not allow </w:t>
            </w:r>
            <w:proofErr w:type="gramStart"/>
            <w:r w:rsidR="00B00BFC">
              <w:rPr>
                <w:color w:val="auto"/>
                <w:sz w:val="24"/>
                <w:szCs w:val="24"/>
              </w:rPr>
              <w:t>to coincide</w:t>
            </w:r>
            <w:proofErr w:type="gramEnd"/>
            <w:r w:rsidR="00B00BFC">
              <w:rPr>
                <w:color w:val="auto"/>
                <w:sz w:val="24"/>
                <w:szCs w:val="24"/>
              </w:rPr>
              <w:t xml:space="preserve"> with existing charity exam.</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Change w:id="3006" w:author="mine" w:date="2014-05-21T13:59:00Z">
              <w:tcPr>
                <w:tcW w:w="625" w:type="dxa"/>
              </w:tcPr>
            </w:tcPrChange>
          </w:tcPr>
          <w:p w:rsidR="007248E2" w:rsidRPr="008D75CD" w:rsidRDefault="007248E2" w:rsidP="00046DB6">
            <w:pPr>
              <w:pStyle w:val="NoSpacing"/>
              <w:rPr>
                <w:b w:val="0"/>
                <w:color w:val="auto"/>
                <w:sz w:val="24"/>
                <w:szCs w:val="24"/>
              </w:rPr>
            </w:pPr>
            <w:r w:rsidRPr="008D75CD">
              <w:rPr>
                <w:b w:val="0"/>
                <w:color w:val="auto"/>
                <w:sz w:val="24"/>
                <w:szCs w:val="24"/>
              </w:rPr>
              <w:t>6</w:t>
            </w:r>
          </w:p>
        </w:tc>
        <w:tc>
          <w:tcPr>
            <w:tcW w:w="3690" w:type="dxa"/>
            <w:tcPrChange w:id="3007" w:author="mine" w:date="2014-05-21T13:59:00Z">
              <w:tcPr>
                <w:tcW w:w="3690" w:type="dxa"/>
              </w:tcPr>
            </w:tcPrChange>
          </w:tcPr>
          <w:p w:rsidR="007248E2" w:rsidRPr="008D75CD" w:rsidRDefault="00D906A3"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Add a lodge – Charity</w:t>
            </w:r>
          </w:p>
        </w:tc>
        <w:tc>
          <w:tcPr>
            <w:tcW w:w="5820" w:type="dxa"/>
            <w:tcPrChange w:id="3008" w:author="mine" w:date="2014-05-21T13:59:00Z">
              <w:tcPr>
                <w:tcW w:w="5820" w:type="dxa"/>
              </w:tcPr>
            </w:tcPrChange>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add a lodge</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3009" w:author="mine" w:date="2014-05-21T13:59:00Z">
              <w:tcPr>
                <w:tcW w:w="625" w:type="dxa"/>
              </w:tcPr>
            </w:tcPrChange>
          </w:tcPr>
          <w:p w:rsidR="007248E2" w:rsidRPr="008D75CD" w:rsidRDefault="007248E2" w:rsidP="00046DB6">
            <w:pPr>
              <w:pStyle w:val="NoSpacing"/>
              <w:cnfStyle w:val="001000100000" w:firstRow="0" w:lastRow="0" w:firstColumn="1" w:lastColumn="0" w:oddVBand="0" w:evenVBand="0" w:oddHBand="1" w:evenHBand="0" w:firstRowFirstColumn="0" w:firstRowLastColumn="0" w:lastRowFirstColumn="0" w:lastRowLastColumn="0"/>
              <w:rPr>
                <w:b w:val="0"/>
                <w:color w:val="auto"/>
                <w:sz w:val="24"/>
                <w:szCs w:val="24"/>
              </w:rPr>
            </w:pPr>
            <w:r w:rsidRPr="008D75CD">
              <w:rPr>
                <w:b w:val="0"/>
                <w:color w:val="auto"/>
                <w:sz w:val="24"/>
                <w:szCs w:val="24"/>
              </w:rPr>
              <w:t>7</w:t>
            </w:r>
          </w:p>
        </w:tc>
        <w:tc>
          <w:tcPr>
            <w:tcW w:w="3690" w:type="dxa"/>
            <w:tcPrChange w:id="3010" w:author="mine" w:date="2014-05-21T13:59:00Z">
              <w:tcPr>
                <w:tcW w:w="3690" w:type="dxa"/>
              </w:tcPr>
            </w:tcPrChange>
          </w:tcPr>
          <w:p w:rsidR="007248E2" w:rsidRPr="008D75CD" w:rsidRDefault="00D906A3"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Add room for lodge – Charity</w:t>
            </w:r>
          </w:p>
        </w:tc>
        <w:tc>
          <w:tcPr>
            <w:tcW w:w="5820" w:type="dxa"/>
            <w:tcPrChange w:id="3011" w:author="mine" w:date="2014-05-21T13:59:00Z">
              <w:tcPr>
                <w:tcW w:w="5820" w:type="dxa"/>
              </w:tcPr>
            </w:tcPrChange>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add a room for lodge</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Change w:id="3012" w:author="mine" w:date="2014-05-21T13:59:00Z">
              <w:tcPr>
                <w:tcW w:w="625" w:type="dxa"/>
              </w:tcPr>
            </w:tcPrChange>
          </w:tcPr>
          <w:p w:rsidR="007248E2" w:rsidRPr="008D75CD" w:rsidRDefault="007248E2" w:rsidP="00046DB6">
            <w:pPr>
              <w:pStyle w:val="NoSpacing"/>
              <w:rPr>
                <w:b w:val="0"/>
                <w:color w:val="auto"/>
                <w:sz w:val="24"/>
                <w:szCs w:val="24"/>
              </w:rPr>
            </w:pPr>
            <w:r w:rsidRPr="008D75CD">
              <w:rPr>
                <w:b w:val="0"/>
                <w:color w:val="auto"/>
                <w:sz w:val="24"/>
                <w:szCs w:val="24"/>
              </w:rPr>
              <w:t>8</w:t>
            </w:r>
          </w:p>
        </w:tc>
        <w:tc>
          <w:tcPr>
            <w:tcW w:w="3690" w:type="dxa"/>
            <w:tcPrChange w:id="3013" w:author="mine" w:date="2014-05-21T13:59:00Z">
              <w:tcPr>
                <w:tcW w:w="3690" w:type="dxa"/>
              </w:tcPr>
            </w:tcPrChange>
          </w:tcPr>
          <w:p w:rsidR="007248E2" w:rsidRPr="008D75CD" w:rsidRDefault="00D906A3"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Use lodge for charity exam</w:t>
            </w:r>
            <w:r w:rsidR="006F536A" w:rsidRPr="008D75CD">
              <w:rPr>
                <w:color w:val="auto"/>
                <w:sz w:val="24"/>
                <w:szCs w:val="24"/>
              </w:rPr>
              <w:t xml:space="preserve"> - Charity</w:t>
            </w:r>
          </w:p>
        </w:tc>
        <w:tc>
          <w:tcPr>
            <w:tcW w:w="5820" w:type="dxa"/>
            <w:tcPrChange w:id="3014" w:author="mine" w:date="2014-05-21T13:59:00Z">
              <w:tcPr>
                <w:tcW w:w="5820" w:type="dxa"/>
              </w:tcPr>
            </w:tcPrChange>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use lodge in each charity exam</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3015" w:author="mine" w:date="2014-05-21T13:59:00Z">
              <w:tcPr>
                <w:tcW w:w="625" w:type="dxa"/>
              </w:tcPr>
            </w:tcPrChange>
          </w:tcPr>
          <w:p w:rsidR="007248E2" w:rsidRPr="008D75CD" w:rsidRDefault="007248E2" w:rsidP="00046DB6">
            <w:pPr>
              <w:pStyle w:val="NoSpacing"/>
              <w:cnfStyle w:val="001000100000" w:firstRow="0" w:lastRow="0" w:firstColumn="1" w:lastColumn="0" w:oddVBand="0" w:evenVBand="0" w:oddHBand="1" w:evenHBand="0" w:firstRowFirstColumn="0" w:firstRowLastColumn="0" w:lastRowFirstColumn="0" w:lastRowLastColumn="0"/>
              <w:rPr>
                <w:b w:val="0"/>
                <w:color w:val="auto"/>
                <w:sz w:val="24"/>
                <w:szCs w:val="24"/>
              </w:rPr>
            </w:pPr>
            <w:r w:rsidRPr="008D75CD">
              <w:rPr>
                <w:b w:val="0"/>
                <w:color w:val="auto"/>
                <w:sz w:val="24"/>
                <w:szCs w:val="24"/>
              </w:rPr>
              <w:t>9</w:t>
            </w:r>
          </w:p>
        </w:tc>
        <w:tc>
          <w:tcPr>
            <w:tcW w:w="3690" w:type="dxa"/>
            <w:tcPrChange w:id="3016" w:author="mine" w:date="2014-05-21T13:59:00Z">
              <w:tcPr>
                <w:tcW w:w="3690" w:type="dxa"/>
              </w:tcPr>
            </w:tcPrChange>
          </w:tcPr>
          <w:p w:rsidR="007248E2" w:rsidRPr="008D75CD" w:rsidRDefault="00D906A3"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 xml:space="preserve">Add a car </w:t>
            </w:r>
            <w:r w:rsidR="006F536A" w:rsidRPr="008D75CD">
              <w:rPr>
                <w:color w:val="auto"/>
                <w:sz w:val="24"/>
                <w:szCs w:val="24"/>
              </w:rPr>
              <w:t>–</w:t>
            </w:r>
            <w:r w:rsidRPr="008D75CD">
              <w:rPr>
                <w:color w:val="auto"/>
                <w:sz w:val="24"/>
                <w:szCs w:val="24"/>
              </w:rPr>
              <w:t xml:space="preserve"> Charity</w:t>
            </w:r>
          </w:p>
        </w:tc>
        <w:tc>
          <w:tcPr>
            <w:tcW w:w="5820" w:type="dxa"/>
            <w:tcPrChange w:id="3017" w:author="mine" w:date="2014-05-21T13:59:00Z">
              <w:tcPr>
                <w:tcW w:w="5820" w:type="dxa"/>
              </w:tcPr>
            </w:tcPrChange>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add a car</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Change w:id="3018" w:author="mine" w:date="2014-05-21T13:59:00Z">
              <w:tcPr>
                <w:tcW w:w="625" w:type="dxa"/>
              </w:tcPr>
            </w:tcPrChange>
          </w:tcPr>
          <w:p w:rsidR="007248E2" w:rsidRPr="008D75CD" w:rsidRDefault="007248E2" w:rsidP="00046DB6">
            <w:pPr>
              <w:pStyle w:val="NoSpacing"/>
              <w:rPr>
                <w:b w:val="0"/>
                <w:color w:val="auto"/>
                <w:sz w:val="24"/>
                <w:szCs w:val="24"/>
              </w:rPr>
            </w:pPr>
            <w:r w:rsidRPr="008D75CD">
              <w:rPr>
                <w:b w:val="0"/>
                <w:color w:val="auto"/>
                <w:sz w:val="24"/>
                <w:szCs w:val="24"/>
              </w:rPr>
              <w:t>10</w:t>
            </w:r>
          </w:p>
        </w:tc>
        <w:tc>
          <w:tcPr>
            <w:tcW w:w="3690" w:type="dxa"/>
            <w:tcPrChange w:id="3019" w:author="mine" w:date="2014-05-21T13:59:00Z">
              <w:tcPr>
                <w:tcW w:w="3690" w:type="dxa"/>
              </w:tcPr>
            </w:tcPrChange>
          </w:tcPr>
          <w:p w:rsidR="007248E2"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Use car for a charity exam - Charity</w:t>
            </w:r>
          </w:p>
        </w:tc>
        <w:tc>
          <w:tcPr>
            <w:tcW w:w="5820" w:type="dxa"/>
            <w:tcPrChange w:id="3020" w:author="mine" w:date="2014-05-21T13:59:00Z">
              <w:tcPr>
                <w:tcW w:w="5820" w:type="dxa"/>
              </w:tcPr>
            </w:tcPrChange>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use that car in charity exam</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3021" w:author="mine" w:date="2014-05-21T13:59:00Z">
              <w:tcPr>
                <w:tcW w:w="625" w:type="dxa"/>
              </w:tcPr>
            </w:tcPrChange>
          </w:tcPr>
          <w:p w:rsidR="007248E2" w:rsidRPr="008D75CD" w:rsidRDefault="007248E2" w:rsidP="00046DB6">
            <w:pPr>
              <w:pStyle w:val="NoSpacing"/>
              <w:cnfStyle w:val="001000100000" w:firstRow="0" w:lastRow="0" w:firstColumn="1" w:lastColumn="0" w:oddVBand="0" w:evenVBand="0" w:oddHBand="1" w:evenHBand="0" w:firstRowFirstColumn="0" w:firstRowLastColumn="0" w:lastRowFirstColumn="0" w:lastRowLastColumn="0"/>
              <w:rPr>
                <w:b w:val="0"/>
                <w:color w:val="auto"/>
                <w:sz w:val="24"/>
                <w:szCs w:val="24"/>
              </w:rPr>
            </w:pPr>
            <w:r w:rsidRPr="008D75CD">
              <w:rPr>
                <w:b w:val="0"/>
                <w:color w:val="auto"/>
                <w:sz w:val="24"/>
                <w:szCs w:val="24"/>
              </w:rPr>
              <w:t>11</w:t>
            </w:r>
          </w:p>
        </w:tc>
        <w:tc>
          <w:tcPr>
            <w:tcW w:w="3690" w:type="dxa"/>
            <w:tcPrChange w:id="3022" w:author="mine" w:date="2014-05-21T13:59:00Z">
              <w:tcPr>
                <w:tcW w:w="3690" w:type="dxa"/>
              </w:tcPr>
            </w:tcPrChange>
          </w:tcPr>
          <w:p w:rsidR="007248E2"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Approve sponsor car – Charity</w:t>
            </w:r>
          </w:p>
        </w:tc>
        <w:tc>
          <w:tcPr>
            <w:tcW w:w="5820" w:type="dxa"/>
            <w:tcPrChange w:id="3023" w:author="mine" w:date="2014-05-21T13:59:00Z">
              <w:tcPr>
                <w:tcW w:w="5820" w:type="dxa"/>
              </w:tcPr>
            </w:tcPrChange>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approve cars which sponsored from sponsors</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Change w:id="3024" w:author="mine" w:date="2014-05-21T13:59:00Z">
              <w:tcPr>
                <w:tcW w:w="625" w:type="dxa"/>
              </w:tcPr>
            </w:tcPrChange>
          </w:tcPr>
          <w:p w:rsidR="007248E2" w:rsidRPr="008D75CD" w:rsidRDefault="007248E2" w:rsidP="00046DB6">
            <w:pPr>
              <w:pStyle w:val="NoSpacing"/>
              <w:rPr>
                <w:b w:val="0"/>
                <w:color w:val="auto"/>
                <w:sz w:val="24"/>
                <w:szCs w:val="24"/>
              </w:rPr>
            </w:pPr>
            <w:r w:rsidRPr="008D75CD">
              <w:rPr>
                <w:b w:val="0"/>
                <w:color w:val="auto"/>
                <w:sz w:val="24"/>
                <w:szCs w:val="24"/>
              </w:rPr>
              <w:t>12</w:t>
            </w:r>
          </w:p>
        </w:tc>
        <w:tc>
          <w:tcPr>
            <w:tcW w:w="3690" w:type="dxa"/>
            <w:tcPrChange w:id="3025" w:author="mine" w:date="2014-05-21T13:59:00Z">
              <w:tcPr>
                <w:tcW w:w="3690" w:type="dxa"/>
              </w:tcPr>
            </w:tcPrChange>
          </w:tcPr>
          <w:p w:rsidR="007248E2"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 xml:space="preserve">Approve sponsor lodge </w:t>
            </w:r>
            <w:r w:rsidR="00B00BFC">
              <w:rPr>
                <w:color w:val="auto"/>
                <w:sz w:val="24"/>
                <w:szCs w:val="24"/>
              </w:rPr>
              <w:t>–</w:t>
            </w:r>
            <w:r w:rsidRPr="008D75CD">
              <w:rPr>
                <w:color w:val="auto"/>
                <w:sz w:val="24"/>
                <w:szCs w:val="24"/>
              </w:rPr>
              <w:t xml:space="preserve"> Charity</w:t>
            </w:r>
          </w:p>
        </w:tc>
        <w:tc>
          <w:tcPr>
            <w:tcW w:w="5820" w:type="dxa"/>
            <w:tcPrChange w:id="3026" w:author="mine" w:date="2014-05-21T13:59:00Z">
              <w:tcPr>
                <w:tcW w:w="5820" w:type="dxa"/>
              </w:tcPr>
            </w:tcPrChange>
          </w:tcPr>
          <w:p w:rsidR="007248E2" w:rsidRPr="008D75CD" w:rsidRDefault="00B00BFC" w:rsidP="00B00BFC">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 charity can approve lodges which sponsored from sponsors</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3027" w:author="mine" w:date="2014-05-21T13:59:00Z">
              <w:tcPr>
                <w:tcW w:w="625" w:type="dxa"/>
              </w:tcPr>
            </w:tcPrChange>
          </w:tcPr>
          <w:p w:rsidR="007248E2" w:rsidRPr="008D75CD" w:rsidRDefault="007248E2" w:rsidP="00046DB6">
            <w:pPr>
              <w:pStyle w:val="NoSpacing"/>
              <w:cnfStyle w:val="001000100000" w:firstRow="0" w:lastRow="0" w:firstColumn="1" w:lastColumn="0" w:oddVBand="0" w:evenVBand="0" w:oddHBand="1" w:evenHBand="0" w:firstRowFirstColumn="0" w:firstRowLastColumn="0" w:lastRowFirstColumn="0" w:lastRowLastColumn="0"/>
              <w:rPr>
                <w:b w:val="0"/>
                <w:color w:val="auto"/>
                <w:sz w:val="24"/>
                <w:szCs w:val="24"/>
              </w:rPr>
            </w:pPr>
            <w:r w:rsidRPr="008D75CD">
              <w:rPr>
                <w:b w:val="0"/>
                <w:color w:val="auto"/>
                <w:sz w:val="24"/>
                <w:szCs w:val="24"/>
              </w:rPr>
              <w:t>13</w:t>
            </w:r>
          </w:p>
        </w:tc>
        <w:tc>
          <w:tcPr>
            <w:tcW w:w="3690" w:type="dxa"/>
            <w:tcPrChange w:id="3028" w:author="mine" w:date="2014-05-21T13:59:00Z">
              <w:tcPr>
                <w:tcW w:w="3690" w:type="dxa"/>
              </w:tcPr>
            </w:tcPrChange>
          </w:tcPr>
          <w:p w:rsidR="007248E2"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Assign Vehicle – Charity</w:t>
            </w:r>
          </w:p>
        </w:tc>
        <w:tc>
          <w:tcPr>
            <w:tcW w:w="5820" w:type="dxa"/>
            <w:tcPrChange w:id="3029" w:author="mine" w:date="2014-05-21T13:59:00Z">
              <w:tcPr>
                <w:tcW w:w="5820" w:type="dxa"/>
              </w:tcPr>
            </w:tcPrChange>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assign vehicles for candidates</w:t>
            </w:r>
          </w:p>
        </w:tc>
      </w:tr>
      <w:tr w:rsidR="00B00BFC" w:rsidRPr="007248E2" w:rsidTr="00D906A3">
        <w:tc>
          <w:tcPr>
            <w:cnfStyle w:val="001000000000" w:firstRow="0" w:lastRow="0" w:firstColumn="1" w:lastColumn="0" w:oddVBand="0" w:evenVBand="0" w:oddHBand="0" w:evenHBand="0" w:firstRowFirstColumn="0" w:firstRowLastColumn="0" w:lastRowFirstColumn="0" w:lastRowLastColumn="0"/>
            <w:tcW w:w="625" w:type="dxa"/>
            <w:tcPrChange w:id="3030" w:author="mine" w:date="2014-05-21T13:59:00Z">
              <w:tcPr>
                <w:tcW w:w="625" w:type="dxa"/>
              </w:tcPr>
            </w:tcPrChange>
          </w:tcPr>
          <w:p w:rsidR="00B00BFC" w:rsidRPr="008D75CD" w:rsidRDefault="00B00BFC" w:rsidP="00B00BFC">
            <w:pPr>
              <w:pStyle w:val="NoSpacing"/>
              <w:rPr>
                <w:b w:val="0"/>
                <w:color w:val="auto"/>
                <w:sz w:val="24"/>
                <w:szCs w:val="24"/>
              </w:rPr>
            </w:pPr>
            <w:r w:rsidRPr="008D75CD">
              <w:rPr>
                <w:b w:val="0"/>
                <w:color w:val="auto"/>
                <w:sz w:val="24"/>
                <w:szCs w:val="24"/>
              </w:rPr>
              <w:t>14</w:t>
            </w:r>
          </w:p>
        </w:tc>
        <w:tc>
          <w:tcPr>
            <w:tcW w:w="3690" w:type="dxa"/>
            <w:tcPrChange w:id="3031" w:author="mine" w:date="2014-05-21T13:59:00Z">
              <w:tcPr>
                <w:tcW w:w="3690" w:type="dxa"/>
              </w:tcPr>
            </w:tcPrChange>
          </w:tcPr>
          <w:p w:rsidR="00B00BFC" w:rsidRPr="008D75CD" w:rsidRDefault="00B00BFC" w:rsidP="00B00BFC">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Assign Lodge – Charity</w:t>
            </w:r>
          </w:p>
        </w:tc>
        <w:tc>
          <w:tcPr>
            <w:tcW w:w="5820" w:type="dxa"/>
            <w:tcPrChange w:id="3032" w:author="mine" w:date="2014-05-21T13:59:00Z">
              <w:tcPr>
                <w:tcW w:w="5820" w:type="dxa"/>
              </w:tcPr>
            </w:tcPrChange>
          </w:tcPr>
          <w:p w:rsidR="00B00BFC" w:rsidRPr="008D75CD" w:rsidRDefault="00B00BFC" w:rsidP="00B00BFC">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 charity can assign lodges for candidates</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3033" w:author="mine" w:date="2014-05-21T13:59:00Z">
              <w:tcPr>
                <w:tcW w:w="625" w:type="dxa"/>
              </w:tcPr>
            </w:tcPrChange>
          </w:tcPr>
          <w:p w:rsidR="007248E2" w:rsidRPr="008D75CD" w:rsidRDefault="007248E2" w:rsidP="00046DB6">
            <w:pPr>
              <w:pStyle w:val="NoSpacing"/>
              <w:cnfStyle w:val="001000100000" w:firstRow="0" w:lastRow="0" w:firstColumn="1" w:lastColumn="0" w:oddVBand="0" w:evenVBand="0" w:oddHBand="1" w:evenHBand="0" w:firstRowFirstColumn="0" w:firstRowLastColumn="0" w:lastRowFirstColumn="0" w:lastRowLastColumn="0"/>
              <w:rPr>
                <w:b w:val="0"/>
                <w:color w:val="auto"/>
                <w:sz w:val="24"/>
                <w:szCs w:val="24"/>
              </w:rPr>
            </w:pPr>
            <w:r w:rsidRPr="008D75CD">
              <w:rPr>
                <w:b w:val="0"/>
                <w:color w:val="auto"/>
                <w:sz w:val="24"/>
                <w:szCs w:val="24"/>
              </w:rPr>
              <w:t>15</w:t>
            </w:r>
          </w:p>
        </w:tc>
        <w:tc>
          <w:tcPr>
            <w:tcW w:w="3690" w:type="dxa"/>
            <w:tcPrChange w:id="3034" w:author="mine" w:date="2014-05-21T13:59:00Z">
              <w:tcPr>
                <w:tcW w:w="3690" w:type="dxa"/>
              </w:tcPr>
            </w:tcPrChange>
          </w:tcPr>
          <w:p w:rsidR="007248E2"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Join in charity – Candidate</w:t>
            </w:r>
          </w:p>
        </w:tc>
        <w:tc>
          <w:tcPr>
            <w:tcW w:w="5820" w:type="dxa"/>
            <w:tcPrChange w:id="3035" w:author="mine" w:date="2014-05-21T13:59:00Z">
              <w:tcPr>
                <w:tcW w:w="5820" w:type="dxa"/>
              </w:tcPr>
            </w:tcPrChange>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candidate can register a charity successfully</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Change w:id="3036" w:author="mine" w:date="2014-05-21T13:59:00Z">
              <w:tcPr>
                <w:tcW w:w="625" w:type="dxa"/>
              </w:tcPr>
            </w:tcPrChange>
          </w:tcPr>
          <w:p w:rsidR="007248E2" w:rsidRPr="008D75CD" w:rsidRDefault="007248E2" w:rsidP="00046DB6">
            <w:pPr>
              <w:pStyle w:val="NoSpacing"/>
              <w:rPr>
                <w:b w:val="0"/>
                <w:color w:val="auto"/>
                <w:sz w:val="24"/>
                <w:szCs w:val="24"/>
              </w:rPr>
            </w:pPr>
            <w:r w:rsidRPr="008D75CD">
              <w:rPr>
                <w:b w:val="0"/>
                <w:color w:val="auto"/>
                <w:sz w:val="24"/>
                <w:szCs w:val="24"/>
              </w:rPr>
              <w:t>16</w:t>
            </w:r>
          </w:p>
        </w:tc>
        <w:tc>
          <w:tcPr>
            <w:tcW w:w="3690" w:type="dxa"/>
            <w:tcPrChange w:id="3037" w:author="mine" w:date="2014-05-21T13:59:00Z">
              <w:tcPr>
                <w:tcW w:w="3690" w:type="dxa"/>
              </w:tcPr>
            </w:tcPrChange>
          </w:tcPr>
          <w:p w:rsidR="007248E2"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Search for friends – Candidate</w:t>
            </w:r>
          </w:p>
        </w:tc>
        <w:tc>
          <w:tcPr>
            <w:tcW w:w="5820" w:type="dxa"/>
            <w:tcPrChange w:id="3038" w:author="mine" w:date="2014-05-21T13:59:00Z">
              <w:tcPr>
                <w:tcW w:w="5820" w:type="dxa"/>
              </w:tcPr>
            </w:tcPrChange>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candidate can search friends which stay at the same lodge</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3039" w:author="mine" w:date="2014-05-21T13:59:00Z">
              <w:tcPr>
                <w:tcW w:w="625" w:type="dxa"/>
              </w:tcPr>
            </w:tcPrChange>
          </w:tcPr>
          <w:p w:rsidR="007248E2" w:rsidRPr="008D75CD" w:rsidRDefault="007248E2" w:rsidP="00046DB6">
            <w:pPr>
              <w:pStyle w:val="NoSpacing"/>
              <w:cnfStyle w:val="001000100000" w:firstRow="0" w:lastRow="0" w:firstColumn="1" w:lastColumn="0" w:oddVBand="0" w:evenVBand="0" w:oddHBand="1" w:evenHBand="0" w:firstRowFirstColumn="0" w:firstRowLastColumn="0" w:lastRowFirstColumn="0" w:lastRowLastColumn="0"/>
              <w:rPr>
                <w:b w:val="0"/>
                <w:color w:val="auto"/>
                <w:sz w:val="24"/>
                <w:szCs w:val="24"/>
              </w:rPr>
            </w:pPr>
            <w:r w:rsidRPr="008D75CD">
              <w:rPr>
                <w:b w:val="0"/>
                <w:color w:val="auto"/>
                <w:sz w:val="24"/>
                <w:szCs w:val="24"/>
              </w:rPr>
              <w:t>17</w:t>
            </w:r>
          </w:p>
        </w:tc>
        <w:tc>
          <w:tcPr>
            <w:tcW w:w="3690" w:type="dxa"/>
            <w:tcPrChange w:id="3040" w:author="mine" w:date="2014-05-21T13:59:00Z">
              <w:tcPr>
                <w:tcW w:w="3690" w:type="dxa"/>
              </w:tcPr>
            </w:tcPrChange>
          </w:tcPr>
          <w:p w:rsidR="007248E2"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Invite to group – Candidate</w:t>
            </w:r>
          </w:p>
        </w:tc>
        <w:tc>
          <w:tcPr>
            <w:tcW w:w="5820" w:type="dxa"/>
            <w:tcPrChange w:id="3041" w:author="mine" w:date="2014-05-21T13:59:00Z">
              <w:tcPr>
                <w:tcW w:w="5820" w:type="dxa"/>
              </w:tcPr>
            </w:tcPrChange>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candidate can invite friend to groups</w:t>
            </w:r>
          </w:p>
        </w:tc>
      </w:tr>
      <w:tr w:rsidR="006F536A" w:rsidRPr="007248E2" w:rsidTr="00D906A3">
        <w:tc>
          <w:tcPr>
            <w:cnfStyle w:val="001000000000" w:firstRow="0" w:lastRow="0" w:firstColumn="1" w:lastColumn="0" w:oddVBand="0" w:evenVBand="0" w:oddHBand="0" w:evenHBand="0" w:firstRowFirstColumn="0" w:firstRowLastColumn="0" w:lastRowFirstColumn="0" w:lastRowLastColumn="0"/>
            <w:tcW w:w="625" w:type="dxa"/>
            <w:tcPrChange w:id="3042" w:author="mine" w:date="2014-05-21T13:59:00Z">
              <w:tcPr>
                <w:tcW w:w="625" w:type="dxa"/>
              </w:tcPr>
            </w:tcPrChange>
          </w:tcPr>
          <w:p w:rsidR="006F536A" w:rsidRPr="008D75CD" w:rsidRDefault="006F536A" w:rsidP="00046DB6">
            <w:pPr>
              <w:pStyle w:val="NoSpacing"/>
              <w:rPr>
                <w:b w:val="0"/>
                <w:color w:val="auto"/>
                <w:sz w:val="24"/>
                <w:szCs w:val="24"/>
              </w:rPr>
            </w:pPr>
            <w:r w:rsidRPr="008D75CD">
              <w:rPr>
                <w:b w:val="0"/>
                <w:color w:val="auto"/>
                <w:sz w:val="24"/>
                <w:szCs w:val="24"/>
              </w:rPr>
              <w:t>18</w:t>
            </w:r>
          </w:p>
        </w:tc>
        <w:tc>
          <w:tcPr>
            <w:tcW w:w="3690" w:type="dxa"/>
            <w:tcPrChange w:id="3043" w:author="mine" w:date="2014-05-21T13:59:00Z">
              <w:tcPr>
                <w:tcW w:w="3690" w:type="dxa"/>
              </w:tcPr>
            </w:tcPrChange>
          </w:tcPr>
          <w:p w:rsidR="006F536A"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Remove invitation</w:t>
            </w:r>
            <w:r w:rsidR="00B00BFC">
              <w:rPr>
                <w:color w:val="auto"/>
                <w:sz w:val="24"/>
                <w:szCs w:val="24"/>
              </w:rPr>
              <w:t xml:space="preserve"> - Candidate</w:t>
            </w:r>
          </w:p>
        </w:tc>
        <w:tc>
          <w:tcPr>
            <w:tcW w:w="5820" w:type="dxa"/>
            <w:tcPrChange w:id="3044" w:author="mine" w:date="2014-05-21T13:59:00Z">
              <w:tcPr>
                <w:tcW w:w="5820" w:type="dxa"/>
              </w:tcPr>
            </w:tcPrChange>
          </w:tcPr>
          <w:p w:rsidR="006F536A"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candidate can remove invitation</w:t>
            </w:r>
          </w:p>
        </w:tc>
      </w:tr>
      <w:tr w:rsidR="006F536A"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3045" w:author="mine" w:date="2014-05-21T13:59:00Z">
              <w:tcPr>
                <w:tcW w:w="625" w:type="dxa"/>
              </w:tcPr>
            </w:tcPrChange>
          </w:tcPr>
          <w:p w:rsidR="006F536A" w:rsidRPr="008D75CD" w:rsidRDefault="006F536A" w:rsidP="00046DB6">
            <w:pPr>
              <w:pStyle w:val="NoSpacing"/>
              <w:cnfStyle w:val="001000100000" w:firstRow="0" w:lastRow="0" w:firstColumn="1" w:lastColumn="0" w:oddVBand="0" w:evenVBand="0" w:oddHBand="1" w:evenHBand="0" w:firstRowFirstColumn="0" w:firstRowLastColumn="0" w:lastRowFirstColumn="0" w:lastRowLastColumn="0"/>
              <w:rPr>
                <w:b w:val="0"/>
                <w:color w:val="auto"/>
                <w:sz w:val="24"/>
                <w:szCs w:val="24"/>
              </w:rPr>
            </w:pPr>
            <w:r w:rsidRPr="008D75CD">
              <w:rPr>
                <w:b w:val="0"/>
                <w:color w:val="auto"/>
                <w:sz w:val="24"/>
                <w:szCs w:val="24"/>
              </w:rPr>
              <w:t>19</w:t>
            </w:r>
          </w:p>
        </w:tc>
        <w:tc>
          <w:tcPr>
            <w:tcW w:w="3690" w:type="dxa"/>
            <w:tcPrChange w:id="3046" w:author="mine" w:date="2014-05-21T13:59:00Z">
              <w:tcPr>
                <w:tcW w:w="3690" w:type="dxa"/>
              </w:tcPr>
            </w:tcPrChange>
          </w:tcPr>
          <w:p w:rsidR="006F536A"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Add new exam paper</w:t>
            </w:r>
            <w:r w:rsidR="00B00BFC">
              <w:rPr>
                <w:color w:val="auto"/>
                <w:sz w:val="24"/>
                <w:szCs w:val="24"/>
              </w:rPr>
              <w:t xml:space="preserve"> - Candiadate</w:t>
            </w:r>
          </w:p>
        </w:tc>
        <w:tc>
          <w:tcPr>
            <w:tcW w:w="5820" w:type="dxa"/>
            <w:tcPrChange w:id="3047" w:author="mine" w:date="2014-05-21T13:59:00Z">
              <w:tcPr>
                <w:tcW w:w="5820" w:type="dxa"/>
              </w:tcPr>
            </w:tcPrChange>
          </w:tcPr>
          <w:p w:rsidR="006F536A"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candidate can add new exam paper and obey all </w:t>
            </w:r>
            <w:r w:rsidR="00B00BFC">
              <w:rPr>
                <w:color w:val="auto"/>
                <w:sz w:val="24"/>
                <w:szCs w:val="24"/>
              </w:rPr>
              <w:lastRenderedPageBreak/>
              <w:t>contraints</w:t>
            </w:r>
          </w:p>
        </w:tc>
      </w:tr>
      <w:tr w:rsidR="006F536A" w:rsidRPr="007248E2" w:rsidTr="00D906A3">
        <w:tc>
          <w:tcPr>
            <w:cnfStyle w:val="001000000000" w:firstRow="0" w:lastRow="0" w:firstColumn="1" w:lastColumn="0" w:oddVBand="0" w:evenVBand="0" w:oddHBand="0" w:evenHBand="0" w:firstRowFirstColumn="0" w:firstRowLastColumn="0" w:lastRowFirstColumn="0" w:lastRowLastColumn="0"/>
            <w:tcW w:w="625" w:type="dxa"/>
            <w:tcPrChange w:id="3048" w:author="mine" w:date="2014-05-21T13:59:00Z">
              <w:tcPr>
                <w:tcW w:w="625" w:type="dxa"/>
              </w:tcPr>
            </w:tcPrChange>
          </w:tcPr>
          <w:p w:rsidR="006F536A" w:rsidRPr="008D75CD" w:rsidRDefault="006F536A" w:rsidP="00046DB6">
            <w:pPr>
              <w:pStyle w:val="NoSpacing"/>
              <w:rPr>
                <w:b w:val="0"/>
                <w:color w:val="auto"/>
                <w:sz w:val="24"/>
                <w:szCs w:val="24"/>
              </w:rPr>
            </w:pPr>
            <w:r w:rsidRPr="008D75CD">
              <w:rPr>
                <w:b w:val="0"/>
                <w:color w:val="auto"/>
                <w:sz w:val="24"/>
                <w:szCs w:val="24"/>
              </w:rPr>
              <w:lastRenderedPageBreak/>
              <w:t>20</w:t>
            </w:r>
          </w:p>
        </w:tc>
        <w:tc>
          <w:tcPr>
            <w:tcW w:w="3690" w:type="dxa"/>
            <w:tcPrChange w:id="3049" w:author="mine" w:date="2014-05-21T13:59:00Z">
              <w:tcPr>
                <w:tcW w:w="3690" w:type="dxa"/>
              </w:tcPr>
            </w:tcPrChange>
          </w:tcPr>
          <w:p w:rsidR="006F536A"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Delete a car – Sponsor</w:t>
            </w:r>
          </w:p>
        </w:tc>
        <w:tc>
          <w:tcPr>
            <w:tcW w:w="5820" w:type="dxa"/>
            <w:tcPrChange w:id="3050" w:author="mine" w:date="2014-05-21T13:59:00Z">
              <w:tcPr>
                <w:tcW w:w="5820" w:type="dxa"/>
              </w:tcPr>
            </w:tcPrChange>
          </w:tcPr>
          <w:p w:rsidR="006F536A"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sponsor can delete a car correctly</w:t>
            </w:r>
          </w:p>
        </w:tc>
      </w:tr>
      <w:tr w:rsidR="006F536A"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3051" w:author="mine" w:date="2014-05-21T13:59:00Z">
              <w:tcPr>
                <w:tcW w:w="625" w:type="dxa"/>
              </w:tcPr>
            </w:tcPrChange>
          </w:tcPr>
          <w:p w:rsidR="006F536A" w:rsidRPr="008D75CD" w:rsidRDefault="006F536A" w:rsidP="00046DB6">
            <w:pPr>
              <w:pStyle w:val="NoSpacing"/>
              <w:cnfStyle w:val="001000100000" w:firstRow="0" w:lastRow="0" w:firstColumn="1" w:lastColumn="0" w:oddVBand="0" w:evenVBand="0" w:oddHBand="1" w:evenHBand="0" w:firstRowFirstColumn="0" w:firstRowLastColumn="0" w:lastRowFirstColumn="0" w:lastRowLastColumn="0"/>
              <w:rPr>
                <w:b w:val="0"/>
                <w:color w:val="auto"/>
                <w:sz w:val="24"/>
                <w:szCs w:val="24"/>
              </w:rPr>
            </w:pPr>
            <w:r w:rsidRPr="008D75CD">
              <w:rPr>
                <w:b w:val="0"/>
                <w:color w:val="auto"/>
                <w:sz w:val="24"/>
                <w:szCs w:val="24"/>
              </w:rPr>
              <w:t>21</w:t>
            </w:r>
          </w:p>
        </w:tc>
        <w:tc>
          <w:tcPr>
            <w:tcW w:w="3690" w:type="dxa"/>
            <w:tcPrChange w:id="3052" w:author="mine" w:date="2014-05-21T13:59:00Z">
              <w:tcPr>
                <w:tcW w:w="3690" w:type="dxa"/>
              </w:tcPr>
            </w:tcPrChange>
          </w:tcPr>
          <w:p w:rsidR="006F536A"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Sponsored car – Sponsor</w:t>
            </w:r>
          </w:p>
        </w:tc>
        <w:tc>
          <w:tcPr>
            <w:tcW w:w="5820" w:type="dxa"/>
            <w:tcPrChange w:id="3053" w:author="mine" w:date="2014-05-21T13:59:00Z">
              <w:tcPr>
                <w:tcW w:w="5820" w:type="dxa"/>
              </w:tcPr>
            </w:tcPrChange>
          </w:tcPr>
          <w:p w:rsidR="006F536A" w:rsidRPr="008D75CD" w:rsidRDefault="00332914" w:rsidP="00B00BFC">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sponsor can register their car to charity in exams</w:t>
            </w:r>
          </w:p>
        </w:tc>
      </w:tr>
      <w:tr w:rsidR="006F536A" w:rsidRPr="007248E2" w:rsidTr="00D906A3">
        <w:tc>
          <w:tcPr>
            <w:cnfStyle w:val="001000000000" w:firstRow="0" w:lastRow="0" w:firstColumn="1" w:lastColumn="0" w:oddVBand="0" w:evenVBand="0" w:oddHBand="0" w:evenHBand="0" w:firstRowFirstColumn="0" w:firstRowLastColumn="0" w:lastRowFirstColumn="0" w:lastRowLastColumn="0"/>
            <w:tcW w:w="625" w:type="dxa"/>
            <w:tcPrChange w:id="3054" w:author="mine" w:date="2014-05-21T13:59:00Z">
              <w:tcPr>
                <w:tcW w:w="625" w:type="dxa"/>
              </w:tcPr>
            </w:tcPrChange>
          </w:tcPr>
          <w:p w:rsidR="006F536A" w:rsidRPr="008D75CD" w:rsidRDefault="006F536A" w:rsidP="00046DB6">
            <w:pPr>
              <w:pStyle w:val="NoSpacing"/>
              <w:rPr>
                <w:b w:val="0"/>
                <w:color w:val="auto"/>
                <w:sz w:val="24"/>
                <w:szCs w:val="24"/>
              </w:rPr>
            </w:pPr>
            <w:r w:rsidRPr="008D75CD">
              <w:rPr>
                <w:b w:val="0"/>
                <w:color w:val="auto"/>
                <w:sz w:val="24"/>
                <w:szCs w:val="24"/>
              </w:rPr>
              <w:t>22</w:t>
            </w:r>
          </w:p>
        </w:tc>
        <w:tc>
          <w:tcPr>
            <w:tcW w:w="3690" w:type="dxa"/>
            <w:tcPrChange w:id="3055" w:author="mine" w:date="2014-05-21T13:59:00Z">
              <w:tcPr>
                <w:tcW w:w="3690" w:type="dxa"/>
              </w:tcPr>
            </w:tcPrChange>
          </w:tcPr>
          <w:p w:rsidR="006F536A"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Cancel sponsored car - Sponsor</w:t>
            </w:r>
          </w:p>
        </w:tc>
        <w:tc>
          <w:tcPr>
            <w:tcW w:w="5820" w:type="dxa"/>
            <w:tcPrChange w:id="3056" w:author="mine" w:date="2014-05-21T13:59:00Z">
              <w:tcPr>
                <w:tcW w:w="5820" w:type="dxa"/>
              </w:tcPr>
            </w:tcPrChange>
          </w:tcPr>
          <w:p w:rsidR="006F536A"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sponsor can cancel cars which are sponsored when charity don’t assign to assit for those cars</w:t>
            </w:r>
          </w:p>
        </w:tc>
      </w:tr>
      <w:tr w:rsidR="006F536A"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3057" w:author="mine" w:date="2014-05-21T13:59:00Z">
              <w:tcPr>
                <w:tcW w:w="625" w:type="dxa"/>
              </w:tcPr>
            </w:tcPrChange>
          </w:tcPr>
          <w:p w:rsidR="006F536A" w:rsidRPr="008D75CD" w:rsidRDefault="006F536A" w:rsidP="00046DB6">
            <w:pPr>
              <w:pStyle w:val="NoSpacing"/>
              <w:cnfStyle w:val="001000100000" w:firstRow="0" w:lastRow="0" w:firstColumn="1" w:lastColumn="0" w:oddVBand="0" w:evenVBand="0" w:oddHBand="1" w:evenHBand="0" w:firstRowFirstColumn="0" w:firstRowLastColumn="0" w:lastRowFirstColumn="0" w:lastRowLastColumn="0"/>
              <w:rPr>
                <w:b w:val="0"/>
                <w:color w:val="auto"/>
                <w:sz w:val="24"/>
                <w:szCs w:val="24"/>
              </w:rPr>
            </w:pPr>
            <w:r w:rsidRPr="008D75CD">
              <w:rPr>
                <w:b w:val="0"/>
                <w:color w:val="auto"/>
                <w:sz w:val="24"/>
                <w:szCs w:val="24"/>
              </w:rPr>
              <w:t>23</w:t>
            </w:r>
          </w:p>
        </w:tc>
        <w:tc>
          <w:tcPr>
            <w:tcW w:w="3690" w:type="dxa"/>
            <w:tcPrChange w:id="3058" w:author="mine" w:date="2014-05-21T13:59:00Z">
              <w:tcPr>
                <w:tcW w:w="3690" w:type="dxa"/>
              </w:tcPr>
            </w:tcPrChange>
          </w:tcPr>
          <w:p w:rsidR="006F536A"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Sponsored many cars – Sponsor</w:t>
            </w:r>
          </w:p>
        </w:tc>
        <w:tc>
          <w:tcPr>
            <w:tcW w:w="5820" w:type="dxa"/>
            <w:tcPrChange w:id="3059" w:author="mine" w:date="2014-05-21T13:59:00Z">
              <w:tcPr>
                <w:tcW w:w="5820" w:type="dxa"/>
              </w:tcPr>
            </w:tcPrChange>
          </w:tcPr>
          <w:p w:rsidR="006F536A" w:rsidRPr="008D75CD" w:rsidRDefault="00332914" w:rsidP="00B00BFC">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sponsor can register many cars to charity</w:t>
            </w:r>
          </w:p>
        </w:tc>
      </w:tr>
      <w:tr w:rsidR="006F536A" w:rsidRPr="007248E2" w:rsidTr="00D906A3">
        <w:tc>
          <w:tcPr>
            <w:cnfStyle w:val="001000000000" w:firstRow="0" w:lastRow="0" w:firstColumn="1" w:lastColumn="0" w:oddVBand="0" w:evenVBand="0" w:oddHBand="0" w:evenHBand="0" w:firstRowFirstColumn="0" w:firstRowLastColumn="0" w:lastRowFirstColumn="0" w:lastRowLastColumn="0"/>
            <w:tcW w:w="625" w:type="dxa"/>
            <w:tcPrChange w:id="3060" w:author="mine" w:date="2014-05-21T13:59:00Z">
              <w:tcPr>
                <w:tcW w:w="625" w:type="dxa"/>
              </w:tcPr>
            </w:tcPrChange>
          </w:tcPr>
          <w:p w:rsidR="006F536A" w:rsidRPr="008D75CD" w:rsidRDefault="006F536A" w:rsidP="00046DB6">
            <w:pPr>
              <w:pStyle w:val="NoSpacing"/>
              <w:rPr>
                <w:b w:val="0"/>
                <w:color w:val="auto"/>
                <w:sz w:val="24"/>
                <w:szCs w:val="24"/>
              </w:rPr>
            </w:pPr>
            <w:r w:rsidRPr="008D75CD">
              <w:rPr>
                <w:b w:val="0"/>
                <w:color w:val="auto"/>
                <w:sz w:val="24"/>
                <w:szCs w:val="24"/>
              </w:rPr>
              <w:t>24</w:t>
            </w:r>
          </w:p>
        </w:tc>
        <w:tc>
          <w:tcPr>
            <w:tcW w:w="3690" w:type="dxa"/>
            <w:tcPrChange w:id="3061" w:author="mine" w:date="2014-05-21T13:59:00Z">
              <w:tcPr>
                <w:tcW w:w="3690" w:type="dxa"/>
              </w:tcPr>
            </w:tcPrChange>
          </w:tcPr>
          <w:p w:rsidR="006F536A"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Sponsored lodge and room of lodge – Sponsor</w:t>
            </w:r>
          </w:p>
        </w:tc>
        <w:tc>
          <w:tcPr>
            <w:tcW w:w="5820" w:type="dxa"/>
            <w:tcPrChange w:id="3062" w:author="mine" w:date="2014-05-21T13:59:00Z">
              <w:tcPr>
                <w:tcW w:w="5820" w:type="dxa"/>
              </w:tcPr>
            </w:tcPrChange>
          </w:tcPr>
          <w:p w:rsidR="006F536A"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sponsor can register their lodge and rôm in lodge to charity in exams successfully.</w:t>
            </w:r>
          </w:p>
        </w:tc>
      </w:tr>
      <w:tr w:rsidR="006F536A"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3063" w:author="mine" w:date="2014-05-21T13:59:00Z">
              <w:tcPr>
                <w:tcW w:w="625" w:type="dxa"/>
              </w:tcPr>
            </w:tcPrChange>
          </w:tcPr>
          <w:p w:rsidR="006F536A" w:rsidRPr="008D75CD" w:rsidRDefault="006F536A" w:rsidP="00046DB6">
            <w:pPr>
              <w:pStyle w:val="NoSpacing"/>
              <w:cnfStyle w:val="001000100000" w:firstRow="0" w:lastRow="0" w:firstColumn="1" w:lastColumn="0" w:oddVBand="0" w:evenVBand="0" w:oddHBand="1" w:evenHBand="0" w:firstRowFirstColumn="0" w:firstRowLastColumn="0" w:lastRowFirstColumn="0" w:lastRowLastColumn="0"/>
              <w:rPr>
                <w:b w:val="0"/>
                <w:color w:val="auto"/>
                <w:sz w:val="24"/>
                <w:szCs w:val="24"/>
              </w:rPr>
            </w:pPr>
            <w:r w:rsidRPr="008D75CD">
              <w:rPr>
                <w:b w:val="0"/>
                <w:color w:val="auto"/>
                <w:sz w:val="24"/>
                <w:szCs w:val="24"/>
              </w:rPr>
              <w:t>25</w:t>
            </w:r>
          </w:p>
        </w:tc>
        <w:tc>
          <w:tcPr>
            <w:tcW w:w="3690" w:type="dxa"/>
            <w:tcPrChange w:id="3064" w:author="mine" w:date="2014-05-21T13:59:00Z">
              <w:tcPr>
                <w:tcW w:w="3690" w:type="dxa"/>
              </w:tcPr>
            </w:tcPrChange>
          </w:tcPr>
          <w:p w:rsidR="006F536A"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Sponsored resource - Sponsor</w:t>
            </w:r>
          </w:p>
        </w:tc>
        <w:tc>
          <w:tcPr>
            <w:tcW w:w="5820" w:type="dxa"/>
            <w:tcPrChange w:id="3065" w:author="mine" w:date="2014-05-21T13:59:00Z">
              <w:tcPr>
                <w:tcW w:w="5820" w:type="dxa"/>
              </w:tcPr>
            </w:tcPrChange>
          </w:tcPr>
          <w:p w:rsidR="006F536A"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813524">
              <w:rPr>
                <w:color w:val="auto"/>
                <w:sz w:val="24"/>
                <w:szCs w:val="24"/>
              </w:rPr>
              <w:t xml:space="preserve"> </w:t>
            </w:r>
            <w:r w:rsidR="00EB1015">
              <w:rPr>
                <w:color w:val="auto"/>
                <w:sz w:val="24"/>
                <w:szCs w:val="24"/>
              </w:rPr>
              <w:t>sponsor can register their resources to charity to support candidates in exams.</w:t>
            </w:r>
          </w:p>
        </w:tc>
      </w:tr>
      <w:tr w:rsidR="006F536A" w:rsidRPr="007248E2" w:rsidTr="00D906A3">
        <w:tc>
          <w:tcPr>
            <w:cnfStyle w:val="001000000000" w:firstRow="0" w:lastRow="0" w:firstColumn="1" w:lastColumn="0" w:oddVBand="0" w:evenVBand="0" w:oddHBand="0" w:evenHBand="0" w:firstRowFirstColumn="0" w:firstRowLastColumn="0" w:lastRowFirstColumn="0" w:lastRowLastColumn="0"/>
            <w:tcW w:w="625" w:type="dxa"/>
            <w:tcPrChange w:id="3066" w:author="mine" w:date="2014-05-21T13:59:00Z">
              <w:tcPr>
                <w:tcW w:w="625" w:type="dxa"/>
              </w:tcPr>
            </w:tcPrChange>
          </w:tcPr>
          <w:p w:rsidR="006F536A" w:rsidRPr="008D75CD" w:rsidRDefault="006F536A" w:rsidP="00046DB6">
            <w:pPr>
              <w:pStyle w:val="NoSpacing"/>
              <w:rPr>
                <w:b w:val="0"/>
                <w:color w:val="auto"/>
                <w:sz w:val="24"/>
                <w:szCs w:val="24"/>
              </w:rPr>
            </w:pPr>
            <w:r w:rsidRPr="008D75CD">
              <w:rPr>
                <w:b w:val="0"/>
                <w:color w:val="auto"/>
                <w:sz w:val="24"/>
                <w:szCs w:val="24"/>
              </w:rPr>
              <w:t>26</w:t>
            </w:r>
          </w:p>
        </w:tc>
        <w:tc>
          <w:tcPr>
            <w:tcW w:w="3690" w:type="dxa"/>
            <w:tcPrChange w:id="3067" w:author="mine" w:date="2014-05-21T13:59:00Z">
              <w:tcPr>
                <w:tcW w:w="3690" w:type="dxa"/>
              </w:tcPr>
            </w:tcPrChange>
          </w:tcPr>
          <w:p w:rsidR="006F536A"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View statistics</w:t>
            </w:r>
            <w:r w:rsidR="00813524">
              <w:rPr>
                <w:color w:val="auto"/>
                <w:sz w:val="24"/>
                <w:szCs w:val="24"/>
              </w:rPr>
              <w:t xml:space="preserve"> - Sponsor</w:t>
            </w:r>
          </w:p>
        </w:tc>
        <w:tc>
          <w:tcPr>
            <w:tcW w:w="5820" w:type="dxa"/>
            <w:tcPrChange w:id="3068" w:author="mine" w:date="2014-05-21T13:59:00Z">
              <w:tcPr>
                <w:tcW w:w="5820" w:type="dxa"/>
              </w:tcPr>
            </w:tcPrChange>
          </w:tcPr>
          <w:p w:rsidR="006F536A"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813524">
              <w:rPr>
                <w:color w:val="auto"/>
                <w:sz w:val="24"/>
                <w:szCs w:val="24"/>
              </w:rPr>
              <w:t xml:space="preserve"> the statistics information for sponsor is displayed correctly</w:t>
            </w:r>
          </w:p>
        </w:tc>
      </w:tr>
    </w:tbl>
    <w:p w:rsidR="00F03502" w:rsidRDefault="00F03502" w:rsidP="00046DB6">
      <w:pPr>
        <w:pStyle w:val="NoSpacing"/>
      </w:pPr>
    </w:p>
    <w:p w:rsidR="00F03502" w:rsidRPr="002173C8" w:rsidRDefault="00F03502" w:rsidP="00255909">
      <w:pPr>
        <w:pStyle w:val="Heading3"/>
        <w:numPr>
          <w:ilvl w:val="0"/>
          <w:numId w:val="93"/>
        </w:numPr>
        <w:ind w:left="1440"/>
        <w:rPr>
          <w:b/>
        </w:rPr>
        <w:sectPr w:rsidR="00F03502" w:rsidRPr="002173C8" w:rsidSect="008A1F47">
          <w:pgSz w:w="11907" w:h="16839" w:code="9"/>
          <w:pgMar w:top="720" w:right="720" w:bottom="720" w:left="720" w:header="576" w:footer="720" w:gutter="648"/>
          <w:cols w:space="720"/>
          <w:titlePg/>
          <w:docGrid w:linePitch="360"/>
        </w:sectPr>
      </w:pPr>
      <w:bookmarkStart w:id="3069" w:name="_Toc385664019"/>
      <w:r w:rsidRPr="002173C8">
        <w:rPr>
          <w:b/>
        </w:rPr>
        <w:t>Feature not to be tested</w:t>
      </w:r>
      <w:bookmarkEnd w:id="3069"/>
    </w:p>
    <w:p w:rsidR="0048744E" w:rsidRDefault="0048744E" w:rsidP="00673B0E">
      <w:pPr>
        <w:pStyle w:val="Heading2"/>
        <w:numPr>
          <w:ilvl w:val="0"/>
          <w:numId w:val="4"/>
        </w:numPr>
        <w:rPr>
          <w:b/>
          <w:sz w:val="28"/>
          <w:szCs w:val="28"/>
        </w:rPr>
      </w:pPr>
      <w:bookmarkStart w:id="3070" w:name="_Toc385664020"/>
      <w:r w:rsidRPr="00B20E3D">
        <w:rPr>
          <w:b/>
          <w:sz w:val="28"/>
          <w:szCs w:val="28"/>
        </w:rPr>
        <w:lastRenderedPageBreak/>
        <w:t>Test Cases</w:t>
      </w:r>
      <w:bookmarkEnd w:id="3070"/>
    </w:p>
    <w:p w:rsidR="00C57B33" w:rsidRDefault="005F5B7C" w:rsidP="00255909">
      <w:pPr>
        <w:pStyle w:val="Heading3"/>
        <w:numPr>
          <w:ilvl w:val="0"/>
          <w:numId w:val="88"/>
        </w:numPr>
        <w:ind w:left="1170"/>
        <w:rPr>
          <w:b/>
        </w:rPr>
      </w:pPr>
      <w:bookmarkStart w:id="3071" w:name="_Toc385664021"/>
      <w:r w:rsidRPr="005F5B7C">
        <w:rPr>
          <w:b/>
        </w:rPr>
        <w:t>Admin Test Case</w:t>
      </w:r>
      <w:bookmarkEnd w:id="3071"/>
    </w:p>
    <w:p w:rsidR="005F5B7C" w:rsidRDefault="005F5B7C" w:rsidP="00255909">
      <w:pPr>
        <w:pStyle w:val="Heading4"/>
        <w:numPr>
          <w:ilvl w:val="0"/>
          <w:numId w:val="89"/>
        </w:numPr>
        <w:ind w:left="1620"/>
        <w:rPr>
          <w:i w:val="0"/>
          <w:sz w:val="24"/>
          <w:szCs w:val="24"/>
        </w:rPr>
      </w:pPr>
      <w:bookmarkStart w:id="3072" w:name="_Toc385664022"/>
      <w:r w:rsidRPr="00C518B4">
        <w:rPr>
          <w:i w:val="0"/>
          <w:sz w:val="24"/>
          <w:szCs w:val="24"/>
        </w:rPr>
        <w:t>Add an university</w:t>
      </w:r>
      <w:bookmarkEnd w:id="3072"/>
      <w:r w:rsidRPr="00C518B4">
        <w:rPr>
          <w:i w:val="0"/>
          <w:sz w:val="24"/>
          <w:szCs w:val="24"/>
        </w:rPr>
        <w:t xml:space="preserve"> </w:t>
      </w:r>
    </w:p>
    <w:tbl>
      <w:tblPr>
        <w:tblStyle w:val="GridTable4-Accent21"/>
        <w:tblW w:w="15115" w:type="dxa"/>
        <w:jc w:val="center"/>
        <w:tblLook w:val="04A0" w:firstRow="1" w:lastRow="0" w:firstColumn="1" w:lastColumn="0" w:noHBand="0" w:noVBand="1"/>
        <w:tblPrChange w:id="3073" w:author="mine" w:date="2014-05-21T13:59:00Z">
          <w:tblPr>
            <w:tblStyle w:val="GridTable4-Accent210"/>
            <w:tblW w:w="15115" w:type="dxa"/>
            <w:jc w:val="center"/>
            <w:tblLook w:val="04A0" w:firstRow="1" w:lastRow="0" w:firstColumn="1" w:lastColumn="0" w:noHBand="0" w:noVBand="1"/>
          </w:tblPr>
        </w:tblPrChange>
      </w:tblPr>
      <w:tblGrid>
        <w:gridCol w:w="1138"/>
        <w:gridCol w:w="2367"/>
        <w:gridCol w:w="3330"/>
        <w:gridCol w:w="3240"/>
        <w:gridCol w:w="1456"/>
        <w:gridCol w:w="1199"/>
        <w:gridCol w:w="1190"/>
        <w:gridCol w:w="1195"/>
        <w:tblGridChange w:id="3074">
          <w:tblGrid>
            <w:gridCol w:w="1138"/>
            <w:gridCol w:w="2367"/>
            <w:gridCol w:w="3330"/>
            <w:gridCol w:w="3240"/>
            <w:gridCol w:w="1456"/>
            <w:gridCol w:w="1199"/>
            <w:gridCol w:w="1190"/>
            <w:gridCol w:w="1195"/>
          </w:tblGrid>
        </w:tblGridChange>
      </w:tblGrid>
      <w:tr w:rsidR="00743708" w:rsidRPr="00164DB8" w:rsidTr="000953BC">
        <w:trPr>
          <w:cnfStyle w:val="100000000000" w:firstRow="1" w:lastRow="0" w:firstColumn="0" w:lastColumn="0" w:oddVBand="0" w:evenVBand="0" w:oddHBand="0" w:evenHBand="0" w:firstRowFirstColumn="0" w:firstRowLastColumn="0" w:lastRowFirstColumn="0" w:lastRowLastColumn="0"/>
          <w:jc w:val="center"/>
          <w:trPrChange w:id="307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076" w:author="mine" w:date="2014-05-21T13:59:00Z">
              <w:tcPr>
                <w:tcW w:w="1138" w:type="dxa"/>
                <w:vAlign w:val="center"/>
              </w:tcPr>
            </w:tcPrChange>
          </w:tcPr>
          <w:p w:rsidR="0011344E" w:rsidRPr="00164DB8" w:rsidRDefault="0011344E" w:rsidP="000953BC">
            <w:pPr>
              <w:spacing w:after="0"/>
              <w:cnfStyle w:val="101000000000" w:firstRow="1" w:lastRow="0" w:firstColumn="1" w:lastColumn="0" w:oddVBand="0" w:evenVBand="0" w:oddHBand="0" w:evenHBand="0" w:firstRowFirstColumn="0" w:firstRowLastColumn="0" w:lastRowFirstColumn="0" w:lastRowLastColumn="0"/>
              <w:rPr>
                <w:sz w:val="24"/>
                <w:szCs w:val="24"/>
              </w:rPr>
            </w:pPr>
            <w:r w:rsidRPr="00164DB8">
              <w:rPr>
                <w:sz w:val="24"/>
                <w:szCs w:val="24"/>
              </w:rPr>
              <w:t>Test case ID</w:t>
            </w:r>
          </w:p>
        </w:tc>
        <w:tc>
          <w:tcPr>
            <w:tcW w:w="2367" w:type="dxa"/>
            <w:vAlign w:val="center"/>
            <w:tcPrChange w:id="3077" w:author="mine" w:date="2014-05-21T13:59:00Z">
              <w:tcPr>
                <w:tcW w:w="2367" w:type="dxa"/>
                <w:vAlign w:val="center"/>
              </w:tcPr>
            </w:tcPrChange>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Description</w:t>
            </w:r>
          </w:p>
        </w:tc>
        <w:tc>
          <w:tcPr>
            <w:tcW w:w="3330" w:type="dxa"/>
            <w:vAlign w:val="center"/>
            <w:tcPrChange w:id="3078" w:author="mine" w:date="2014-05-21T13:59:00Z">
              <w:tcPr>
                <w:tcW w:w="3330" w:type="dxa"/>
                <w:vAlign w:val="center"/>
              </w:tcPr>
            </w:tcPrChange>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Procedure</w:t>
            </w:r>
          </w:p>
        </w:tc>
        <w:tc>
          <w:tcPr>
            <w:tcW w:w="3240" w:type="dxa"/>
            <w:vAlign w:val="center"/>
            <w:tcPrChange w:id="3079" w:author="mine" w:date="2014-05-21T13:59:00Z">
              <w:tcPr>
                <w:tcW w:w="3240" w:type="dxa"/>
                <w:vAlign w:val="center"/>
              </w:tcPr>
            </w:tcPrChange>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Expected Output</w:t>
            </w:r>
          </w:p>
        </w:tc>
        <w:tc>
          <w:tcPr>
            <w:tcW w:w="1456" w:type="dxa"/>
            <w:vAlign w:val="center"/>
            <w:tcPrChange w:id="3080" w:author="mine" w:date="2014-05-21T13:59:00Z">
              <w:tcPr>
                <w:tcW w:w="1456" w:type="dxa"/>
                <w:vAlign w:val="center"/>
              </w:tcPr>
            </w:tcPrChange>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Inter-Test Case Dependence</w:t>
            </w:r>
          </w:p>
        </w:tc>
        <w:tc>
          <w:tcPr>
            <w:tcW w:w="1199" w:type="dxa"/>
            <w:vAlign w:val="center"/>
            <w:tcPrChange w:id="3081" w:author="mine" w:date="2014-05-21T13:59:00Z">
              <w:tcPr>
                <w:tcW w:w="1199" w:type="dxa"/>
                <w:vAlign w:val="center"/>
              </w:tcPr>
            </w:tcPrChange>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Result</w:t>
            </w:r>
          </w:p>
        </w:tc>
        <w:tc>
          <w:tcPr>
            <w:tcW w:w="1190" w:type="dxa"/>
            <w:vAlign w:val="center"/>
            <w:tcPrChange w:id="3082" w:author="mine" w:date="2014-05-21T13:59:00Z">
              <w:tcPr>
                <w:tcW w:w="1190" w:type="dxa"/>
                <w:vAlign w:val="center"/>
              </w:tcPr>
            </w:tcPrChange>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Date</w:t>
            </w:r>
          </w:p>
        </w:tc>
        <w:tc>
          <w:tcPr>
            <w:tcW w:w="1195" w:type="dxa"/>
            <w:vAlign w:val="center"/>
            <w:tcPrChange w:id="3083" w:author="mine" w:date="2014-05-21T13:59:00Z">
              <w:tcPr>
                <w:tcW w:w="1195" w:type="dxa"/>
                <w:vAlign w:val="center"/>
              </w:tcPr>
            </w:tcPrChange>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Note</w:t>
            </w:r>
          </w:p>
        </w:tc>
      </w:tr>
      <w:tr w:rsidR="00821EBA" w:rsidRPr="00164DB8" w:rsidTr="000953BC">
        <w:trPr>
          <w:cnfStyle w:val="000000100000" w:firstRow="0" w:lastRow="0" w:firstColumn="0" w:lastColumn="0" w:oddVBand="0" w:evenVBand="0" w:oddHBand="1" w:evenHBand="0" w:firstRowFirstColumn="0" w:firstRowLastColumn="0" w:lastRowFirstColumn="0" w:lastRowLastColumn="0"/>
          <w:jc w:val="center"/>
          <w:trPrChange w:id="308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085" w:author="mine" w:date="2014-05-21T13:59:00Z">
              <w:tcPr>
                <w:tcW w:w="1138" w:type="dxa"/>
                <w:vAlign w:val="center"/>
              </w:tcPr>
            </w:tcPrChange>
          </w:tcPr>
          <w:p w:rsidR="00821EBA" w:rsidRPr="00164DB8" w:rsidRDefault="00821EBA" w:rsidP="000953BC">
            <w:pPr>
              <w:spacing w:after="0"/>
              <w:cnfStyle w:val="001000100000" w:firstRow="0" w:lastRow="0" w:firstColumn="1" w:lastColumn="0" w:oddVBand="0" w:evenVBand="0" w:oddHBand="1" w:evenHBand="0" w:firstRowFirstColumn="0" w:firstRowLastColumn="0" w:lastRowFirstColumn="0" w:lastRowLastColumn="0"/>
              <w:rPr>
                <w:sz w:val="24"/>
                <w:szCs w:val="24"/>
              </w:rPr>
            </w:pPr>
          </w:p>
        </w:tc>
        <w:tc>
          <w:tcPr>
            <w:tcW w:w="13977" w:type="dxa"/>
            <w:gridSpan w:val="7"/>
            <w:vAlign w:val="center"/>
            <w:tcPrChange w:id="3086" w:author="mine" w:date="2014-05-21T13:59:00Z">
              <w:tcPr>
                <w:tcW w:w="13977" w:type="dxa"/>
                <w:gridSpan w:val="7"/>
                <w:vAlign w:val="center"/>
              </w:tcPr>
            </w:tcPrChange>
          </w:tcPr>
          <w:p w:rsidR="008606EE" w:rsidRPr="00164DB8" w:rsidRDefault="008606EE" w:rsidP="000953BC">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164DB8">
              <w:rPr>
                <w:b/>
                <w:sz w:val="24"/>
                <w:szCs w:val="24"/>
              </w:rPr>
              <w:t>Pre-condition: 1.</w:t>
            </w:r>
            <w:r w:rsidRPr="00164DB8">
              <w:rPr>
                <w:sz w:val="24"/>
                <w:szCs w:val="24"/>
              </w:rPr>
              <w:t xml:space="preserve"> Log in </w:t>
            </w:r>
            <w:r w:rsidRPr="00164DB8">
              <w:rPr>
                <w:sz w:val="24"/>
                <w:szCs w:val="24"/>
                <w:lang w:val="vi-VN"/>
              </w:rPr>
              <w:t>the system</w:t>
            </w:r>
            <w:r w:rsidRPr="00164DB8">
              <w:rPr>
                <w:sz w:val="24"/>
                <w:szCs w:val="24"/>
              </w:rPr>
              <w:t xml:space="preserve"> with Admin role</w:t>
            </w:r>
          </w:p>
          <w:p w:rsidR="008606EE" w:rsidRPr="00164DB8" w:rsidRDefault="008606EE" w:rsidP="000953BC">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164DB8">
              <w:rPr>
                <w:sz w:val="24"/>
                <w:szCs w:val="24"/>
              </w:rPr>
              <w:tab/>
            </w:r>
            <w:r w:rsidRPr="00164DB8">
              <w:rPr>
                <w:b/>
                <w:sz w:val="24"/>
                <w:szCs w:val="24"/>
              </w:rPr>
              <w:t>2.</w:t>
            </w:r>
            <w:r w:rsidRPr="00164DB8">
              <w:rPr>
                <w:sz w:val="24"/>
                <w:szCs w:val="24"/>
              </w:rPr>
              <w:t xml:space="preserve"> </w:t>
            </w:r>
            <w:r w:rsidRPr="00164DB8">
              <w:rPr>
                <w:sz w:val="24"/>
                <w:szCs w:val="24"/>
                <w:lang w:val="vi-VN"/>
              </w:rPr>
              <w:t>Click on the “</w:t>
            </w:r>
            <w:r w:rsidRPr="00164DB8">
              <w:rPr>
                <w:sz w:val="24"/>
                <w:szCs w:val="24"/>
              </w:rPr>
              <w:t>Quản lý trường ĐH - CĐ</w:t>
            </w:r>
            <w:r w:rsidRPr="00164DB8">
              <w:rPr>
                <w:sz w:val="24"/>
                <w:szCs w:val="24"/>
                <w:lang w:val="vi-VN"/>
              </w:rPr>
              <w:t>” link in the menu bar</w:t>
            </w:r>
          </w:p>
          <w:p w:rsidR="00821EBA" w:rsidRPr="00164DB8" w:rsidRDefault="008606EE" w:rsidP="000953BC">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164DB8">
              <w:rPr>
                <w:sz w:val="24"/>
                <w:szCs w:val="24"/>
              </w:rPr>
              <w:t xml:space="preserve">                          </w:t>
            </w:r>
            <w:r w:rsidRPr="00164DB8">
              <w:rPr>
                <w:b/>
                <w:sz w:val="24"/>
                <w:szCs w:val="24"/>
              </w:rPr>
              <w:t>3.</w:t>
            </w:r>
            <w:r w:rsidRPr="00164DB8">
              <w:rPr>
                <w:sz w:val="24"/>
                <w:szCs w:val="24"/>
              </w:rPr>
              <w:t xml:space="preserve"> Click on “Tạo mới” button</w:t>
            </w:r>
          </w:p>
        </w:tc>
      </w:tr>
      <w:tr w:rsidR="00164DB8" w:rsidRPr="00164DB8" w:rsidTr="000953BC">
        <w:trPr>
          <w:trHeight w:val="1187"/>
          <w:jc w:val="center"/>
          <w:trPrChange w:id="3087" w:author="mine" w:date="2014-05-21T13:59:00Z">
            <w:trPr>
              <w:trHeight w:val="1187"/>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088" w:author="mine" w:date="2014-05-21T13:59:00Z">
              <w:tcPr>
                <w:tcW w:w="1138" w:type="dxa"/>
                <w:vAlign w:val="center"/>
              </w:tcPr>
            </w:tcPrChange>
          </w:tcPr>
          <w:p w:rsidR="00741288" w:rsidRPr="00164DB8" w:rsidRDefault="0011723B" w:rsidP="000953BC">
            <w:pPr>
              <w:spacing w:before="60" w:after="0"/>
              <w:rPr>
                <w:sz w:val="24"/>
                <w:szCs w:val="24"/>
              </w:rPr>
            </w:pPr>
            <w:r>
              <w:rPr>
                <w:sz w:val="24"/>
                <w:szCs w:val="24"/>
              </w:rPr>
              <w:t>[AU-1]</w:t>
            </w:r>
          </w:p>
        </w:tc>
        <w:tc>
          <w:tcPr>
            <w:tcW w:w="2367" w:type="dxa"/>
            <w:vAlign w:val="center"/>
            <w:tcPrChange w:id="3089" w:author="mine" w:date="2014-05-21T13:59:00Z">
              <w:tcPr>
                <w:tcW w:w="2367" w:type="dxa"/>
                <w:vAlign w:val="center"/>
              </w:tcPr>
            </w:tcPrChange>
          </w:tcPr>
          <w:p w:rsidR="00741288" w:rsidRPr="00164DB8" w:rsidRDefault="00741288" w:rsidP="000953BC">
            <w:pPr>
              <w:spacing w:before="60" w:after="0"/>
              <w:cnfStyle w:val="000000000000" w:firstRow="0" w:lastRow="0" w:firstColumn="0" w:lastColumn="0" w:oddVBand="0" w:evenVBand="0" w:oddHBand="0" w:evenHBand="0" w:firstRowFirstColumn="0" w:firstRowLastColumn="0" w:lastRowFirstColumn="0" w:lastRowLastColumn="0"/>
              <w:rPr>
                <w:sz w:val="24"/>
                <w:szCs w:val="24"/>
              </w:rPr>
            </w:pPr>
            <w:r w:rsidRPr="00164DB8">
              <w:rPr>
                <w:sz w:val="24"/>
                <w:szCs w:val="24"/>
              </w:rPr>
              <w:t>Try to add an university with incorrect input</w:t>
            </w:r>
          </w:p>
        </w:tc>
        <w:tc>
          <w:tcPr>
            <w:tcW w:w="3330" w:type="dxa"/>
            <w:vAlign w:val="center"/>
            <w:tcPrChange w:id="3090" w:author="mine" w:date="2014-05-21T13:59:00Z">
              <w:tcPr>
                <w:tcW w:w="3330" w:type="dxa"/>
                <w:vAlign w:val="center"/>
              </w:tcPr>
            </w:tcPrChange>
          </w:tcPr>
          <w:p w:rsidR="00741288" w:rsidRPr="00164DB8" w:rsidRDefault="00741288" w:rsidP="00255909">
            <w:pPr>
              <w:pStyle w:val="ListParagraph"/>
              <w:numPr>
                <w:ilvl w:val="0"/>
                <w:numId w:val="92"/>
              </w:numPr>
              <w:snapToGrid w:val="0"/>
              <w:spacing w:before="100"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164DB8">
              <w:rPr>
                <w:sz w:val="24"/>
                <w:szCs w:val="24"/>
              </w:rPr>
              <w:t xml:space="preserve">Make one or more validation errors when </w:t>
            </w:r>
            <w:r w:rsidRPr="00164DB8">
              <w:rPr>
                <w:sz w:val="24"/>
                <w:szCs w:val="24"/>
                <w:lang w:val="vi-VN"/>
              </w:rPr>
              <w:t>entering</w:t>
            </w:r>
            <w:r w:rsidRPr="00164DB8">
              <w:rPr>
                <w:sz w:val="24"/>
                <w:szCs w:val="24"/>
              </w:rPr>
              <w:t xml:space="preserve"> the information for the university. </w:t>
            </w:r>
          </w:p>
          <w:p w:rsidR="00741288" w:rsidRPr="00164DB8" w:rsidRDefault="00741288" w:rsidP="00255909">
            <w:pPr>
              <w:pStyle w:val="ListParagraph"/>
              <w:numPr>
                <w:ilvl w:val="0"/>
                <w:numId w:val="92"/>
              </w:numPr>
              <w:snapToGrid w:val="0"/>
              <w:spacing w:before="100"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164DB8">
              <w:rPr>
                <w:sz w:val="24"/>
                <w:szCs w:val="24"/>
                <w:lang w:val="vi-VN"/>
              </w:rPr>
              <w:t>Click the “</w:t>
            </w:r>
            <w:r w:rsidRPr="00164DB8">
              <w:rPr>
                <w:sz w:val="24"/>
                <w:szCs w:val="24"/>
              </w:rPr>
              <w:t>Tạo</w:t>
            </w:r>
            <w:r w:rsidRPr="00164DB8">
              <w:rPr>
                <w:sz w:val="24"/>
                <w:szCs w:val="24"/>
                <w:lang w:val="vi-VN"/>
              </w:rPr>
              <w:t>” button.</w:t>
            </w:r>
          </w:p>
        </w:tc>
        <w:tc>
          <w:tcPr>
            <w:tcW w:w="3240" w:type="dxa"/>
            <w:vAlign w:val="center"/>
            <w:tcPrChange w:id="3091" w:author="mine" w:date="2014-05-21T13:59:00Z">
              <w:tcPr>
                <w:tcW w:w="3240" w:type="dxa"/>
                <w:vAlign w:val="center"/>
              </w:tcPr>
            </w:tcPrChange>
          </w:tcPr>
          <w:p w:rsidR="00741288" w:rsidRPr="00164DB8" w:rsidRDefault="00741288" w:rsidP="000953BC">
            <w:pPr>
              <w:spacing w:before="60" w:after="0"/>
              <w:cnfStyle w:val="000000000000" w:firstRow="0" w:lastRow="0" w:firstColumn="0" w:lastColumn="0" w:oddVBand="0" w:evenVBand="0" w:oddHBand="0" w:evenHBand="0" w:firstRowFirstColumn="0" w:firstRowLastColumn="0" w:lastRowFirstColumn="0" w:lastRowLastColumn="0"/>
              <w:rPr>
                <w:sz w:val="24"/>
                <w:szCs w:val="24"/>
                <w:lang w:val="vi-VN"/>
              </w:rPr>
            </w:pPr>
            <w:r w:rsidRPr="00164DB8">
              <w:rPr>
                <w:sz w:val="24"/>
                <w:szCs w:val="24"/>
                <w:lang w:val="vi-VN"/>
              </w:rPr>
              <w:t>The corresponding message will be shown next to the fields that have errorneous input.</w:t>
            </w:r>
          </w:p>
        </w:tc>
        <w:tc>
          <w:tcPr>
            <w:tcW w:w="1456" w:type="dxa"/>
            <w:vAlign w:val="center"/>
            <w:tcPrChange w:id="3092" w:author="mine" w:date="2014-05-21T13:59:00Z">
              <w:tcPr>
                <w:tcW w:w="1456" w:type="dxa"/>
                <w:vAlign w:val="center"/>
              </w:tcPr>
            </w:tcPrChange>
          </w:tcPr>
          <w:p w:rsidR="00741288" w:rsidRPr="00164DB8" w:rsidRDefault="00741288" w:rsidP="000953BC">
            <w:pPr>
              <w:spacing w:before="60" w:after="0"/>
              <w:cnfStyle w:val="000000000000" w:firstRow="0" w:lastRow="0" w:firstColumn="0" w:lastColumn="0" w:oddVBand="0" w:evenVBand="0" w:oddHBand="0" w:evenHBand="0" w:firstRowFirstColumn="0" w:firstRowLastColumn="0" w:lastRowFirstColumn="0" w:lastRowLastColumn="0"/>
              <w:rPr>
                <w:sz w:val="24"/>
                <w:szCs w:val="24"/>
              </w:rPr>
            </w:pPr>
          </w:p>
        </w:tc>
        <w:tc>
          <w:tcPr>
            <w:tcW w:w="1199" w:type="dxa"/>
            <w:vAlign w:val="center"/>
            <w:tcPrChange w:id="3093" w:author="mine" w:date="2014-05-21T13:59:00Z">
              <w:tcPr>
                <w:tcW w:w="1199" w:type="dxa"/>
                <w:vAlign w:val="center"/>
              </w:tcPr>
            </w:tcPrChange>
          </w:tcPr>
          <w:p w:rsidR="00741288" w:rsidRPr="00164DB8" w:rsidRDefault="000953BC" w:rsidP="000953BC">
            <w:pPr>
              <w:spacing w:after="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Passed</w:t>
            </w:r>
          </w:p>
        </w:tc>
        <w:tc>
          <w:tcPr>
            <w:tcW w:w="1190" w:type="dxa"/>
            <w:vAlign w:val="center"/>
            <w:tcPrChange w:id="3094" w:author="mine" w:date="2014-05-21T13:59:00Z">
              <w:tcPr>
                <w:tcW w:w="1190" w:type="dxa"/>
                <w:vAlign w:val="center"/>
              </w:tcPr>
            </w:tcPrChange>
          </w:tcPr>
          <w:p w:rsidR="00741288" w:rsidRPr="00164DB8" w:rsidRDefault="00741288" w:rsidP="00F51840">
            <w:pPr>
              <w:spacing w:after="0"/>
              <w:jc w:val="center"/>
              <w:cnfStyle w:val="000000000000" w:firstRow="0" w:lastRow="0" w:firstColumn="0" w:lastColumn="0" w:oddVBand="0" w:evenVBand="0" w:oddHBand="0" w:evenHBand="0" w:firstRowFirstColumn="0" w:firstRowLastColumn="0" w:lastRowFirstColumn="0" w:lastRowLastColumn="0"/>
              <w:rPr>
                <w:sz w:val="24"/>
                <w:szCs w:val="24"/>
              </w:rPr>
            </w:pPr>
            <w:r w:rsidRPr="00164DB8">
              <w:rPr>
                <w:rFonts w:eastAsia="MS PGothic" w:cs="Times New Roman"/>
                <w:sz w:val="24"/>
                <w:szCs w:val="24"/>
              </w:rPr>
              <w:t>15/3/2014</w:t>
            </w:r>
          </w:p>
        </w:tc>
        <w:tc>
          <w:tcPr>
            <w:tcW w:w="1195" w:type="dxa"/>
            <w:vAlign w:val="center"/>
            <w:tcPrChange w:id="3095" w:author="mine" w:date="2014-05-21T13:59:00Z">
              <w:tcPr>
                <w:tcW w:w="1195" w:type="dxa"/>
                <w:vAlign w:val="center"/>
              </w:tcPr>
            </w:tcPrChange>
          </w:tcPr>
          <w:p w:rsidR="00741288" w:rsidRPr="00164DB8" w:rsidRDefault="00741288" w:rsidP="000953BC">
            <w:pPr>
              <w:spacing w:before="60" w:after="0"/>
              <w:cnfStyle w:val="000000000000" w:firstRow="0" w:lastRow="0" w:firstColumn="0" w:lastColumn="0" w:oddVBand="0" w:evenVBand="0" w:oddHBand="0" w:evenHBand="0" w:firstRowFirstColumn="0" w:firstRowLastColumn="0" w:lastRowFirstColumn="0" w:lastRowLastColumn="0"/>
              <w:rPr>
                <w:sz w:val="24"/>
                <w:szCs w:val="24"/>
              </w:rPr>
            </w:pPr>
          </w:p>
        </w:tc>
      </w:tr>
      <w:tr w:rsidR="00743708" w:rsidRPr="00164DB8" w:rsidTr="000953BC">
        <w:trPr>
          <w:cnfStyle w:val="000000100000" w:firstRow="0" w:lastRow="0" w:firstColumn="0" w:lastColumn="0" w:oddVBand="0" w:evenVBand="0" w:oddHBand="1" w:evenHBand="0" w:firstRowFirstColumn="0" w:firstRowLastColumn="0" w:lastRowFirstColumn="0" w:lastRowLastColumn="0"/>
          <w:jc w:val="center"/>
          <w:trPrChange w:id="309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097" w:author="mine" w:date="2014-05-21T13:59:00Z">
              <w:tcPr>
                <w:tcW w:w="1138" w:type="dxa"/>
                <w:vAlign w:val="center"/>
              </w:tcPr>
            </w:tcPrChange>
          </w:tcPr>
          <w:p w:rsidR="00741288" w:rsidRPr="00164DB8" w:rsidRDefault="0011723B" w:rsidP="000953BC">
            <w:pPr>
              <w:spacing w:before="60"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[AU-2]</w:t>
            </w:r>
          </w:p>
        </w:tc>
        <w:tc>
          <w:tcPr>
            <w:tcW w:w="2367" w:type="dxa"/>
            <w:vAlign w:val="center"/>
            <w:tcPrChange w:id="3098" w:author="mine" w:date="2014-05-21T13:59:00Z">
              <w:tcPr>
                <w:tcW w:w="2367" w:type="dxa"/>
                <w:vAlign w:val="center"/>
              </w:tcPr>
            </w:tcPrChange>
          </w:tcPr>
          <w:p w:rsidR="00741288" w:rsidRPr="00164DB8" w:rsidRDefault="00741288" w:rsidP="000953BC">
            <w:pPr>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164DB8">
              <w:rPr>
                <w:sz w:val="24"/>
                <w:szCs w:val="24"/>
              </w:rPr>
              <w:t>Add an university with validated input</w:t>
            </w:r>
          </w:p>
        </w:tc>
        <w:tc>
          <w:tcPr>
            <w:tcW w:w="3330" w:type="dxa"/>
            <w:vAlign w:val="center"/>
            <w:tcPrChange w:id="3099" w:author="mine" w:date="2014-05-21T13:59:00Z">
              <w:tcPr>
                <w:tcW w:w="3330" w:type="dxa"/>
                <w:vAlign w:val="center"/>
              </w:tcPr>
            </w:tcPrChange>
          </w:tcPr>
          <w:p w:rsidR="00741288" w:rsidRPr="00164DB8" w:rsidRDefault="00741288" w:rsidP="00255909">
            <w:pPr>
              <w:pStyle w:val="ListParagraph"/>
              <w:numPr>
                <w:ilvl w:val="0"/>
                <w:numId w:val="92"/>
              </w:numPr>
              <w:snapToGrid w:val="0"/>
              <w:spacing w:before="100" w:after="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164DB8">
              <w:rPr>
                <w:sz w:val="24"/>
                <w:szCs w:val="24"/>
              </w:rPr>
              <w:t>Fill in all fields with validated input;</w:t>
            </w:r>
          </w:p>
          <w:p w:rsidR="00741288" w:rsidRPr="00164DB8" w:rsidRDefault="00741288" w:rsidP="00255909">
            <w:pPr>
              <w:pStyle w:val="ListParagraph"/>
              <w:numPr>
                <w:ilvl w:val="0"/>
                <w:numId w:val="92"/>
              </w:numPr>
              <w:snapToGrid w:val="0"/>
              <w:spacing w:before="100" w:after="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164DB8">
              <w:rPr>
                <w:sz w:val="24"/>
                <w:szCs w:val="24"/>
                <w:lang w:val="vi-VN"/>
              </w:rPr>
              <w:t>Click the “</w:t>
            </w:r>
            <w:r w:rsidRPr="00164DB8">
              <w:rPr>
                <w:sz w:val="24"/>
                <w:szCs w:val="24"/>
              </w:rPr>
              <w:t>Tạo</w:t>
            </w:r>
            <w:r w:rsidRPr="00164DB8">
              <w:rPr>
                <w:sz w:val="24"/>
                <w:szCs w:val="24"/>
                <w:lang w:val="vi-VN"/>
              </w:rPr>
              <w:t>” button.</w:t>
            </w:r>
            <w:r w:rsidRPr="00164DB8">
              <w:rPr>
                <w:sz w:val="24"/>
                <w:szCs w:val="24"/>
              </w:rPr>
              <w:t xml:space="preserve"> </w:t>
            </w:r>
          </w:p>
        </w:tc>
        <w:tc>
          <w:tcPr>
            <w:tcW w:w="3240" w:type="dxa"/>
            <w:vAlign w:val="center"/>
            <w:tcPrChange w:id="3100" w:author="mine" w:date="2014-05-21T13:59:00Z">
              <w:tcPr>
                <w:tcW w:w="3240" w:type="dxa"/>
                <w:vAlign w:val="center"/>
              </w:tcPr>
            </w:tcPrChange>
          </w:tcPr>
          <w:p w:rsidR="00741288" w:rsidRPr="00164DB8" w:rsidRDefault="00741288" w:rsidP="000953BC">
            <w:pPr>
              <w:spacing w:before="60" w:after="0"/>
              <w:cnfStyle w:val="000000100000" w:firstRow="0" w:lastRow="0" w:firstColumn="0" w:lastColumn="0" w:oddVBand="0" w:evenVBand="0" w:oddHBand="1" w:evenHBand="0" w:firstRowFirstColumn="0" w:firstRowLastColumn="0" w:lastRowFirstColumn="0" w:lastRowLastColumn="0"/>
              <w:rPr>
                <w:sz w:val="24"/>
                <w:szCs w:val="24"/>
                <w:lang w:val="vi-VN"/>
              </w:rPr>
            </w:pPr>
            <w:r w:rsidRPr="00164DB8">
              <w:rPr>
                <w:sz w:val="24"/>
                <w:szCs w:val="24"/>
                <w:lang w:val="vi-VN"/>
              </w:rPr>
              <w:t xml:space="preserve">The </w:t>
            </w:r>
            <w:r w:rsidRPr="00164DB8">
              <w:rPr>
                <w:sz w:val="24"/>
                <w:szCs w:val="24"/>
              </w:rPr>
              <w:t>university</w:t>
            </w:r>
            <w:r w:rsidRPr="00164DB8">
              <w:rPr>
                <w:sz w:val="24"/>
                <w:szCs w:val="24"/>
                <w:lang w:val="vi-VN"/>
              </w:rPr>
              <w:t xml:space="preserve"> is saved into the database. The user is redirected to the </w:t>
            </w:r>
            <w:r w:rsidRPr="00164DB8">
              <w:rPr>
                <w:sz w:val="24"/>
                <w:szCs w:val="24"/>
              </w:rPr>
              <w:t>Manage university</w:t>
            </w:r>
            <w:r w:rsidRPr="00164DB8">
              <w:rPr>
                <w:sz w:val="24"/>
                <w:szCs w:val="24"/>
                <w:lang w:val="vi-VN"/>
              </w:rPr>
              <w:t xml:space="preserve"> page.</w:t>
            </w:r>
          </w:p>
        </w:tc>
        <w:tc>
          <w:tcPr>
            <w:tcW w:w="1456" w:type="dxa"/>
            <w:vAlign w:val="center"/>
            <w:tcPrChange w:id="3101" w:author="mine" w:date="2014-05-21T13:59:00Z">
              <w:tcPr>
                <w:tcW w:w="1456" w:type="dxa"/>
                <w:vAlign w:val="center"/>
              </w:tcPr>
            </w:tcPrChange>
          </w:tcPr>
          <w:p w:rsidR="00741288" w:rsidRPr="00164DB8" w:rsidRDefault="00741288" w:rsidP="000953BC">
            <w:pPr>
              <w:spacing w:before="60" w:after="0"/>
              <w:cnfStyle w:val="000000100000" w:firstRow="0" w:lastRow="0" w:firstColumn="0" w:lastColumn="0" w:oddVBand="0" w:evenVBand="0" w:oddHBand="1" w:evenHBand="0" w:firstRowFirstColumn="0" w:firstRowLastColumn="0" w:lastRowFirstColumn="0" w:lastRowLastColumn="0"/>
              <w:rPr>
                <w:sz w:val="24"/>
                <w:szCs w:val="24"/>
              </w:rPr>
            </w:pPr>
          </w:p>
        </w:tc>
        <w:tc>
          <w:tcPr>
            <w:tcW w:w="1199" w:type="dxa"/>
            <w:vAlign w:val="center"/>
            <w:tcPrChange w:id="3102" w:author="mine" w:date="2014-05-21T13:59:00Z">
              <w:tcPr>
                <w:tcW w:w="1199" w:type="dxa"/>
                <w:vAlign w:val="center"/>
              </w:tcPr>
            </w:tcPrChange>
          </w:tcPr>
          <w:p w:rsidR="00741288" w:rsidRPr="00164DB8" w:rsidRDefault="00741288" w:rsidP="000953BC">
            <w:pPr>
              <w:spacing w:before="60" w:after="0"/>
              <w:jc w:val="center"/>
              <w:cnfStyle w:val="000000100000" w:firstRow="0" w:lastRow="0" w:firstColumn="0" w:lastColumn="0" w:oddVBand="0" w:evenVBand="0" w:oddHBand="1" w:evenHBand="0" w:firstRowFirstColumn="0" w:firstRowLastColumn="0" w:lastRowFirstColumn="0" w:lastRowLastColumn="0"/>
              <w:rPr>
                <w:sz w:val="24"/>
                <w:szCs w:val="24"/>
              </w:rPr>
            </w:pPr>
            <w:r w:rsidRPr="00164DB8">
              <w:rPr>
                <w:rFonts w:eastAsia="MS PGothic" w:cs="Times New Roman"/>
                <w:sz w:val="24"/>
                <w:szCs w:val="24"/>
              </w:rPr>
              <w:t>Passed</w:t>
            </w:r>
          </w:p>
        </w:tc>
        <w:tc>
          <w:tcPr>
            <w:tcW w:w="1190" w:type="dxa"/>
            <w:vAlign w:val="center"/>
            <w:tcPrChange w:id="3103" w:author="mine" w:date="2014-05-21T13:59:00Z">
              <w:tcPr>
                <w:tcW w:w="1190" w:type="dxa"/>
                <w:vAlign w:val="center"/>
              </w:tcPr>
            </w:tcPrChange>
          </w:tcPr>
          <w:p w:rsidR="00741288" w:rsidRPr="00164DB8" w:rsidRDefault="00741288" w:rsidP="00F51840">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164DB8">
              <w:rPr>
                <w:rFonts w:eastAsia="MS PGothic" w:cs="Times New Roman"/>
                <w:sz w:val="24"/>
                <w:szCs w:val="24"/>
              </w:rPr>
              <w:t>15/3/2014</w:t>
            </w:r>
          </w:p>
        </w:tc>
        <w:tc>
          <w:tcPr>
            <w:tcW w:w="1195" w:type="dxa"/>
            <w:vAlign w:val="center"/>
            <w:tcPrChange w:id="3104" w:author="mine" w:date="2014-05-21T13:59:00Z">
              <w:tcPr>
                <w:tcW w:w="1195" w:type="dxa"/>
                <w:vAlign w:val="center"/>
              </w:tcPr>
            </w:tcPrChange>
          </w:tcPr>
          <w:p w:rsidR="00741288" w:rsidRPr="00164DB8" w:rsidRDefault="00741288" w:rsidP="000953BC">
            <w:pPr>
              <w:spacing w:before="60" w:after="0"/>
              <w:cnfStyle w:val="000000100000" w:firstRow="0" w:lastRow="0" w:firstColumn="0" w:lastColumn="0" w:oddVBand="0" w:evenVBand="0" w:oddHBand="1" w:evenHBand="0" w:firstRowFirstColumn="0" w:firstRowLastColumn="0" w:lastRowFirstColumn="0" w:lastRowLastColumn="0"/>
              <w:rPr>
                <w:sz w:val="24"/>
                <w:szCs w:val="24"/>
              </w:rPr>
            </w:pPr>
          </w:p>
        </w:tc>
      </w:tr>
    </w:tbl>
    <w:p w:rsidR="005F5B7C" w:rsidRDefault="005F5B7C" w:rsidP="00255909">
      <w:pPr>
        <w:pStyle w:val="Heading4"/>
        <w:numPr>
          <w:ilvl w:val="0"/>
          <w:numId w:val="89"/>
        </w:numPr>
        <w:ind w:left="1620"/>
        <w:rPr>
          <w:i w:val="0"/>
          <w:sz w:val="24"/>
          <w:szCs w:val="24"/>
        </w:rPr>
      </w:pPr>
      <w:bookmarkStart w:id="3105" w:name="_Toc385664023"/>
      <w:r w:rsidRPr="00C518B4">
        <w:rPr>
          <w:i w:val="0"/>
          <w:sz w:val="24"/>
          <w:szCs w:val="24"/>
        </w:rPr>
        <w:t>Add an university exam</w:t>
      </w:r>
      <w:bookmarkEnd w:id="3105"/>
    </w:p>
    <w:tbl>
      <w:tblPr>
        <w:tblStyle w:val="GridTable4-Accent21"/>
        <w:tblW w:w="15115" w:type="dxa"/>
        <w:jc w:val="center"/>
        <w:tblLook w:val="04A0" w:firstRow="1" w:lastRow="0" w:firstColumn="1" w:lastColumn="0" w:noHBand="0" w:noVBand="1"/>
        <w:tblPrChange w:id="3106" w:author="mine" w:date="2014-05-21T13:59:00Z">
          <w:tblPr>
            <w:tblStyle w:val="GridTable4-Accent210"/>
            <w:tblW w:w="15115" w:type="dxa"/>
            <w:jc w:val="center"/>
            <w:tblLook w:val="04A0" w:firstRow="1" w:lastRow="0" w:firstColumn="1" w:lastColumn="0" w:noHBand="0" w:noVBand="1"/>
          </w:tblPr>
        </w:tblPrChange>
      </w:tblPr>
      <w:tblGrid>
        <w:gridCol w:w="1138"/>
        <w:gridCol w:w="2367"/>
        <w:gridCol w:w="3330"/>
        <w:gridCol w:w="3240"/>
        <w:gridCol w:w="1456"/>
        <w:gridCol w:w="1199"/>
        <w:gridCol w:w="1190"/>
        <w:gridCol w:w="1195"/>
        <w:tblGridChange w:id="3107">
          <w:tblGrid>
            <w:gridCol w:w="1138"/>
            <w:gridCol w:w="2367"/>
            <w:gridCol w:w="3330"/>
            <w:gridCol w:w="3240"/>
            <w:gridCol w:w="1456"/>
            <w:gridCol w:w="1199"/>
            <w:gridCol w:w="1190"/>
            <w:gridCol w:w="1195"/>
          </w:tblGrid>
        </w:tblGridChange>
      </w:tblGrid>
      <w:tr w:rsidR="00743708" w:rsidRPr="00164DB8" w:rsidTr="0091497F">
        <w:trPr>
          <w:cnfStyle w:val="100000000000" w:firstRow="1" w:lastRow="0" w:firstColumn="0" w:lastColumn="0" w:oddVBand="0" w:evenVBand="0" w:oddHBand="0" w:evenHBand="0" w:firstRowFirstColumn="0" w:firstRowLastColumn="0" w:lastRowFirstColumn="0" w:lastRowLastColumn="0"/>
          <w:jc w:val="center"/>
          <w:trPrChange w:id="3108"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109" w:author="mine" w:date="2014-05-21T13:59:00Z">
              <w:tcPr>
                <w:tcW w:w="1138" w:type="dxa"/>
                <w:vAlign w:val="center"/>
              </w:tcPr>
            </w:tcPrChange>
          </w:tcPr>
          <w:p w:rsidR="0091497F" w:rsidRPr="00164DB8" w:rsidRDefault="0091497F" w:rsidP="003849F3">
            <w:pPr>
              <w:spacing w:after="0"/>
              <w:jc w:val="center"/>
              <w:cnfStyle w:val="101000000000" w:firstRow="1" w:lastRow="0" w:firstColumn="1" w:lastColumn="0" w:oddVBand="0" w:evenVBand="0" w:oddHBand="0" w:evenHBand="0" w:firstRowFirstColumn="0" w:firstRowLastColumn="0" w:lastRowFirstColumn="0" w:lastRowLastColumn="0"/>
              <w:rPr>
                <w:sz w:val="24"/>
                <w:szCs w:val="24"/>
              </w:rPr>
            </w:pPr>
            <w:r w:rsidRPr="00164DB8">
              <w:rPr>
                <w:sz w:val="24"/>
                <w:szCs w:val="24"/>
              </w:rPr>
              <w:t>Test case ID</w:t>
            </w:r>
          </w:p>
        </w:tc>
        <w:tc>
          <w:tcPr>
            <w:tcW w:w="2367" w:type="dxa"/>
            <w:vAlign w:val="center"/>
            <w:tcPrChange w:id="3110" w:author="mine" w:date="2014-05-21T13:59:00Z">
              <w:tcPr>
                <w:tcW w:w="2367" w:type="dxa"/>
                <w:vAlign w:val="center"/>
              </w:tcPr>
            </w:tcPrChange>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Description</w:t>
            </w:r>
          </w:p>
        </w:tc>
        <w:tc>
          <w:tcPr>
            <w:tcW w:w="3330" w:type="dxa"/>
            <w:vAlign w:val="center"/>
            <w:tcPrChange w:id="3111" w:author="mine" w:date="2014-05-21T13:59:00Z">
              <w:tcPr>
                <w:tcW w:w="3330" w:type="dxa"/>
                <w:vAlign w:val="center"/>
              </w:tcPr>
            </w:tcPrChange>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Procedure</w:t>
            </w:r>
          </w:p>
        </w:tc>
        <w:tc>
          <w:tcPr>
            <w:tcW w:w="3240" w:type="dxa"/>
            <w:vAlign w:val="center"/>
            <w:tcPrChange w:id="3112" w:author="mine" w:date="2014-05-21T13:59:00Z">
              <w:tcPr>
                <w:tcW w:w="3240" w:type="dxa"/>
                <w:vAlign w:val="center"/>
              </w:tcPr>
            </w:tcPrChange>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Expected Output</w:t>
            </w:r>
          </w:p>
        </w:tc>
        <w:tc>
          <w:tcPr>
            <w:tcW w:w="1456" w:type="dxa"/>
            <w:vAlign w:val="center"/>
            <w:tcPrChange w:id="3113" w:author="mine" w:date="2014-05-21T13:59:00Z">
              <w:tcPr>
                <w:tcW w:w="1456" w:type="dxa"/>
                <w:vAlign w:val="center"/>
              </w:tcPr>
            </w:tcPrChange>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Inter-Test Case Dependence</w:t>
            </w:r>
          </w:p>
        </w:tc>
        <w:tc>
          <w:tcPr>
            <w:tcW w:w="1199" w:type="dxa"/>
            <w:vAlign w:val="center"/>
            <w:tcPrChange w:id="3114" w:author="mine" w:date="2014-05-21T13:59:00Z">
              <w:tcPr>
                <w:tcW w:w="1199" w:type="dxa"/>
                <w:vAlign w:val="center"/>
              </w:tcPr>
            </w:tcPrChange>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Result</w:t>
            </w:r>
          </w:p>
        </w:tc>
        <w:tc>
          <w:tcPr>
            <w:tcW w:w="1190" w:type="dxa"/>
            <w:vAlign w:val="center"/>
            <w:tcPrChange w:id="3115" w:author="mine" w:date="2014-05-21T13:59:00Z">
              <w:tcPr>
                <w:tcW w:w="1190" w:type="dxa"/>
                <w:vAlign w:val="center"/>
              </w:tcPr>
            </w:tcPrChange>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Date</w:t>
            </w:r>
          </w:p>
        </w:tc>
        <w:tc>
          <w:tcPr>
            <w:tcW w:w="1195" w:type="dxa"/>
            <w:vAlign w:val="center"/>
            <w:tcPrChange w:id="3116" w:author="mine" w:date="2014-05-21T13:59:00Z">
              <w:tcPr>
                <w:tcW w:w="1195" w:type="dxa"/>
                <w:vAlign w:val="center"/>
              </w:tcPr>
            </w:tcPrChange>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Note</w:t>
            </w:r>
          </w:p>
        </w:tc>
      </w:tr>
      <w:tr w:rsidR="0091497F" w:rsidRPr="0091497F" w:rsidTr="0091497F">
        <w:trPr>
          <w:cnfStyle w:val="000000100000" w:firstRow="0" w:lastRow="0" w:firstColumn="0" w:lastColumn="0" w:oddVBand="0" w:evenVBand="0" w:oddHBand="1" w:evenHBand="0" w:firstRowFirstColumn="0" w:firstRowLastColumn="0" w:lastRowFirstColumn="0" w:lastRowLastColumn="0"/>
          <w:jc w:val="center"/>
          <w:trPrChange w:id="3117"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118" w:author="mine" w:date="2014-05-21T13:59:00Z">
              <w:tcPr>
                <w:tcW w:w="1138" w:type="dxa"/>
                <w:vAlign w:val="center"/>
              </w:tcPr>
            </w:tcPrChange>
          </w:tcPr>
          <w:p w:rsidR="0091497F" w:rsidRPr="00164DB8" w:rsidRDefault="0091497F" w:rsidP="003849F3">
            <w:pPr>
              <w:spacing w:after="0"/>
              <w:cnfStyle w:val="001000100000" w:firstRow="0" w:lastRow="0" w:firstColumn="1" w:lastColumn="0" w:oddVBand="0" w:evenVBand="0" w:oddHBand="1" w:evenHBand="0" w:firstRowFirstColumn="0" w:firstRowLastColumn="0" w:lastRowFirstColumn="0" w:lastRowLastColumn="0"/>
              <w:rPr>
                <w:sz w:val="24"/>
                <w:szCs w:val="24"/>
              </w:rPr>
            </w:pPr>
          </w:p>
        </w:tc>
        <w:tc>
          <w:tcPr>
            <w:tcW w:w="13977" w:type="dxa"/>
            <w:gridSpan w:val="7"/>
            <w:vAlign w:val="center"/>
            <w:tcPrChange w:id="3119" w:author="mine" w:date="2014-05-21T13:59:00Z">
              <w:tcPr>
                <w:tcW w:w="13977" w:type="dxa"/>
                <w:gridSpan w:val="7"/>
                <w:vAlign w:val="center"/>
              </w:tcPr>
            </w:tcPrChange>
          </w:tcPr>
          <w:p w:rsidR="003849F3" w:rsidRDefault="0091497F" w:rsidP="003849F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b/>
                <w:sz w:val="24"/>
                <w:szCs w:val="24"/>
              </w:rPr>
              <w:t xml:space="preserve">Pre-condition: </w:t>
            </w:r>
            <w:r w:rsidR="003849F3">
              <w:rPr>
                <w:b/>
                <w:sz w:val="24"/>
                <w:szCs w:val="24"/>
              </w:rPr>
              <w:t>1</w:t>
            </w:r>
            <w:r w:rsidRPr="0091497F">
              <w:rPr>
                <w:b/>
                <w:sz w:val="24"/>
                <w:szCs w:val="24"/>
              </w:rPr>
              <w:t>.</w:t>
            </w:r>
            <w:r w:rsidRPr="0091497F">
              <w:rPr>
                <w:sz w:val="24"/>
                <w:szCs w:val="24"/>
              </w:rPr>
              <w:t xml:space="preserve"> Log in </w:t>
            </w:r>
            <w:r w:rsidRPr="0091497F">
              <w:rPr>
                <w:sz w:val="24"/>
                <w:szCs w:val="24"/>
                <w:lang w:val="vi-VN"/>
              </w:rPr>
              <w:t>the system</w:t>
            </w:r>
            <w:r w:rsidRPr="0091497F">
              <w:rPr>
                <w:sz w:val="24"/>
                <w:szCs w:val="24"/>
              </w:rPr>
              <w:t xml:space="preserve"> with Admin role</w:t>
            </w:r>
          </w:p>
          <w:p w:rsidR="0091497F" w:rsidRPr="0091497F" w:rsidRDefault="0091497F" w:rsidP="003849F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sz w:val="24"/>
                <w:szCs w:val="24"/>
              </w:rPr>
              <w:tab/>
            </w:r>
            <w:r>
              <w:rPr>
                <w:sz w:val="24"/>
                <w:szCs w:val="24"/>
              </w:rPr>
              <w:t xml:space="preserve"> </w:t>
            </w:r>
            <w:r>
              <w:rPr>
                <w:sz w:val="24"/>
                <w:szCs w:val="24"/>
              </w:rPr>
              <w:tab/>
              <w:t xml:space="preserve">  </w:t>
            </w:r>
            <w:r w:rsidRPr="0091497F">
              <w:rPr>
                <w:b/>
                <w:sz w:val="24"/>
                <w:szCs w:val="24"/>
              </w:rPr>
              <w:t>2.</w:t>
            </w:r>
            <w:r w:rsidRPr="0091497F">
              <w:rPr>
                <w:sz w:val="24"/>
                <w:szCs w:val="24"/>
              </w:rPr>
              <w:t xml:space="preserve"> </w:t>
            </w:r>
            <w:r w:rsidRPr="0091497F">
              <w:rPr>
                <w:sz w:val="24"/>
                <w:szCs w:val="24"/>
                <w:lang w:val="vi-VN"/>
              </w:rPr>
              <w:t>Click on the “</w:t>
            </w:r>
            <w:r w:rsidRPr="0091497F">
              <w:rPr>
                <w:sz w:val="24"/>
                <w:szCs w:val="24"/>
              </w:rPr>
              <w:t>Đợt thi - trường ĐH-CĐ</w:t>
            </w:r>
            <w:r w:rsidRPr="0091497F">
              <w:rPr>
                <w:sz w:val="24"/>
                <w:szCs w:val="24"/>
                <w:lang w:val="vi-VN"/>
              </w:rPr>
              <w:t>” link in the menu bar</w:t>
            </w:r>
          </w:p>
          <w:p w:rsidR="0091497F" w:rsidRPr="0091497F" w:rsidRDefault="0091497F" w:rsidP="003849F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b/>
                <w:sz w:val="24"/>
                <w:szCs w:val="24"/>
              </w:rPr>
              <w:tab/>
            </w:r>
            <w:r w:rsidR="003849F3">
              <w:rPr>
                <w:b/>
                <w:sz w:val="24"/>
                <w:szCs w:val="24"/>
              </w:rPr>
              <w:t xml:space="preserve">              </w:t>
            </w:r>
            <w:r w:rsidRPr="0091497F">
              <w:rPr>
                <w:b/>
                <w:sz w:val="24"/>
                <w:szCs w:val="24"/>
              </w:rPr>
              <w:t>3.</w:t>
            </w:r>
            <w:r w:rsidRPr="0091497F">
              <w:rPr>
                <w:sz w:val="24"/>
                <w:szCs w:val="24"/>
              </w:rPr>
              <w:t xml:space="preserve"> Click on “Tạo mới” button</w:t>
            </w:r>
          </w:p>
          <w:p w:rsidR="0091497F" w:rsidRPr="0091497F" w:rsidRDefault="003849F3" w:rsidP="003849F3">
            <w:pPr>
              <w:spacing w:after="0"/>
              <w:cnfStyle w:val="000000100000" w:firstRow="0" w:lastRow="0" w:firstColumn="0" w:lastColumn="0" w:oddVBand="0" w:evenVBand="0" w:oddHBand="1" w:evenHBand="0" w:firstRowFirstColumn="0" w:firstRowLastColumn="0" w:lastRowFirstColumn="0" w:lastRowLastColumn="0"/>
              <w:rPr>
                <w:sz w:val="24"/>
                <w:szCs w:val="24"/>
              </w:rPr>
            </w:pPr>
            <w:r>
              <w:rPr>
                <w:b/>
                <w:sz w:val="24"/>
                <w:szCs w:val="24"/>
              </w:rPr>
              <w:t xml:space="preserve">                          </w:t>
            </w:r>
            <w:r w:rsidR="0091497F" w:rsidRPr="0091497F">
              <w:rPr>
                <w:b/>
                <w:sz w:val="24"/>
                <w:szCs w:val="24"/>
              </w:rPr>
              <w:t>4.</w:t>
            </w:r>
            <w:r w:rsidR="0091497F" w:rsidRPr="0091497F">
              <w:rPr>
                <w:sz w:val="24"/>
                <w:szCs w:val="24"/>
              </w:rPr>
              <w:t xml:space="preserve"> Have university and examination in database</w:t>
            </w:r>
          </w:p>
          <w:p w:rsidR="0091497F" w:rsidRPr="0091497F" w:rsidRDefault="0091497F" w:rsidP="003849F3">
            <w:pPr>
              <w:spacing w:after="0"/>
              <w:cnfStyle w:val="000000100000" w:firstRow="0" w:lastRow="0" w:firstColumn="0" w:lastColumn="0" w:oddVBand="0" w:evenVBand="0" w:oddHBand="1" w:evenHBand="0" w:firstRowFirstColumn="0" w:firstRowLastColumn="0" w:lastRowFirstColumn="0" w:lastRowLastColumn="0"/>
              <w:rPr>
                <w:sz w:val="24"/>
                <w:szCs w:val="24"/>
              </w:rPr>
            </w:pPr>
          </w:p>
        </w:tc>
      </w:tr>
      <w:tr w:rsidR="00E048F1" w:rsidRPr="0091497F" w:rsidTr="00E048F1">
        <w:trPr>
          <w:trHeight w:val="1187"/>
          <w:jc w:val="center"/>
          <w:trPrChange w:id="3120" w:author="mine" w:date="2014-05-21T13:59:00Z">
            <w:trPr>
              <w:trHeight w:val="1187"/>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121" w:author="mine" w:date="2014-05-21T13:59:00Z">
              <w:tcPr>
                <w:tcW w:w="1138" w:type="dxa"/>
                <w:vAlign w:val="center"/>
              </w:tcPr>
            </w:tcPrChange>
          </w:tcPr>
          <w:p w:rsidR="00E048F1" w:rsidRPr="00164DB8" w:rsidRDefault="00E048F1" w:rsidP="00E048F1">
            <w:pPr>
              <w:spacing w:after="0"/>
              <w:rPr>
                <w:sz w:val="24"/>
                <w:szCs w:val="24"/>
              </w:rPr>
            </w:pPr>
            <w:r>
              <w:rPr>
                <w:sz w:val="24"/>
                <w:szCs w:val="24"/>
              </w:rPr>
              <w:lastRenderedPageBreak/>
              <w:t>[AUE-1]</w:t>
            </w:r>
          </w:p>
        </w:tc>
        <w:tc>
          <w:tcPr>
            <w:tcW w:w="2367" w:type="dxa"/>
            <w:vAlign w:val="center"/>
            <w:tcPrChange w:id="3122" w:author="mine" w:date="2014-05-21T13:59:00Z">
              <w:tcPr>
                <w:tcW w:w="2367" w:type="dxa"/>
                <w:vAlign w:val="center"/>
              </w:tcPr>
            </w:tcPrChange>
          </w:tcPr>
          <w:p w:rsidR="00E048F1" w:rsidRPr="0091497F" w:rsidRDefault="00E048F1" w:rsidP="00E048F1">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91497F">
              <w:rPr>
                <w:sz w:val="24"/>
                <w:szCs w:val="24"/>
              </w:rPr>
              <w:t>Add an university exam with validated input</w:t>
            </w:r>
          </w:p>
        </w:tc>
        <w:tc>
          <w:tcPr>
            <w:tcW w:w="3330" w:type="dxa"/>
            <w:vAlign w:val="center"/>
            <w:tcPrChange w:id="3123" w:author="mine" w:date="2014-05-21T13:59:00Z">
              <w:tcPr>
                <w:tcW w:w="3330" w:type="dxa"/>
                <w:vAlign w:val="center"/>
              </w:tcPr>
            </w:tcPrChange>
          </w:tcPr>
          <w:p w:rsidR="00E048F1" w:rsidRPr="0091497F" w:rsidRDefault="00E048F1" w:rsidP="00E048F1">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91497F">
              <w:rPr>
                <w:sz w:val="24"/>
                <w:szCs w:val="24"/>
              </w:rPr>
              <w:t>Add an university exam with validated input</w:t>
            </w:r>
          </w:p>
        </w:tc>
        <w:tc>
          <w:tcPr>
            <w:tcW w:w="3240" w:type="dxa"/>
            <w:vAlign w:val="center"/>
            <w:tcPrChange w:id="3124" w:author="mine" w:date="2014-05-21T13:59:00Z">
              <w:tcPr>
                <w:tcW w:w="3240" w:type="dxa"/>
                <w:vAlign w:val="center"/>
              </w:tcPr>
            </w:tcPrChange>
          </w:tcPr>
          <w:p w:rsidR="00E048F1" w:rsidRPr="0091497F" w:rsidRDefault="00E048F1" w:rsidP="00E048F1">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91497F">
              <w:rPr>
                <w:sz w:val="24"/>
                <w:szCs w:val="24"/>
              </w:rPr>
              <w:t>Add an university exam with validated input</w:t>
            </w:r>
          </w:p>
        </w:tc>
        <w:tc>
          <w:tcPr>
            <w:tcW w:w="1456" w:type="dxa"/>
            <w:vAlign w:val="center"/>
            <w:tcPrChange w:id="3125" w:author="mine" w:date="2014-05-21T13:59:00Z">
              <w:tcPr>
                <w:tcW w:w="1456" w:type="dxa"/>
                <w:vAlign w:val="center"/>
              </w:tcPr>
            </w:tcPrChange>
          </w:tcPr>
          <w:p w:rsidR="00E048F1" w:rsidRPr="00E048F1" w:rsidRDefault="00E048F1" w:rsidP="00E048F1">
            <w:pPr>
              <w:spacing w:before="60" w:after="60"/>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199" w:type="dxa"/>
            <w:vAlign w:val="center"/>
            <w:tcPrChange w:id="3126" w:author="mine" w:date="2014-05-21T13:59:00Z">
              <w:tcPr>
                <w:tcW w:w="1199" w:type="dxa"/>
                <w:vAlign w:val="center"/>
              </w:tcPr>
            </w:tcPrChange>
          </w:tcPr>
          <w:p w:rsidR="00E048F1" w:rsidRPr="00E048F1" w:rsidRDefault="00E048F1" w:rsidP="00E048F1">
            <w:pPr>
              <w:spacing w:before="60" w:after="60"/>
              <w:jc w:val="center"/>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sidRPr="00E048F1">
              <w:rPr>
                <w:rFonts w:eastAsia="MS PGothic" w:cs="Times New Roman"/>
                <w:sz w:val="24"/>
                <w:szCs w:val="24"/>
              </w:rPr>
              <w:t>Pass</w:t>
            </w:r>
          </w:p>
        </w:tc>
        <w:tc>
          <w:tcPr>
            <w:tcW w:w="1190" w:type="dxa"/>
            <w:vAlign w:val="center"/>
            <w:tcPrChange w:id="3127" w:author="mine" w:date="2014-05-21T13:59:00Z">
              <w:tcPr>
                <w:tcW w:w="1190" w:type="dxa"/>
                <w:vAlign w:val="center"/>
              </w:tcPr>
            </w:tcPrChange>
          </w:tcPr>
          <w:p w:rsidR="00E048F1" w:rsidRPr="00E048F1" w:rsidRDefault="00E048F1" w:rsidP="00E048F1">
            <w:pPr>
              <w:spacing w:before="60" w:after="60"/>
              <w:jc w:val="center"/>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sidRPr="00E048F1">
              <w:rPr>
                <w:rFonts w:eastAsia="MS PGothic" w:cs="Times New Roman"/>
                <w:sz w:val="24"/>
                <w:szCs w:val="24"/>
              </w:rPr>
              <w:t>15/3/2014</w:t>
            </w:r>
          </w:p>
        </w:tc>
        <w:tc>
          <w:tcPr>
            <w:tcW w:w="1195" w:type="dxa"/>
            <w:vAlign w:val="center"/>
            <w:tcPrChange w:id="3128" w:author="mine" w:date="2014-05-21T13:59:00Z">
              <w:tcPr>
                <w:tcW w:w="1195" w:type="dxa"/>
                <w:vAlign w:val="center"/>
              </w:tcPr>
            </w:tcPrChange>
          </w:tcPr>
          <w:p w:rsidR="00E048F1" w:rsidRPr="00E048F1" w:rsidRDefault="00E048F1" w:rsidP="00E048F1">
            <w:pPr>
              <w:spacing w:before="60" w:after="60"/>
              <w:jc w:val="center"/>
              <w:cnfStyle w:val="000000000000" w:firstRow="0" w:lastRow="0" w:firstColumn="0" w:lastColumn="0" w:oddVBand="0" w:evenVBand="0" w:oddHBand="0" w:evenHBand="0" w:firstRowFirstColumn="0" w:firstRowLastColumn="0" w:lastRowFirstColumn="0" w:lastRowLastColumn="0"/>
              <w:rPr>
                <w:sz w:val="24"/>
                <w:szCs w:val="24"/>
              </w:rPr>
            </w:pPr>
          </w:p>
        </w:tc>
      </w:tr>
      <w:tr w:rsidR="00743708" w:rsidRPr="0091497F" w:rsidTr="00E048F1">
        <w:trPr>
          <w:cnfStyle w:val="000000100000" w:firstRow="0" w:lastRow="0" w:firstColumn="0" w:lastColumn="0" w:oddVBand="0" w:evenVBand="0" w:oddHBand="1" w:evenHBand="0" w:firstRowFirstColumn="0" w:firstRowLastColumn="0" w:lastRowFirstColumn="0" w:lastRowLastColumn="0"/>
          <w:jc w:val="center"/>
          <w:trPrChange w:id="3129"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130" w:author="mine" w:date="2014-05-21T13:59:00Z">
              <w:tcPr>
                <w:tcW w:w="1138" w:type="dxa"/>
                <w:vAlign w:val="center"/>
              </w:tcPr>
            </w:tcPrChange>
          </w:tcPr>
          <w:p w:rsidR="00E048F1" w:rsidRPr="00164DB8" w:rsidRDefault="00E048F1" w:rsidP="00E048F1">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[AUE-2]</w:t>
            </w:r>
          </w:p>
        </w:tc>
        <w:tc>
          <w:tcPr>
            <w:tcW w:w="2367" w:type="dxa"/>
            <w:vAlign w:val="center"/>
            <w:tcPrChange w:id="3131" w:author="mine" w:date="2014-05-21T13:59:00Z">
              <w:tcPr>
                <w:tcW w:w="2367" w:type="dxa"/>
                <w:vAlign w:val="center"/>
              </w:tcPr>
            </w:tcPrChange>
          </w:tcPr>
          <w:p w:rsidR="00E048F1" w:rsidRPr="0091497F" w:rsidRDefault="00E048F1" w:rsidP="00E048F1">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sz w:val="24"/>
                <w:szCs w:val="24"/>
              </w:rPr>
              <w:t>Add an university exam with invalidated input</w:t>
            </w:r>
          </w:p>
        </w:tc>
        <w:tc>
          <w:tcPr>
            <w:tcW w:w="3330" w:type="dxa"/>
            <w:vAlign w:val="center"/>
            <w:tcPrChange w:id="3132" w:author="mine" w:date="2014-05-21T13:59:00Z">
              <w:tcPr>
                <w:tcW w:w="3330" w:type="dxa"/>
                <w:vAlign w:val="center"/>
              </w:tcPr>
            </w:tcPrChange>
          </w:tcPr>
          <w:p w:rsidR="00E048F1" w:rsidRPr="0091497F" w:rsidRDefault="00E048F1" w:rsidP="00E048F1">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sz w:val="24"/>
                <w:szCs w:val="24"/>
              </w:rPr>
              <w:t>Add an university exam with invalidated input</w:t>
            </w:r>
          </w:p>
        </w:tc>
        <w:tc>
          <w:tcPr>
            <w:tcW w:w="3240" w:type="dxa"/>
            <w:vAlign w:val="center"/>
            <w:tcPrChange w:id="3133" w:author="mine" w:date="2014-05-21T13:59:00Z">
              <w:tcPr>
                <w:tcW w:w="3240" w:type="dxa"/>
                <w:vAlign w:val="center"/>
              </w:tcPr>
            </w:tcPrChange>
          </w:tcPr>
          <w:p w:rsidR="00E048F1" w:rsidRPr="0091497F" w:rsidRDefault="00E048F1" w:rsidP="00E048F1">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sz w:val="24"/>
                <w:szCs w:val="24"/>
              </w:rPr>
              <w:t>Add an university exam with invalidated input</w:t>
            </w:r>
          </w:p>
        </w:tc>
        <w:tc>
          <w:tcPr>
            <w:tcW w:w="1456" w:type="dxa"/>
            <w:vAlign w:val="center"/>
            <w:tcPrChange w:id="3134" w:author="mine" w:date="2014-05-21T13:59:00Z">
              <w:tcPr>
                <w:tcW w:w="1456" w:type="dxa"/>
                <w:vAlign w:val="center"/>
              </w:tcPr>
            </w:tcPrChange>
          </w:tcPr>
          <w:p w:rsidR="00E048F1" w:rsidRPr="00E048F1" w:rsidRDefault="00E048F1" w:rsidP="00E048F1">
            <w:pPr>
              <w:spacing w:before="60" w:after="60"/>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1199" w:type="dxa"/>
            <w:vAlign w:val="center"/>
            <w:tcPrChange w:id="3135" w:author="mine" w:date="2014-05-21T13:59:00Z">
              <w:tcPr>
                <w:tcW w:w="1199" w:type="dxa"/>
                <w:vAlign w:val="center"/>
              </w:tcPr>
            </w:tcPrChange>
          </w:tcPr>
          <w:p w:rsidR="00E048F1" w:rsidRPr="00E048F1" w:rsidRDefault="00E048F1" w:rsidP="00E048F1">
            <w:pPr>
              <w:spacing w:before="60" w:after="60"/>
              <w:jc w:val="center"/>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r w:rsidRPr="00E048F1">
              <w:rPr>
                <w:rFonts w:eastAsia="MS PGothic" w:cs="Times New Roman"/>
                <w:sz w:val="24"/>
                <w:szCs w:val="24"/>
              </w:rPr>
              <w:t>Pass</w:t>
            </w:r>
          </w:p>
        </w:tc>
        <w:tc>
          <w:tcPr>
            <w:tcW w:w="1190" w:type="dxa"/>
            <w:vAlign w:val="center"/>
            <w:tcPrChange w:id="3136" w:author="mine" w:date="2014-05-21T13:59:00Z">
              <w:tcPr>
                <w:tcW w:w="1190" w:type="dxa"/>
                <w:vAlign w:val="center"/>
              </w:tcPr>
            </w:tcPrChange>
          </w:tcPr>
          <w:p w:rsidR="00E048F1" w:rsidRPr="00E048F1" w:rsidRDefault="00E048F1" w:rsidP="00E048F1">
            <w:pPr>
              <w:spacing w:before="60" w:after="60"/>
              <w:jc w:val="center"/>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r w:rsidRPr="00E048F1">
              <w:rPr>
                <w:rFonts w:eastAsia="MS PGothic" w:cs="Times New Roman"/>
                <w:sz w:val="24"/>
                <w:szCs w:val="24"/>
              </w:rPr>
              <w:t>15/3/2014</w:t>
            </w:r>
          </w:p>
        </w:tc>
        <w:tc>
          <w:tcPr>
            <w:tcW w:w="1195" w:type="dxa"/>
            <w:vAlign w:val="center"/>
            <w:tcPrChange w:id="3137" w:author="mine" w:date="2014-05-21T13:59:00Z">
              <w:tcPr>
                <w:tcW w:w="1195" w:type="dxa"/>
                <w:vAlign w:val="center"/>
              </w:tcPr>
            </w:tcPrChange>
          </w:tcPr>
          <w:p w:rsidR="00E048F1" w:rsidRPr="00E048F1" w:rsidRDefault="00E048F1" w:rsidP="00E048F1">
            <w:pPr>
              <w:spacing w:before="60" w:after="60"/>
              <w:jc w:val="center"/>
              <w:cnfStyle w:val="000000100000" w:firstRow="0" w:lastRow="0" w:firstColumn="0" w:lastColumn="0" w:oddVBand="0" w:evenVBand="0" w:oddHBand="1" w:evenHBand="0" w:firstRowFirstColumn="0" w:firstRowLastColumn="0" w:lastRowFirstColumn="0" w:lastRowLastColumn="0"/>
              <w:rPr>
                <w:sz w:val="24"/>
                <w:szCs w:val="24"/>
              </w:rPr>
            </w:pPr>
          </w:p>
        </w:tc>
      </w:tr>
    </w:tbl>
    <w:p w:rsidR="005F5B7C" w:rsidRDefault="005F5B7C" w:rsidP="00255909">
      <w:pPr>
        <w:pStyle w:val="Heading3"/>
        <w:numPr>
          <w:ilvl w:val="0"/>
          <w:numId w:val="88"/>
        </w:numPr>
        <w:ind w:left="1170"/>
        <w:rPr>
          <w:b/>
        </w:rPr>
      </w:pPr>
      <w:bookmarkStart w:id="3138" w:name="_Toc385664024"/>
      <w:r w:rsidRPr="005F5B7C">
        <w:rPr>
          <w:b/>
        </w:rPr>
        <w:t>Volunteer Test Case</w:t>
      </w:r>
      <w:bookmarkEnd w:id="3138"/>
    </w:p>
    <w:p w:rsidR="0069421A" w:rsidRPr="009907D4" w:rsidRDefault="00C518B4" w:rsidP="00255909">
      <w:pPr>
        <w:pStyle w:val="Heading4"/>
        <w:numPr>
          <w:ilvl w:val="0"/>
          <w:numId w:val="90"/>
        </w:numPr>
        <w:ind w:left="1620"/>
        <w:rPr>
          <w:i w:val="0"/>
        </w:rPr>
      </w:pPr>
      <w:bookmarkStart w:id="3139" w:name="_Toc385664025"/>
      <w:r w:rsidRPr="009907D4">
        <w:rPr>
          <w:i w:val="0"/>
          <w:sz w:val="24"/>
        </w:rPr>
        <w:t>J</w:t>
      </w:r>
      <w:r w:rsidR="005F5B7C" w:rsidRPr="009907D4">
        <w:rPr>
          <w:i w:val="0"/>
          <w:sz w:val="24"/>
        </w:rPr>
        <w:t>oin</w:t>
      </w:r>
      <w:r w:rsidR="00663502">
        <w:rPr>
          <w:i w:val="0"/>
          <w:sz w:val="24"/>
        </w:rPr>
        <w:t xml:space="preserve"> and leave</w:t>
      </w:r>
      <w:r w:rsidR="005F5B7C" w:rsidRPr="009907D4">
        <w:rPr>
          <w:i w:val="0"/>
          <w:sz w:val="24"/>
        </w:rPr>
        <w:t xml:space="preserve"> charity exam</w:t>
      </w:r>
      <w:bookmarkEnd w:id="3139"/>
      <w:r w:rsidR="005F5B7C" w:rsidRPr="009907D4">
        <w:rPr>
          <w:i w:val="0"/>
          <w:sz w:val="24"/>
        </w:rPr>
        <w:t xml:space="preserve"> </w:t>
      </w:r>
      <w:r w:rsidR="0069421A" w:rsidRPr="009907D4">
        <w:rPr>
          <w:i w:val="0"/>
        </w:rPr>
        <w:tab/>
      </w:r>
    </w:p>
    <w:tbl>
      <w:tblPr>
        <w:tblStyle w:val="GridTable4-Accent21"/>
        <w:tblW w:w="15745" w:type="dxa"/>
        <w:jc w:val="center"/>
        <w:tblLook w:val="04A0" w:firstRow="1" w:lastRow="0" w:firstColumn="1" w:lastColumn="0" w:noHBand="0" w:noVBand="1"/>
        <w:tblPrChange w:id="3140" w:author="mine" w:date="2014-05-21T13:59:00Z">
          <w:tblPr>
            <w:tblStyle w:val="GridTable4-Accent210"/>
            <w:tblW w:w="15745" w:type="dxa"/>
            <w:jc w:val="center"/>
            <w:tblLook w:val="04A0" w:firstRow="1" w:lastRow="0" w:firstColumn="1" w:lastColumn="0" w:noHBand="0" w:noVBand="1"/>
          </w:tblPr>
        </w:tblPrChange>
      </w:tblPr>
      <w:tblGrid>
        <w:gridCol w:w="1138"/>
        <w:gridCol w:w="2007"/>
        <w:gridCol w:w="4500"/>
        <w:gridCol w:w="3060"/>
        <w:gridCol w:w="1456"/>
        <w:gridCol w:w="1199"/>
        <w:gridCol w:w="1190"/>
        <w:gridCol w:w="1195"/>
        <w:tblGridChange w:id="3141">
          <w:tblGrid>
            <w:gridCol w:w="1138"/>
            <w:gridCol w:w="2007"/>
            <w:gridCol w:w="4500"/>
            <w:gridCol w:w="3060"/>
            <w:gridCol w:w="1456"/>
            <w:gridCol w:w="1199"/>
            <w:gridCol w:w="1190"/>
            <w:gridCol w:w="1195"/>
          </w:tblGrid>
        </w:tblGridChange>
      </w:tblGrid>
      <w:tr w:rsidR="00743708" w:rsidRPr="0069421A" w:rsidTr="0069421A">
        <w:trPr>
          <w:cnfStyle w:val="100000000000" w:firstRow="1" w:lastRow="0" w:firstColumn="0" w:lastColumn="0" w:oddVBand="0" w:evenVBand="0" w:oddHBand="0" w:evenHBand="0" w:firstRowFirstColumn="0" w:firstRowLastColumn="0" w:lastRowFirstColumn="0" w:lastRowLastColumn="0"/>
          <w:jc w:val="center"/>
          <w:trPrChange w:id="314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143" w:author="mine" w:date="2014-05-21T13:59:00Z">
              <w:tcPr>
                <w:tcW w:w="1138" w:type="dxa"/>
                <w:vAlign w:val="center"/>
              </w:tcPr>
            </w:tcPrChange>
          </w:tcPr>
          <w:p w:rsidR="0069421A" w:rsidRPr="0069421A" w:rsidRDefault="0069421A" w:rsidP="0069421A">
            <w:pPr>
              <w:spacing w:after="0"/>
              <w:cnfStyle w:val="101000000000" w:firstRow="1" w:lastRow="0" w:firstColumn="1" w:lastColumn="0" w:oddVBand="0" w:evenVBand="0" w:oddHBand="0" w:evenHBand="0" w:firstRowFirstColumn="0" w:firstRowLastColumn="0" w:lastRowFirstColumn="0" w:lastRowLastColumn="0"/>
              <w:rPr>
                <w:sz w:val="24"/>
                <w:szCs w:val="24"/>
              </w:rPr>
            </w:pPr>
            <w:r w:rsidRPr="0069421A">
              <w:rPr>
                <w:sz w:val="24"/>
                <w:szCs w:val="24"/>
              </w:rPr>
              <w:t>Test case ID</w:t>
            </w:r>
          </w:p>
        </w:tc>
        <w:tc>
          <w:tcPr>
            <w:tcW w:w="2007" w:type="dxa"/>
            <w:vAlign w:val="center"/>
            <w:tcPrChange w:id="3144" w:author="mine" w:date="2014-05-21T13:59:00Z">
              <w:tcPr>
                <w:tcW w:w="2007" w:type="dxa"/>
                <w:vAlign w:val="center"/>
              </w:tcPr>
            </w:tcPrChange>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Test Case Description</w:t>
            </w:r>
          </w:p>
        </w:tc>
        <w:tc>
          <w:tcPr>
            <w:tcW w:w="4500" w:type="dxa"/>
            <w:vAlign w:val="center"/>
            <w:tcPrChange w:id="3145" w:author="mine" w:date="2014-05-21T13:59:00Z">
              <w:tcPr>
                <w:tcW w:w="4500" w:type="dxa"/>
                <w:vAlign w:val="center"/>
              </w:tcPr>
            </w:tcPrChange>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Test Case Procedure</w:t>
            </w:r>
          </w:p>
        </w:tc>
        <w:tc>
          <w:tcPr>
            <w:tcW w:w="3060" w:type="dxa"/>
            <w:vAlign w:val="center"/>
            <w:tcPrChange w:id="3146" w:author="mine" w:date="2014-05-21T13:59:00Z">
              <w:tcPr>
                <w:tcW w:w="3060" w:type="dxa"/>
                <w:vAlign w:val="center"/>
              </w:tcPr>
            </w:tcPrChange>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Expected Output</w:t>
            </w:r>
          </w:p>
        </w:tc>
        <w:tc>
          <w:tcPr>
            <w:tcW w:w="1456" w:type="dxa"/>
            <w:vAlign w:val="center"/>
            <w:tcPrChange w:id="3147" w:author="mine" w:date="2014-05-21T13:59:00Z">
              <w:tcPr>
                <w:tcW w:w="1456" w:type="dxa"/>
                <w:vAlign w:val="center"/>
              </w:tcPr>
            </w:tcPrChange>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Inter-Test Case Dependence</w:t>
            </w:r>
          </w:p>
        </w:tc>
        <w:tc>
          <w:tcPr>
            <w:tcW w:w="1199" w:type="dxa"/>
            <w:vAlign w:val="center"/>
            <w:tcPrChange w:id="3148" w:author="mine" w:date="2014-05-21T13:59:00Z">
              <w:tcPr>
                <w:tcW w:w="1199" w:type="dxa"/>
                <w:vAlign w:val="center"/>
              </w:tcPr>
            </w:tcPrChange>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Result</w:t>
            </w:r>
          </w:p>
        </w:tc>
        <w:tc>
          <w:tcPr>
            <w:tcW w:w="1190" w:type="dxa"/>
            <w:vAlign w:val="center"/>
            <w:tcPrChange w:id="3149" w:author="mine" w:date="2014-05-21T13:59:00Z">
              <w:tcPr>
                <w:tcW w:w="1190" w:type="dxa"/>
                <w:vAlign w:val="center"/>
              </w:tcPr>
            </w:tcPrChange>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Test Date</w:t>
            </w:r>
          </w:p>
        </w:tc>
        <w:tc>
          <w:tcPr>
            <w:tcW w:w="1195" w:type="dxa"/>
            <w:vAlign w:val="center"/>
            <w:tcPrChange w:id="3150" w:author="mine" w:date="2014-05-21T13:59:00Z">
              <w:tcPr>
                <w:tcW w:w="1195" w:type="dxa"/>
                <w:vAlign w:val="center"/>
              </w:tcPr>
            </w:tcPrChange>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Note</w:t>
            </w:r>
          </w:p>
        </w:tc>
      </w:tr>
      <w:tr w:rsidR="0069421A" w:rsidRPr="0069421A" w:rsidTr="0069421A">
        <w:trPr>
          <w:cnfStyle w:val="000000100000" w:firstRow="0" w:lastRow="0" w:firstColumn="0" w:lastColumn="0" w:oddVBand="0" w:evenVBand="0" w:oddHBand="1" w:evenHBand="0" w:firstRowFirstColumn="0" w:firstRowLastColumn="0" w:lastRowFirstColumn="0" w:lastRowLastColumn="0"/>
          <w:jc w:val="center"/>
          <w:trPrChange w:id="315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152" w:author="mine" w:date="2014-05-21T13:59:00Z">
              <w:tcPr>
                <w:tcW w:w="1138" w:type="dxa"/>
                <w:vAlign w:val="center"/>
              </w:tcPr>
            </w:tcPrChange>
          </w:tcPr>
          <w:p w:rsidR="0069421A" w:rsidRPr="0069421A" w:rsidRDefault="0069421A" w:rsidP="0069421A">
            <w:pPr>
              <w:spacing w:after="0"/>
              <w:cnfStyle w:val="001000100000" w:firstRow="0" w:lastRow="0" w:firstColumn="1" w:lastColumn="0" w:oddVBand="0" w:evenVBand="0" w:oddHBand="1" w:evenHBand="0" w:firstRowFirstColumn="0" w:firstRowLastColumn="0" w:lastRowFirstColumn="0" w:lastRowLastColumn="0"/>
              <w:rPr>
                <w:sz w:val="24"/>
                <w:szCs w:val="24"/>
              </w:rPr>
            </w:pPr>
          </w:p>
        </w:tc>
        <w:tc>
          <w:tcPr>
            <w:tcW w:w="14607" w:type="dxa"/>
            <w:gridSpan w:val="7"/>
            <w:vAlign w:val="center"/>
            <w:tcPrChange w:id="3153" w:author="mine" w:date="2014-05-21T13:59:00Z">
              <w:tcPr>
                <w:tcW w:w="14607" w:type="dxa"/>
                <w:gridSpan w:val="7"/>
                <w:vAlign w:val="center"/>
              </w:tcPr>
            </w:tcPrChange>
          </w:tcPr>
          <w:p w:rsidR="0069421A" w:rsidRPr="0069421A" w:rsidRDefault="0069421A" w:rsidP="0069421A">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69421A">
              <w:rPr>
                <w:b/>
                <w:sz w:val="24"/>
                <w:szCs w:val="24"/>
              </w:rPr>
              <w:t>Pre-condition: 1.</w:t>
            </w:r>
            <w:r w:rsidRPr="0069421A">
              <w:rPr>
                <w:sz w:val="24"/>
                <w:szCs w:val="24"/>
              </w:rPr>
              <w:t xml:space="preserve"> Log in </w:t>
            </w:r>
            <w:r w:rsidRPr="0069421A">
              <w:rPr>
                <w:sz w:val="24"/>
                <w:szCs w:val="24"/>
                <w:lang w:val="vi-VN"/>
              </w:rPr>
              <w:t>the system</w:t>
            </w:r>
            <w:r w:rsidRPr="0069421A">
              <w:rPr>
                <w:sz w:val="24"/>
                <w:szCs w:val="24"/>
              </w:rPr>
              <w:t xml:space="preserve"> with Volunteer role</w:t>
            </w:r>
          </w:p>
          <w:p w:rsidR="0069421A" w:rsidRPr="0069421A" w:rsidRDefault="00A86750" w:rsidP="0069421A">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                          </w:t>
            </w:r>
            <w:r w:rsidR="0069421A" w:rsidRPr="00E5267F">
              <w:rPr>
                <w:b/>
                <w:sz w:val="24"/>
                <w:szCs w:val="24"/>
              </w:rPr>
              <w:t>2</w:t>
            </w:r>
            <w:r w:rsidR="0069421A" w:rsidRPr="0069421A">
              <w:rPr>
                <w:sz w:val="24"/>
                <w:szCs w:val="24"/>
              </w:rPr>
              <w:t>. User never register any charity exam</w:t>
            </w:r>
          </w:p>
          <w:p w:rsidR="0069421A" w:rsidRPr="0069421A" w:rsidRDefault="00A86750" w:rsidP="008028BA">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Pr>
                <w:b/>
                <w:sz w:val="24"/>
                <w:szCs w:val="24"/>
              </w:rPr>
              <w:t xml:space="preserve">                          </w:t>
            </w:r>
            <w:r w:rsidR="0069421A" w:rsidRPr="0069421A">
              <w:rPr>
                <w:b/>
                <w:sz w:val="24"/>
                <w:szCs w:val="24"/>
              </w:rPr>
              <w:t>3.</w:t>
            </w:r>
            <w:r w:rsidR="0069421A" w:rsidRPr="0069421A">
              <w:rPr>
                <w:sz w:val="24"/>
                <w:szCs w:val="24"/>
              </w:rPr>
              <w:t xml:space="preserve"> </w:t>
            </w:r>
            <w:r w:rsidR="0069421A" w:rsidRPr="0069421A">
              <w:rPr>
                <w:sz w:val="24"/>
                <w:szCs w:val="24"/>
                <w:lang w:val="vi-VN"/>
              </w:rPr>
              <w:t>Click on the “</w:t>
            </w:r>
            <w:r w:rsidR="0069421A" w:rsidRPr="0069421A">
              <w:rPr>
                <w:sz w:val="24"/>
                <w:szCs w:val="24"/>
              </w:rPr>
              <w:t>Đăng ký</w:t>
            </w:r>
            <w:r w:rsidR="0069421A" w:rsidRPr="0069421A">
              <w:rPr>
                <w:sz w:val="24"/>
                <w:szCs w:val="24"/>
                <w:lang w:val="vi-VN"/>
              </w:rPr>
              <w:t>” button</w:t>
            </w:r>
          </w:p>
        </w:tc>
      </w:tr>
      <w:tr w:rsidR="0069421A" w:rsidRPr="0069421A" w:rsidTr="0069421A">
        <w:trPr>
          <w:trHeight w:val="1187"/>
          <w:jc w:val="center"/>
          <w:trPrChange w:id="3154" w:author="mine" w:date="2014-05-21T13:59:00Z">
            <w:trPr>
              <w:trHeight w:val="1187"/>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155" w:author="mine" w:date="2014-05-21T13:59:00Z">
              <w:tcPr>
                <w:tcW w:w="1138" w:type="dxa"/>
                <w:vAlign w:val="center"/>
              </w:tcPr>
            </w:tcPrChange>
          </w:tcPr>
          <w:p w:rsidR="0069421A" w:rsidRPr="0069421A" w:rsidRDefault="0069421A" w:rsidP="0069421A">
            <w:pPr>
              <w:spacing w:after="0"/>
              <w:rPr>
                <w:sz w:val="24"/>
                <w:szCs w:val="24"/>
              </w:rPr>
            </w:pPr>
            <w:r w:rsidRPr="0069421A">
              <w:rPr>
                <w:sz w:val="24"/>
                <w:szCs w:val="24"/>
              </w:rPr>
              <w:t>[JCE-1]</w:t>
            </w:r>
          </w:p>
        </w:tc>
        <w:tc>
          <w:tcPr>
            <w:tcW w:w="2007" w:type="dxa"/>
            <w:vAlign w:val="center"/>
            <w:tcPrChange w:id="3156" w:author="mine" w:date="2014-05-21T13:59:00Z">
              <w:tcPr>
                <w:tcW w:w="2007" w:type="dxa"/>
                <w:vAlign w:val="center"/>
              </w:tcPr>
            </w:tcPrChange>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sz w:val="24"/>
                <w:szCs w:val="24"/>
              </w:rPr>
            </w:pPr>
            <w:r w:rsidRPr="0069421A">
              <w:rPr>
                <w:sz w:val="24"/>
                <w:szCs w:val="24"/>
              </w:rPr>
              <w:t>Volunteer join charity exam with validated input</w:t>
            </w:r>
          </w:p>
        </w:tc>
        <w:tc>
          <w:tcPr>
            <w:tcW w:w="4500" w:type="dxa"/>
            <w:vAlign w:val="center"/>
            <w:tcPrChange w:id="3157" w:author="mine" w:date="2014-05-21T13:59:00Z">
              <w:tcPr>
                <w:tcW w:w="4500" w:type="dxa"/>
                <w:vAlign w:val="center"/>
              </w:tcPr>
            </w:tcPrChange>
          </w:tcPr>
          <w:p w:rsidR="0069421A" w:rsidRPr="0069421A" w:rsidRDefault="0069421A" w:rsidP="00255909">
            <w:pPr>
              <w:pStyle w:val="ListParagraph"/>
              <w:numPr>
                <w:ilvl w:val="0"/>
                <w:numId w:val="92"/>
              </w:numPr>
              <w:snapToGrid w:val="0"/>
              <w:spacing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69421A">
              <w:rPr>
                <w:sz w:val="24"/>
                <w:szCs w:val="24"/>
              </w:rPr>
              <w:t>Click to choose exam</w:t>
            </w:r>
          </w:p>
          <w:p w:rsidR="0069421A" w:rsidRPr="0069421A" w:rsidRDefault="0069421A" w:rsidP="00255909">
            <w:pPr>
              <w:pStyle w:val="ListParagraph"/>
              <w:numPr>
                <w:ilvl w:val="0"/>
                <w:numId w:val="92"/>
              </w:numPr>
              <w:snapToGrid w:val="0"/>
              <w:spacing w:before="100"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69421A">
              <w:rPr>
                <w:sz w:val="24"/>
                <w:szCs w:val="24"/>
              </w:rPr>
              <w:t>Click to choose charity exam</w:t>
            </w:r>
          </w:p>
          <w:p w:rsidR="0069421A" w:rsidRPr="0069421A" w:rsidRDefault="0069421A" w:rsidP="00255909">
            <w:pPr>
              <w:pStyle w:val="ListParagraph"/>
              <w:numPr>
                <w:ilvl w:val="0"/>
                <w:numId w:val="92"/>
              </w:numPr>
              <w:snapToGrid w:val="0"/>
              <w:spacing w:before="100"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69421A">
              <w:rPr>
                <w:sz w:val="24"/>
                <w:szCs w:val="24"/>
              </w:rPr>
              <w:t>Click Term and condition</w:t>
            </w:r>
          </w:p>
          <w:p w:rsidR="0069421A" w:rsidRPr="0069421A" w:rsidRDefault="0069421A" w:rsidP="00255909">
            <w:pPr>
              <w:pStyle w:val="ListParagraph"/>
              <w:numPr>
                <w:ilvl w:val="0"/>
                <w:numId w:val="92"/>
              </w:numPr>
              <w:snapToGrid w:val="0"/>
              <w:spacing w:before="100"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b/>
                <w:sz w:val="24"/>
                <w:szCs w:val="24"/>
              </w:rPr>
            </w:pPr>
            <w:r w:rsidRPr="0069421A">
              <w:rPr>
                <w:sz w:val="24"/>
                <w:szCs w:val="24"/>
              </w:rPr>
              <w:t>Click “Đăng ký” button</w:t>
            </w:r>
          </w:p>
        </w:tc>
        <w:tc>
          <w:tcPr>
            <w:tcW w:w="3060" w:type="dxa"/>
            <w:vAlign w:val="center"/>
            <w:tcPrChange w:id="3158" w:author="mine" w:date="2014-05-21T13:59:00Z">
              <w:tcPr>
                <w:tcW w:w="3060" w:type="dxa"/>
                <w:vAlign w:val="center"/>
              </w:tcPr>
            </w:tcPrChange>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sz w:val="24"/>
                <w:szCs w:val="24"/>
              </w:rPr>
            </w:pPr>
            <w:r w:rsidRPr="0069421A">
              <w:rPr>
                <w:sz w:val="24"/>
                <w:szCs w:val="24"/>
              </w:rPr>
              <w:t>Registered to that charity exam and redirect to home page of volunteer with status register is “Chưa xác nhận”.</w:t>
            </w:r>
          </w:p>
        </w:tc>
        <w:tc>
          <w:tcPr>
            <w:tcW w:w="1456" w:type="dxa"/>
            <w:vAlign w:val="center"/>
            <w:tcPrChange w:id="3159" w:author="mine" w:date="2014-05-21T13:59:00Z">
              <w:tcPr>
                <w:tcW w:w="1456" w:type="dxa"/>
                <w:vAlign w:val="center"/>
              </w:tcPr>
            </w:tcPrChange>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sz w:val="24"/>
                <w:szCs w:val="24"/>
              </w:rPr>
            </w:pPr>
          </w:p>
        </w:tc>
        <w:tc>
          <w:tcPr>
            <w:tcW w:w="1199" w:type="dxa"/>
            <w:vAlign w:val="center"/>
            <w:tcPrChange w:id="3160" w:author="mine" w:date="2014-05-21T13:59:00Z">
              <w:tcPr>
                <w:tcW w:w="1199" w:type="dxa"/>
                <w:vAlign w:val="center"/>
              </w:tcPr>
            </w:tcPrChange>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sidRPr="0069421A">
              <w:rPr>
                <w:rFonts w:eastAsia="MS PGothic" w:cs="Times New Roman"/>
                <w:sz w:val="24"/>
                <w:szCs w:val="24"/>
              </w:rPr>
              <w:t>Pass</w:t>
            </w:r>
          </w:p>
        </w:tc>
        <w:tc>
          <w:tcPr>
            <w:tcW w:w="1190" w:type="dxa"/>
            <w:vAlign w:val="center"/>
            <w:tcPrChange w:id="3161" w:author="mine" w:date="2014-05-21T13:59:00Z">
              <w:tcPr>
                <w:tcW w:w="1190" w:type="dxa"/>
                <w:vAlign w:val="center"/>
              </w:tcPr>
            </w:tcPrChange>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sidRPr="0069421A">
              <w:rPr>
                <w:rFonts w:eastAsia="MS PGothic" w:cs="Times New Roman"/>
                <w:sz w:val="24"/>
                <w:szCs w:val="24"/>
              </w:rPr>
              <w:t>15/3/2014</w:t>
            </w:r>
          </w:p>
        </w:tc>
        <w:tc>
          <w:tcPr>
            <w:tcW w:w="1195" w:type="dxa"/>
            <w:vAlign w:val="center"/>
            <w:tcPrChange w:id="3162" w:author="mine" w:date="2014-05-21T13:59:00Z">
              <w:tcPr>
                <w:tcW w:w="1195" w:type="dxa"/>
                <w:vAlign w:val="center"/>
              </w:tcPr>
            </w:tcPrChange>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sz w:val="24"/>
                <w:szCs w:val="24"/>
              </w:rPr>
            </w:pPr>
          </w:p>
        </w:tc>
      </w:tr>
      <w:tr w:rsidR="00743708" w:rsidRPr="0069421A" w:rsidTr="0069421A">
        <w:trPr>
          <w:cnfStyle w:val="000000100000" w:firstRow="0" w:lastRow="0" w:firstColumn="0" w:lastColumn="0" w:oddVBand="0" w:evenVBand="0" w:oddHBand="1" w:evenHBand="0" w:firstRowFirstColumn="0" w:firstRowLastColumn="0" w:lastRowFirstColumn="0" w:lastRowLastColumn="0"/>
          <w:jc w:val="center"/>
          <w:trPrChange w:id="316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164" w:author="mine" w:date="2014-05-21T13:59:00Z">
              <w:tcPr>
                <w:tcW w:w="1138" w:type="dxa"/>
                <w:vAlign w:val="center"/>
              </w:tcPr>
            </w:tcPrChange>
          </w:tcPr>
          <w:p w:rsidR="0069421A" w:rsidRPr="0069421A" w:rsidRDefault="0069421A" w:rsidP="0069421A">
            <w:pPr>
              <w:spacing w:after="0"/>
              <w:cnfStyle w:val="001000100000" w:firstRow="0" w:lastRow="0" w:firstColumn="1" w:lastColumn="0" w:oddVBand="0" w:evenVBand="0" w:oddHBand="1" w:evenHBand="0" w:firstRowFirstColumn="0" w:firstRowLastColumn="0" w:lastRowFirstColumn="0" w:lastRowLastColumn="0"/>
              <w:rPr>
                <w:sz w:val="24"/>
                <w:szCs w:val="24"/>
              </w:rPr>
            </w:pPr>
            <w:r w:rsidRPr="0069421A">
              <w:rPr>
                <w:sz w:val="24"/>
                <w:szCs w:val="24"/>
              </w:rPr>
              <w:t>[JCE-2]</w:t>
            </w:r>
          </w:p>
        </w:tc>
        <w:tc>
          <w:tcPr>
            <w:tcW w:w="2007" w:type="dxa"/>
            <w:vAlign w:val="center"/>
            <w:tcPrChange w:id="3165" w:author="mine" w:date="2014-05-21T13:59:00Z">
              <w:tcPr>
                <w:tcW w:w="2007" w:type="dxa"/>
                <w:vAlign w:val="center"/>
              </w:tcPr>
            </w:tcPrChange>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69421A">
              <w:rPr>
                <w:sz w:val="24"/>
                <w:szCs w:val="24"/>
              </w:rPr>
              <w:t>Leave charity exam</w:t>
            </w:r>
          </w:p>
        </w:tc>
        <w:tc>
          <w:tcPr>
            <w:tcW w:w="4500" w:type="dxa"/>
            <w:vAlign w:val="center"/>
            <w:tcPrChange w:id="3166" w:author="mine" w:date="2014-05-21T13:59:00Z">
              <w:tcPr>
                <w:tcW w:w="4500" w:type="dxa"/>
                <w:vAlign w:val="center"/>
              </w:tcPr>
            </w:tcPrChange>
          </w:tcPr>
          <w:p w:rsidR="0069421A" w:rsidRPr="0069421A" w:rsidRDefault="0069421A" w:rsidP="0069421A">
            <w:pPr>
              <w:pStyle w:val="ListParagraph"/>
              <w:snapToGrid w:val="0"/>
              <w:spacing w:before="100" w:after="0"/>
              <w:ind w:left="18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69421A">
              <w:rPr>
                <w:sz w:val="24"/>
                <w:szCs w:val="24"/>
              </w:rPr>
              <w:t>User can leave charity exam when charity do not approve volunteer or volunteer not assign to carrying candidate</w:t>
            </w:r>
          </w:p>
          <w:p w:rsidR="0069421A" w:rsidRPr="0069421A" w:rsidRDefault="0069421A" w:rsidP="00255909">
            <w:pPr>
              <w:pStyle w:val="ListParagraph"/>
              <w:numPr>
                <w:ilvl w:val="0"/>
                <w:numId w:val="92"/>
              </w:numPr>
              <w:snapToGrid w:val="0"/>
              <w:spacing w:before="100" w:after="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69421A">
              <w:rPr>
                <w:sz w:val="24"/>
                <w:szCs w:val="24"/>
              </w:rPr>
              <w:t>Click “Hủy đăng ký” button</w:t>
            </w:r>
          </w:p>
        </w:tc>
        <w:tc>
          <w:tcPr>
            <w:tcW w:w="3060" w:type="dxa"/>
            <w:vAlign w:val="center"/>
            <w:tcPrChange w:id="3167" w:author="mine" w:date="2014-05-21T13:59:00Z">
              <w:tcPr>
                <w:tcW w:w="3060" w:type="dxa"/>
                <w:vAlign w:val="center"/>
              </w:tcPr>
            </w:tcPrChange>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69421A">
              <w:rPr>
                <w:sz w:val="24"/>
                <w:szCs w:val="24"/>
              </w:rPr>
              <w:t>Remove request join charity exam and delete row contain register information.</w:t>
            </w:r>
          </w:p>
        </w:tc>
        <w:tc>
          <w:tcPr>
            <w:tcW w:w="1456" w:type="dxa"/>
            <w:vAlign w:val="center"/>
            <w:tcPrChange w:id="3168" w:author="mine" w:date="2014-05-21T13:59:00Z">
              <w:tcPr>
                <w:tcW w:w="1456" w:type="dxa"/>
                <w:vAlign w:val="center"/>
              </w:tcPr>
            </w:tcPrChange>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sz w:val="24"/>
                <w:szCs w:val="24"/>
              </w:rPr>
            </w:pPr>
          </w:p>
        </w:tc>
        <w:tc>
          <w:tcPr>
            <w:tcW w:w="1199" w:type="dxa"/>
            <w:vAlign w:val="center"/>
            <w:tcPrChange w:id="3169" w:author="mine" w:date="2014-05-21T13:59:00Z">
              <w:tcPr>
                <w:tcW w:w="1199" w:type="dxa"/>
                <w:vAlign w:val="center"/>
              </w:tcPr>
            </w:tcPrChange>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r>
              <w:rPr>
                <w:rFonts w:eastAsia="MS PGothic" w:cs="Times New Roman"/>
                <w:sz w:val="24"/>
                <w:szCs w:val="24"/>
              </w:rPr>
              <w:t>Pass</w:t>
            </w:r>
          </w:p>
        </w:tc>
        <w:tc>
          <w:tcPr>
            <w:tcW w:w="1190" w:type="dxa"/>
            <w:vAlign w:val="center"/>
            <w:tcPrChange w:id="3170" w:author="mine" w:date="2014-05-21T13:59:00Z">
              <w:tcPr>
                <w:tcW w:w="1190" w:type="dxa"/>
                <w:vAlign w:val="center"/>
              </w:tcPr>
            </w:tcPrChange>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r>
              <w:rPr>
                <w:rFonts w:eastAsia="MS PGothic" w:cs="Times New Roman"/>
                <w:sz w:val="24"/>
                <w:szCs w:val="24"/>
              </w:rPr>
              <w:t>15/3/2014</w:t>
            </w:r>
          </w:p>
        </w:tc>
        <w:tc>
          <w:tcPr>
            <w:tcW w:w="1195" w:type="dxa"/>
            <w:vAlign w:val="center"/>
            <w:tcPrChange w:id="3171" w:author="mine" w:date="2014-05-21T13:59:00Z">
              <w:tcPr>
                <w:tcW w:w="1195" w:type="dxa"/>
                <w:vAlign w:val="center"/>
              </w:tcPr>
            </w:tcPrChange>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sz w:val="24"/>
                <w:szCs w:val="24"/>
              </w:rPr>
            </w:pPr>
          </w:p>
        </w:tc>
      </w:tr>
    </w:tbl>
    <w:p w:rsidR="00C518B4" w:rsidRPr="00C518B4" w:rsidRDefault="00C518B4" w:rsidP="00C518B4"/>
    <w:p w:rsidR="005F5B7C" w:rsidRDefault="005F5B7C" w:rsidP="00255909">
      <w:pPr>
        <w:pStyle w:val="Heading3"/>
        <w:numPr>
          <w:ilvl w:val="0"/>
          <w:numId w:val="88"/>
        </w:numPr>
        <w:ind w:left="1170"/>
        <w:rPr>
          <w:b/>
        </w:rPr>
      </w:pPr>
      <w:bookmarkStart w:id="3172" w:name="_Toc385664026"/>
      <w:r w:rsidRPr="005F5B7C">
        <w:rPr>
          <w:b/>
        </w:rPr>
        <w:t>Charity Test Case</w:t>
      </w:r>
      <w:bookmarkEnd w:id="3172"/>
    </w:p>
    <w:tbl>
      <w:tblPr>
        <w:tblStyle w:val="GridTable4-Accent21"/>
        <w:tblW w:w="15745" w:type="dxa"/>
        <w:jc w:val="center"/>
        <w:tblLook w:val="04A0" w:firstRow="1" w:lastRow="0" w:firstColumn="1" w:lastColumn="0" w:noHBand="0" w:noVBand="1"/>
        <w:tblPrChange w:id="3173" w:author="mine" w:date="2014-05-21T13:59:00Z">
          <w:tblPr>
            <w:tblStyle w:val="GridTable4-Accent210"/>
            <w:tblW w:w="15745" w:type="dxa"/>
            <w:jc w:val="center"/>
            <w:tblLook w:val="04A0" w:firstRow="1" w:lastRow="0" w:firstColumn="1" w:lastColumn="0" w:noHBand="0" w:noVBand="1"/>
          </w:tblPr>
        </w:tblPrChange>
      </w:tblPr>
      <w:tblGrid>
        <w:gridCol w:w="1138"/>
        <w:gridCol w:w="2007"/>
        <w:gridCol w:w="4500"/>
        <w:gridCol w:w="3060"/>
        <w:gridCol w:w="1456"/>
        <w:gridCol w:w="1199"/>
        <w:gridCol w:w="1190"/>
        <w:gridCol w:w="1195"/>
        <w:tblGridChange w:id="3174">
          <w:tblGrid>
            <w:gridCol w:w="1138"/>
            <w:gridCol w:w="2007"/>
            <w:gridCol w:w="4500"/>
            <w:gridCol w:w="3060"/>
            <w:gridCol w:w="1456"/>
            <w:gridCol w:w="1199"/>
            <w:gridCol w:w="1190"/>
            <w:gridCol w:w="1195"/>
          </w:tblGrid>
        </w:tblGridChange>
      </w:tblGrid>
      <w:tr w:rsidR="00743708" w:rsidRPr="004515AE" w:rsidTr="004515AE">
        <w:trPr>
          <w:cnfStyle w:val="100000000000" w:firstRow="1" w:lastRow="0" w:firstColumn="0" w:lastColumn="0" w:oddVBand="0" w:evenVBand="0" w:oddHBand="0" w:evenHBand="0" w:firstRowFirstColumn="0" w:firstRowLastColumn="0" w:lastRowFirstColumn="0" w:lastRowLastColumn="0"/>
          <w:jc w:val="center"/>
          <w:trPrChange w:id="317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176" w:author="mine" w:date="2014-05-21T13:59:00Z">
              <w:tcPr>
                <w:tcW w:w="1138" w:type="dxa"/>
                <w:vAlign w:val="center"/>
              </w:tcPr>
            </w:tcPrChange>
          </w:tcPr>
          <w:p w:rsidR="0085392D" w:rsidRPr="004515AE" w:rsidRDefault="0085392D" w:rsidP="004515AE">
            <w:pPr>
              <w:spacing w:after="0"/>
              <w:cnfStyle w:val="101000000000" w:firstRow="1" w:lastRow="0" w:firstColumn="1"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Test case ID</w:t>
            </w:r>
          </w:p>
        </w:tc>
        <w:tc>
          <w:tcPr>
            <w:tcW w:w="2007" w:type="dxa"/>
            <w:vAlign w:val="center"/>
            <w:tcPrChange w:id="3177" w:author="mine" w:date="2014-05-21T13:59:00Z">
              <w:tcPr>
                <w:tcW w:w="2007" w:type="dxa"/>
                <w:vAlign w:val="center"/>
              </w:tcPr>
            </w:tcPrChange>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Test Case Description</w:t>
            </w:r>
          </w:p>
        </w:tc>
        <w:tc>
          <w:tcPr>
            <w:tcW w:w="4500" w:type="dxa"/>
            <w:vAlign w:val="center"/>
            <w:tcPrChange w:id="3178" w:author="mine" w:date="2014-05-21T13:59:00Z">
              <w:tcPr>
                <w:tcW w:w="4500" w:type="dxa"/>
                <w:vAlign w:val="center"/>
              </w:tcPr>
            </w:tcPrChange>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Test Case Procedure</w:t>
            </w:r>
          </w:p>
        </w:tc>
        <w:tc>
          <w:tcPr>
            <w:tcW w:w="3060" w:type="dxa"/>
            <w:vAlign w:val="center"/>
            <w:tcPrChange w:id="3179" w:author="mine" w:date="2014-05-21T13:59:00Z">
              <w:tcPr>
                <w:tcW w:w="3060" w:type="dxa"/>
                <w:vAlign w:val="center"/>
              </w:tcPr>
            </w:tcPrChange>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Expected Output</w:t>
            </w:r>
          </w:p>
        </w:tc>
        <w:tc>
          <w:tcPr>
            <w:tcW w:w="1456" w:type="dxa"/>
            <w:vAlign w:val="center"/>
            <w:tcPrChange w:id="3180" w:author="mine" w:date="2014-05-21T13:59:00Z">
              <w:tcPr>
                <w:tcW w:w="1456" w:type="dxa"/>
                <w:vAlign w:val="center"/>
              </w:tcPr>
            </w:tcPrChange>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 xml:space="preserve">Inter-Test Case </w:t>
            </w:r>
            <w:r w:rsidRPr="004515AE">
              <w:rPr>
                <w:rFonts w:cstheme="minorHAnsi"/>
                <w:sz w:val="24"/>
                <w:szCs w:val="24"/>
              </w:rPr>
              <w:lastRenderedPageBreak/>
              <w:t>Dependence</w:t>
            </w:r>
          </w:p>
        </w:tc>
        <w:tc>
          <w:tcPr>
            <w:tcW w:w="1199" w:type="dxa"/>
            <w:vAlign w:val="center"/>
            <w:tcPrChange w:id="3181" w:author="mine" w:date="2014-05-21T13:59:00Z">
              <w:tcPr>
                <w:tcW w:w="1199" w:type="dxa"/>
                <w:vAlign w:val="center"/>
              </w:tcPr>
            </w:tcPrChange>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lastRenderedPageBreak/>
              <w:t>Result</w:t>
            </w:r>
          </w:p>
        </w:tc>
        <w:tc>
          <w:tcPr>
            <w:tcW w:w="1190" w:type="dxa"/>
            <w:vAlign w:val="center"/>
            <w:tcPrChange w:id="3182" w:author="mine" w:date="2014-05-21T13:59:00Z">
              <w:tcPr>
                <w:tcW w:w="1190" w:type="dxa"/>
                <w:vAlign w:val="center"/>
              </w:tcPr>
            </w:tcPrChange>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Test Date</w:t>
            </w:r>
          </w:p>
        </w:tc>
        <w:tc>
          <w:tcPr>
            <w:tcW w:w="1195" w:type="dxa"/>
            <w:vAlign w:val="center"/>
            <w:tcPrChange w:id="3183" w:author="mine" w:date="2014-05-21T13:59:00Z">
              <w:tcPr>
                <w:tcW w:w="1195" w:type="dxa"/>
                <w:vAlign w:val="center"/>
              </w:tcPr>
            </w:tcPrChange>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Note</w:t>
            </w:r>
          </w:p>
        </w:tc>
      </w:tr>
      <w:tr w:rsidR="0085392D" w:rsidRPr="004515AE" w:rsidTr="004515AE">
        <w:trPr>
          <w:cnfStyle w:val="000000100000" w:firstRow="0" w:lastRow="0" w:firstColumn="0" w:lastColumn="0" w:oddVBand="0" w:evenVBand="0" w:oddHBand="1" w:evenHBand="0" w:firstRowFirstColumn="0" w:firstRowLastColumn="0" w:lastRowFirstColumn="0" w:lastRowLastColumn="0"/>
          <w:jc w:val="center"/>
          <w:trPrChange w:id="318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185" w:author="mine" w:date="2014-05-21T13:59:00Z">
              <w:tcPr>
                <w:tcW w:w="1138" w:type="dxa"/>
                <w:vAlign w:val="center"/>
              </w:tcPr>
            </w:tcPrChange>
          </w:tcPr>
          <w:p w:rsidR="0085392D" w:rsidRPr="004515AE" w:rsidRDefault="0085392D" w:rsidP="004515AE">
            <w:pPr>
              <w:spacing w:after="0"/>
              <w:cnfStyle w:val="001000100000" w:firstRow="0" w:lastRow="0" w:firstColumn="1" w:lastColumn="0" w:oddVBand="0" w:evenVBand="0" w:oddHBand="1" w:evenHBand="0" w:firstRowFirstColumn="0" w:firstRowLastColumn="0" w:lastRowFirstColumn="0" w:lastRowLastColumn="0"/>
              <w:rPr>
                <w:rFonts w:cstheme="minorHAnsi"/>
                <w:sz w:val="24"/>
                <w:szCs w:val="24"/>
              </w:rPr>
            </w:pPr>
          </w:p>
        </w:tc>
        <w:tc>
          <w:tcPr>
            <w:tcW w:w="14607" w:type="dxa"/>
            <w:gridSpan w:val="7"/>
            <w:vAlign w:val="center"/>
            <w:tcPrChange w:id="3186" w:author="mine" w:date="2014-05-21T13:59:00Z">
              <w:tcPr>
                <w:tcW w:w="14607" w:type="dxa"/>
                <w:gridSpan w:val="7"/>
                <w:vAlign w:val="center"/>
              </w:tcPr>
            </w:tcPrChange>
          </w:tcPr>
          <w:p w:rsidR="0085392D" w:rsidRPr="004515AE" w:rsidRDefault="00D5098F" w:rsidP="004515AE">
            <w:pPr>
              <w:tabs>
                <w:tab w:val="left" w:pos="1422"/>
              </w:tabs>
              <w:spacing w:before="60" w:after="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b/>
                <w:sz w:val="24"/>
                <w:szCs w:val="24"/>
              </w:rPr>
              <w:t>Pre-condition: 1.</w:t>
            </w:r>
            <w:r w:rsidRPr="004515AE">
              <w:rPr>
                <w:rFonts w:cstheme="minorHAnsi"/>
                <w:sz w:val="24"/>
                <w:szCs w:val="24"/>
              </w:rPr>
              <w:t xml:space="preserve"> Log in </w:t>
            </w:r>
            <w:r w:rsidRPr="004515AE">
              <w:rPr>
                <w:rFonts w:cstheme="minorHAnsi"/>
                <w:sz w:val="24"/>
                <w:szCs w:val="24"/>
                <w:lang w:val="vi-VN"/>
              </w:rPr>
              <w:t>the system</w:t>
            </w:r>
            <w:r w:rsidRPr="004515AE">
              <w:rPr>
                <w:rFonts w:cstheme="minorHAnsi"/>
                <w:sz w:val="24"/>
                <w:szCs w:val="24"/>
              </w:rPr>
              <w:t xml:space="preserve"> with Charity role</w:t>
            </w:r>
          </w:p>
        </w:tc>
      </w:tr>
      <w:tr w:rsidR="0066514A" w:rsidRPr="004515AE" w:rsidTr="004515AE">
        <w:trPr>
          <w:trHeight w:val="305"/>
          <w:jc w:val="center"/>
          <w:trPrChange w:id="3187" w:author="mine" w:date="2014-05-21T13:59:00Z">
            <w:trPr>
              <w:trHeight w:val="305"/>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188" w:author="mine" w:date="2014-05-21T13:59:00Z">
              <w:tcPr>
                <w:tcW w:w="1138" w:type="dxa"/>
                <w:vAlign w:val="center"/>
              </w:tcPr>
            </w:tcPrChange>
          </w:tcPr>
          <w:p w:rsidR="0066514A" w:rsidRPr="004515AE" w:rsidRDefault="004515AE" w:rsidP="004515AE">
            <w:pPr>
              <w:spacing w:after="0"/>
              <w:rPr>
                <w:rFonts w:cstheme="minorHAnsi"/>
                <w:sz w:val="24"/>
                <w:szCs w:val="24"/>
              </w:rPr>
            </w:pPr>
            <w:r>
              <w:rPr>
                <w:rFonts w:cstheme="minorHAnsi"/>
                <w:sz w:val="24"/>
                <w:szCs w:val="24"/>
              </w:rPr>
              <w:t>[CH-1]</w:t>
            </w:r>
          </w:p>
        </w:tc>
        <w:tc>
          <w:tcPr>
            <w:tcW w:w="2007" w:type="dxa"/>
            <w:vAlign w:val="center"/>
            <w:tcPrChange w:id="3189" w:author="mine" w:date="2014-05-21T13:59:00Z">
              <w:tcPr>
                <w:tcW w:w="2007" w:type="dxa"/>
                <w:vAlign w:val="center"/>
              </w:tcPr>
            </w:tcPrChange>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Add a charity exam</w:t>
            </w:r>
          </w:p>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4500" w:type="dxa"/>
            <w:vAlign w:val="center"/>
            <w:tcPrChange w:id="3190" w:author="mine" w:date="2014-05-21T13:59:00Z">
              <w:tcPr>
                <w:tcW w:w="4500" w:type="dxa"/>
                <w:vAlign w:val="center"/>
              </w:tcPr>
            </w:tcPrChange>
          </w:tcPr>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lang w:val="vi-VN"/>
              </w:rPr>
              <w:t>Click on the “</w:t>
            </w:r>
            <w:r w:rsidRPr="004515AE">
              <w:rPr>
                <w:rFonts w:cstheme="minorHAnsi"/>
                <w:sz w:val="24"/>
                <w:szCs w:val="24"/>
              </w:rPr>
              <w:t>Quản lý thông tin kỳ thi</w:t>
            </w:r>
            <w:r w:rsidRPr="004515AE">
              <w:rPr>
                <w:rFonts w:cstheme="minorHAnsi"/>
                <w:sz w:val="24"/>
                <w:szCs w:val="24"/>
                <w:lang w:val="vi-VN"/>
              </w:rPr>
              <w:t>” link in the menu bar</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Click on “Tạo mới” button</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Click to choose examination;</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lang w:val="vi-VN"/>
              </w:rPr>
              <w:t>Click the “</w:t>
            </w:r>
            <w:r w:rsidRPr="004515AE">
              <w:rPr>
                <w:rFonts w:cstheme="minorHAnsi"/>
                <w:sz w:val="24"/>
                <w:szCs w:val="24"/>
              </w:rPr>
              <w:t>Tạo</w:t>
            </w:r>
            <w:r w:rsidRPr="004515AE">
              <w:rPr>
                <w:rFonts w:cstheme="minorHAnsi"/>
                <w:sz w:val="24"/>
                <w:szCs w:val="24"/>
                <w:lang w:val="vi-VN"/>
              </w:rPr>
              <w:t>” button.</w:t>
            </w:r>
            <w:r w:rsidRPr="004515AE">
              <w:rPr>
                <w:rFonts w:cstheme="minorHAnsi"/>
                <w:sz w:val="24"/>
                <w:szCs w:val="24"/>
              </w:rPr>
              <w:t xml:space="preserve"> </w:t>
            </w:r>
          </w:p>
        </w:tc>
        <w:tc>
          <w:tcPr>
            <w:tcW w:w="3060" w:type="dxa"/>
            <w:vAlign w:val="center"/>
            <w:tcPrChange w:id="3191" w:author="mine" w:date="2014-05-21T13:59:00Z">
              <w:tcPr>
                <w:tcW w:w="3060" w:type="dxa"/>
                <w:vAlign w:val="center"/>
              </w:tcPr>
            </w:tcPrChange>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 xml:space="preserve">The charity </w:t>
            </w:r>
            <w:proofErr w:type="gramStart"/>
            <w:r w:rsidRPr="004515AE">
              <w:rPr>
                <w:rFonts w:cstheme="minorHAnsi"/>
                <w:sz w:val="24"/>
                <w:szCs w:val="24"/>
              </w:rPr>
              <w:t>exam created and save</w:t>
            </w:r>
            <w:proofErr w:type="gramEnd"/>
            <w:r w:rsidRPr="004515AE">
              <w:rPr>
                <w:rFonts w:cstheme="minorHAnsi"/>
                <w:sz w:val="24"/>
                <w:szCs w:val="24"/>
              </w:rPr>
              <w:t xml:space="preserve"> into database, user redirect to Manage charity exam page.</w:t>
            </w:r>
          </w:p>
        </w:tc>
        <w:tc>
          <w:tcPr>
            <w:tcW w:w="1456" w:type="dxa"/>
            <w:vAlign w:val="center"/>
            <w:tcPrChange w:id="3192" w:author="mine" w:date="2014-05-21T13:59:00Z">
              <w:tcPr>
                <w:tcW w:w="1456" w:type="dxa"/>
                <w:vAlign w:val="center"/>
              </w:tcPr>
            </w:tcPrChange>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99" w:type="dxa"/>
            <w:vAlign w:val="center"/>
            <w:tcPrChange w:id="3193" w:author="mine" w:date="2014-05-21T13:59:00Z">
              <w:tcPr>
                <w:tcW w:w="1199" w:type="dxa"/>
                <w:vAlign w:val="center"/>
              </w:tcPr>
            </w:tcPrChange>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Change w:id="3194" w:author="mine" w:date="2014-05-21T13:59:00Z">
              <w:tcPr>
                <w:tcW w:w="1190" w:type="dxa"/>
                <w:vAlign w:val="center"/>
              </w:tcPr>
            </w:tcPrChange>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Change w:id="3195" w:author="mine" w:date="2014-05-21T13:59:00Z">
              <w:tcPr>
                <w:tcW w:w="1195" w:type="dxa"/>
                <w:vAlign w:val="center"/>
              </w:tcPr>
            </w:tcPrChange>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p w:rsidR="0066514A" w:rsidRPr="004515AE" w:rsidRDefault="0066514A" w:rsidP="004515AE">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p w:rsidR="0066514A" w:rsidRPr="004515AE" w:rsidRDefault="0066514A" w:rsidP="004515AE">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743708" w:rsidRPr="004515AE" w:rsidTr="004515AE">
        <w:trPr>
          <w:cnfStyle w:val="000000100000" w:firstRow="0" w:lastRow="0" w:firstColumn="0" w:lastColumn="0" w:oddVBand="0" w:evenVBand="0" w:oddHBand="1" w:evenHBand="0" w:firstRowFirstColumn="0" w:firstRowLastColumn="0" w:lastRowFirstColumn="0" w:lastRowLastColumn="0"/>
          <w:jc w:val="center"/>
          <w:trPrChange w:id="319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197" w:author="mine" w:date="2014-05-21T13:59:00Z">
              <w:tcPr>
                <w:tcW w:w="1138" w:type="dxa"/>
                <w:vAlign w:val="center"/>
              </w:tcPr>
            </w:tcPrChange>
          </w:tcPr>
          <w:p w:rsidR="0066514A" w:rsidRPr="004515AE" w:rsidRDefault="004515AE" w:rsidP="004515AE">
            <w:pPr>
              <w:spacing w:after="0"/>
              <w:cnfStyle w:val="001000100000" w:firstRow="0" w:lastRow="0" w:firstColumn="1" w:lastColumn="0" w:oddVBand="0" w:evenVBand="0" w:oddHBand="1" w:evenHBand="0" w:firstRowFirstColumn="0" w:firstRowLastColumn="0" w:lastRowFirstColumn="0" w:lastRowLastColumn="0"/>
              <w:rPr>
                <w:rFonts w:cstheme="minorHAnsi"/>
                <w:sz w:val="24"/>
                <w:szCs w:val="24"/>
              </w:rPr>
            </w:pPr>
            <w:r>
              <w:rPr>
                <w:rFonts w:cstheme="minorHAnsi"/>
                <w:sz w:val="24"/>
                <w:szCs w:val="24"/>
              </w:rPr>
              <w:t>[CH-2]</w:t>
            </w:r>
          </w:p>
        </w:tc>
        <w:tc>
          <w:tcPr>
            <w:tcW w:w="2007" w:type="dxa"/>
            <w:vAlign w:val="center"/>
            <w:tcPrChange w:id="3198" w:author="mine" w:date="2014-05-21T13:59:00Z">
              <w:tcPr>
                <w:tcW w:w="2007" w:type="dxa"/>
                <w:vAlign w:val="center"/>
              </w:tcPr>
            </w:tcPrChange>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Add a lodge</w:t>
            </w:r>
          </w:p>
        </w:tc>
        <w:tc>
          <w:tcPr>
            <w:tcW w:w="4500" w:type="dxa"/>
            <w:vAlign w:val="center"/>
            <w:tcPrChange w:id="3199" w:author="mine" w:date="2014-05-21T13:59:00Z">
              <w:tcPr>
                <w:tcW w:w="4500" w:type="dxa"/>
                <w:vAlign w:val="center"/>
              </w:tcPr>
            </w:tcPrChange>
          </w:tcPr>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lang w:val="vi-VN"/>
              </w:rPr>
              <w:t>Click on the “</w:t>
            </w:r>
            <w:r w:rsidRPr="004515AE">
              <w:rPr>
                <w:rFonts w:cstheme="minorHAnsi"/>
                <w:sz w:val="24"/>
                <w:szCs w:val="24"/>
              </w:rPr>
              <w:t>Quản lý chỗ trọ</w:t>
            </w:r>
            <w:r w:rsidRPr="004515AE">
              <w:rPr>
                <w:rFonts w:cstheme="minorHAnsi"/>
                <w:sz w:val="24"/>
                <w:szCs w:val="24"/>
                <w:lang w:val="vi-VN"/>
              </w:rPr>
              <w:t>” link in the menu bar</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on “Tạo mới” button</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Enter address of lodge</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“Đi đến”</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lang w:val="vi-VN"/>
              </w:rPr>
              <w:t>Click the “</w:t>
            </w:r>
            <w:r w:rsidRPr="004515AE">
              <w:rPr>
                <w:rFonts w:cstheme="minorHAnsi"/>
                <w:sz w:val="24"/>
                <w:szCs w:val="24"/>
              </w:rPr>
              <w:t>Tạo</w:t>
            </w:r>
            <w:r w:rsidRPr="004515AE">
              <w:rPr>
                <w:rFonts w:cstheme="minorHAnsi"/>
                <w:sz w:val="24"/>
                <w:szCs w:val="24"/>
                <w:lang w:val="vi-VN"/>
              </w:rPr>
              <w:t>” button.</w:t>
            </w:r>
          </w:p>
        </w:tc>
        <w:tc>
          <w:tcPr>
            <w:tcW w:w="3060" w:type="dxa"/>
            <w:vAlign w:val="center"/>
            <w:tcPrChange w:id="3200" w:author="mine" w:date="2014-05-21T13:59:00Z">
              <w:tcPr>
                <w:tcW w:w="3060" w:type="dxa"/>
                <w:vAlign w:val="center"/>
              </w:tcPr>
            </w:tcPrChange>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lang w:val="vi-VN"/>
              </w:rPr>
            </w:pPr>
            <w:r w:rsidRPr="004515AE">
              <w:rPr>
                <w:rFonts w:cstheme="minorHAnsi"/>
                <w:sz w:val="24"/>
                <w:szCs w:val="24"/>
              </w:rPr>
              <w:t xml:space="preserve">The Lodge created and </w:t>
            </w:r>
            <w:proofErr w:type="gramStart"/>
            <w:r w:rsidRPr="004515AE">
              <w:rPr>
                <w:rFonts w:cstheme="minorHAnsi"/>
                <w:sz w:val="24"/>
                <w:szCs w:val="24"/>
              </w:rPr>
              <w:t>save</w:t>
            </w:r>
            <w:proofErr w:type="gramEnd"/>
            <w:r w:rsidRPr="004515AE">
              <w:rPr>
                <w:rFonts w:cstheme="minorHAnsi"/>
                <w:sz w:val="24"/>
                <w:szCs w:val="24"/>
              </w:rPr>
              <w:t xml:space="preserve"> into database, user redirect to Detail lodge page. </w:t>
            </w:r>
          </w:p>
        </w:tc>
        <w:tc>
          <w:tcPr>
            <w:tcW w:w="1456" w:type="dxa"/>
            <w:vAlign w:val="center"/>
            <w:tcPrChange w:id="3201" w:author="mine" w:date="2014-05-21T13:59:00Z">
              <w:tcPr>
                <w:tcW w:w="1456" w:type="dxa"/>
                <w:vAlign w:val="center"/>
              </w:tcPr>
            </w:tcPrChange>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99" w:type="dxa"/>
            <w:vAlign w:val="center"/>
            <w:tcPrChange w:id="3202" w:author="mine" w:date="2014-05-21T13:59:00Z">
              <w:tcPr>
                <w:tcW w:w="1199" w:type="dxa"/>
                <w:vAlign w:val="center"/>
              </w:tcPr>
            </w:tcPrChange>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Change w:id="3203" w:author="mine" w:date="2014-05-21T13:59:00Z">
              <w:tcPr>
                <w:tcW w:w="1190" w:type="dxa"/>
                <w:vAlign w:val="center"/>
              </w:tcPr>
            </w:tcPrChange>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Change w:id="3204" w:author="mine" w:date="2014-05-21T13:59:00Z">
              <w:tcPr>
                <w:tcW w:w="1195" w:type="dxa"/>
                <w:vAlign w:val="center"/>
              </w:tcPr>
            </w:tcPrChange>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66514A" w:rsidRPr="004515AE" w:rsidTr="004515AE">
        <w:trPr>
          <w:jc w:val="center"/>
          <w:trPrChange w:id="320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206" w:author="mine" w:date="2014-05-21T13:59:00Z">
              <w:tcPr>
                <w:tcW w:w="1138" w:type="dxa"/>
                <w:vAlign w:val="center"/>
              </w:tcPr>
            </w:tcPrChange>
          </w:tcPr>
          <w:p w:rsidR="0066514A" w:rsidRPr="004515AE" w:rsidRDefault="004515AE" w:rsidP="004515AE">
            <w:pPr>
              <w:spacing w:after="0"/>
              <w:rPr>
                <w:rFonts w:cstheme="minorHAnsi"/>
                <w:sz w:val="24"/>
                <w:szCs w:val="24"/>
              </w:rPr>
            </w:pPr>
            <w:r>
              <w:rPr>
                <w:rFonts w:cstheme="minorHAnsi"/>
                <w:sz w:val="24"/>
                <w:szCs w:val="24"/>
              </w:rPr>
              <w:t>[CH-3]</w:t>
            </w:r>
          </w:p>
        </w:tc>
        <w:tc>
          <w:tcPr>
            <w:tcW w:w="2007" w:type="dxa"/>
            <w:vAlign w:val="center"/>
            <w:tcPrChange w:id="3207" w:author="mine" w:date="2014-05-21T13:59:00Z">
              <w:tcPr>
                <w:tcW w:w="2007" w:type="dxa"/>
                <w:vAlign w:val="center"/>
              </w:tcPr>
            </w:tcPrChange>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Add room for lodge</w:t>
            </w:r>
          </w:p>
        </w:tc>
        <w:tc>
          <w:tcPr>
            <w:tcW w:w="4500" w:type="dxa"/>
            <w:vAlign w:val="center"/>
            <w:tcPrChange w:id="3208" w:author="mine" w:date="2014-05-21T13:59:00Z">
              <w:tcPr>
                <w:tcW w:w="4500" w:type="dxa"/>
                <w:vAlign w:val="center"/>
              </w:tcPr>
            </w:tcPrChange>
          </w:tcPr>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At detail of lodge</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“Tạo phòng” button</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Enter all field</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“Tạo mới”</w:t>
            </w:r>
          </w:p>
        </w:tc>
        <w:tc>
          <w:tcPr>
            <w:tcW w:w="3060" w:type="dxa"/>
            <w:vAlign w:val="center"/>
            <w:tcPrChange w:id="3209" w:author="mine" w:date="2014-05-21T13:59:00Z">
              <w:tcPr>
                <w:tcW w:w="3060" w:type="dxa"/>
                <w:vAlign w:val="center"/>
              </w:tcPr>
            </w:tcPrChange>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 xml:space="preserve">The </w:t>
            </w:r>
            <w:proofErr w:type="gramStart"/>
            <w:r w:rsidRPr="004515AE">
              <w:rPr>
                <w:rFonts w:cstheme="minorHAnsi"/>
                <w:sz w:val="24"/>
                <w:szCs w:val="24"/>
              </w:rPr>
              <w:t>room created and save</w:t>
            </w:r>
            <w:proofErr w:type="gramEnd"/>
            <w:r w:rsidRPr="004515AE">
              <w:rPr>
                <w:rFonts w:cstheme="minorHAnsi"/>
                <w:sz w:val="24"/>
                <w:szCs w:val="24"/>
              </w:rPr>
              <w:t xml:space="preserve"> into database, user redirect to detail page.</w:t>
            </w:r>
          </w:p>
        </w:tc>
        <w:tc>
          <w:tcPr>
            <w:tcW w:w="1456" w:type="dxa"/>
            <w:vAlign w:val="center"/>
            <w:tcPrChange w:id="3210" w:author="mine" w:date="2014-05-21T13:59:00Z">
              <w:tcPr>
                <w:tcW w:w="1456" w:type="dxa"/>
                <w:vAlign w:val="center"/>
              </w:tcPr>
            </w:tcPrChange>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99" w:type="dxa"/>
            <w:vAlign w:val="center"/>
            <w:tcPrChange w:id="3211" w:author="mine" w:date="2014-05-21T13:59:00Z">
              <w:tcPr>
                <w:tcW w:w="1199" w:type="dxa"/>
                <w:vAlign w:val="center"/>
              </w:tcPr>
            </w:tcPrChange>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Change w:id="3212" w:author="mine" w:date="2014-05-21T13:59:00Z">
              <w:tcPr>
                <w:tcW w:w="1190" w:type="dxa"/>
                <w:vAlign w:val="center"/>
              </w:tcPr>
            </w:tcPrChange>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Change w:id="3213" w:author="mine" w:date="2014-05-21T13:59:00Z">
              <w:tcPr>
                <w:tcW w:w="1195" w:type="dxa"/>
                <w:vAlign w:val="center"/>
              </w:tcPr>
            </w:tcPrChange>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743708" w:rsidRPr="004515AE" w:rsidTr="004515AE">
        <w:trPr>
          <w:cnfStyle w:val="000000100000" w:firstRow="0" w:lastRow="0" w:firstColumn="0" w:lastColumn="0" w:oddVBand="0" w:evenVBand="0" w:oddHBand="1" w:evenHBand="0" w:firstRowFirstColumn="0" w:firstRowLastColumn="0" w:lastRowFirstColumn="0" w:lastRowLastColumn="0"/>
          <w:jc w:val="center"/>
          <w:trPrChange w:id="321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215" w:author="mine" w:date="2014-05-21T13:59:00Z">
              <w:tcPr>
                <w:tcW w:w="1138" w:type="dxa"/>
                <w:vAlign w:val="center"/>
              </w:tcPr>
            </w:tcPrChange>
          </w:tcPr>
          <w:p w:rsidR="0066514A" w:rsidRPr="004515AE" w:rsidRDefault="004515AE" w:rsidP="004515AE">
            <w:pPr>
              <w:spacing w:after="0"/>
              <w:cnfStyle w:val="001000100000" w:firstRow="0" w:lastRow="0" w:firstColumn="1" w:lastColumn="0" w:oddVBand="0" w:evenVBand="0" w:oddHBand="1" w:evenHBand="0" w:firstRowFirstColumn="0" w:firstRowLastColumn="0" w:lastRowFirstColumn="0" w:lastRowLastColumn="0"/>
              <w:rPr>
                <w:rFonts w:cstheme="minorHAnsi"/>
                <w:sz w:val="24"/>
                <w:szCs w:val="24"/>
              </w:rPr>
            </w:pPr>
            <w:r>
              <w:rPr>
                <w:rFonts w:cstheme="minorHAnsi"/>
                <w:sz w:val="24"/>
                <w:szCs w:val="24"/>
              </w:rPr>
              <w:t>[CH-4]</w:t>
            </w:r>
          </w:p>
        </w:tc>
        <w:tc>
          <w:tcPr>
            <w:tcW w:w="2007" w:type="dxa"/>
            <w:vAlign w:val="center"/>
            <w:tcPrChange w:id="3216" w:author="mine" w:date="2014-05-21T13:59:00Z">
              <w:tcPr>
                <w:tcW w:w="2007" w:type="dxa"/>
                <w:vAlign w:val="center"/>
              </w:tcPr>
            </w:tcPrChange>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View lodge on maps</w:t>
            </w:r>
          </w:p>
          <w:p w:rsidR="0066514A" w:rsidRPr="004515AE" w:rsidRDefault="0066514A" w:rsidP="004515AE">
            <w:pP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4500" w:type="dxa"/>
            <w:vAlign w:val="center"/>
            <w:tcPrChange w:id="3217" w:author="mine" w:date="2014-05-21T13:59:00Z">
              <w:tcPr>
                <w:tcW w:w="4500" w:type="dxa"/>
                <w:vAlign w:val="center"/>
              </w:tcPr>
            </w:tcPrChange>
          </w:tcPr>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At Manage Lodge Charity page</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button View map at the row of lodge user want to view</w:t>
            </w:r>
          </w:p>
        </w:tc>
        <w:tc>
          <w:tcPr>
            <w:tcW w:w="3060" w:type="dxa"/>
            <w:vAlign w:val="center"/>
            <w:tcPrChange w:id="3218" w:author="mine" w:date="2014-05-21T13:59:00Z">
              <w:tcPr>
                <w:tcW w:w="3060" w:type="dxa"/>
                <w:vAlign w:val="center"/>
              </w:tcPr>
            </w:tcPrChange>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Open new window and show this lodge in Google maps.</w:t>
            </w:r>
          </w:p>
        </w:tc>
        <w:tc>
          <w:tcPr>
            <w:tcW w:w="1456" w:type="dxa"/>
            <w:vAlign w:val="center"/>
            <w:tcPrChange w:id="3219" w:author="mine" w:date="2014-05-21T13:59:00Z">
              <w:tcPr>
                <w:tcW w:w="1456" w:type="dxa"/>
                <w:vAlign w:val="center"/>
              </w:tcPr>
            </w:tcPrChange>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99" w:type="dxa"/>
            <w:vAlign w:val="center"/>
            <w:tcPrChange w:id="3220" w:author="mine" w:date="2014-05-21T13:59:00Z">
              <w:tcPr>
                <w:tcW w:w="1199" w:type="dxa"/>
                <w:vAlign w:val="center"/>
              </w:tcPr>
            </w:tcPrChange>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Change w:id="3221" w:author="mine" w:date="2014-05-21T13:59:00Z">
              <w:tcPr>
                <w:tcW w:w="1190" w:type="dxa"/>
                <w:vAlign w:val="center"/>
              </w:tcPr>
            </w:tcPrChange>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Change w:id="3222" w:author="mine" w:date="2014-05-21T13:59:00Z">
              <w:tcPr>
                <w:tcW w:w="1195" w:type="dxa"/>
                <w:vAlign w:val="center"/>
              </w:tcPr>
            </w:tcPrChange>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515AE" w:rsidRPr="004515AE" w:rsidTr="004515AE">
        <w:trPr>
          <w:jc w:val="center"/>
          <w:trPrChange w:id="322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224" w:author="mine" w:date="2014-05-21T13:59:00Z">
              <w:tcPr>
                <w:tcW w:w="1138" w:type="dxa"/>
                <w:vAlign w:val="center"/>
              </w:tcPr>
            </w:tcPrChange>
          </w:tcPr>
          <w:p w:rsidR="004515AE" w:rsidRPr="004515AE" w:rsidRDefault="004515AE" w:rsidP="004515AE">
            <w:pPr>
              <w:spacing w:before="60" w:after="60"/>
              <w:rPr>
                <w:rFonts w:cstheme="minorHAnsi"/>
                <w:sz w:val="24"/>
                <w:szCs w:val="24"/>
              </w:rPr>
            </w:pPr>
            <w:r>
              <w:rPr>
                <w:rFonts w:cstheme="minorHAnsi"/>
                <w:sz w:val="24"/>
                <w:szCs w:val="24"/>
              </w:rPr>
              <w:t>[CH-5]</w:t>
            </w:r>
          </w:p>
        </w:tc>
        <w:tc>
          <w:tcPr>
            <w:tcW w:w="2007" w:type="dxa"/>
            <w:vAlign w:val="center"/>
            <w:tcPrChange w:id="3225" w:author="mine" w:date="2014-05-21T13:59:00Z">
              <w:tcPr>
                <w:tcW w:w="2007" w:type="dxa"/>
                <w:vAlign w:val="center"/>
              </w:tcPr>
            </w:tcPrChange>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Use lodge for charity exam</w:t>
            </w:r>
          </w:p>
        </w:tc>
        <w:tc>
          <w:tcPr>
            <w:tcW w:w="4500" w:type="dxa"/>
            <w:vAlign w:val="center"/>
            <w:tcPrChange w:id="3226" w:author="mine" w:date="2014-05-21T13:59:00Z">
              <w:tcPr>
                <w:tcW w:w="4500" w:type="dxa"/>
                <w:vAlign w:val="center"/>
              </w:tcPr>
            </w:tcPrChange>
          </w:tcPr>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At Manage Lodge Charity page</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“Sử dụng” button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to choose examination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 xml:space="preserve">Click to choose room use for this </w:t>
            </w:r>
            <w:r w:rsidRPr="004515AE">
              <w:rPr>
                <w:rFonts w:cstheme="minorHAnsi"/>
                <w:sz w:val="24"/>
                <w:szCs w:val="24"/>
              </w:rPr>
              <w:lastRenderedPageBreak/>
              <w:t>examination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“Lưu” button</w:t>
            </w:r>
          </w:p>
        </w:tc>
        <w:tc>
          <w:tcPr>
            <w:tcW w:w="3060" w:type="dxa"/>
            <w:vAlign w:val="center"/>
            <w:tcPrChange w:id="3227" w:author="mine" w:date="2014-05-21T13:59:00Z">
              <w:tcPr>
                <w:tcW w:w="3060" w:type="dxa"/>
                <w:vAlign w:val="center"/>
              </w:tcPr>
            </w:tcPrChange>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lastRenderedPageBreak/>
              <w:t>Rooms of lodge assigned to use in selected exam and save it into database. User redirected to Manage Lodge Charity page.</w:t>
            </w:r>
          </w:p>
        </w:tc>
        <w:tc>
          <w:tcPr>
            <w:tcW w:w="1456" w:type="dxa"/>
            <w:vAlign w:val="center"/>
            <w:tcPrChange w:id="3228" w:author="mine" w:date="2014-05-21T13:59:00Z">
              <w:tcPr>
                <w:tcW w:w="1456" w:type="dxa"/>
                <w:vAlign w:val="center"/>
              </w:tcPr>
            </w:tcPrChange>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99" w:type="dxa"/>
            <w:vAlign w:val="center"/>
            <w:tcPrChange w:id="3229" w:author="mine" w:date="2014-05-21T13:59:00Z">
              <w:tcPr>
                <w:tcW w:w="1199" w:type="dxa"/>
                <w:vAlign w:val="center"/>
              </w:tcPr>
            </w:tcPrChange>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Change w:id="3230" w:author="mine" w:date="2014-05-21T13:59:00Z">
              <w:tcPr>
                <w:tcW w:w="1190" w:type="dxa"/>
                <w:vAlign w:val="center"/>
              </w:tcPr>
            </w:tcPrChange>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Change w:id="3231" w:author="mine" w:date="2014-05-21T13:59:00Z">
              <w:tcPr>
                <w:tcW w:w="1195" w:type="dxa"/>
                <w:vAlign w:val="center"/>
              </w:tcPr>
            </w:tcPrChange>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743708" w:rsidRPr="004515AE" w:rsidTr="004515AE">
        <w:trPr>
          <w:cnfStyle w:val="000000100000" w:firstRow="0" w:lastRow="0" w:firstColumn="0" w:lastColumn="0" w:oddVBand="0" w:evenVBand="0" w:oddHBand="1" w:evenHBand="0" w:firstRowFirstColumn="0" w:firstRowLastColumn="0" w:lastRowFirstColumn="0" w:lastRowLastColumn="0"/>
          <w:jc w:val="center"/>
          <w:trPrChange w:id="323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233" w:author="mine" w:date="2014-05-21T13:59:00Z">
              <w:tcPr>
                <w:tcW w:w="1138" w:type="dxa"/>
                <w:vAlign w:val="center"/>
              </w:tcPr>
            </w:tcPrChange>
          </w:tcPr>
          <w:p w:rsidR="004515AE" w:rsidRPr="004515AE" w:rsidRDefault="004515AE" w:rsidP="004515AE">
            <w:pPr>
              <w:spacing w:before="60" w:after="60"/>
              <w:cnfStyle w:val="001000100000" w:firstRow="0" w:lastRow="0" w:firstColumn="1" w:lastColumn="0" w:oddVBand="0" w:evenVBand="0" w:oddHBand="1" w:evenHBand="0" w:firstRowFirstColumn="0" w:firstRowLastColumn="0" w:lastRowFirstColumn="0" w:lastRowLastColumn="0"/>
              <w:rPr>
                <w:rFonts w:cstheme="minorHAnsi"/>
                <w:sz w:val="24"/>
                <w:szCs w:val="24"/>
              </w:rPr>
            </w:pPr>
            <w:r>
              <w:rPr>
                <w:rFonts w:cstheme="minorHAnsi"/>
                <w:sz w:val="24"/>
                <w:szCs w:val="24"/>
              </w:rPr>
              <w:lastRenderedPageBreak/>
              <w:t>[CH-6]</w:t>
            </w:r>
          </w:p>
        </w:tc>
        <w:tc>
          <w:tcPr>
            <w:tcW w:w="2007" w:type="dxa"/>
            <w:vAlign w:val="center"/>
            <w:tcPrChange w:id="3234" w:author="mine" w:date="2014-05-21T13:59:00Z">
              <w:tcPr>
                <w:tcW w:w="2007" w:type="dxa"/>
                <w:vAlign w:val="center"/>
              </w:tcPr>
            </w:tcPrChange>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Add a car</w:t>
            </w:r>
          </w:p>
        </w:tc>
        <w:tc>
          <w:tcPr>
            <w:tcW w:w="4500" w:type="dxa"/>
            <w:vAlign w:val="center"/>
            <w:tcPrChange w:id="3235" w:author="mine" w:date="2014-05-21T13:59:00Z">
              <w:tcPr>
                <w:tcW w:w="4500" w:type="dxa"/>
                <w:vAlign w:val="center"/>
              </w:tcPr>
            </w:tcPrChange>
          </w:tcPr>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lang w:val="vi-VN"/>
              </w:rPr>
              <w:t>Click on the “</w:t>
            </w:r>
            <w:r w:rsidRPr="004515AE">
              <w:rPr>
                <w:rFonts w:cstheme="minorHAnsi"/>
                <w:sz w:val="24"/>
                <w:szCs w:val="24"/>
              </w:rPr>
              <w:t>Quản lý xe</w:t>
            </w:r>
            <w:r w:rsidRPr="004515AE">
              <w:rPr>
                <w:rFonts w:cstheme="minorHAnsi"/>
                <w:sz w:val="24"/>
                <w:szCs w:val="24"/>
                <w:lang w:val="vi-VN"/>
              </w:rPr>
              <w:t>” link in the menu bar</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on “Tạo mới” button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Enter all require fields</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lang w:val="vi-VN"/>
              </w:rPr>
              <w:t>Click the “</w:t>
            </w:r>
            <w:r w:rsidRPr="004515AE">
              <w:rPr>
                <w:rFonts w:cstheme="minorHAnsi"/>
                <w:sz w:val="24"/>
                <w:szCs w:val="24"/>
              </w:rPr>
              <w:t>Tạo</w:t>
            </w:r>
            <w:r w:rsidRPr="004515AE">
              <w:rPr>
                <w:rFonts w:cstheme="minorHAnsi"/>
                <w:sz w:val="24"/>
                <w:szCs w:val="24"/>
                <w:lang w:val="vi-VN"/>
              </w:rPr>
              <w:t>” button.</w:t>
            </w:r>
          </w:p>
        </w:tc>
        <w:tc>
          <w:tcPr>
            <w:tcW w:w="3060" w:type="dxa"/>
            <w:vAlign w:val="center"/>
            <w:tcPrChange w:id="3236" w:author="mine" w:date="2014-05-21T13:59:00Z">
              <w:tcPr>
                <w:tcW w:w="3060" w:type="dxa"/>
                <w:vAlign w:val="center"/>
              </w:tcPr>
            </w:tcPrChange>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lang w:val="vi-VN"/>
              </w:rPr>
            </w:pPr>
            <w:r w:rsidRPr="004515AE">
              <w:rPr>
                <w:rFonts w:cstheme="minorHAnsi"/>
                <w:sz w:val="24"/>
                <w:szCs w:val="24"/>
              </w:rPr>
              <w:t xml:space="preserve">The </w:t>
            </w:r>
            <w:proofErr w:type="gramStart"/>
            <w:r w:rsidRPr="004515AE">
              <w:rPr>
                <w:rFonts w:cstheme="minorHAnsi"/>
                <w:sz w:val="24"/>
                <w:szCs w:val="24"/>
              </w:rPr>
              <w:t>car created and save</w:t>
            </w:r>
            <w:proofErr w:type="gramEnd"/>
            <w:r w:rsidRPr="004515AE">
              <w:rPr>
                <w:rFonts w:cstheme="minorHAnsi"/>
                <w:sz w:val="24"/>
                <w:szCs w:val="24"/>
              </w:rPr>
              <w:t xml:space="preserve"> into database, user redirect to Manage car charity page. </w:t>
            </w:r>
          </w:p>
        </w:tc>
        <w:tc>
          <w:tcPr>
            <w:tcW w:w="1456" w:type="dxa"/>
            <w:vAlign w:val="center"/>
            <w:tcPrChange w:id="3237" w:author="mine" w:date="2014-05-21T13:59:00Z">
              <w:tcPr>
                <w:tcW w:w="1456" w:type="dxa"/>
                <w:vAlign w:val="center"/>
              </w:tcPr>
            </w:tcPrChange>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99" w:type="dxa"/>
            <w:vAlign w:val="center"/>
            <w:tcPrChange w:id="3238" w:author="mine" w:date="2014-05-21T13:59:00Z">
              <w:tcPr>
                <w:tcW w:w="1199" w:type="dxa"/>
                <w:vAlign w:val="center"/>
              </w:tcPr>
            </w:tcPrChange>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Change w:id="3239" w:author="mine" w:date="2014-05-21T13:59:00Z">
              <w:tcPr>
                <w:tcW w:w="1190" w:type="dxa"/>
                <w:vAlign w:val="center"/>
              </w:tcPr>
            </w:tcPrChange>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Change w:id="3240" w:author="mine" w:date="2014-05-21T13:59:00Z">
              <w:tcPr>
                <w:tcW w:w="1195" w:type="dxa"/>
                <w:vAlign w:val="center"/>
              </w:tcPr>
            </w:tcPrChange>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515AE" w:rsidRPr="004515AE" w:rsidTr="004515AE">
        <w:trPr>
          <w:jc w:val="center"/>
          <w:trPrChange w:id="324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242" w:author="mine" w:date="2014-05-21T13:59:00Z">
              <w:tcPr>
                <w:tcW w:w="1138" w:type="dxa"/>
                <w:vAlign w:val="center"/>
              </w:tcPr>
            </w:tcPrChange>
          </w:tcPr>
          <w:p w:rsidR="004515AE" w:rsidRPr="004515AE" w:rsidRDefault="004515AE" w:rsidP="004515AE">
            <w:pPr>
              <w:spacing w:before="60" w:after="60"/>
              <w:rPr>
                <w:rFonts w:cstheme="minorHAnsi"/>
                <w:sz w:val="24"/>
                <w:szCs w:val="24"/>
              </w:rPr>
            </w:pPr>
            <w:r>
              <w:rPr>
                <w:rFonts w:cstheme="minorHAnsi"/>
                <w:sz w:val="24"/>
                <w:szCs w:val="24"/>
              </w:rPr>
              <w:t>[CH-7]</w:t>
            </w:r>
          </w:p>
        </w:tc>
        <w:tc>
          <w:tcPr>
            <w:tcW w:w="2007" w:type="dxa"/>
            <w:vAlign w:val="center"/>
            <w:tcPrChange w:id="3243" w:author="mine" w:date="2014-05-21T13:59:00Z">
              <w:tcPr>
                <w:tcW w:w="2007" w:type="dxa"/>
                <w:vAlign w:val="center"/>
              </w:tcPr>
            </w:tcPrChange>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Use car for charity exam</w:t>
            </w:r>
          </w:p>
        </w:tc>
        <w:tc>
          <w:tcPr>
            <w:tcW w:w="4500" w:type="dxa"/>
            <w:vAlign w:val="center"/>
            <w:tcPrChange w:id="3244" w:author="mine" w:date="2014-05-21T13:59:00Z">
              <w:tcPr>
                <w:tcW w:w="4500" w:type="dxa"/>
                <w:vAlign w:val="center"/>
              </w:tcPr>
            </w:tcPrChange>
          </w:tcPr>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At Manage car charity page</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“Sử dụng” button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to choose examination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to choose car use for this examination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“Lưu” button</w:t>
            </w:r>
          </w:p>
        </w:tc>
        <w:tc>
          <w:tcPr>
            <w:tcW w:w="3060" w:type="dxa"/>
            <w:vAlign w:val="center"/>
            <w:tcPrChange w:id="3245" w:author="mine" w:date="2014-05-21T13:59:00Z">
              <w:tcPr>
                <w:tcW w:w="3060" w:type="dxa"/>
                <w:vAlign w:val="center"/>
              </w:tcPr>
            </w:tcPrChange>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Car assigned to use in selected exam and save it into database. User redirected to Manage car charity page.</w:t>
            </w:r>
          </w:p>
        </w:tc>
        <w:tc>
          <w:tcPr>
            <w:tcW w:w="1456" w:type="dxa"/>
            <w:vAlign w:val="center"/>
            <w:tcPrChange w:id="3246" w:author="mine" w:date="2014-05-21T13:59:00Z">
              <w:tcPr>
                <w:tcW w:w="1456" w:type="dxa"/>
                <w:vAlign w:val="center"/>
              </w:tcPr>
            </w:tcPrChange>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99" w:type="dxa"/>
            <w:vAlign w:val="center"/>
            <w:tcPrChange w:id="3247" w:author="mine" w:date="2014-05-21T13:59:00Z">
              <w:tcPr>
                <w:tcW w:w="1199" w:type="dxa"/>
                <w:vAlign w:val="center"/>
              </w:tcPr>
            </w:tcPrChange>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Change w:id="3248" w:author="mine" w:date="2014-05-21T13:59:00Z">
              <w:tcPr>
                <w:tcW w:w="1190" w:type="dxa"/>
                <w:vAlign w:val="center"/>
              </w:tcPr>
            </w:tcPrChange>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Change w:id="3249" w:author="mine" w:date="2014-05-21T13:59:00Z">
              <w:tcPr>
                <w:tcW w:w="1195" w:type="dxa"/>
                <w:vAlign w:val="center"/>
              </w:tcPr>
            </w:tcPrChange>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743708" w:rsidRPr="004515AE" w:rsidTr="004515AE">
        <w:trPr>
          <w:cnfStyle w:val="000000100000" w:firstRow="0" w:lastRow="0" w:firstColumn="0" w:lastColumn="0" w:oddVBand="0" w:evenVBand="0" w:oddHBand="1" w:evenHBand="0" w:firstRowFirstColumn="0" w:firstRowLastColumn="0" w:lastRowFirstColumn="0" w:lastRowLastColumn="0"/>
          <w:jc w:val="center"/>
          <w:trPrChange w:id="325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251" w:author="mine" w:date="2014-05-21T13:59:00Z">
              <w:tcPr>
                <w:tcW w:w="1138" w:type="dxa"/>
                <w:vAlign w:val="center"/>
              </w:tcPr>
            </w:tcPrChange>
          </w:tcPr>
          <w:p w:rsidR="004515AE" w:rsidRPr="004515AE" w:rsidRDefault="004515AE" w:rsidP="004515AE">
            <w:pPr>
              <w:spacing w:before="60" w:after="60"/>
              <w:cnfStyle w:val="001000100000" w:firstRow="0" w:lastRow="0" w:firstColumn="1" w:lastColumn="0" w:oddVBand="0" w:evenVBand="0" w:oddHBand="1" w:evenHBand="0" w:firstRowFirstColumn="0" w:firstRowLastColumn="0" w:lastRowFirstColumn="0" w:lastRowLastColumn="0"/>
              <w:rPr>
                <w:rFonts w:cstheme="minorHAnsi"/>
                <w:sz w:val="24"/>
                <w:szCs w:val="24"/>
              </w:rPr>
            </w:pPr>
            <w:r>
              <w:rPr>
                <w:rFonts w:cstheme="minorHAnsi"/>
                <w:sz w:val="24"/>
                <w:szCs w:val="24"/>
              </w:rPr>
              <w:t>[CH-8]</w:t>
            </w:r>
          </w:p>
        </w:tc>
        <w:tc>
          <w:tcPr>
            <w:tcW w:w="2007" w:type="dxa"/>
            <w:vAlign w:val="center"/>
            <w:tcPrChange w:id="3252" w:author="mine" w:date="2014-05-21T13:59:00Z">
              <w:tcPr>
                <w:tcW w:w="2007" w:type="dxa"/>
                <w:vAlign w:val="center"/>
              </w:tcPr>
            </w:tcPrChange>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Approve sponsor car that sponsored for charity exam</w:t>
            </w:r>
          </w:p>
        </w:tc>
        <w:tc>
          <w:tcPr>
            <w:tcW w:w="4500" w:type="dxa"/>
            <w:vAlign w:val="center"/>
            <w:tcPrChange w:id="3253" w:author="mine" w:date="2014-05-21T13:59:00Z">
              <w:tcPr>
                <w:tcW w:w="4500" w:type="dxa"/>
                <w:vAlign w:val="center"/>
              </w:tcPr>
            </w:tcPrChange>
          </w:tcPr>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Sponsor A sponsored a car for a charity exam</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At Detail Charity Exam click “Quản lý xe”</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“Xe được tài trợ”</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Approve button</w:t>
            </w:r>
          </w:p>
        </w:tc>
        <w:tc>
          <w:tcPr>
            <w:tcW w:w="3060" w:type="dxa"/>
            <w:vAlign w:val="center"/>
            <w:tcPrChange w:id="3254" w:author="mine" w:date="2014-05-21T13:59:00Z">
              <w:tcPr>
                <w:tcW w:w="3060" w:type="dxa"/>
                <w:vAlign w:val="center"/>
              </w:tcPr>
            </w:tcPrChange>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 xml:space="preserve">The car approved to use in charity exam and save it into database. Car’ status is “Đã duyệt”. </w:t>
            </w:r>
          </w:p>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In Manage Car of Sponsor this car status is “Đã duyệt”.</w:t>
            </w:r>
          </w:p>
        </w:tc>
        <w:tc>
          <w:tcPr>
            <w:tcW w:w="1456" w:type="dxa"/>
            <w:vAlign w:val="center"/>
            <w:tcPrChange w:id="3255" w:author="mine" w:date="2014-05-21T13:59:00Z">
              <w:tcPr>
                <w:tcW w:w="1456" w:type="dxa"/>
                <w:vAlign w:val="center"/>
              </w:tcPr>
            </w:tcPrChange>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99" w:type="dxa"/>
            <w:vAlign w:val="center"/>
            <w:tcPrChange w:id="3256" w:author="mine" w:date="2014-05-21T13:59:00Z">
              <w:tcPr>
                <w:tcW w:w="1199" w:type="dxa"/>
                <w:vAlign w:val="center"/>
              </w:tcPr>
            </w:tcPrChange>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Change w:id="3257" w:author="mine" w:date="2014-05-21T13:59:00Z">
              <w:tcPr>
                <w:tcW w:w="1190" w:type="dxa"/>
                <w:vAlign w:val="center"/>
              </w:tcPr>
            </w:tcPrChange>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Change w:id="3258" w:author="mine" w:date="2014-05-21T13:59:00Z">
              <w:tcPr>
                <w:tcW w:w="1195" w:type="dxa"/>
                <w:vAlign w:val="center"/>
              </w:tcPr>
            </w:tcPrChange>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515AE" w:rsidRPr="00BE4B69" w:rsidTr="004515AE">
        <w:trPr>
          <w:jc w:val="center"/>
          <w:trPrChange w:id="3259"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260" w:author="mine" w:date="2014-05-21T13:59:00Z">
              <w:tcPr>
                <w:tcW w:w="1138" w:type="dxa"/>
                <w:vAlign w:val="center"/>
              </w:tcPr>
            </w:tcPrChange>
          </w:tcPr>
          <w:p w:rsidR="004515AE" w:rsidRPr="004D555B" w:rsidRDefault="004515AE" w:rsidP="004515AE">
            <w:pPr>
              <w:spacing w:after="0"/>
              <w:rPr>
                <w:rFonts w:cstheme="minorHAnsi"/>
                <w:sz w:val="24"/>
                <w:szCs w:val="24"/>
              </w:rPr>
            </w:pPr>
            <w:r w:rsidRPr="004D555B">
              <w:rPr>
                <w:rFonts w:cstheme="minorHAnsi"/>
                <w:sz w:val="24"/>
                <w:szCs w:val="24"/>
              </w:rPr>
              <w:t>[CH-9]</w:t>
            </w:r>
          </w:p>
        </w:tc>
        <w:tc>
          <w:tcPr>
            <w:tcW w:w="2007" w:type="dxa"/>
            <w:vAlign w:val="center"/>
            <w:tcPrChange w:id="3261" w:author="mine" w:date="2014-05-21T13:59:00Z">
              <w:tcPr>
                <w:tcW w:w="2007" w:type="dxa"/>
                <w:vAlign w:val="center"/>
              </w:tcPr>
            </w:tcPrChange>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Approve sponsor lodge that sponsored for charity exam</w:t>
            </w:r>
          </w:p>
        </w:tc>
        <w:tc>
          <w:tcPr>
            <w:tcW w:w="4500" w:type="dxa"/>
            <w:vAlign w:val="center"/>
            <w:tcPrChange w:id="3262" w:author="mine" w:date="2014-05-21T13:59:00Z">
              <w:tcPr>
                <w:tcW w:w="4500" w:type="dxa"/>
                <w:vAlign w:val="center"/>
              </w:tcPr>
            </w:tcPrChange>
          </w:tcPr>
          <w:p w:rsidR="004515AE" w:rsidRPr="00BE4B69"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Sponsor A sponsored a lodge for a charity exam</w:t>
            </w:r>
          </w:p>
          <w:p w:rsidR="004515AE" w:rsidRPr="00BE4B69"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At Detail Charity Exam click “Quản lý chỗ trọ”</w:t>
            </w:r>
          </w:p>
          <w:p w:rsidR="004515AE" w:rsidRPr="00BE4B69"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Click “Xe được tài trợ”</w:t>
            </w:r>
          </w:p>
          <w:p w:rsidR="004515AE" w:rsidRPr="00BE4B69"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Click Approve button</w:t>
            </w:r>
          </w:p>
        </w:tc>
        <w:tc>
          <w:tcPr>
            <w:tcW w:w="3060" w:type="dxa"/>
            <w:vAlign w:val="center"/>
            <w:tcPrChange w:id="3263" w:author="mine" w:date="2014-05-21T13:59:00Z">
              <w:tcPr>
                <w:tcW w:w="3060" w:type="dxa"/>
                <w:vAlign w:val="center"/>
              </w:tcPr>
            </w:tcPrChange>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 xml:space="preserve">The lodge approved to use in charity exam and save it into database. </w:t>
            </w:r>
          </w:p>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In Manage Lodge of Sponsor this car status is “Đã duyệt”.</w:t>
            </w:r>
          </w:p>
        </w:tc>
        <w:tc>
          <w:tcPr>
            <w:tcW w:w="1456" w:type="dxa"/>
            <w:vAlign w:val="center"/>
            <w:tcPrChange w:id="3264" w:author="mine" w:date="2014-05-21T13:59:00Z">
              <w:tcPr>
                <w:tcW w:w="1456" w:type="dxa"/>
                <w:vAlign w:val="center"/>
              </w:tcPr>
            </w:tcPrChange>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99" w:type="dxa"/>
            <w:vAlign w:val="center"/>
            <w:tcPrChange w:id="3265" w:author="mine" w:date="2014-05-21T13:59:00Z">
              <w:tcPr>
                <w:tcW w:w="1199" w:type="dxa"/>
                <w:vAlign w:val="center"/>
              </w:tcPr>
            </w:tcPrChange>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eastAsia="MS PGothic" w:cstheme="minorHAnsi"/>
                <w:sz w:val="24"/>
                <w:szCs w:val="24"/>
              </w:rPr>
              <w:t>Passed</w:t>
            </w:r>
          </w:p>
        </w:tc>
        <w:tc>
          <w:tcPr>
            <w:tcW w:w="1190" w:type="dxa"/>
            <w:vAlign w:val="center"/>
            <w:tcPrChange w:id="3266" w:author="mine" w:date="2014-05-21T13:59:00Z">
              <w:tcPr>
                <w:tcW w:w="1190" w:type="dxa"/>
                <w:vAlign w:val="center"/>
              </w:tcPr>
            </w:tcPrChange>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eastAsia="MS PGothic" w:cstheme="minorHAnsi"/>
                <w:sz w:val="24"/>
                <w:szCs w:val="24"/>
              </w:rPr>
              <w:t>15/3/2014</w:t>
            </w:r>
          </w:p>
        </w:tc>
        <w:tc>
          <w:tcPr>
            <w:tcW w:w="1195" w:type="dxa"/>
            <w:vAlign w:val="center"/>
            <w:tcPrChange w:id="3267" w:author="mine" w:date="2014-05-21T13:59:00Z">
              <w:tcPr>
                <w:tcW w:w="1195" w:type="dxa"/>
                <w:vAlign w:val="center"/>
              </w:tcPr>
            </w:tcPrChange>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bl>
    <w:p w:rsidR="005F5B7C" w:rsidRDefault="005F5B7C" w:rsidP="00255909">
      <w:pPr>
        <w:pStyle w:val="Heading3"/>
        <w:numPr>
          <w:ilvl w:val="0"/>
          <w:numId w:val="88"/>
        </w:numPr>
        <w:ind w:left="1170"/>
        <w:rPr>
          <w:b/>
        </w:rPr>
      </w:pPr>
      <w:bookmarkStart w:id="3268" w:name="_Toc385664027"/>
      <w:r w:rsidRPr="005F5B7C">
        <w:rPr>
          <w:b/>
        </w:rPr>
        <w:lastRenderedPageBreak/>
        <w:t>Candidate Test Case</w:t>
      </w:r>
      <w:bookmarkEnd w:id="3268"/>
    </w:p>
    <w:tbl>
      <w:tblPr>
        <w:tblStyle w:val="GridTable4-Accent21"/>
        <w:tblW w:w="15745" w:type="dxa"/>
        <w:jc w:val="center"/>
        <w:tblLook w:val="04A0" w:firstRow="1" w:lastRow="0" w:firstColumn="1" w:lastColumn="0" w:noHBand="0" w:noVBand="1"/>
        <w:tblPrChange w:id="3269" w:author="mine" w:date="2014-05-21T13:59:00Z">
          <w:tblPr>
            <w:tblStyle w:val="GridTable4-Accent210"/>
            <w:tblW w:w="15745" w:type="dxa"/>
            <w:jc w:val="center"/>
            <w:tblLook w:val="04A0" w:firstRow="1" w:lastRow="0" w:firstColumn="1" w:lastColumn="0" w:noHBand="0" w:noVBand="1"/>
          </w:tblPr>
        </w:tblPrChange>
      </w:tblPr>
      <w:tblGrid>
        <w:gridCol w:w="1138"/>
        <w:gridCol w:w="2007"/>
        <w:gridCol w:w="4500"/>
        <w:gridCol w:w="3060"/>
        <w:gridCol w:w="1456"/>
        <w:gridCol w:w="1199"/>
        <w:gridCol w:w="1190"/>
        <w:gridCol w:w="1195"/>
        <w:tblGridChange w:id="3270">
          <w:tblGrid>
            <w:gridCol w:w="1138"/>
            <w:gridCol w:w="2007"/>
            <w:gridCol w:w="4500"/>
            <w:gridCol w:w="3060"/>
            <w:gridCol w:w="1456"/>
            <w:gridCol w:w="1199"/>
            <w:gridCol w:w="1190"/>
            <w:gridCol w:w="1195"/>
          </w:tblGrid>
        </w:tblGridChange>
      </w:tblGrid>
      <w:tr w:rsidR="00743708" w:rsidRPr="00812D91" w:rsidTr="00710B90">
        <w:trPr>
          <w:cnfStyle w:val="100000000000" w:firstRow="1" w:lastRow="0" w:firstColumn="0" w:lastColumn="0" w:oddVBand="0" w:evenVBand="0" w:oddHBand="0" w:evenHBand="0" w:firstRowFirstColumn="0" w:firstRowLastColumn="0" w:lastRowFirstColumn="0" w:lastRowLastColumn="0"/>
          <w:jc w:val="center"/>
          <w:trPrChange w:id="327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272" w:author="mine" w:date="2014-05-21T13:59:00Z">
              <w:tcPr>
                <w:tcW w:w="1138" w:type="dxa"/>
                <w:vAlign w:val="center"/>
              </w:tcPr>
            </w:tcPrChange>
          </w:tcPr>
          <w:p w:rsidR="00FE1F43" w:rsidRPr="00812D91" w:rsidRDefault="00FE1F43" w:rsidP="00812D91">
            <w:pPr>
              <w:spacing w:after="0"/>
              <w:jc w:val="center"/>
              <w:cnfStyle w:val="101000000000" w:firstRow="1" w:lastRow="0" w:firstColumn="1" w:lastColumn="0" w:oddVBand="0" w:evenVBand="0" w:oddHBand="0" w:evenHBand="0" w:firstRowFirstColumn="0" w:firstRowLastColumn="0" w:lastRowFirstColumn="0" w:lastRowLastColumn="0"/>
              <w:rPr>
                <w:rFonts w:cstheme="minorHAnsi"/>
              </w:rPr>
            </w:pPr>
            <w:r w:rsidRPr="00812D91">
              <w:rPr>
                <w:rFonts w:cstheme="minorHAnsi"/>
              </w:rPr>
              <w:t>Test case ID</w:t>
            </w:r>
          </w:p>
        </w:tc>
        <w:tc>
          <w:tcPr>
            <w:tcW w:w="2007" w:type="dxa"/>
            <w:vAlign w:val="center"/>
            <w:tcPrChange w:id="3273" w:author="mine" w:date="2014-05-21T13:59:00Z">
              <w:tcPr>
                <w:tcW w:w="2007" w:type="dxa"/>
                <w:vAlign w:val="center"/>
              </w:tcPr>
            </w:tcPrChange>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Test Case Description</w:t>
            </w:r>
          </w:p>
        </w:tc>
        <w:tc>
          <w:tcPr>
            <w:tcW w:w="4500" w:type="dxa"/>
            <w:vAlign w:val="center"/>
            <w:tcPrChange w:id="3274" w:author="mine" w:date="2014-05-21T13:59:00Z">
              <w:tcPr>
                <w:tcW w:w="4500" w:type="dxa"/>
                <w:vAlign w:val="center"/>
              </w:tcPr>
            </w:tcPrChange>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Test Case Procedure</w:t>
            </w:r>
          </w:p>
        </w:tc>
        <w:tc>
          <w:tcPr>
            <w:tcW w:w="3060" w:type="dxa"/>
            <w:vAlign w:val="center"/>
            <w:tcPrChange w:id="3275" w:author="mine" w:date="2014-05-21T13:59:00Z">
              <w:tcPr>
                <w:tcW w:w="3060" w:type="dxa"/>
                <w:vAlign w:val="center"/>
              </w:tcPr>
            </w:tcPrChange>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Expected Output</w:t>
            </w:r>
          </w:p>
        </w:tc>
        <w:tc>
          <w:tcPr>
            <w:tcW w:w="1456" w:type="dxa"/>
            <w:vAlign w:val="center"/>
            <w:tcPrChange w:id="3276" w:author="mine" w:date="2014-05-21T13:59:00Z">
              <w:tcPr>
                <w:tcW w:w="1456" w:type="dxa"/>
                <w:vAlign w:val="center"/>
              </w:tcPr>
            </w:tcPrChange>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Inter-Test Case Dependence</w:t>
            </w:r>
          </w:p>
        </w:tc>
        <w:tc>
          <w:tcPr>
            <w:tcW w:w="1199" w:type="dxa"/>
            <w:vAlign w:val="center"/>
            <w:tcPrChange w:id="3277" w:author="mine" w:date="2014-05-21T13:59:00Z">
              <w:tcPr>
                <w:tcW w:w="1199" w:type="dxa"/>
                <w:vAlign w:val="center"/>
              </w:tcPr>
            </w:tcPrChange>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Result</w:t>
            </w:r>
          </w:p>
        </w:tc>
        <w:tc>
          <w:tcPr>
            <w:tcW w:w="1190" w:type="dxa"/>
            <w:vAlign w:val="center"/>
            <w:tcPrChange w:id="3278" w:author="mine" w:date="2014-05-21T13:59:00Z">
              <w:tcPr>
                <w:tcW w:w="1190" w:type="dxa"/>
                <w:vAlign w:val="center"/>
              </w:tcPr>
            </w:tcPrChange>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Test Date</w:t>
            </w:r>
          </w:p>
        </w:tc>
        <w:tc>
          <w:tcPr>
            <w:tcW w:w="1195" w:type="dxa"/>
            <w:vAlign w:val="center"/>
            <w:tcPrChange w:id="3279" w:author="mine" w:date="2014-05-21T13:59:00Z">
              <w:tcPr>
                <w:tcW w:w="1195" w:type="dxa"/>
                <w:vAlign w:val="center"/>
              </w:tcPr>
            </w:tcPrChange>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Note</w:t>
            </w:r>
          </w:p>
        </w:tc>
      </w:tr>
      <w:tr w:rsidR="00812D91" w:rsidRPr="00812D91" w:rsidTr="00710B90">
        <w:trPr>
          <w:cnfStyle w:val="000000100000" w:firstRow="0" w:lastRow="0" w:firstColumn="0" w:lastColumn="0" w:oddVBand="0" w:evenVBand="0" w:oddHBand="1" w:evenHBand="0" w:firstRowFirstColumn="0" w:firstRowLastColumn="0" w:lastRowFirstColumn="0" w:lastRowLastColumn="0"/>
          <w:jc w:val="center"/>
          <w:trPrChange w:id="328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281" w:author="mine" w:date="2014-05-21T13:59:00Z">
              <w:tcPr>
                <w:tcW w:w="1138" w:type="dxa"/>
                <w:vAlign w:val="center"/>
              </w:tcPr>
            </w:tcPrChange>
          </w:tcPr>
          <w:p w:rsidR="00812D91" w:rsidRPr="00812D91" w:rsidRDefault="00812D91" w:rsidP="00812D91">
            <w:pPr>
              <w:spacing w:after="0"/>
              <w:cnfStyle w:val="001000100000" w:firstRow="0" w:lastRow="0" w:firstColumn="1" w:lastColumn="0" w:oddVBand="0" w:evenVBand="0" w:oddHBand="1" w:evenHBand="0" w:firstRowFirstColumn="0" w:firstRowLastColumn="0" w:lastRowFirstColumn="0" w:lastRowLastColumn="0"/>
              <w:rPr>
                <w:rFonts w:cstheme="minorHAnsi"/>
              </w:rPr>
            </w:pPr>
          </w:p>
        </w:tc>
        <w:tc>
          <w:tcPr>
            <w:tcW w:w="14607" w:type="dxa"/>
            <w:gridSpan w:val="7"/>
            <w:vAlign w:val="center"/>
            <w:tcPrChange w:id="3282" w:author="mine" w:date="2014-05-21T13:59:00Z">
              <w:tcPr>
                <w:tcW w:w="14607" w:type="dxa"/>
                <w:gridSpan w:val="7"/>
                <w:vAlign w:val="center"/>
              </w:tcPr>
            </w:tcPrChange>
          </w:tcPr>
          <w:p w:rsidR="00812D91" w:rsidRPr="00812D91" w:rsidRDefault="00812D91" w:rsidP="00812D91">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b/>
              </w:rPr>
              <w:t>Pre-condition:</w:t>
            </w:r>
            <w:r w:rsidRPr="00812D91">
              <w:rPr>
                <w:rFonts w:cstheme="minorHAnsi"/>
              </w:rPr>
              <w:t xml:space="preserve"> </w:t>
            </w:r>
            <w:r w:rsidRPr="00812D91">
              <w:rPr>
                <w:rFonts w:cstheme="minorHAnsi"/>
                <w:b/>
              </w:rPr>
              <w:t>1</w:t>
            </w:r>
            <w:r w:rsidRPr="00812D91">
              <w:rPr>
                <w:rFonts w:cstheme="minorHAnsi"/>
              </w:rPr>
              <w:t xml:space="preserve">. Log in </w:t>
            </w:r>
            <w:r w:rsidRPr="00812D91">
              <w:rPr>
                <w:rFonts w:cstheme="minorHAnsi"/>
                <w:lang w:val="vi-VN"/>
              </w:rPr>
              <w:t>the system</w:t>
            </w:r>
            <w:r w:rsidRPr="00812D91">
              <w:rPr>
                <w:rFonts w:cstheme="minorHAnsi"/>
              </w:rPr>
              <w:t xml:space="preserve"> with Candidate role</w:t>
            </w:r>
          </w:p>
        </w:tc>
      </w:tr>
      <w:tr w:rsidR="00812D91" w:rsidRPr="00812D91" w:rsidTr="00710B90">
        <w:trPr>
          <w:trHeight w:val="1187"/>
          <w:jc w:val="center"/>
          <w:trPrChange w:id="3283" w:author="mine" w:date="2014-05-21T13:59:00Z">
            <w:trPr>
              <w:trHeight w:val="1187"/>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284" w:author="mine" w:date="2014-05-21T13:59:00Z">
              <w:tcPr>
                <w:tcW w:w="1138" w:type="dxa"/>
                <w:vAlign w:val="center"/>
              </w:tcPr>
            </w:tcPrChange>
          </w:tcPr>
          <w:p w:rsidR="00812D91" w:rsidRPr="00812D91" w:rsidRDefault="004D555B" w:rsidP="00812D91">
            <w:pPr>
              <w:spacing w:after="0"/>
              <w:rPr>
                <w:rFonts w:cstheme="minorHAnsi"/>
              </w:rPr>
            </w:pPr>
            <w:r>
              <w:rPr>
                <w:rFonts w:cstheme="minorHAnsi"/>
              </w:rPr>
              <w:t>[CA-1]</w:t>
            </w:r>
          </w:p>
        </w:tc>
        <w:tc>
          <w:tcPr>
            <w:tcW w:w="2007" w:type="dxa"/>
            <w:vAlign w:val="center"/>
            <w:tcPrChange w:id="3285" w:author="mine" w:date="2014-05-21T13:59:00Z">
              <w:tcPr>
                <w:tcW w:w="2007"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Candidate join in Charity</w:t>
            </w:r>
          </w:p>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4500" w:type="dxa"/>
            <w:vAlign w:val="center"/>
            <w:tcPrChange w:id="3286" w:author="mine" w:date="2014-05-21T13:59:00Z">
              <w:tcPr>
                <w:tcW w:w="4500" w:type="dxa"/>
                <w:vAlign w:val="center"/>
              </w:tcPr>
            </w:tcPrChange>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 xml:space="preserve">Click on “Xem”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Click on” Đăng ký ngay” button</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Choose address of charity on google map and click “Đăng ký”</w:t>
            </w:r>
          </w:p>
        </w:tc>
        <w:tc>
          <w:tcPr>
            <w:tcW w:w="3060" w:type="dxa"/>
            <w:vAlign w:val="center"/>
            <w:tcPrChange w:id="3287" w:author="mine" w:date="2014-05-21T13:59:00Z">
              <w:tcPr>
                <w:tcW w:w="3060"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Candidate jon in charity was selected. And redirected to Manage Exam Paper page</w:t>
            </w:r>
          </w:p>
        </w:tc>
        <w:tc>
          <w:tcPr>
            <w:tcW w:w="1456" w:type="dxa"/>
            <w:vAlign w:val="center"/>
            <w:tcPrChange w:id="3288" w:author="mine" w:date="2014-05-21T13:59:00Z">
              <w:tcPr>
                <w:tcW w:w="1456"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1199" w:type="dxa"/>
            <w:vAlign w:val="center"/>
            <w:tcPrChange w:id="3289" w:author="mine" w:date="2014-05-21T13:59:00Z">
              <w:tcPr>
                <w:tcW w:w="1199"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Change w:id="3290" w:author="mine" w:date="2014-05-21T13:59:00Z">
              <w:tcPr>
                <w:tcW w:w="1190"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Change w:id="3291" w:author="mine" w:date="2014-05-21T13:59:00Z">
              <w:tcPr>
                <w:tcW w:w="1195"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tc>
      </w:tr>
      <w:tr w:rsidR="00743708" w:rsidRPr="00812D91" w:rsidTr="00710B90">
        <w:trPr>
          <w:cnfStyle w:val="000000100000" w:firstRow="0" w:lastRow="0" w:firstColumn="0" w:lastColumn="0" w:oddVBand="0" w:evenVBand="0" w:oddHBand="1" w:evenHBand="0" w:firstRowFirstColumn="0" w:firstRowLastColumn="0" w:lastRowFirstColumn="0" w:lastRowLastColumn="0"/>
          <w:jc w:val="center"/>
          <w:trPrChange w:id="329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293" w:author="mine" w:date="2014-05-21T13:59:00Z">
              <w:tcPr>
                <w:tcW w:w="1138" w:type="dxa"/>
                <w:vAlign w:val="center"/>
              </w:tcPr>
            </w:tcPrChange>
          </w:tcPr>
          <w:p w:rsidR="00812D91" w:rsidRPr="00812D91" w:rsidRDefault="004D555B" w:rsidP="00812D91">
            <w:pPr>
              <w:spacing w:after="0"/>
              <w:cnfStyle w:val="001000100000" w:firstRow="0" w:lastRow="0" w:firstColumn="1" w:lastColumn="0" w:oddVBand="0" w:evenVBand="0" w:oddHBand="1" w:evenHBand="0" w:firstRowFirstColumn="0" w:firstRowLastColumn="0" w:lastRowFirstColumn="0" w:lastRowLastColumn="0"/>
              <w:rPr>
                <w:rFonts w:cstheme="minorHAnsi"/>
              </w:rPr>
            </w:pPr>
            <w:r>
              <w:rPr>
                <w:rFonts w:cstheme="minorHAnsi"/>
              </w:rPr>
              <w:t>[CA-2]</w:t>
            </w:r>
          </w:p>
        </w:tc>
        <w:tc>
          <w:tcPr>
            <w:tcW w:w="2007" w:type="dxa"/>
            <w:vAlign w:val="center"/>
            <w:tcPrChange w:id="3294" w:author="mine" w:date="2014-05-21T13:59:00Z">
              <w:tcPr>
                <w:tcW w:w="2007"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Candidate use “ Tìm kiếm bạn bè” function</w:t>
            </w:r>
          </w:p>
        </w:tc>
        <w:tc>
          <w:tcPr>
            <w:tcW w:w="4500" w:type="dxa"/>
            <w:vAlign w:val="center"/>
            <w:tcPrChange w:id="3295" w:author="mine" w:date="2014-05-21T13:59:00Z">
              <w:tcPr>
                <w:tcW w:w="4500" w:type="dxa"/>
                <w:vAlign w:val="center"/>
              </w:tcPr>
            </w:tcPrChange>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 xml:space="preserve">Click on “Xem”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Click on” Tìm kiếm bạn bè button</w:t>
            </w:r>
          </w:p>
        </w:tc>
        <w:tc>
          <w:tcPr>
            <w:tcW w:w="3060" w:type="dxa"/>
            <w:vAlign w:val="center"/>
            <w:tcPrChange w:id="3296" w:author="mine" w:date="2014-05-21T13:59:00Z">
              <w:tcPr>
                <w:tcW w:w="3060"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Candidate see the all member of lodge with status “ Mời vào nhóm”</w:t>
            </w:r>
          </w:p>
        </w:tc>
        <w:tc>
          <w:tcPr>
            <w:tcW w:w="1456" w:type="dxa"/>
            <w:vAlign w:val="center"/>
            <w:tcPrChange w:id="3297" w:author="mine" w:date="2014-05-21T13:59:00Z">
              <w:tcPr>
                <w:tcW w:w="1456"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1199" w:type="dxa"/>
            <w:vAlign w:val="center"/>
            <w:tcPrChange w:id="3298" w:author="mine" w:date="2014-05-21T13:59:00Z">
              <w:tcPr>
                <w:tcW w:w="1199"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Change w:id="3299" w:author="mine" w:date="2014-05-21T13:59:00Z">
              <w:tcPr>
                <w:tcW w:w="1190"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Change w:id="3300" w:author="mine" w:date="2014-05-21T13:59:00Z">
              <w:tcPr>
                <w:tcW w:w="1195"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tc>
      </w:tr>
      <w:tr w:rsidR="00812D91" w:rsidRPr="00812D91" w:rsidTr="00710B90">
        <w:trPr>
          <w:jc w:val="center"/>
          <w:trPrChange w:id="330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302" w:author="mine" w:date="2014-05-21T13:59:00Z">
              <w:tcPr>
                <w:tcW w:w="1138" w:type="dxa"/>
                <w:vAlign w:val="center"/>
              </w:tcPr>
            </w:tcPrChange>
          </w:tcPr>
          <w:p w:rsidR="00812D91" w:rsidRPr="00812D91" w:rsidRDefault="004D555B" w:rsidP="00812D91">
            <w:pPr>
              <w:spacing w:after="0"/>
              <w:rPr>
                <w:rFonts w:cstheme="minorHAnsi"/>
              </w:rPr>
            </w:pPr>
            <w:r>
              <w:rPr>
                <w:rFonts w:cstheme="minorHAnsi"/>
              </w:rPr>
              <w:t>[CA-3]</w:t>
            </w:r>
          </w:p>
        </w:tc>
        <w:tc>
          <w:tcPr>
            <w:tcW w:w="2007" w:type="dxa"/>
            <w:vAlign w:val="center"/>
            <w:tcPrChange w:id="3303" w:author="mine" w:date="2014-05-21T13:59:00Z">
              <w:tcPr>
                <w:tcW w:w="2007"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Candidate use “Mời vào nhóm” function</w:t>
            </w:r>
          </w:p>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4500" w:type="dxa"/>
            <w:vAlign w:val="center"/>
            <w:tcPrChange w:id="3304" w:author="mine" w:date="2014-05-21T13:59:00Z">
              <w:tcPr>
                <w:tcW w:w="4500" w:type="dxa"/>
                <w:vAlign w:val="center"/>
              </w:tcPr>
            </w:tcPrChange>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 xml:space="preserve">Click on “Xem”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Click on”Tìm kiếm bạn bè” button</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Click on “Mời vào nhóm”</w:t>
            </w:r>
          </w:p>
        </w:tc>
        <w:tc>
          <w:tcPr>
            <w:tcW w:w="3060" w:type="dxa"/>
            <w:vAlign w:val="center"/>
            <w:tcPrChange w:id="3305" w:author="mine" w:date="2014-05-21T13:59:00Z">
              <w:tcPr>
                <w:tcW w:w="3060"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Redirected to Find Friends page and status of member who was invited by candidate is “ Hủy lời mời”</w:t>
            </w:r>
          </w:p>
        </w:tc>
        <w:tc>
          <w:tcPr>
            <w:tcW w:w="1456" w:type="dxa"/>
            <w:vAlign w:val="center"/>
            <w:tcPrChange w:id="3306" w:author="mine" w:date="2014-05-21T13:59:00Z">
              <w:tcPr>
                <w:tcW w:w="1456"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1199" w:type="dxa"/>
            <w:vAlign w:val="center"/>
            <w:tcPrChange w:id="3307" w:author="mine" w:date="2014-05-21T13:59:00Z">
              <w:tcPr>
                <w:tcW w:w="1199"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Change w:id="3308" w:author="mine" w:date="2014-05-21T13:59:00Z">
              <w:tcPr>
                <w:tcW w:w="1190"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Change w:id="3309" w:author="mine" w:date="2014-05-21T13:59:00Z">
              <w:tcPr>
                <w:tcW w:w="1195"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tc>
      </w:tr>
      <w:tr w:rsidR="00743708" w:rsidRPr="00812D91" w:rsidTr="00710B90">
        <w:trPr>
          <w:cnfStyle w:val="000000100000" w:firstRow="0" w:lastRow="0" w:firstColumn="0" w:lastColumn="0" w:oddVBand="0" w:evenVBand="0" w:oddHBand="1" w:evenHBand="0" w:firstRowFirstColumn="0" w:firstRowLastColumn="0" w:lastRowFirstColumn="0" w:lastRowLastColumn="0"/>
          <w:jc w:val="center"/>
          <w:trPrChange w:id="331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311" w:author="mine" w:date="2014-05-21T13:59:00Z">
              <w:tcPr>
                <w:tcW w:w="1138" w:type="dxa"/>
                <w:vAlign w:val="center"/>
              </w:tcPr>
            </w:tcPrChange>
          </w:tcPr>
          <w:p w:rsidR="00812D91" w:rsidRPr="00812D91" w:rsidRDefault="004D555B" w:rsidP="00812D91">
            <w:pPr>
              <w:spacing w:after="0"/>
              <w:cnfStyle w:val="001000100000" w:firstRow="0" w:lastRow="0" w:firstColumn="1" w:lastColumn="0" w:oddVBand="0" w:evenVBand="0" w:oddHBand="1" w:evenHBand="0" w:firstRowFirstColumn="0" w:firstRowLastColumn="0" w:lastRowFirstColumn="0" w:lastRowLastColumn="0"/>
              <w:rPr>
                <w:rFonts w:cstheme="minorHAnsi"/>
              </w:rPr>
            </w:pPr>
            <w:r>
              <w:rPr>
                <w:rFonts w:cstheme="minorHAnsi"/>
              </w:rPr>
              <w:t>[CA-4]</w:t>
            </w:r>
          </w:p>
        </w:tc>
        <w:tc>
          <w:tcPr>
            <w:tcW w:w="2007" w:type="dxa"/>
            <w:vAlign w:val="center"/>
            <w:tcPrChange w:id="3312" w:author="mine" w:date="2014-05-21T13:59:00Z">
              <w:tcPr>
                <w:tcW w:w="2007"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Candidate use “Hủy lời mời” function</w:t>
            </w:r>
          </w:p>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4500" w:type="dxa"/>
            <w:vAlign w:val="center"/>
            <w:tcPrChange w:id="3313" w:author="mine" w:date="2014-05-21T13:59:00Z">
              <w:tcPr>
                <w:tcW w:w="4500" w:type="dxa"/>
                <w:vAlign w:val="center"/>
              </w:tcPr>
            </w:tcPrChange>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 xml:space="preserve">Click on “Xem”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Click on”Tìm kiếm bạn bè” button</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Click on “Hủy lời mời”</w:t>
            </w:r>
          </w:p>
        </w:tc>
        <w:tc>
          <w:tcPr>
            <w:tcW w:w="3060" w:type="dxa"/>
            <w:vAlign w:val="center"/>
            <w:tcPrChange w:id="3314" w:author="mine" w:date="2014-05-21T13:59:00Z">
              <w:tcPr>
                <w:tcW w:w="3060"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Redirected to Find Friends page and status of member who was invited by candidate is “ Mời vào nhóm”</w:t>
            </w:r>
          </w:p>
        </w:tc>
        <w:tc>
          <w:tcPr>
            <w:tcW w:w="1456" w:type="dxa"/>
            <w:vAlign w:val="center"/>
            <w:tcPrChange w:id="3315" w:author="mine" w:date="2014-05-21T13:59:00Z">
              <w:tcPr>
                <w:tcW w:w="1456"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1199" w:type="dxa"/>
            <w:vAlign w:val="center"/>
            <w:tcPrChange w:id="3316" w:author="mine" w:date="2014-05-21T13:59:00Z">
              <w:tcPr>
                <w:tcW w:w="1199"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Change w:id="3317" w:author="mine" w:date="2014-05-21T13:59:00Z">
              <w:tcPr>
                <w:tcW w:w="1190"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Change w:id="3318" w:author="mine" w:date="2014-05-21T13:59:00Z">
              <w:tcPr>
                <w:tcW w:w="1195"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tc>
      </w:tr>
      <w:tr w:rsidR="00812D91" w:rsidRPr="00812D91" w:rsidTr="00710B90">
        <w:trPr>
          <w:jc w:val="center"/>
          <w:trPrChange w:id="3319"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320" w:author="mine" w:date="2014-05-21T13:59:00Z">
              <w:tcPr>
                <w:tcW w:w="1138" w:type="dxa"/>
                <w:vAlign w:val="center"/>
              </w:tcPr>
            </w:tcPrChange>
          </w:tcPr>
          <w:p w:rsidR="00812D91" w:rsidRPr="00812D91" w:rsidRDefault="004D555B" w:rsidP="00812D91">
            <w:pPr>
              <w:spacing w:after="0"/>
              <w:rPr>
                <w:rFonts w:cstheme="minorHAnsi"/>
              </w:rPr>
            </w:pPr>
            <w:r>
              <w:rPr>
                <w:rFonts w:cstheme="minorHAnsi"/>
              </w:rPr>
              <w:t>[CA-5]</w:t>
            </w:r>
          </w:p>
        </w:tc>
        <w:tc>
          <w:tcPr>
            <w:tcW w:w="2007" w:type="dxa"/>
            <w:vAlign w:val="center"/>
            <w:tcPrChange w:id="3321" w:author="mine" w:date="2014-05-21T13:59:00Z">
              <w:tcPr>
                <w:tcW w:w="2007"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Add new exam paper</w:t>
            </w:r>
          </w:p>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4500" w:type="dxa"/>
            <w:vAlign w:val="center"/>
            <w:tcPrChange w:id="3322" w:author="mine" w:date="2014-05-21T13:59:00Z">
              <w:tcPr>
                <w:tcW w:w="4500" w:type="dxa"/>
                <w:vAlign w:val="center"/>
              </w:tcPr>
            </w:tcPrChange>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lang w:val="vi-VN"/>
              </w:rPr>
              <w:lastRenderedPageBreak/>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lastRenderedPageBreak/>
              <w:t xml:space="preserve">Click on “Tạo mới”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Select “kỳ thi”, “trường”, “Địa điểm thi”</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Click on “Tạo mới”</w:t>
            </w:r>
          </w:p>
        </w:tc>
        <w:tc>
          <w:tcPr>
            <w:tcW w:w="3060" w:type="dxa"/>
            <w:vAlign w:val="center"/>
            <w:tcPrChange w:id="3323" w:author="mine" w:date="2014-05-21T13:59:00Z">
              <w:tcPr>
                <w:tcW w:w="3060"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lastRenderedPageBreak/>
              <w:t xml:space="preserve">The new exampaper created and save into database, user </w:t>
            </w:r>
            <w:r w:rsidRPr="00812D91">
              <w:rPr>
                <w:rFonts w:cstheme="minorHAnsi"/>
              </w:rPr>
              <w:lastRenderedPageBreak/>
              <w:t>redirect to Manage Exampaper page.</w:t>
            </w:r>
          </w:p>
        </w:tc>
        <w:tc>
          <w:tcPr>
            <w:tcW w:w="1456" w:type="dxa"/>
            <w:vAlign w:val="center"/>
            <w:tcPrChange w:id="3324" w:author="mine" w:date="2014-05-21T13:59:00Z">
              <w:tcPr>
                <w:tcW w:w="1456"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1199" w:type="dxa"/>
            <w:vAlign w:val="center"/>
            <w:tcPrChange w:id="3325" w:author="mine" w:date="2014-05-21T13:59:00Z">
              <w:tcPr>
                <w:tcW w:w="1199"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Change w:id="3326" w:author="mine" w:date="2014-05-21T13:59:00Z">
              <w:tcPr>
                <w:tcW w:w="1190"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Change w:id="3327" w:author="mine" w:date="2014-05-21T13:59:00Z">
              <w:tcPr>
                <w:tcW w:w="1195"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tc>
      </w:tr>
      <w:tr w:rsidR="00743708" w:rsidRPr="00812D91" w:rsidTr="00710B90">
        <w:trPr>
          <w:cnfStyle w:val="000000100000" w:firstRow="0" w:lastRow="0" w:firstColumn="0" w:lastColumn="0" w:oddVBand="0" w:evenVBand="0" w:oddHBand="1" w:evenHBand="0" w:firstRowFirstColumn="0" w:firstRowLastColumn="0" w:lastRowFirstColumn="0" w:lastRowLastColumn="0"/>
          <w:jc w:val="center"/>
          <w:trPrChange w:id="3328"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329" w:author="mine" w:date="2014-05-21T13:59:00Z">
              <w:tcPr>
                <w:tcW w:w="1138" w:type="dxa"/>
                <w:vAlign w:val="center"/>
              </w:tcPr>
            </w:tcPrChange>
          </w:tcPr>
          <w:p w:rsidR="00812D91" w:rsidRPr="00812D91" w:rsidRDefault="004D555B" w:rsidP="00812D91">
            <w:pPr>
              <w:spacing w:after="0"/>
              <w:cnfStyle w:val="001000100000" w:firstRow="0" w:lastRow="0" w:firstColumn="1" w:lastColumn="0" w:oddVBand="0" w:evenVBand="0" w:oddHBand="1" w:evenHBand="0" w:firstRowFirstColumn="0" w:firstRowLastColumn="0" w:lastRowFirstColumn="0" w:lastRowLastColumn="0"/>
              <w:rPr>
                <w:rFonts w:cstheme="minorHAnsi"/>
              </w:rPr>
            </w:pPr>
            <w:r>
              <w:rPr>
                <w:rFonts w:cstheme="minorHAnsi"/>
              </w:rPr>
              <w:lastRenderedPageBreak/>
              <w:t>[CA-6]</w:t>
            </w:r>
          </w:p>
        </w:tc>
        <w:tc>
          <w:tcPr>
            <w:tcW w:w="2007" w:type="dxa"/>
            <w:vAlign w:val="center"/>
            <w:tcPrChange w:id="3330" w:author="mine" w:date="2014-05-21T13:59:00Z">
              <w:tcPr>
                <w:tcW w:w="2007"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Add new exam paper</w:t>
            </w:r>
          </w:p>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i/>
              </w:rPr>
            </w:pPr>
          </w:p>
        </w:tc>
        <w:tc>
          <w:tcPr>
            <w:tcW w:w="4500" w:type="dxa"/>
            <w:vAlign w:val="center"/>
            <w:tcPrChange w:id="3331" w:author="mine" w:date="2014-05-21T13:59:00Z">
              <w:tcPr>
                <w:tcW w:w="4500" w:type="dxa"/>
                <w:vAlign w:val="center"/>
              </w:tcPr>
            </w:tcPrChange>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 xml:space="preserve">Click on “Tạo mới”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Do Not Select “Kỳ thi”, “Trường”, “Địa điểm thi”</w:t>
            </w:r>
          </w:p>
          <w:p w:rsidR="00812D91" w:rsidRPr="00812D91" w:rsidRDefault="00812D91" w:rsidP="00812D91">
            <w:pPr>
              <w:pStyle w:val="ListParagraph"/>
              <w:snapToGrid w:val="0"/>
              <w:spacing w:before="100" w:after="100"/>
              <w:ind w:left="18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Click on “Tạo mới”</w:t>
            </w:r>
          </w:p>
        </w:tc>
        <w:tc>
          <w:tcPr>
            <w:tcW w:w="3060" w:type="dxa"/>
            <w:vAlign w:val="center"/>
            <w:tcPrChange w:id="3332" w:author="mine" w:date="2014-05-21T13:59:00Z">
              <w:tcPr>
                <w:tcW w:w="3060" w:type="dxa"/>
                <w:vAlign w:val="center"/>
              </w:tcPr>
            </w:tcPrChange>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lang w:val="vi-VN"/>
              </w:rPr>
              <w:t>The corresponding message will be shown next to the fields</w:t>
            </w:r>
            <w:r w:rsidRPr="00812D91">
              <w:rPr>
                <w:rFonts w:cstheme="minorHAnsi"/>
              </w:rPr>
              <w:t xml:space="preserve"> Do Not Select “Kỳ thi”, “Trường”, “Địa điểm thi”</w:t>
            </w:r>
          </w:p>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1456" w:type="dxa"/>
            <w:vAlign w:val="center"/>
            <w:tcPrChange w:id="3333" w:author="mine" w:date="2014-05-21T13:59:00Z">
              <w:tcPr>
                <w:tcW w:w="1456"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1199" w:type="dxa"/>
            <w:vAlign w:val="center"/>
            <w:tcPrChange w:id="3334" w:author="mine" w:date="2014-05-21T13:59:00Z">
              <w:tcPr>
                <w:tcW w:w="1199"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Change w:id="3335" w:author="mine" w:date="2014-05-21T13:59:00Z">
              <w:tcPr>
                <w:tcW w:w="1190"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Change w:id="3336" w:author="mine" w:date="2014-05-21T13:59:00Z">
              <w:tcPr>
                <w:tcW w:w="1195"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tc>
      </w:tr>
    </w:tbl>
    <w:p w:rsidR="005F5B7C" w:rsidRDefault="005F5B7C" w:rsidP="00255909">
      <w:pPr>
        <w:pStyle w:val="Heading3"/>
        <w:numPr>
          <w:ilvl w:val="0"/>
          <w:numId w:val="88"/>
        </w:numPr>
        <w:ind w:left="1170"/>
      </w:pPr>
      <w:bookmarkStart w:id="3337" w:name="_Toc385664028"/>
      <w:r w:rsidRPr="005F5B7C">
        <w:rPr>
          <w:b/>
        </w:rPr>
        <w:t>Sponsor Test Case</w:t>
      </w:r>
      <w:bookmarkEnd w:id="3337"/>
    </w:p>
    <w:p w:rsidR="005F5B7C" w:rsidRDefault="005F5B7C" w:rsidP="00255909">
      <w:pPr>
        <w:pStyle w:val="Heading4"/>
        <w:numPr>
          <w:ilvl w:val="0"/>
          <w:numId w:val="91"/>
        </w:numPr>
        <w:ind w:left="1620"/>
        <w:rPr>
          <w:i w:val="0"/>
          <w:sz w:val="24"/>
          <w:szCs w:val="24"/>
        </w:rPr>
      </w:pPr>
      <w:bookmarkStart w:id="3338" w:name="_Toc385664029"/>
      <w:r w:rsidRPr="00C518B4">
        <w:rPr>
          <w:i w:val="0"/>
          <w:sz w:val="24"/>
          <w:szCs w:val="24"/>
        </w:rPr>
        <w:t>Delete a car</w:t>
      </w:r>
      <w:bookmarkEnd w:id="3338"/>
      <w:r w:rsidRPr="00C518B4">
        <w:rPr>
          <w:i w:val="0"/>
          <w:sz w:val="24"/>
          <w:szCs w:val="24"/>
        </w:rPr>
        <w:t xml:space="preserve"> </w:t>
      </w:r>
    </w:p>
    <w:tbl>
      <w:tblPr>
        <w:tblStyle w:val="GridTable4-Accent21"/>
        <w:tblW w:w="15115" w:type="dxa"/>
        <w:jc w:val="center"/>
        <w:tblLook w:val="04A0" w:firstRow="1" w:lastRow="0" w:firstColumn="1" w:lastColumn="0" w:noHBand="0" w:noVBand="1"/>
        <w:tblPrChange w:id="3339" w:author="mine" w:date="2014-05-21T13:59:00Z">
          <w:tblPr>
            <w:tblStyle w:val="GridTable4-Accent210"/>
            <w:tblW w:w="15115" w:type="dxa"/>
            <w:jc w:val="center"/>
            <w:tblLook w:val="04A0" w:firstRow="1" w:lastRow="0" w:firstColumn="1" w:lastColumn="0" w:noHBand="0" w:noVBand="1"/>
          </w:tblPr>
        </w:tblPrChange>
      </w:tblPr>
      <w:tblGrid>
        <w:gridCol w:w="1138"/>
        <w:gridCol w:w="2367"/>
        <w:gridCol w:w="3330"/>
        <w:gridCol w:w="3240"/>
        <w:gridCol w:w="1456"/>
        <w:gridCol w:w="1199"/>
        <w:gridCol w:w="1190"/>
        <w:gridCol w:w="1195"/>
        <w:tblGridChange w:id="3340">
          <w:tblGrid>
            <w:gridCol w:w="1138"/>
            <w:gridCol w:w="2367"/>
            <w:gridCol w:w="3330"/>
            <w:gridCol w:w="3240"/>
            <w:gridCol w:w="1456"/>
            <w:gridCol w:w="1199"/>
            <w:gridCol w:w="1190"/>
            <w:gridCol w:w="1195"/>
          </w:tblGrid>
        </w:tblGridChange>
      </w:tblGrid>
      <w:tr w:rsidR="00743708" w:rsidRPr="00D02BE9" w:rsidTr="00CB73E2">
        <w:trPr>
          <w:cnfStyle w:val="100000000000" w:firstRow="1" w:lastRow="0" w:firstColumn="0" w:lastColumn="0" w:oddVBand="0" w:evenVBand="0" w:oddHBand="0" w:evenHBand="0" w:firstRowFirstColumn="0" w:firstRowLastColumn="0" w:lastRowFirstColumn="0" w:lastRowLastColumn="0"/>
          <w:jc w:val="center"/>
          <w:trPrChange w:id="334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342" w:author="mine" w:date="2014-05-21T13:59:00Z">
              <w:tcPr>
                <w:tcW w:w="1138" w:type="dxa"/>
                <w:vAlign w:val="center"/>
              </w:tcPr>
            </w:tcPrChange>
          </w:tcPr>
          <w:p w:rsidR="00B81A5B" w:rsidRPr="00D02BE9" w:rsidRDefault="00B81A5B" w:rsidP="00CB73E2">
            <w:pPr>
              <w:spacing w:after="0"/>
              <w:jc w:val="center"/>
              <w:cnfStyle w:val="101000000000" w:firstRow="1" w:lastRow="0" w:firstColumn="1" w:lastColumn="0" w:oddVBand="0" w:evenVBand="0" w:oddHBand="0" w:evenHBand="0" w:firstRowFirstColumn="0" w:firstRowLastColumn="0" w:lastRowFirstColumn="0" w:lastRowLastColumn="0"/>
              <w:rPr>
                <w:sz w:val="24"/>
                <w:szCs w:val="24"/>
              </w:rPr>
            </w:pPr>
            <w:r w:rsidRPr="00D02BE9">
              <w:rPr>
                <w:sz w:val="24"/>
                <w:szCs w:val="24"/>
              </w:rPr>
              <w:t>Test case ID</w:t>
            </w:r>
          </w:p>
        </w:tc>
        <w:tc>
          <w:tcPr>
            <w:tcW w:w="2367" w:type="dxa"/>
            <w:vAlign w:val="center"/>
            <w:tcPrChange w:id="3343" w:author="mine" w:date="2014-05-21T13:59:00Z">
              <w:tcPr>
                <w:tcW w:w="2367" w:type="dxa"/>
                <w:vAlign w:val="center"/>
              </w:tcPr>
            </w:tcPrChange>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Test Case Description</w:t>
            </w:r>
          </w:p>
        </w:tc>
        <w:tc>
          <w:tcPr>
            <w:tcW w:w="3330" w:type="dxa"/>
            <w:vAlign w:val="center"/>
            <w:tcPrChange w:id="3344" w:author="mine" w:date="2014-05-21T13:59:00Z">
              <w:tcPr>
                <w:tcW w:w="3330" w:type="dxa"/>
                <w:vAlign w:val="center"/>
              </w:tcPr>
            </w:tcPrChange>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Test Case Procedure</w:t>
            </w:r>
          </w:p>
        </w:tc>
        <w:tc>
          <w:tcPr>
            <w:tcW w:w="3240" w:type="dxa"/>
            <w:vAlign w:val="center"/>
            <w:tcPrChange w:id="3345" w:author="mine" w:date="2014-05-21T13:59:00Z">
              <w:tcPr>
                <w:tcW w:w="3240" w:type="dxa"/>
                <w:vAlign w:val="center"/>
              </w:tcPr>
            </w:tcPrChange>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Expected Output</w:t>
            </w:r>
          </w:p>
        </w:tc>
        <w:tc>
          <w:tcPr>
            <w:tcW w:w="1456" w:type="dxa"/>
            <w:vAlign w:val="center"/>
            <w:tcPrChange w:id="3346" w:author="mine" w:date="2014-05-21T13:59:00Z">
              <w:tcPr>
                <w:tcW w:w="1456" w:type="dxa"/>
                <w:vAlign w:val="center"/>
              </w:tcPr>
            </w:tcPrChange>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Inter-Test Case Dependence</w:t>
            </w:r>
          </w:p>
        </w:tc>
        <w:tc>
          <w:tcPr>
            <w:tcW w:w="1199" w:type="dxa"/>
            <w:vAlign w:val="center"/>
            <w:tcPrChange w:id="3347" w:author="mine" w:date="2014-05-21T13:59:00Z">
              <w:tcPr>
                <w:tcW w:w="1199" w:type="dxa"/>
                <w:vAlign w:val="center"/>
              </w:tcPr>
            </w:tcPrChange>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Result</w:t>
            </w:r>
          </w:p>
        </w:tc>
        <w:tc>
          <w:tcPr>
            <w:tcW w:w="1190" w:type="dxa"/>
            <w:vAlign w:val="center"/>
            <w:tcPrChange w:id="3348" w:author="mine" w:date="2014-05-21T13:59:00Z">
              <w:tcPr>
                <w:tcW w:w="1190" w:type="dxa"/>
                <w:vAlign w:val="center"/>
              </w:tcPr>
            </w:tcPrChange>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Test Date</w:t>
            </w:r>
          </w:p>
        </w:tc>
        <w:tc>
          <w:tcPr>
            <w:tcW w:w="1195" w:type="dxa"/>
            <w:vAlign w:val="center"/>
            <w:tcPrChange w:id="3349" w:author="mine" w:date="2014-05-21T13:59:00Z">
              <w:tcPr>
                <w:tcW w:w="1195" w:type="dxa"/>
                <w:vAlign w:val="center"/>
              </w:tcPr>
            </w:tcPrChange>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Note</w:t>
            </w:r>
          </w:p>
        </w:tc>
      </w:tr>
      <w:tr w:rsidR="00B81A5B" w:rsidRPr="00D02BE9" w:rsidTr="00CB73E2">
        <w:trPr>
          <w:cnfStyle w:val="000000100000" w:firstRow="0" w:lastRow="0" w:firstColumn="0" w:lastColumn="0" w:oddVBand="0" w:evenVBand="0" w:oddHBand="1" w:evenHBand="0" w:firstRowFirstColumn="0" w:firstRowLastColumn="0" w:lastRowFirstColumn="0" w:lastRowLastColumn="0"/>
          <w:jc w:val="center"/>
          <w:trPrChange w:id="335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351" w:author="mine" w:date="2014-05-21T13:59:00Z">
              <w:tcPr>
                <w:tcW w:w="1138" w:type="dxa"/>
                <w:vAlign w:val="center"/>
              </w:tcPr>
            </w:tcPrChange>
          </w:tcPr>
          <w:p w:rsidR="00B81A5B" w:rsidRPr="00D02BE9" w:rsidRDefault="00B81A5B" w:rsidP="00B81A5B">
            <w:pPr>
              <w:spacing w:after="0"/>
              <w:cnfStyle w:val="001000100000" w:firstRow="0" w:lastRow="0" w:firstColumn="1" w:lastColumn="0" w:oddVBand="0" w:evenVBand="0" w:oddHBand="1" w:evenHBand="0" w:firstRowFirstColumn="0" w:firstRowLastColumn="0" w:lastRowFirstColumn="0" w:lastRowLastColumn="0"/>
              <w:rPr>
                <w:sz w:val="24"/>
                <w:szCs w:val="24"/>
              </w:rPr>
            </w:pPr>
          </w:p>
        </w:tc>
        <w:tc>
          <w:tcPr>
            <w:tcW w:w="13977" w:type="dxa"/>
            <w:gridSpan w:val="7"/>
            <w:tcPrChange w:id="3352" w:author="mine" w:date="2014-05-21T13:59:00Z">
              <w:tcPr>
                <w:tcW w:w="13977" w:type="dxa"/>
                <w:gridSpan w:val="7"/>
              </w:tcPr>
            </w:tcPrChange>
          </w:tcPr>
          <w:p w:rsidR="00B81A5B" w:rsidRPr="00D02BE9" w:rsidRDefault="00B81A5B" w:rsidP="00B81A5B">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b/>
                <w:sz w:val="24"/>
                <w:szCs w:val="24"/>
              </w:rPr>
              <w:t>Pre-condition: 1.</w:t>
            </w:r>
            <w:r w:rsidRPr="00D02BE9">
              <w:rPr>
                <w:sz w:val="24"/>
                <w:szCs w:val="24"/>
              </w:rPr>
              <w:t xml:space="preserve"> Log in </w:t>
            </w:r>
            <w:r w:rsidRPr="00D02BE9">
              <w:rPr>
                <w:sz w:val="24"/>
                <w:szCs w:val="24"/>
                <w:lang w:val="vi-VN"/>
              </w:rPr>
              <w:t>the system</w:t>
            </w:r>
            <w:r w:rsidRPr="00D02BE9">
              <w:rPr>
                <w:sz w:val="24"/>
                <w:szCs w:val="24"/>
              </w:rPr>
              <w:t xml:space="preserve"> with Sponsor  role</w:t>
            </w:r>
          </w:p>
          <w:p w:rsidR="00B81A5B" w:rsidRPr="00D02BE9" w:rsidRDefault="00B81A5B" w:rsidP="00B81A5B">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sz w:val="24"/>
                <w:szCs w:val="24"/>
              </w:rPr>
              <w:tab/>
            </w:r>
            <w:r w:rsidRPr="00D02BE9">
              <w:rPr>
                <w:b/>
                <w:sz w:val="24"/>
                <w:szCs w:val="24"/>
              </w:rPr>
              <w:t>2.</w:t>
            </w:r>
            <w:r w:rsidRPr="00D02BE9">
              <w:rPr>
                <w:sz w:val="24"/>
                <w:szCs w:val="24"/>
              </w:rPr>
              <w:t xml:space="preserve"> </w:t>
            </w:r>
            <w:r w:rsidRPr="00D02BE9">
              <w:rPr>
                <w:sz w:val="24"/>
                <w:szCs w:val="24"/>
                <w:lang w:val="vi-VN"/>
              </w:rPr>
              <w:t>Click on the “</w:t>
            </w:r>
            <w:r w:rsidRPr="00D02BE9">
              <w:rPr>
                <w:sz w:val="24"/>
                <w:szCs w:val="24"/>
              </w:rPr>
              <w:t>Quản lý xe</w:t>
            </w:r>
            <w:r w:rsidRPr="00D02BE9">
              <w:rPr>
                <w:sz w:val="24"/>
                <w:szCs w:val="24"/>
                <w:lang w:val="vi-VN"/>
              </w:rPr>
              <w:t>” link in the menu bar</w:t>
            </w:r>
          </w:p>
          <w:p w:rsidR="00B81A5B" w:rsidRPr="00D02BE9" w:rsidRDefault="00B81A5B" w:rsidP="00B81A5B">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b/>
                <w:sz w:val="24"/>
                <w:szCs w:val="24"/>
              </w:rPr>
              <w:tab/>
              <w:t>3.</w:t>
            </w:r>
            <w:r w:rsidRPr="00D02BE9">
              <w:rPr>
                <w:sz w:val="24"/>
                <w:szCs w:val="24"/>
              </w:rPr>
              <w:t xml:space="preserve"> Click on “Xóa xe” icon</w:t>
            </w:r>
          </w:p>
        </w:tc>
      </w:tr>
      <w:tr w:rsidR="00E8131B" w:rsidRPr="00D02BE9" w:rsidTr="00E8131B">
        <w:trPr>
          <w:trHeight w:val="1187"/>
          <w:jc w:val="center"/>
          <w:trPrChange w:id="3353" w:author="mine" w:date="2014-05-21T13:59:00Z">
            <w:trPr>
              <w:trHeight w:val="1187"/>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354" w:author="mine" w:date="2014-05-21T13:59:00Z">
              <w:tcPr>
                <w:tcW w:w="1138" w:type="dxa"/>
                <w:vAlign w:val="center"/>
              </w:tcPr>
            </w:tcPrChange>
          </w:tcPr>
          <w:p w:rsidR="00B81A5B" w:rsidRPr="00D02BE9" w:rsidRDefault="00B81A5B" w:rsidP="00E8131B">
            <w:pPr>
              <w:spacing w:after="0"/>
              <w:rPr>
                <w:sz w:val="24"/>
                <w:szCs w:val="24"/>
              </w:rPr>
            </w:pPr>
            <w:r w:rsidRPr="00D02BE9">
              <w:rPr>
                <w:sz w:val="24"/>
                <w:szCs w:val="24"/>
              </w:rPr>
              <w:t>[</w:t>
            </w:r>
            <w:r w:rsidR="006854B2" w:rsidRPr="00D02BE9">
              <w:rPr>
                <w:sz w:val="24"/>
                <w:szCs w:val="24"/>
              </w:rPr>
              <w:t>DEC</w:t>
            </w:r>
            <w:r w:rsidRPr="00D02BE9">
              <w:rPr>
                <w:sz w:val="24"/>
                <w:szCs w:val="24"/>
              </w:rPr>
              <w:t>-1]</w:t>
            </w:r>
          </w:p>
        </w:tc>
        <w:tc>
          <w:tcPr>
            <w:tcW w:w="2367" w:type="dxa"/>
            <w:vAlign w:val="center"/>
            <w:tcPrChange w:id="3355" w:author="mine" w:date="2014-05-21T13:59:00Z">
              <w:tcPr>
                <w:tcW w:w="2367" w:type="dxa"/>
                <w:vAlign w:val="center"/>
              </w:tcPr>
            </w:tcPrChange>
          </w:tcPr>
          <w:p w:rsidR="00B81A5B" w:rsidRPr="00D02BE9" w:rsidRDefault="00B81A5B" w:rsidP="00D02B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D02BE9">
              <w:rPr>
                <w:sz w:val="24"/>
                <w:szCs w:val="24"/>
              </w:rPr>
              <w:t>Delete a car</w:t>
            </w:r>
          </w:p>
        </w:tc>
        <w:tc>
          <w:tcPr>
            <w:tcW w:w="3330" w:type="dxa"/>
            <w:vAlign w:val="center"/>
            <w:tcPrChange w:id="3356" w:author="mine" w:date="2014-05-21T13:59:00Z">
              <w:tcPr>
                <w:tcW w:w="3330" w:type="dxa"/>
                <w:vAlign w:val="center"/>
              </w:tcPr>
            </w:tcPrChange>
          </w:tcPr>
          <w:p w:rsidR="00B81A5B" w:rsidRPr="00D02BE9" w:rsidRDefault="00B81A5B"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D02BE9">
              <w:rPr>
                <w:sz w:val="24"/>
                <w:szCs w:val="24"/>
              </w:rPr>
              <w:t>Click OK when popup show up.</w:t>
            </w:r>
          </w:p>
        </w:tc>
        <w:tc>
          <w:tcPr>
            <w:tcW w:w="3240" w:type="dxa"/>
            <w:vAlign w:val="center"/>
            <w:tcPrChange w:id="3357" w:author="mine" w:date="2014-05-21T13:59:00Z">
              <w:tcPr>
                <w:tcW w:w="3240" w:type="dxa"/>
                <w:vAlign w:val="center"/>
              </w:tcPr>
            </w:tcPrChange>
          </w:tcPr>
          <w:p w:rsidR="00B81A5B" w:rsidRPr="00D02BE9" w:rsidRDefault="00B81A5B" w:rsidP="00E8131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D02BE9">
              <w:rPr>
                <w:rStyle w:val="hps"/>
                <w:sz w:val="24"/>
                <w:szCs w:val="24"/>
                <w:lang w:val="en"/>
              </w:rPr>
              <w:t>The car</w:t>
            </w:r>
            <w:r w:rsidRPr="00D02BE9">
              <w:rPr>
                <w:rStyle w:val="shorttext"/>
                <w:sz w:val="24"/>
                <w:szCs w:val="24"/>
                <w:lang w:val="en"/>
              </w:rPr>
              <w:t xml:space="preserve"> </w:t>
            </w:r>
            <w:r w:rsidRPr="00D02BE9">
              <w:rPr>
                <w:rStyle w:val="hps"/>
                <w:sz w:val="24"/>
                <w:szCs w:val="24"/>
                <w:lang w:val="en"/>
              </w:rPr>
              <w:t>was</w:t>
            </w:r>
            <w:r w:rsidRPr="00D02BE9">
              <w:rPr>
                <w:rStyle w:val="shorttext"/>
                <w:sz w:val="24"/>
                <w:szCs w:val="24"/>
                <w:lang w:val="en"/>
              </w:rPr>
              <w:t xml:space="preserve"> </w:t>
            </w:r>
            <w:r w:rsidRPr="00D02BE9">
              <w:rPr>
                <w:rStyle w:val="hps"/>
                <w:sz w:val="24"/>
                <w:szCs w:val="24"/>
                <w:lang w:val="en"/>
              </w:rPr>
              <w:t>removed from the</w:t>
            </w:r>
            <w:r w:rsidRPr="00D02BE9">
              <w:rPr>
                <w:rStyle w:val="shorttext"/>
                <w:sz w:val="24"/>
                <w:szCs w:val="24"/>
                <w:lang w:val="en"/>
              </w:rPr>
              <w:t xml:space="preserve"> </w:t>
            </w:r>
            <w:r w:rsidRPr="00D02BE9">
              <w:rPr>
                <w:rStyle w:val="hps"/>
                <w:sz w:val="24"/>
                <w:szCs w:val="24"/>
                <w:lang w:val="en"/>
              </w:rPr>
              <w:t>database</w:t>
            </w:r>
            <w:r w:rsidRPr="00D02BE9">
              <w:rPr>
                <w:sz w:val="24"/>
                <w:szCs w:val="24"/>
              </w:rPr>
              <w:t xml:space="preserve">. </w:t>
            </w:r>
            <w:r w:rsidRPr="00D02BE9">
              <w:rPr>
                <w:sz w:val="24"/>
                <w:szCs w:val="24"/>
                <w:lang w:val="vi-VN"/>
              </w:rPr>
              <w:t xml:space="preserve">The user is redirected to the </w:t>
            </w:r>
            <w:r w:rsidRPr="00D02BE9">
              <w:rPr>
                <w:sz w:val="24"/>
                <w:szCs w:val="24"/>
              </w:rPr>
              <w:t xml:space="preserve">Manage car </w:t>
            </w:r>
            <w:r w:rsidRPr="00D02BE9">
              <w:rPr>
                <w:sz w:val="24"/>
                <w:szCs w:val="24"/>
                <w:lang w:val="vi-VN"/>
              </w:rPr>
              <w:t xml:space="preserve"> page.</w:t>
            </w:r>
          </w:p>
        </w:tc>
        <w:tc>
          <w:tcPr>
            <w:tcW w:w="1456" w:type="dxa"/>
            <w:vAlign w:val="center"/>
            <w:tcPrChange w:id="3358" w:author="mine" w:date="2014-05-21T13:59:00Z">
              <w:tcPr>
                <w:tcW w:w="1456" w:type="dxa"/>
                <w:vAlign w:val="center"/>
              </w:tcPr>
            </w:tcPrChange>
          </w:tcPr>
          <w:p w:rsidR="00B81A5B" w:rsidRPr="00D02BE9" w:rsidRDefault="00B81A5B" w:rsidP="00E8131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c>
          <w:tcPr>
            <w:tcW w:w="1199" w:type="dxa"/>
            <w:vAlign w:val="center"/>
            <w:tcPrChange w:id="3359" w:author="mine" w:date="2014-05-21T13:59:00Z">
              <w:tcPr>
                <w:tcW w:w="1199" w:type="dxa"/>
                <w:vAlign w:val="center"/>
              </w:tcPr>
            </w:tcPrChange>
          </w:tcPr>
          <w:p w:rsidR="00B81A5B" w:rsidRPr="00D02BE9" w:rsidRDefault="00B81A5B" w:rsidP="00E8131B">
            <w:pPr>
              <w:cnfStyle w:val="000000000000" w:firstRow="0" w:lastRow="0" w:firstColumn="0" w:lastColumn="0" w:oddVBand="0" w:evenVBand="0" w:oddHBand="0" w:evenHBand="0" w:firstRowFirstColumn="0" w:firstRowLastColumn="0" w:lastRowFirstColumn="0" w:lastRowLastColumn="0"/>
              <w:rPr>
                <w:sz w:val="24"/>
                <w:szCs w:val="24"/>
              </w:rPr>
            </w:pPr>
            <w:r w:rsidRPr="00D02BE9">
              <w:rPr>
                <w:rFonts w:eastAsia="MS PGothic" w:cs="Times New Roman"/>
                <w:sz w:val="24"/>
                <w:szCs w:val="24"/>
              </w:rPr>
              <w:t>Passed</w:t>
            </w:r>
          </w:p>
        </w:tc>
        <w:tc>
          <w:tcPr>
            <w:tcW w:w="1190" w:type="dxa"/>
            <w:vAlign w:val="center"/>
            <w:tcPrChange w:id="3360" w:author="mine" w:date="2014-05-21T13:59:00Z">
              <w:tcPr>
                <w:tcW w:w="1190" w:type="dxa"/>
                <w:vAlign w:val="center"/>
              </w:tcPr>
            </w:tcPrChange>
          </w:tcPr>
          <w:p w:rsidR="00B81A5B" w:rsidRPr="00D02BE9" w:rsidRDefault="00B81A5B" w:rsidP="00E8131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D02BE9">
              <w:rPr>
                <w:rFonts w:eastAsia="MS PGothic" w:cs="Times New Roman"/>
                <w:sz w:val="24"/>
                <w:szCs w:val="24"/>
              </w:rPr>
              <w:t>15/3/2014</w:t>
            </w:r>
          </w:p>
        </w:tc>
        <w:tc>
          <w:tcPr>
            <w:tcW w:w="1195" w:type="dxa"/>
            <w:vAlign w:val="center"/>
            <w:tcPrChange w:id="3361" w:author="mine" w:date="2014-05-21T13:59:00Z">
              <w:tcPr>
                <w:tcW w:w="1195" w:type="dxa"/>
                <w:vAlign w:val="center"/>
              </w:tcPr>
            </w:tcPrChange>
          </w:tcPr>
          <w:p w:rsidR="00B81A5B" w:rsidRPr="00D02BE9" w:rsidRDefault="00B81A5B" w:rsidP="00E8131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r>
      <w:tr w:rsidR="00743708" w:rsidRPr="00D02BE9" w:rsidTr="00E8131B">
        <w:trPr>
          <w:cnfStyle w:val="000000100000" w:firstRow="0" w:lastRow="0" w:firstColumn="0" w:lastColumn="0" w:oddVBand="0" w:evenVBand="0" w:oddHBand="1" w:evenHBand="0" w:firstRowFirstColumn="0" w:firstRowLastColumn="0" w:lastRowFirstColumn="0" w:lastRowLastColumn="0"/>
          <w:jc w:val="center"/>
          <w:trPrChange w:id="336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363" w:author="mine" w:date="2014-05-21T13:59:00Z">
              <w:tcPr>
                <w:tcW w:w="1138" w:type="dxa"/>
                <w:vAlign w:val="center"/>
              </w:tcPr>
            </w:tcPrChange>
          </w:tcPr>
          <w:p w:rsidR="00B81A5B" w:rsidRPr="00D02BE9" w:rsidRDefault="006854B2" w:rsidP="00E8131B">
            <w:pPr>
              <w:spacing w:after="0"/>
              <w:cnfStyle w:val="001000100000" w:firstRow="0" w:lastRow="0" w:firstColumn="1" w:lastColumn="0" w:oddVBand="0" w:evenVBand="0" w:oddHBand="1" w:evenHBand="0" w:firstRowFirstColumn="0" w:firstRowLastColumn="0" w:lastRowFirstColumn="0" w:lastRowLastColumn="0"/>
              <w:rPr>
                <w:sz w:val="24"/>
                <w:szCs w:val="24"/>
              </w:rPr>
            </w:pPr>
            <w:r w:rsidRPr="00D02BE9">
              <w:rPr>
                <w:sz w:val="24"/>
                <w:szCs w:val="24"/>
              </w:rPr>
              <w:t>[DEC</w:t>
            </w:r>
            <w:r w:rsidR="00B81A5B" w:rsidRPr="00D02BE9">
              <w:rPr>
                <w:sz w:val="24"/>
                <w:szCs w:val="24"/>
              </w:rPr>
              <w:t>-2]</w:t>
            </w:r>
          </w:p>
        </w:tc>
        <w:tc>
          <w:tcPr>
            <w:tcW w:w="2367" w:type="dxa"/>
            <w:vAlign w:val="center"/>
            <w:tcPrChange w:id="3364" w:author="mine" w:date="2014-05-21T13:59:00Z">
              <w:tcPr>
                <w:tcW w:w="2367" w:type="dxa"/>
                <w:vAlign w:val="center"/>
              </w:tcPr>
            </w:tcPrChange>
          </w:tcPr>
          <w:p w:rsidR="00B81A5B" w:rsidRPr="00D02BE9" w:rsidRDefault="00B81A5B" w:rsidP="00D02B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sz w:val="24"/>
                <w:szCs w:val="24"/>
              </w:rPr>
              <w:t>Delete a car</w:t>
            </w:r>
          </w:p>
        </w:tc>
        <w:tc>
          <w:tcPr>
            <w:tcW w:w="3330" w:type="dxa"/>
            <w:vAlign w:val="center"/>
            <w:tcPrChange w:id="3365" w:author="mine" w:date="2014-05-21T13:59:00Z">
              <w:tcPr>
                <w:tcW w:w="3330" w:type="dxa"/>
                <w:vAlign w:val="center"/>
              </w:tcPr>
            </w:tcPrChange>
          </w:tcPr>
          <w:p w:rsidR="00B81A5B" w:rsidRPr="00D02BE9" w:rsidRDefault="00B81A5B"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D02BE9">
              <w:rPr>
                <w:sz w:val="24"/>
                <w:szCs w:val="24"/>
              </w:rPr>
              <w:t>Click Cancel button when popup show up.</w:t>
            </w:r>
          </w:p>
        </w:tc>
        <w:tc>
          <w:tcPr>
            <w:tcW w:w="3240" w:type="dxa"/>
            <w:vAlign w:val="center"/>
            <w:tcPrChange w:id="3366" w:author="mine" w:date="2014-05-21T13:59:00Z">
              <w:tcPr>
                <w:tcW w:w="3240" w:type="dxa"/>
                <w:vAlign w:val="center"/>
              </w:tcPr>
            </w:tcPrChange>
          </w:tcPr>
          <w:p w:rsidR="00B81A5B" w:rsidRPr="00D02BE9" w:rsidRDefault="00B81A5B" w:rsidP="00E8131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sz w:val="24"/>
                <w:szCs w:val="24"/>
              </w:rPr>
              <w:t>.Popup is close and user still in manage car page.</w:t>
            </w:r>
          </w:p>
        </w:tc>
        <w:tc>
          <w:tcPr>
            <w:tcW w:w="1456" w:type="dxa"/>
            <w:vAlign w:val="center"/>
            <w:tcPrChange w:id="3367" w:author="mine" w:date="2014-05-21T13:59:00Z">
              <w:tcPr>
                <w:tcW w:w="1456" w:type="dxa"/>
                <w:vAlign w:val="center"/>
              </w:tcPr>
            </w:tcPrChange>
          </w:tcPr>
          <w:p w:rsidR="00B81A5B" w:rsidRPr="00D02BE9" w:rsidRDefault="00B81A5B" w:rsidP="00E8131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c>
          <w:tcPr>
            <w:tcW w:w="1199" w:type="dxa"/>
            <w:vAlign w:val="center"/>
            <w:tcPrChange w:id="3368" w:author="mine" w:date="2014-05-21T13:59:00Z">
              <w:tcPr>
                <w:tcW w:w="1199" w:type="dxa"/>
                <w:vAlign w:val="center"/>
              </w:tcPr>
            </w:tcPrChange>
          </w:tcPr>
          <w:p w:rsidR="00B81A5B" w:rsidRPr="00D02BE9" w:rsidRDefault="00B81A5B" w:rsidP="00E8131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rFonts w:eastAsia="MS PGothic" w:cs="Times New Roman"/>
                <w:sz w:val="24"/>
                <w:szCs w:val="24"/>
              </w:rPr>
              <w:t>Passed</w:t>
            </w:r>
          </w:p>
        </w:tc>
        <w:tc>
          <w:tcPr>
            <w:tcW w:w="1190" w:type="dxa"/>
            <w:vAlign w:val="center"/>
            <w:tcPrChange w:id="3369" w:author="mine" w:date="2014-05-21T13:59:00Z">
              <w:tcPr>
                <w:tcW w:w="1190" w:type="dxa"/>
                <w:vAlign w:val="center"/>
              </w:tcPr>
            </w:tcPrChange>
          </w:tcPr>
          <w:p w:rsidR="00B81A5B" w:rsidRPr="00D02BE9" w:rsidRDefault="00B81A5B" w:rsidP="00E8131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rFonts w:eastAsia="MS PGothic" w:cs="Times New Roman"/>
                <w:sz w:val="24"/>
                <w:szCs w:val="24"/>
              </w:rPr>
              <w:t>15/3/2014</w:t>
            </w:r>
          </w:p>
        </w:tc>
        <w:tc>
          <w:tcPr>
            <w:tcW w:w="1195" w:type="dxa"/>
            <w:vAlign w:val="center"/>
            <w:tcPrChange w:id="3370" w:author="mine" w:date="2014-05-21T13:59:00Z">
              <w:tcPr>
                <w:tcW w:w="1195" w:type="dxa"/>
                <w:vAlign w:val="center"/>
              </w:tcPr>
            </w:tcPrChange>
          </w:tcPr>
          <w:p w:rsidR="00B81A5B" w:rsidRPr="00D02BE9" w:rsidRDefault="00B81A5B" w:rsidP="00E8131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r>
    </w:tbl>
    <w:p w:rsidR="00C518B4" w:rsidRPr="00C518B4" w:rsidRDefault="00C518B4" w:rsidP="00C518B4"/>
    <w:p w:rsidR="005F5B7C" w:rsidRDefault="005F5B7C" w:rsidP="00255909">
      <w:pPr>
        <w:pStyle w:val="Heading4"/>
        <w:numPr>
          <w:ilvl w:val="0"/>
          <w:numId w:val="91"/>
        </w:numPr>
        <w:ind w:left="1620"/>
        <w:rPr>
          <w:i w:val="0"/>
          <w:sz w:val="24"/>
          <w:szCs w:val="24"/>
        </w:rPr>
      </w:pPr>
      <w:bookmarkStart w:id="3371" w:name="_Toc385664030"/>
      <w:r w:rsidRPr="00C518B4">
        <w:rPr>
          <w:i w:val="0"/>
          <w:sz w:val="24"/>
          <w:szCs w:val="24"/>
        </w:rPr>
        <w:t>Sponsored Car</w:t>
      </w:r>
      <w:bookmarkEnd w:id="3371"/>
      <w:r w:rsidRPr="00C518B4">
        <w:rPr>
          <w:i w:val="0"/>
          <w:sz w:val="24"/>
          <w:szCs w:val="24"/>
        </w:rPr>
        <w:t xml:space="preserve">  </w:t>
      </w:r>
    </w:p>
    <w:tbl>
      <w:tblPr>
        <w:tblStyle w:val="GridTable4-Accent21"/>
        <w:tblW w:w="15115" w:type="dxa"/>
        <w:jc w:val="center"/>
        <w:tblLook w:val="04A0" w:firstRow="1" w:lastRow="0" w:firstColumn="1" w:lastColumn="0" w:noHBand="0" w:noVBand="1"/>
        <w:tblPrChange w:id="3372" w:author="mine" w:date="2014-05-21T13:59:00Z">
          <w:tblPr>
            <w:tblStyle w:val="GridTable4-Accent210"/>
            <w:tblW w:w="15115" w:type="dxa"/>
            <w:jc w:val="center"/>
            <w:tblLook w:val="04A0" w:firstRow="1" w:lastRow="0" w:firstColumn="1" w:lastColumn="0" w:noHBand="0" w:noVBand="1"/>
          </w:tblPr>
        </w:tblPrChange>
      </w:tblPr>
      <w:tblGrid>
        <w:gridCol w:w="1376"/>
        <w:gridCol w:w="2331"/>
        <w:gridCol w:w="3254"/>
        <w:gridCol w:w="3163"/>
        <w:gridCol w:w="1456"/>
        <w:gridCol w:w="1187"/>
        <w:gridCol w:w="1172"/>
        <w:gridCol w:w="1176"/>
        <w:tblGridChange w:id="3373">
          <w:tblGrid>
            <w:gridCol w:w="1376"/>
            <w:gridCol w:w="2331"/>
            <w:gridCol w:w="3254"/>
            <w:gridCol w:w="3163"/>
            <w:gridCol w:w="1456"/>
            <w:gridCol w:w="1187"/>
            <w:gridCol w:w="1172"/>
            <w:gridCol w:w="1176"/>
          </w:tblGrid>
        </w:tblGridChange>
      </w:tblGrid>
      <w:tr w:rsidR="00743708" w:rsidRPr="00164DB8" w:rsidTr="00EF0068">
        <w:trPr>
          <w:cnfStyle w:val="100000000000" w:firstRow="1" w:lastRow="0" w:firstColumn="0" w:lastColumn="0" w:oddVBand="0" w:evenVBand="0" w:oddHBand="0" w:evenHBand="0" w:firstRowFirstColumn="0" w:firstRowLastColumn="0" w:lastRowFirstColumn="0" w:lastRowLastColumn="0"/>
          <w:jc w:val="center"/>
          <w:trPrChange w:id="337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375" w:author="mine" w:date="2014-05-21T13:59:00Z">
              <w:tcPr>
                <w:tcW w:w="1376" w:type="dxa"/>
                <w:vAlign w:val="center"/>
              </w:tcPr>
            </w:tcPrChange>
          </w:tcPr>
          <w:p w:rsidR="00B81A5B" w:rsidRPr="00164DB8" w:rsidRDefault="00B81A5B" w:rsidP="00CB73E2">
            <w:pPr>
              <w:spacing w:after="0"/>
              <w:jc w:val="center"/>
              <w:cnfStyle w:val="101000000000" w:firstRow="1" w:lastRow="0" w:firstColumn="1" w:lastColumn="0" w:oddVBand="0" w:evenVBand="0" w:oddHBand="0" w:evenHBand="0" w:firstRowFirstColumn="0" w:firstRowLastColumn="0" w:lastRowFirstColumn="0" w:lastRowLastColumn="0"/>
              <w:rPr>
                <w:sz w:val="24"/>
                <w:szCs w:val="24"/>
              </w:rPr>
            </w:pPr>
            <w:r w:rsidRPr="00164DB8">
              <w:rPr>
                <w:sz w:val="24"/>
                <w:szCs w:val="24"/>
              </w:rPr>
              <w:t>Test case ID</w:t>
            </w:r>
          </w:p>
        </w:tc>
        <w:tc>
          <w:tcPr>
            <w:tcW w:w="2331" w:type="dxa"/>
            <w:vAlign w:val="center"/>
            <w:tcPrChange w:id="3376" w:author="mine" w:date="2014-05-21T13:59:00Z">
              <w:tcPr>
                <w:tcW w:w="2331" w:type="dxa"/>
                <w:vAlign w:val="center"/>
              </w:tcPr>
            </w:tcPrChange>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Description</w:t>
            </w:r>
          </w:p>
        </w:tc>
        <w:tc>
          <w:tcPr>
            <w:tcW w:w="3254" w:type="dxa"/>
            <w:vAlign w:val="center"/>
            <w:tcPrChange w:id="3377" w:author="mine" w:date="2014-05-21T13:59:00Z">
              <w:tcPr>
                <w:tcW w:w="3254" w:type="dxa"/>
                <w:vAlign w:val="center"/>
              </w:tcPr>
            </w:tcPrChange>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Procedure</w:t>
            </w:r>
          </w:p>
        </w:tc>
        <w:tc>
          <w:tcPr>
            <w:tcW w:w="3163" w:type="dxa"/>
            <w:vAlign w:val="center"/>
            <w:tcPrChange w:id="3378" w:author="mine" w:date="2014-05-21T13:59:00Z">
              <w:tcPr>
                <w:tcW w:w="3163" w:type="dxa"/>
                <w:vAlign w:val="center"/>
              </w:tcPr>
            </w:tcPrChange>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Expected Output</w:t>
            </w:r>
          </w:p>
        </w:tc>
        <w:tc>
          <w:tcPr>
            <w:tcW w:w="1456" w:type="dxa"/>
            <w:vAlign w:val="center"/>
            <w:tcPrChange w:id="3379" w:author="mine" w:date="2014-05-21T13:59:00Z">
              <w:tcPr>
                <w:tcW w:w="1456" w:type="dxa"/>
                <w:vAlign w:val="center"/>
              </w:tcPr>
            </w:tcPrChange>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 xml:space="preserve">Inter-Test Case </w:t>
            </w:r>
            <w:r w:rsidRPr="00164DB8">
              <w:rPr>
                <w:sz w:val="24"/>
                <w:szCs w:val="24"/>
              </w:rPr>
              <w:lastRenderedPageBreak/>
              <w:t>Dependence</w:t>
            </w:r>
          </w:p>
        </w:tc>
        <w:tc>
          <w:tcPr>
            <w:tcW w:w="1187" w:type="dxa"/>
            <w:vAlign w:val="center"/>
            <w:tcPrChange w:id="3380" w:author="mine" w:date="2014-05-21T13:59:00Z">
              <w:tcPr>
                <w:tcW w:w="1187" w:type="dxa"/>
                <w:vAlign w:val="center"/>
              </w:tcPr>
            </w:tcPrChange>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lastRenderedPageBreak/>
              <w:t>Result</w:t>
            </w:r>
          </w:p>
        </w:tc>
        <w:tc>
          <w:tcPr>
            <w:tcW w:w="1172" w:type="dxa"/>
            <w:vAlign w:val="center"/>
            <w:tcPrChange w:id="3381" w:author="mine" w:date="2014-05-21T13:59:00Z">
              <w:tcPr>
                <w:tcW w:w="1172" w:type="dxa"/>
                <w:vAlign w:val="center"/>
              </w:tcPr>
            </w:tcPrChange>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Date</w:t>
            </w:r>
          </w:p>
        </w:tc>
        <w:tc>
          <w:tcPr>
            <w:tcW w:w="1176" w:type="dxa"/>
            <w:vAlign w:val="center"/>
            <w:tcPrChange w:id="3382" w:author="mine" w:date="2014-05-21T13:59:00Z">
              <w:tcPr>
                <w:tcW w:w="1176" w:type="dxa"/>
                <w:vAlign w:val="center"/>
              </w:tcPr>
            </w:tcPrChange>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Note</w:t>
            </w:r>
          </w:p>
        </w:tc>
      </w:tr>
      <w:tr w:rsidR="00EF0068" w:rsidRPr="0091497F" w:rsidTr="00EF0068">
        <w:trPr>
          <w:cnfStyle w:val="000000100000" w:firstRow="0" w:lastRow="0" w:firstColumn="0" w:lastColumn="0" w:oddVBand="0" w:evenVBand="0" w:oddHBand="1" w:evenHBand="0" w:firstRowFirstColumn="0" w:firstRowLastColumn="0" w:lastRowFirstColumn="0" w:lastRowLastColumn="0"/>
          <w:jc w:val="center"/>
          <w:trPrChange w:id="338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384" w:author="mine" w:date="2014-05-21T13:59:00Z">
              <w:tcPr>
                <w:tcW w:w="1376" w:type="dxa"/>
                <w:vAlign w:val="center"/>
              </w:tcPr>
            </w:tcPrChange>
          </w:tcPr>
          <w:p w:rsidR="00EF0068" w:rsidRPr="00164DB8" w:rsidRDefault="00EF0068" w:rsidP="00EF0068">
            <w:pPr>
              <w:spacing w:after="0"/>
              <w:cnfStyle w:val="001000100000" w:firstRow="0" w:lastRow="0" w:firstColumn="1" w:lastColumn="0" w:oddVBand="0" w:evenVBand="0" w:oddHBand="1" w:evenHBand="0" w:firstRowFirstColumn="0" w:firstRowLastColumn="0" w:lastRowFirstColumn="0" w:lastRowLastColumn="0"/>
              <w:rPr>
                <w:sz w:val="24"/>
                <w:szCs w:val="24"/>
              </w:rPr>
            </w:pPr>
          </w:p>
        </w:tc>
        <w:tc>
          <w:tcPr>
            <w:tcW w:w="13739" w:type="dxa"/>
            <w:gridSpan w:val="7"/>
            <w:tcPrChange w:id="3385" w:author="mine" w:date="2014-05-21T13:59:00Z">
              <w:tcPr>
                <w:tcW w:w="13739" w:type="dxa"/>
                <w:gridSpan w:val="7"/>
              </w:tcPr>
            </w:tcPrChange>
          </w:tcPr>
          <w:p w:rsidR="00EF0068" w:rsidRDefault="00EF0068" w:rsidP="00EF0068">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rPr>
                <w:b/>
              </w:rPr>
              <w:t>Pre-condition</w:t>
            </w:r>
            <w:r w:rsidRPr="00081108">
              <w:rPr>
                <w:b/>
              </w:rPr>
              <w:t>:</w:t>
            </w:r>
            <w:r>
              <w:rPr>
                <w:b/>
              </w:rPr>
              <w:t xml:space="preserve"> 1.</w:t>
            </w:r>
            <w:r>
              <w:t xml:space="preserve"> </w:t>
            </w:r>
            <w:r w:rsidRPr="00AB0E82">
              <w:t xml:space="preserve">Log in </w:t>
            </w:r>
            <w:r>
              <w:rPr>
                <w:lang w:val="vi-VN"/>
              </w:rPr>
              <w:t>the system</w:t>
            </w:r>
            <w:r w:rsidRPr="00AB0E82">
              <w:t xml:space="preserve"> with </w:t>
            </w:r>
            <w:r>
              <w:t xml:space="preserve">Sponsor </w:t>
            </w:r>
            <w:r w:rsidRPr="00AB0E82">
              <w:t xml:space="preserve"> role</w:t>
            </w:r>
          </w:p>
          <w:p w:rsidR="00EF0068" w:rsidRPr="00081108" w:rsidRDefault="00EF0068" w:rsidP="00EF0068">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tab/>
            </w:r>
            <w:r w:rsidRPr="00081108">
              <w:rPr>
                <w:b/>
              </w:rPr>
              <w:t>2.</w:t>
            </w:r>
            <w:r>
              <w:t xml:space="preserve"> </w:t>
            </w:r>
            <w:r>
              <w:rPr>
                <w:lang w:val="vi-VN"/>
              </w:rPr>
              <w:t>Click on the “</w:t>
            </w:r>
            <w:r>
              <w:t>Quản lý xe</w:t>
            </w:r>
            <w:r>
              <w:rPr>
                <w:lang w:val="vi-VN"/>
              </w:rPr>
              <w:t>” link in the menu bar</w:t>
            </w:r>
          </w:p>
          <w:p w:rsidR="00EF0068" w:rsidRPr="00EF5034" w:rsidRDefault="00EF0068" w:rsidP="00EF0068">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rPr>
                <w:b/>
              </w:rPr>
              <w:tab/>
              <w:t>3.</w:t>
            </w:r>
            <w:r>
              <w:t xml:space="preserve"> </w:t>
            </w:r>
            <w:r w:rsidRPr="00AB0E82">
              <w:t>Click on “</w:t>
            </w:r>
            <w:r>
              <w:t>Tài trợ xe</w:t>
            </w:r>
            <w:r w:rsidRPr="00AB0E82">
              <w:t xml:space="preserve">” </w:t>
            </w:r>
            <w:r>
              <w:t>icon</w:t>
            </w:r>
          </w:p>
        </w:tc>
      </w:tr>
      <w:tr w:rsidR="00EF0068" w:rsidRPr="0091497F" w:rsidTr="00264021">
        <w:trPr>
          <w:trHeight w:val="1187"/>
          <w:jc w:val="center"/>
          <w:trPrChange w:id="3386" w:author="mine" w:date="2014-05-21T13:59:00Z">
            <w:trPr>
              <w:trHeight w:val="1187"/>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387" w:author="mine" w:date="2014-05-21T13:59:00Z">
              <w:tcPr>
                <w:tcW w:w="1376" w:type="dxa"/>
                <w:vAlign w:val="center"/>
              </w:tcPr>
            </w:tcPrChange>
          </w:tcPr>
          <w:p w:rsidR="00EF0068" w:rsidRPr="00164DB8" w:rsidRDefault="00EF0068" w:rsidP="00264021">
            <w:pPr>
              <w:spacing w:after="0"/>
              <w:rPr>
                <w:sz w:val="24"/>
                <w:szCs w:val="24"/>
              </w:rPr>
            </w:pPr>
            <w:r>
              <w:rPr>
                <w:sz w:val="24"/>
                <w:szCs w:val="24"/>
              </w:rPr>
              <w:t>[SPC-1]</w:t>
            </w:r>
          </w:p>
        </w:tc>
        <w:tc>
          <w:tcPr>
            <w:tcW w:w="2331" w:type="dxa"/>
            <w:vAlign w:val="center"/>
            <w:tcPrChange w:id="3388" w:author="mine" w:date="2014-05-21T13:59:00Z">
              <w:tcPr>
                <w:tcW w:w="2331" w:type="dxa"/>
                <w:vAlign w:val="center"/>
              </w:tcPr>
            </w:tcPrChange>
          </w:tcPr>
          <w:p w:rsidR="00EF0068" w:rsidRPr="00F919AE" w:rsidRDefault="00EF0068" w:rsidP="00552D18">
            <w:pPr>
              <w:spacing w:before="60" w:after="60"/>
              <w:cnfStyle w:val="000000000000" w:firstRow="0" w:lastRow="0" w:firstColumn="0" w:lastColumn="0" w:oddVBand="0" w:evenVBand="0" w:oddHBand="0" w:evenHBand="0" w:firstRowFirstColumn="0" w:firstRowLastColumn="0" w:lastRowFirstColumn="0" w:lastRowLastColumn="0"/>
            </w:pPr>
            <w:r>
              <w:t xml:space="preserve">Sponsored Car  </w:t>
            </w:r>
          </w:p>
        </w:tc>
        <w:tc>
          <w:tcPr>
            <w:tcW w:w="3254" w:type="dxa"/>
            <w:vAlign w:val="center"/>
            <w:tcPrChange w:id="3389" w:author="mine" w:date="2014-05-21T13:59:00Z">
              <w:tcPr>
                <w:tcW w:w="3254" w:type="dxa"/>
                <w:vAlign w:val="center"/>
              </w:tcPr>
            </w:tcPrChange>
          </w:tcPr>
          <w:p w:rsidR="00EF0068" w:rsidRPr="00724275" w:rsidRDefault="00EF0068"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Click to choose </w:t>
            </w:r>
            <w:r w:rsidR="00264021">
              <w:t>an examination and c</w:t>
            </w:r>
            <w:r>
              <w:t xml:space="preserve">harity </w:t>
            </w:r>
            <w:r w:rsidRPr="00724275">
              <w:t>to sponsored car</w:t>
            </w:r>
          </w:p>
          <w:p w:rsidR="00EF0068" w:rsidRPr="004A77A0" w:rsidRDefault="00EF0068"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Click “Tài trợ” button</w:t>
            </w:r>
          </w:p>
        </w:tc>
        <w:tc>
          <w:tcPr>
            <w:tcW w:w="3163" w:type="dxa"/>
            <w:vAlign w:val="center"/>
            <w:tcPrChange w:id="3390" w:author="mine" w:date="2014-05-21T13:59:00Z">
              <w:tcPr>
                <w:tcW w:w="3163" w:type="dxa"/>
                <w:vAlign w:val="center"/>
              </w:tcPr>
            </w:tcPrChange>
          </w:tcPr>
          <w:p w:rsidR="00EF0068" w:rsidRPr="00D32B6F" w:rsidRDefault="00EF0068" w:rsidP="00264021">
            <w:pPr>
              <w:cnfStyle w:val="000000000000" w:firstRow="0" w:lastRow="0" w:firstColumn="0" w:lastColumn="0" w:oddVBand="0" w:evenVBand="0" w:oddHBand="0" w:evenHBand="0" w:firstRowFirstColumn="0" w:firstRowLastColumn="0" w:lastRowFirstColumn="0" w:lastRowLastColumn="0"/>
            </w:pPr>
            <w:r>
              <w:rPr>
                <w:rStyle w:val="hps"/>
                <w:lang w:val="en"/>
              </w:rPr>
              <w:t>The car</w:t>
            </w:r>
            <w:r>
              <w:rPr>
                <w:rStyle w:val="shorttext"/>
                <w:lang w:val="en"/>
              </w:rPr>
              <w:t xml:space="preserve"> </w:t>
            </w:r>
            <w:r>
              <w:rPr>
                <w:rStyle w:val="hps"/>
                <w:lang w:val="en"/>
              </w:rPr>
              <w:t>was s</w:t>
            </w:r>
            <w:r w:rsidRPr="00DB562F">
              <w:rPr>
                <w:rFonts w:eastAsia="Times New Roman" w:cs="Times New Roman"/>
                <w:szCs w:val="24"/>
                <w:lang w:val="en"/>
              </w:rPr>
              <w:t>ponsored</w:t>
            </w:r>
            <w:r w:rsidR="00264021">
              <w:rPr>
                <w:rFonts w:eastAsia="Times New Roman" w:cs="Times New Roman"/>
                <w:szCs w:val="24"/>
                <w:lang w:val="en"/>
              </w:rPr>
              <w:t xml:space="preserve"> </w:t>
            </w:r>
            <w:r>
              <w:t xml:space="preserve">for organization </w:t>
            </w:r>
            <w:r>
              <w:rPr>
                <w:rStyle w:val="hps"/>
                <w:lang w:val="en"/>
              </w:rPr>
              <w:t>selected.</w:t>
            </w:r>
            <w:r w:rsidR="00264021">
              <w:t xml:space="preserve"> </w:t>
            </w:r>
            <w:r>
              <w:rPr>
                <w:lang w:val="vi-VN"/>
              </w:rPr>
              <w:t xml:space="preserve">The user is redirected to the </w:t>
            </w:r>
            <w:r>
              <w:t xml:space="preserve">Manage car </w:t>
            </w:r>
            <w:r>
              <w:rPr>
                <w:lang w:val="vi-VN"/>
              </w:rPr>
              <w:t xml:space="preserve"> page.</w:t>
            </w:r>
          </w:p>
        </w:tc>
        <w:tc>
          <w:tcPr>
            <w:tcW w:w="1456" w:type="dxa"/>
            <w:vAlign w:val="center"/>
            <w:tcPrChange w:id="3391" w:author="mine" w:date="2014-05-21T13:59:00Z">
              <w:tcPr>
                <w:tcW w:w="1456" w:type="dxa"/>
                <w:vAlign w:val="center"/>
              </w:tcPr>
            </w:tcPrChange>
          </w:tcPr>
          <w:p w:rsidR="00EF0068" w:rsidRDefault="00EF0068" w:rsidP="00264021">
            <w:pPr>
              <w:spacing w:before="60" w:after="60"/>
              <w:cnfStyle w:val="000000000000" w:firstRow="0" w:lastRow="0" w:firstColumn="0" w:lastColumn="0" w:oddVBand="0" w:evenVBand="0" w:oddHBand="0" w:evenHBand="0" w:firstRowFirstColumn="0" w:firstRowLastColumn="0" w:lastRowFirstColumn="0" w:lastRowLastColumn="0"/>
            </w:pPr>
          </w:p>
        </w:tc>
        <w:tc>
          <w:tcPr>
            <w:tcW w:w="1187" w:type="dxa"/>
            <w:vAlign w:val="center"/>
            <w:tcPrChange w:id="3392" w:author="mine" w:date="2014-05-21T13:59:00Z">
              <w:tcPr>
                <w:tcW w:w="1187" w:type="dxa"/>
                <w:vAlign w:val="center"/>
              </w:tcPr>
            </w:tcPrChange>
          </w:tcPr>
          <w:p w:rsidR="00EF0068" w:rsidRPr="002C1684" w:rsidRDefault="00EF0068" w:rsidP="00264021">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72" w:type="dxa"/>
            <w:vAlign w:val="center"/>
            <w:tcPrChange w:id="3393" w:author="mine" w:date="2014-05-21T13:59:00Z">
              <w:tcPr>
                <w:tcW w:w="1172" w:type="dxa"/>
                <w:vAlign w:val="center"/>
              </w:tcPr>
            </w:tcPrChange>
          </w:tcPr>
          <w:p w:rsidR="00EF0068" w:rsidRDefault="00EF0068" w:rsidP="00264021">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15/3/2014</w:t>
            </w:r>
          </w:p>
        </w:tc>
        <w:tc>
          <w:tcPr>
            <w:tcW w:w="1176" w:type="dxa"/>
            <w:vAlign w:val="center"/>
            <w:tcPrChange w:id="3394" w:author="mine" w:date="2014-05-21T13:59:00Z">
              <w:tcPr>
                <w:tcW w:w="1176" w:type="dxa"/>
                <w:vAlign w:val="center"/>
              </w:tcPr>
            </w:tcPrChange>
          </w:tcPr>
          <w:p w:rsidR="00EF0068" w:rsidRDefault="00EF0068" w:rsidP="00264021">
            <w:pPr>
              <w:spacing w:before="60" w:after="60"/>
              <w:cnfStyle w:val="000000000000" w:firstRow="0" w:lastRow="0" w:firstColumn="0" w:lastColumn="0" w:oddVBand="0" w:evenVBand="0" w:oddHBand="0" w:evenHBand="0" w:firstRowFirstColumn="0" w:firstRowLastColumn="0" w:lastRowFirstColumn="0" w:lastRowLastColumn="0"/>
            </w:pPr>
          </w:p>
        </w:tc>
      </w:tr>
      <w:tr w:rsidR="00743708" w:rsidRPr="0091497F" w:rsidTr="00264021">
        <w:trPr>
          <w:cnfStyle w:val="000000100000" w:firstRow="0" w:lastRow="0" w:firstColumn="0" w:lastColumn="0" w:oddVBand="0" w:evenVBand="0" w:oddHBand="1" w:evenHBand="0" w:firstRowFirstColumn="0" w:firstRowLastColumn="0" w:lastRowFirstColumn="0" w:lastRowLastColumn="0"/>
          <w:jc w:val="center"/>
          <w:trPrChange w:id="339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396" w:author="mine" w:date="2014-05-21T13:59:00Z">
              <w:tcPr>
                <w:tcW w:w="1376" w:type="dxa"/>
                <w:vAlign w:val="center"/>
              </w:tcPr>
            </w:tcPrChange>
          </w:tcPr>
          <w:p w:rsidR="00EF0068" w:rsidRPr="00164DB8" w:rsidRDefault="00EF0068" w:rsidP="00264021">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[SPC-2]</w:t>
            </w:r>
          </w:p>
        </w:tc>
        <w:tc>
          <w:tcPr>
            <w:tcW w:w="2331" w:type="dxa"/>
            <w:vAlign w:val="center"/>
            <w:tcPrChange w:id="3397" w:author="mine" w:date="2014-05-21T13:59:00Z">
              <w:tcPr>
                <w:tcW w:w="2331" w:type="dxa"/>
                <w:vAlign w:val="center"/>
              </w:tcPr>
            </w:tcPrChange>
          </w:tcPr>
          <w:p w:rsidR="00EF0068" w:rsidRDefault="00EF0068" w:rsidP="00552D18">
            <w:pPr>
              <w:cnfStyle w:val="000000100000" w:firstRow="0" w:lastRow="0" w:firstColumn="0" w:lastColumn="0" w:oddVBand="0" w:evenVBand="0" w:oddHBand="1" w:evenHBand="0" w:firstRowFirstColumn="0" w:firstRowLastColumn="0" w:lastRowFirstColumn="0" w:lastRowLastColumn="0"/>
            </w:pPr>
            <w:r>
              <w:t xml:space="preserve">Sponsored Car </w:t>
            </w:r>
          </w:p>
        </w:tc>
        <w:tc>
          <w:tcPr>
            <w:tcW w:w="3254" w:type="dxa"/>
            <w:vAlign w:val="center"/>
            <w:tcPrChange w:id="3398" w:author="mine" w:date="2014-05-21T13:59:00Z">
              <w:tcPr>
                <w:tcW w:w="3254" w:type="dxa"/>
                <w:vAlign w:val="center"/>
              </w:tcPr>
            </w:tcPrChange>
          </w:tcPr>
          <w:p w:rsidR="00EF0068" w:rsidRDefault="00EF0068"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pPr>
            <w:r>
              <w:t xml:space="preserve">Not </w:t>
            </w:r>
            <w:r w:rsidR="00264021">
              <w:t>selected</w:t>
            </w:r>
            <w:r>
              <w:t xml:space="preserve"> any organization</w:t>
            </w:r>
          </w:p>
          <w:p w:rsidR="00EF0068" w:rsidRDefault="0026402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pPr>
            <w:r>
              <w:t>Click “T</w:t>
            </w:r>
            <w:r w:rsidR="00EF0068">
              <w:t xml:space="preserve">ài trợ” button </w:t>
            </w:r>
          </w:p>
        </w:tc>
        <w:tc>
          <w:tcPr>
            <w:tcW w:w="3163" w:type="dxa"/>
            <w:vAlign w:val="center"/>
            <w:tcPrChange w:id="3399" w:author="mine" w:date="2014-05-21T13:59:00Z">
              <w:tcPr>
                <w:tcW w:w="3163" w:type="dxa"/>
                <w:vAlign w:val="center"/>
              </w:tcPr>
            </w:tcPrChange>
          </w:tcPr>
          <w:p w:rsidR="00EF0068" w:rsidRPr="00DB562F" w:rsidRDefault="00EF0068" w:rsidP="00264021">
            <w:pPr>
              <w:spacing w:before="60" w:after="60"/>
              <w:cnfStyle w:val="000000100000" w:firstRow="0" w:lastRow="0" w:firstColumn="0" w:lastColumn="0" w:oddVBand="0" w:evenVBand="0" w:oddHBand="1" w:evenHBand="0" w:firstRowFirstColumn="0" w:firstRowLastColumn="0" w:lastRowFirstColumn="0" w:lastRowLastColumn="0"/>
            </w:pPr>
            <w:r>
              <w:rPr>
                <w:lang w:val="vi-VN"/>
              </w:rPr>
              <w:t xml:space="preserve"> The corresponding message will be shown next to the fields</w:t>
            </w:r>
            <w:r>
              <w:t xml:space="preserve"> Organization.</w:t>
            </w:r>
          </w:p>
        </w:tc>
        <w:tc>
          <w:tcPr>
            <w:tcW w:w="1456" w:type="dxa"/>
            <w:vAlign w:val="center"/>
            <w:tcPrChange w:id="3400" w:author="mine" w:date="2014-05-21T13:59:00Z">
              <w:tcPr>
                <w:tcW w:w="1456" w:type="dxa"/>
                <w:vAlign w:val="center"/>
              </w:tcPr>
            </w:tcPrChange>
          </w:tcPr>
          <w:p w:rsidR="00EF0068" w:rsidRDefault="00EF0068" w:rsidP="00264021">
            <w:pPr>
              <w:spacing w:before="60" w:after="60"/>
              <w:cnfStyle w:val="000000100000" w:firstRow="0" w:lastRow="0" w:firstColumn="0" w:lastColumn="0" w:oddVBand="0" w:evenVBand="0" w:oddHBand="1" w:evenHBand="0" w:firstRowFirstColumn="0" w:firstRowLastColumn="0" w:lastRowFirstColumn="0" w:lastRowLastColumn="0"/>
            </w:pPr>
          </w:p>
        </w:tc>
        <w:tc>
          <w:tcPr>
            <w:tcW w:w="1187" w:type="dxa"/>
            <w:vAlign w:val="center"/>
            <w:tcPrChange w:id="3401" w:author="mine" w:date="2014-05-21T13:59:00Z">
              <w:tcPr>
                <w:tcW w:w="1187" w:type="dxa"/>
                <w:vAlign w:val="center"/>
              </w:tcPr>
            </w:tcPrChange>
          </w:tcPr>
          <w:p w:rsidR="00EF0068" w:rsidRDefault="00EF0068" w:rsidP="00264021">
            <w:pPr>
              <w:spacing w:before="60" w:after="60"/>
              <w:cnfStyle w:val="000000100000" w:firstRow="0" w:lastRow="0" w:firstColumn="0" w:lastColumn="0" w:oddVBand="0" w:evenVBand="0" w:oddHBand="1" w:evenHBand="0" w:firstRowFirstColumn="0" w:firstRowLastColumn="0" w:lastRowFirstColumn="0" w:lastRowLastColumn="0"/>
            </w:pPr>
            <w:r>
              <w:rPr>
                <w:rFonts w:eastAsia="MS PGothic" w:cs="Times New Roman"/>
                <w:szCs w:val="24"/>
              </w:rPr>
              <w:t>Passed</w:t>
            </w:r>
          </w:p>
        </w:tc>
        <w:tc>
          <w:tcPr>
            <w:tcW w:w="1172" w:type="dxa"/>
            <w:vAlign w:val="center"/>
            <w:tcPrChange w:id="3402" w:author="mine" w:date="2014-05-21T13:59:00Z">
              <w:tcPr>
                <w:tcW w:w="1172" w:type="dxa"/>
                <w:vAlign w:val="center"/>
              </w:tcPr>
            </w:tcPrChange>
          </w:tcPr>
          <w:p w:rsidR="00EF0068" w:rsidRDefault="00EF0068" w:rsidP="00264021">
            <w:pPr>
              <w:spacing w:before="60" w:after="60"/>
              <w:cnfStyle w:val="000000100000" w:firstRow="0" w:lastRow="0" w:firstColumn="0" w:lastColumn="0" w:oddVBand="0" w:evenVBand="0" w:oddHBand="1" w:evenHBand="0" w:firstRowFirstColumn="0" w:firstRowLastColumn="0" w:lastRowFirstColumn="0" w:lastRowLastColumn="0"/>
            </w:pPr>
            <w:r>
              <w:rPr>
                <w:rFonts w:eastAsia="MS PGothic" w:cs="Times New Roman"/>
                <w:szCs w:val="24"/>
              </w:rPr>
              <w:t>15/3/2014</w:t>
            </w:r>
          </w:p>
        </w:tc>
        <w:tc>
          <w:tcPr>
            <w:tcW w:w="1176" w:type="dxa"/>
            <w:vAlign w:val="center"/>
            <w:tcPrChange w:id="3403" w:author="mine" w:date="2014-05-21T13:59:00Z">
              <w:tcPr>
                <w:tcW w:w="1176" w:type="dxa"/>
                <w:vAlign w:val="center"/>
              </w:tcPr>
            </w:tcPrChange>
          </w:tcPr>
          <w:p w:rsidR="00EF0068" w:rsidRDefault="00EF0068" w:rsidP="00264021">
            <w:pPr>
              <w:spacing w:before="60" w:after="60"/>
              <w:cnfStyle w:val="000000100000" w:firstRow="0" w:lastRow="0" w:firstColumn="0" w:lastColumn="0" w:oddVBand="0" w:evenVBand="0" w:oddHBand="1" w:evenHBand="0" w:firstRowFirstColumn="0" w:firstRowLastColumn="0" w:lastRowFirstColumn="0" w:lastRowLastColumn="0"/>
            </w:pPr>
          </w:p>
        </w:tc>
      </w:tr>
    </w:tbl>
    <w:p w:rsidR="005F5B7C" w:rsidRDefault="005F5B7C" w:rsidP="00255909">
      <w:pPr>
        <w:pStyle w:val="Heading4"/>
        <w:numPr>
          <w:ilvl w:val="0"/>
          <w:numId w:val="91"/>
        </w:numPr>
        <w:ind w:left="1620"/>
        <w:rPr>
          <w:i w:val="0"/>
          <w:sz w:val="24"/>
          <w:szCs w:val="24"/>
        </w:rPr>
      </w:pPr>
      <w:bookmarkStart w:id="3404" w:name="_Toc385664031"/>
      <w:r w:rsidRPr="00C518B4">
        <w:rPr>
          <w:i w:val="0"/>
          <w:sz w:val="24"/>
          <w:szCs w:val="24"/>
        </w:rPr>
        <w:t>Cancel sponsored Car</w:t>
      </w:r>
      <w:bookmarkEnd w:id="3404"/>
      <w:r w:rsidRPr="00C518B4">
        <w:rPr>
          <w:i w:val="0"/>
          <w:sz w:val="24"/>
          <w:szCs w:val="24"/>
        </w:rPr>
        <w:t xml:space="preserve"> </w:t>
      </w:r>
    </w:p>
    <w:tbl>
      <w:tblPr>
        <w:tblStyle w:val="GridTable4-Accent21"/>
        <w:tblW w:w="15363" w:type="dxa"/>
        <w:jc w:val="center"/>
        <w:tblLook w:val="04A0" w:firstRow="1" w:lastRow="0" w:firstColumn="1" w:lastColumn="0" w:noHBand="0" w:noVBand="1"/>
        <w:tblPrChange w:id="3405" w:author="mine" w:date="2014-05-21T13:59:00Z">
          <w:tblPr>
            <w:tblStyle w:val="GridTable4-Accent210"/>
            <w:tblW w:w="15363" w:type="dxa"/>
            <w:jc w:val="center"/>
            <w:tblLook w:val="04A0" w:firstRow="1" w:lastRow="0" w:firstColumn="1" w:lastColumn="0" w:noHBand="0" w:noVBand="1"/>
          </w:tblPr>
        </w:tblPrChange>
      </w:tblPr>
      <w:tblGrid>
        <w:gridCol w:w="1377"/>
        <w:gridCol w:w="2576"/>
        <w:gridCol w:w="3247"/>
        <w:gridCol w:w="3157"/>
        <w:gridCol w:w="1456"/>
        <w:gridCol w:w="1186"/>
        <w:gridCol w:w="1190"/>
        <w:gridCol w:w="1174"/>
        <w:tblGridChange w:id="3406">
          <w:tblGrid>
            <w:gridCol w:w="1377"/>
            <w:gridCol w:w="2576"/>
            <w:gridCol w:w="3247"/>
            <w:gridCol w:w="3157"/>
            <w:gridCol w:w="1456"/>
            <w:gridCol w:w="1186"/>
            <w:gridCol w:w="1190"/>
            <w:gridCol w:w="1174"/>
          </w:tblGrid>
        </w:tblGridChange>
      </w:tblGrid>
      <w:tr w:rsidR="00743708" w:rsidRPr="000410E9" w:rsidTr="000410E9">
        <w:trPr>
          <w:cnfStyle w:val="100000000000" w:firstRow="1" w:lastRow="0" w:firstColumn="0" w:lastColumn="0" w:oddVBand="0" w:evenVBand="0" w:oddHBand="0" w:evenHBand="0" w:firstRowFirstColumn="0" w:firstRowLastColumn="0" w:lastRowFirstColumn="0" w:lastRowLastColumn="0"/>
          <w:jc w:val="center"/>
          <w:trPrChange w:id="3407"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7" w:type="dxa"/>
            <w:vAlign w:val="center"/>
            <w:tcPrChange w:id="3408" w:author="mine" w:date="2014-05-21T13:59:00Z">
              <w:tcPr>
                <w:tcW w:w="1377" w:type="dxa"/>
                <w:vAlign w:val="center"/>
              </w:tcPr>
            </w:tcPrChange>
          </w:tcPr>
          <w:p w:rsidR="007A6A96" w:rsidRPr="000410E9" w:rsidRDefault="007A6A96" w:rsidP="00CB73E2">
            <w:pPr>
              <w:spacing w:after="0"/>
              <w:jc w:val="center"/>
              <w:cnfStyle w:val="101000000000" w:firstRow="1" w:lastRow="0" w:firstColumn="1" w:lastColumn="0" w:oddVBand="0" w:evenVBand="0" w:oddHBand="0" w:evenHBand="0" w:firstRowFirstColumn="0" w:firstRowLastColumn="0" w:lastRowFirstColumn="0" w:lastRowLastColumn="0"/>
              <w:rPr>
                <w:sz w:val="24"/>
                <w:szCs w:val="24"/>
              </w:rPr>
            </w:pPr>
            <w:r w:rsidRPr="000410E9">
              <w:rPr>
                <w:sz w:val="24"/>
                <w:szCs w:val="24"/>
              </w:rPr>
              <w:t>Test case ID</w:t>
            </w:r>
          </w:p>
        </w:tc>
        <w:tc>
          <w:tcPr>
            <w:tcW w:w="2576" w:type="dxa"/>
            <w:vAlign w:val="center"/>
            <w:tcPrChange w:id="3409" w:author="mine" w:date="2014-05-21T13:59:00Z">
              <w:tcPr>
                <w:tcW w:w="2576" w:type="dxa"/>
                <w:vAlign w:val="center"/>
              </w:tcPr>
            </w:tcPrChange>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Test Case Description</w:t>
            </w:r>
          </w:p>
        </w:tc>
        <w:tc>
          <w:tcPr>
            <w:tcW w:w="3247" w:type="dxa"/>
            <w:vAlign w:val="center"/>
            <w:tcPrChange w:id="3410" w:author="mine" w:date="2014-05-21T13:59:00Z">
              <w:tcPr>
                <w:tcW w:w="3247" w:type="dxa"/>
                <w:vAlign w:val="center"/>
              </w:tcPr>
            </w:tcPrChange>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Test Case Procedure</w:t>
            </w:r>
          </w:p>
        </w:tc>
        <w:tc>
          <w:tcPr>
            <w:tcW w:w="3157" w:type="dxa"/>
            <w:vAlign w:val="center"/>
            <w:tcPrChange w:id="3411" w:author="mine" w:date="2014-05-21T13:59:00Z">
              <w:tcPr>
                <w:tcW w:w="3157" w:type="dxa"/>
                <w:vAlign w:val="center"/>
              </w:tcPr>
            </w:tcPrChange>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Expected Output</w:t>
            </w:r>
          </w:p>
        </w:tc>
        <w:tc>
          <w:tcPr>
            <w:tcW w:w="1456" w:type="dxa"/>
            <w:vAlign w:val="center"/>
            <w:tcPrChange w:id="3412" w:author="mine" w:date="2014-05-21T13:59:00Z">
              <w:tcPr>
                <w:tcW w:w="1456" w:type="dxa"/>
                <w:vAlign w:val="center"/>
              </w:tcPr>
            </w:tcPrChange>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Inter-Test Case Dependence</w:t>
            </w:r>
          </w:p>
        </w:tc>
        <w:tc>
          <w:tcPr>
            <w:tcW w:w="1186" w:type="dxa"/>
            <w:vAlign w:val="center"/>
            <w:tcPrChange w:id="3413" w:author="mine" w:date="2014-05-21T13:59:00Z">
              <w:tcPr>
                <w:tcW w:w="1186" w:type="dxa"/>
                <w:vAlign w:val="center"/>
              </w:tcPr>
            </w:tcPrChange>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Result</w:t>
            </w:r>
          </w:p>
        </w:tc>
        <w:tc>
          <w:tcPr>
            <w:tcW w:w="1190" w:type="dxa"/>
            <w:vAlign w:val="center"/>
            <w:tcPrChange w:id="3414" w:author="mine" w:date="2014-05-21T13:59:00Z">
              <w:tcPr>
                <w:tcW w:w="1190" w:type="dxa"/>
                <w:vAlign w:val="center"/>
              </w:tcPr>
            </w:tcPrChange>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Test Date</w:t>
            </w:r>
          </w:p>
        </w:tc>
        <w:tc>
          <w:tcPr>
            <w:tcW w:w="1174" w:type="dxa"/>
            <w:vAlign w:val="center"/>
            <w:tcPrChange w:id="3415" w:author="mine" w:date="2014-05-21T13:59:00Z">
              <w:tcPr>
                <w:tcW w:w="1174" w:type="dxa"/>
                <w:vAlign w:val="center"/>
              </w:tcPr>
            </w:tcPrChange>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Note</w:t>
            </w:r>
          </w:p>
        </w:tc>
      </w:tr>
      <w:tr w:rsidR="000410E9" w:rsidRPr="000410E9" w:rsidTr="000410E9">
        <w:trPr>
          <w:cnfStyle w:val="000000100000" w:firstRow="0" w:lastRow="0" w:firstColumn="0" w:lastColumn="0" w:oddVBand="0" w:evenVBand="0" w:oddHBand="1" w:evenHBand="0" w:firstRowFirstColumn="0" w:firstRowLastColumn="0" w:lastRowFirstColumn="0" w:lastRowLastColumn="0"/>
          <w:jc w:val="center"/>
          <w:trPrChange w:id="341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7" w:type="dxa"/>
            <w:vAlign w:val="center"/>
            <w:tcPrChange w:id="3417" w:author="mine" w:date="2014-05-21T13:59:00Z">
              <w:tcPr>
                <w:tcW w:w="1377" w:type="dxa"/>
                <w:vAlign w:val="center"/>
              </w:tcPr>
            </w:tcPrChange>
          </w:tcPr>
          <w:p w:rsidR="000410E9" w:rsidRPr="000410E9" w:rsidRDefault="000410E9" w:rsidP="000410E9">
            <w:pPr>
              <w:spacing w:after="0"/>
              <w:cnfStyle w:val="001000100000" w:firstRow="0" w:lastRow="0" w:firstColumn="1" w:lastColumn="0" w:oddVBand="0" w:evenVBand="0" w:oddHBand="1" w:evenHBand="0" w:firstRowFirstColumn="0" w:firstRowLastColumn="0" w:lastRowFirstColumn="0" w:lastRowLastColumn="0"/>
              <w:rPr>
                <w:sz w:val="24"/>
                <w:szCs w:val="24"/>
              </w:rPr>
            </w:pPr>
          </w:p>
        </w:tc>
        <w:tc>
          <w:tcPr>
            <w:tcW w:w="13986" w:type="dxa"/>
            <w:gridSpan w:val="7"/>
            <w:tcPrChange w:id="3418" w:author="mine" w:date="2014-05-21T13:59:00Z">
              <w:tcPr>
                <w:tcW w:w="13986" w:type="dxa"/>
                <w:gridSpan w:val="7"/>
              </w:tcPr>
            </w:tcPrChange>
          </w:tcPr>
          <w:p w:rsidR="000410E9" w:rsidRPr="000410E9" w:rsidRDefault="000410E9" w:rsidP="000410E9">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b/>
                <w:sz w:val="24"/>
                <w:szCs w:val="24"/>
              </w:rPr>
              <w:t>Pre-condition: 1.</w:t>
            </w:r>
            <w:r w:rsidRPr="000410E9">
              <w:rPr>
                <w:sz w:val="24"/>
                <w:szCs w:val="24"/>
              </w:rPr>
              <w:t xml:space="preserve"> Log in </w:t>
            </w:r>
            <w:r w:rsidRPr="000410E9">
              <w:rPr>
                <w:sz w:val="24"/>
                <w:szCs w:val="24"/>
                <w:lang w:val="vi-VN"/>
              </w:rPr>
              <w:t>the system</w:t>
            </w:r>
            <w:r w:rsidRPr="000410E9">
              <w:rPr>
                <w:sz w:val="24"/>
                <w:szCs w:val="24"/>
              </w:rPr>
              <w:t xml:space="preserve"> with Sponsor  role</w:t>
            </w:r>
          </w:p>
          <w:p w:rsidR="000410E9" w:rsidRPr="000410E9" w:rsidRDefault="000410E9" w:rsidP="000410E9">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sz w:val="24"/>
                <w:szCs w:val="24"/>
              </w:rPr>
              <w:tab/>
            </w:r>
            <w:r w:rsidRPr="000410E9">
              <w:rPr>
                <w:b/>
                <w:sz w:val="24"/>
                <w:szCs w:val="24"/>
              </w:rPr>
              <w:t>2.</w:t>
            </w:r>
            <w:r w:rsidRPr="000410E9">
              <w:rPr>
                <w:sz w:val="24"/>
                <w:szCs w:val="24"/>
              </w:rPr>
              <w:t xml:space="preserve"> </w:t>
            </w:r>
            <w:r w:rsidRPr="000410E9">
              <w:rPr>
                <w:sz w:val="24"/>
                <w:szCs w:val="24"/>
                <w:lang w:val="vi-VN"/>
              </w:rPr>
              <w:t>Click on the “</w:t>
            </w:r>
            <w:r w:rsidRPr="000410E9">
              <w:rPr>
                <w:sz w:val="24"/>
                <w:szCs w:val="24"/>
              </w:rPr>
              <w:t>Quản lý xe</w:t>
            </w:r>
            <w:r w:rsidRPr="000410E9">
              <w:rPr>
                <w:sz w:val="24"/>
                <w:szCs w:val="24"/>
                <w:lang w:val="vi-VN"/>
              </w:rPr>
              <w:t>” link in the menu bar</w:t>
            </w:r>
          </w:p>
          <w:p w:rsidR="000410E9" w:rsidRPr="000410E9" w:rsidRDefault="000410E9" w:rsidP="000410E9">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b/>
                <w:sz w:val="24"/>
                <w:szCs w:val="24"/>
              </w:rPr>
              <w:tab/>
              <w:t>3.</w:t>
            </w:r>
            <w:r w:rsidRPr="000410E9">
              <w:rPr>
                <w:sz w:val="24"/>
                <w:szCs w:val="24"/>
              </w:rPr>
              <w:t xml:space="preserve"> Click on “Hủy tài trợ” icon</w:t>
            </w:r>
          </w:p>
        </w:tc>
      </w:tr>
      <w:tr w:rsidR="000410E9" w:rsidRPr="000410E9" w:rsidTr="000410E9">
        <w:trPr>
          <w:trHeight w:val="1187"/>
          <w:jc w:val="center"/>
          <w:trPrChange w:id="3419" w:author="mine" w:date="2014-05-21T13:59:00Z">
            <w:trPr>
              <w:trHeight w:val="1187"/>
              <w:jc w:val="center"/>
            </w:trPr>
          </w:trPrChange>
        </w:trPr>
        <w:tc>
          <w:tcPr>
            <w:cnfStyle w:val="001000000000" w:firstRow="0" w:lastRow="0" w:firstColumn="1" w:lastColumn="0" w:oddVBand="0" w:evenVBand="0" w:oddHBand="0" w:evenHBand="0" w:firstRowFirstColumn="0" w:firstRowLastColumn="0" w:lastRowFirstColumn="0" w:lastRowLastColumn="0"/>
            <w:tcW w:w="1377" w:type="dxa"/>
            <w:vAlign w:val="center"/>
            <w:tcPrChange w:id="3420" w:author="mine" w:date="2014-05-21T13:59:00Z">
              <w:tcPr>
                <w:tcW w:w="1377" w:type="dxa"/>
                <w:vAlign w:val="center"/>
              </w:tcPr>
            </w:tcPrChange>
          </w:tcPr>
          <w:p w:rsidR="000410E9" w:rsidRPr="000410E9" w:rsidRDefault="000410E9" w:rsidP="000410E9">
            <w:pPr>
              <w:spacing w:after="0"/>
              <w:rPr>
                <w:sz w:val="24"/>
                <w:szCs w:val="24"/>
              </w:rPr>
            </w:pPr>
            <w:r>
              <w:rPr>
                <w:sz w:val="24"/>
                <w:szCs w:val="24"/>
              </w:rPr>
              <w:t>[CSC-1]</w:t>
            </w:r>
          </w:p>
        </w:tc>
        <w:tc>
          <w:tcPr>
            <w:tcW w:w="2576" w:type="dxa"/>
            <w:vAlign w:val="center"/>
            <w:tcPrChange w:id="3421" w:author="mine" w:date="2014-05-21T13:59:00Z">
              <w:tcPr>
                <w:tcW w:w="2576" w:type="dxa"/>
                <w:vAlign w:val="center"/>
              </w:tcPr>
            </w:tcPrChange>
          </w:tcPr>
          <w:p w:rsidR="000410E9" w:rsidRPr="000410E9" w:rsidRDefault="000410E9" w:rsidP="000410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0410E9">
              <w:rPr>
                <w:sz w:val="24"/>
                <w:szCs w:val="24"/>
              </w:rPr>
              <w:t xml:space="preserve">Cancel sponsored Car </w:t>
            </w:r>
          </w:p>
        </w:tc>
        <w:tc>
          <w:tcPr>
            <w:tcW w:w="3247" w:type="dxa"/>
            <w:vAlign w:val="center"/>
            <w:tcPrChange w:id="3422" w:author="mine" w:date="2014-05-21T13:59:00Z">
              <w:tcPr>
                <w:tcW w:w="3247" w:type="dxa"/>
                <w:vAlign w:val="center"/>
              </w:tcPr>
            </w:tcPrChange>
          </w:tcPr>
          <w:p w:rsidR="000410E9" w:rsidRPr="000410E9" w:rsidRDefault="000410E9"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0410E9">
              <w:rPr>
                <w:sz w:val="24"/>
                <w:szCs w:val="24"/>
              </w:rPr>
              <w:t xml:space="preserve">Click OK when popup show up. </w:t>
            </w:r>
          </w:p>
        </w:tc>
        <w:tc>
          <w:tcPr>
            <w:tcW w:w="3157" w:type="dxa"/>
            <w:vAlign w:val="center"/>
            <w:tcPrChange w:id="3423" w:author="mine" w:date="2014-05-21T13:59:00Z">
              <w:tcPr>
                <w:tcW w:w="3157" w:type="dxa"/>
                <w:vAlign w:val="center"/>
              </w:tcPr>
            </w:tcPrChange>
          </w:tcPr>
          <w:p w:rsidR="000410E9" w:rsidRPr="000410E9" w:rsidRDefault="000410E9" w:rsidP="000410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0410E9">
              <w:rPr>
                <w:rStyle w:val="hps"/>
                <w:sz w:val="24"/>
                <w:szCs w:val="24"/>
                <w:lang w:val="en"/>
              </w:rPr>
              <w:t>The car</w:t>
            </w:r>
            <w:r w:rsidRPr="000410E9">
              <w:rPr>
                <w:rStyle w:val="shorttext"/>
                <w:sz w:val="24"/>
                <w:szCs w:val="24"/>
                <w:lang w:val="en"/>
              </w:rPr>
              <w:t xml:space="preserve"> </w:t>
            </w:r>
            <w:r w:rsidRPr="000410E9">
              <w:rPr>
                <w:rStyle w:val="hps"/>
                <w:sz w:val="24"/>
                <w:szCs w:val="24"/>
                <w:lang w:val="en"/>
              </w:rPr>
              <w:t>is</w:t>
            </w:r>
            <w:r w:rsidRPr="000410E9">
              <w:rPr>
                <w:rStyle w:val="shorttext"/>
                <w:sz w:val="24"/>
                <w:szCs w:val="24"/>
                <w:lang w:val="en"/>
              </w:rPr>
              <w:t xml:space="preserve"> </w:t>
            </w:r>
            <w:r w:rsidRPr="000410E9">
              <w:rPr>
                <w:rStyle w:val="hps"/>
                <w:sz w:val="24"/>
                <w:szCs w:val="24"/>
                <w:lang w:val="en"/>
              </w:rPr>
              <w:t>no longer</w:t>
            </w:r>
            <w:r w:rsidRPr="000410E9">
              <w:rPr>
                <w:rStyle w:val="shorttext"/>
                <w:sz w:val="24"/>
                <w:szCs w:val="24"/>
                <w:lang w:val="en"/>
              </w:rPr>
              <w:t xml:space="preserve"> </w:t>
            </w:r>
            <w:r w:rsidRPr="000410E9">
              <w:rPr>
                <w:rStyle w:val="hps"/>
                <w:sz w:val="24"/>
                <w:szCs w:val="24"/>
                <w:lang w:val="en"/>
              </w:rPr>
              <w:t>funding</w:t>
            </w:r>
            <w:r w:rsidRPr="000410E9">
              <w:rPr>
                <w:rStyle w:val="shorttext"/>
                <w:sz w:val="24"/>
                <w:szCs w:val="24"/>
                <w:lang w:val="en"/>
              </w:rPr>
              <w:t xml:space="preserve"> </w:t>
            </w:r>
            <w:r w:rsidRPr="000410E9">
              <w:rPr>
                <w:rStyle w:val="hps"/>
                <w:sz w:val="24"/>
                <w:szCs w:val="24"/>
                <w:lang w:val="en"/>
              </w:rPr>
              <w:t>for</w:t>
            </w:r>
            <w:r w:rsidRPr="000410E9">
              <w:rPr>
                <w:rStyle w:val="shorttext"/>
                <w:sz w:val="24"/>
                <w:szCs w:val="24"/>
                <w:lang w:val="en"/>
              </w:rPr>
              <w:t xml:space="preserve"> </w:t>
            </w:r>
            <w:r w:rsidRPr="000410E9">
              <w:rPr>
                <w:rStyle w:val="hps"/>
                <w:sz w:val="24"/>
                <w:szCs w:val="24"/>
                <w:lang w:val="en"/>
              </w:rPr>
              <w:t xml:space="preserve">any organization. </w:t>
            </w:r>
            <w:r w:rsidRPr="000410E9">
              <w:rPr>
                <w:sz w:val="24"/>
                <w:szCs w:val="24"/>
                <w:lang w:val="vi-VN"/>
              </w:rPr>
              <w:t xml:space="preserve">The user is redirected to the </w:t>
            </w:r>
            <w:r w:rsidRPr="000410E9">
              <w:rPr>
                <w:sz w:val="24"/>
                <w:szCs w:val="24"/>
              </w:rPr>
              <w:t xml:space="preserve">Manage car </w:t>
            </w:r>
            <w:r w:rsidRPr="000410E9">
              <w:rPr>
                <w:sz w:val="24"/>
                <w:szCs w:val="24"/>
                <w:lang w:val="vi-VN"/>
              </w:rPr>
              <w:t xml:space="preserve"> page.</w:t>
            </w:r>
          </w:p>
        </w:tc>
        <w:tc>
          <w:tcPr>
            <w:tcW w:w="1456" w:type="dxa"/>
            <w:vAlign w:val="center"/>
            <w:tcPrChange w:id="3424" w:author="mine" w:date="2014-05-21T13:59:00Z">
              <w:tcPr>
                <w:tcW w:w="1456" w:type="dxa"/>
                <w:vAlign w:val="center"/>
              </w:tcPr>
            </w:tcPrChange>
          </w:tcPr>
          <w:p w:rsidR="000410E9" w:rsidRPr="000410E9" w:rsidRDefault="000410E9" w:rsidP="000410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c>
          <w:tcPr>
            <w:tcW w:w="1186" w:type="dxa"/>
            <w:vAlign w:val="center"/>
            <w:tcPrChange w:id="3425" w:author="mine" w:date="2014-05-21T13:59:00Z">
              <w:tcPr>
                <w:tcW w:w="1186" w:type="dxa"/>
                <w:vAlign w:val="center"/>
              </w:tcPr>
            </w:tcPrChange>
          </w:tcPr>
          <w:p w:rsidR="000410E9" w:rsidRPr="000410E9" w:rsidRDefault="000410E9" w:rsidP="000410E9">
            <w:pPr>
              <w:cnfStyle w:val="000000000000" w:firstRow="0" w:lastRow="0" w:firstColumn="0" w:lastColumn="0" w:oddVBand="0" w:evenVBand="0" w:oddHBand="0" w:evenHBand="0" w:firstRowFirstColumn="0" w:firstRowLastColumn="0" w:lastRowFirstColumn="0" w:lastRowLastColumn="0"/>
              <w:rPr>
                <w:sz w:val="24"/>
                <w:szCs w:val="24"/>
              </w:rPr>
            </w:pPr>
            <w:r w:rsidRPr="000410E9">
              <w:rPr>
                <w:rFonts w:eastAsia="MS PGothic" w:cs="Times New Roman"/>
                <w:sz w:val="24"/>
                <w:szCs w:val="24"/>
              </w:rPr>
              <w:t>Passed</w:t>
            </w:r>
          </w:p>
        </w:tc>
        <w:tc>
          <w:tcPr>
            <w:tcW w:w="1190" w:type="dxa"/>
            <w:vAlign w:val="center"/>
            <w:tcPrChange w:id="3426" w:author="mine" w:date="2014-05-21T13:59:00Z">
              <w:tcPr>
                <w:tcW w:w="1190" w:type="dxa"/>
                <w:vAlign w:val="center"/>
              </w:tcPr>
            </w:tcPrChange>
          </w:tcPr>
          <w:p w:rsidR="000410E9" w:rsidRPr="000410E9" w:rsidRDefault="000410E9" w:rsidP="000410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0410E9">
              <w:rPr>
                <w:rFonts w:eastAsia="MS PGothic" w:cs="Times New Roman"/>
                <w:sz w:val="24"/>
                <w:szCs w:val="24"/>
              </w:rPr>
              <w:t>15/3/2014</w:t>
            </w:r>
          </w:p>
        </w:tc>
        <w:tc>
          <w:tcPr>
            <w:tcW w:w="1174" w:type="dxa"/>
            <w:vAlign w:val="center"/>
            <w:tcPrChange w:id="3427" w:author="mine" w:date="2014-05-21T13:59:00Z">
              <w:tcPr>
                <w:tcW w:w="1174" w:type="dxa"/>
                <w:vAlign w:val="center"/>
              </w:tcPr>
            </w:tcPrChange>
          </w:tcPr>
          <w:p w:rsidR="000410E9" w:rsidRPr="000410E9" w:rsidRDefault="000410E9" w:rsidP="000410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r>
      <w:tr w:rsidR="00743708" w:rsidRPr="000410E9" w:rsidTr="000410E9">
        <w:trPr>
          <w:cnfStyle w:val="000000100000" w:firstRow="0" w:lastRow="0" w:firstColumn="0" w:lastColumn="0" w:oddVBand="0" w:evenVBand="0" w:oddHBand="1" w:evenHBand="0" w:firstRowFirstColumn="0" w:firstRowLastColumn="0" w:lastRowFirstColumn="0" w:lastRowLastColumn="0"/>
          <w:jc w:val="center"/>
          <w:trPrChange w:id="3428"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7" w:type="dxa"/>
            <w:vAlign w:val="center"/>
            <w:tcPrChange w:id="3429" w:author="mine" w:date="2014-05-21T13:59:00Z">
              <w:tcPr>
                <w:tcW w:w="1377" w:type="dxa"/>
                <w:vAlign w:val="center"/>
              </w:tcPr>
            </w:tcPrChange>
          </w:tcPr>
          <w:p w:rsidR="000410E9" w:rsidRPr="000410E9" w:rsidRDefault="000410E9" w:rsidP="000410E9">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[CSC-2]</w:t>
            </w:r>
          </w:p>
        </w:tc>
        <w:tc>
          <w:tcPr>
            <w:tcW w:w="2576" w:type="dxa"/>
            <w:vAlign w:val="center"/>
            <w:tcPrChange w:id="3430" w:author="mine" w:date="2014-05-21T13:59:00Z">
              <w:tcPr>
                <w:tcW w:w="2576" w:type="dxa"/>
                <w:vAlign w:val="center"/>
              </w:tcPr>
            </w:tcPrChange>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sz w:val="24"/>
                <w:szCs w:val="24"/>
              </w:rPr>
              <w:t>Cancel sponsored Car</w:t>
            </w:r>
          </w:p>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c>
          <w:tcPr>
            <w:tcW w:w="3247" w:type="dxa"/>
            <w:vAlign w:val="center"/>
            <w:tcPrChange w:id="3431" w:author="mine" w:date="2014-05-21T13:59:00Z">
              <w:tcPr>
                <w:tcW w:w="3247" w:type="dxa"/>
                <w:vAlign w:val="center"/>
              </w:tcPr>
            </w:tcPrChange>
          </w:tcPr>
          <w:p w:rsidR="000410E9" w:rsidRPr="000410E9" w:rsidRDefault="000410E9"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0410E9">
              <w:rPr>
                <w:sz w:val="24"/>
                <w:szCs w:val="24"/>
              </w:rPr>
              <w:t>Click Cancel button when popup show up.</w:t>
            </w:r>
          </w:p>
        </w:tc>
        <w:tc>
          <w:tcPr>
            <w:tcW w:w="3157" w:type="dxa"/>
            <w:vAlign w:val="center"/>
            <w:tcPrChange w:id="3432" w:author="mine" w:date="2014-05-21T13:59:00Z">
              <w:tcPr>
                <w:tcW w:w="3157" w:type="dxa"/>
                <w:vAlign w:val="center"/>
              </w:tcPr>
            </w:tcPrChange>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sz w:val="24"/>
                <w:szCs w:val="24"/>
              </w:rPr>
              <w:t>Popup is close and user still in manage car page.</w:t>
            </w:r>
          </w:p>
        </w:tc>
        <w:tc>
          <w:tcPr>
            <w:tcW w:w="1456" w:type="dxa"/>
            <w:vAlign w:val="center"/>
            <w:tcPrChange w:id="3433" w:author="mine" w:date="2014-05-21T13:59:00Z">
              <w:tcPr>
                <w:tcW w:w="1456" w:type="dxa"/>
                <w:vAlign w:val="center"/>
              </w:tcPr>
            </w:tcPrChange>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c>
          <w:tcPr>
            <w:tcW w:w="1186" w:type="dxa"/>
            <w:vAlign w:val="center"/>
            <w:tcPrChange w:id="3434" w:author="mine" w:date="2014-05-21T13:59:00Z">
              <w:tcPr>
                <w:tcW w:w="1186" w:type="dxa"/>
                <w:vAlign w:val="center"/>
              </w:tcPr>
            </w:tcPrChange>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rFonts w:eastAsia="MS PGothic" w:cs="Times New Roman"/>
                <w:sz w:val="24"/>
                <w:szCs w:val="24"/>
              </w:rPr>
              <w:t>Passed</w:t>
            </w:r>
          </w:p>
        </w:tc>
        <w:tc>
          <w:tcPr>
            <w:tcW w:w="1190" w:type="dxa"/>
            <w:vAlign w:val="center"/>
            <w:tcPrChange w:id="3435" w:author="mine" w:date="2014-05-21T13:59:00Z">
              <w:tcPr>
                <w:tcW w:w="1190" w:type="dxa"/>
                <w:vAlign w:val="center"/>
              </w:tcPr>
            </w:tcPrChange>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rFonts w:eastAsia="MS PGothic" w:cs="Times New Roman"/>
                <w:sz w:val="24"/>
                <w:szCs w:val="24"/>
              </w:rPr>
              <w:t>15/3/2014</w:t>
            </w:r>
          </w:p>
        </w:tc>
        <w:tc>
          <w:tcPr>
            <w:tcW w:w="1174" w:type="dxa"/>
            <w:vAlign w:val="center"/>
            <w:tcPrChange w:id="3436" w:author="mine" w:date="2014-05-21T13:59:00Z">
              <w:tcPr>
                <w:tcW w:w="1174" w:type="dxa"/>
                <w:vAlign w:val="center"/>
              </w:tcPr>
            </w:tcPrChange>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r>
    </w:tbl>
    <w:p w:rsidR="005F5B7C" w:rsidRDefault="000410E9" w:rsidP="00255909">
      <w:pPr>
        <w:pStyle w:val="Heading4"/>
        <w:numPr>
          <w:ilvl w:val="0"/>
          <w:numId w:val="91"/>
        </w:numPr>
        <w:ind w:left="1620"/>
        <w:rPr>
          <w:i w:val="0"/>
          <w:sz w:val="24"/>
          <w:szCs w:val="24"/>
        </w:rPr>
      </w:pPr>
      <w:bookmarkStart w:id="3437" w:name="_Toc385664032"/>
      <w:r>
        <w:rPr>
          <w:i w:val="0"/>
          <w:sz w:val="24"/>
          <w:szCs w:val="24"/>
        </w:rPr>
        <w:t>Sponsored many c</w:t>
      </w:r>
      <w:r w:rsidR="005F5B7C" w:rsidRPr="00C518B4">
        <w:rPr>
          <w:i w:val="0"/>
          <w:sz w:val="24"/>
          <w:szCs w:val="24"/>
        </w:rPr>
        <w:t>ars</w:t>
      </w:r>
      <w:bookmarkEnd w:id="3437"/>
      <w:r w:rsidR="005F5B7C" w:rsidRPr="00C518B4">
        <w:rPr>
          <w:i w:val="0"/>
          <w:sz w:val="24"/>
          <w:szCs w:val="24"/>
        </w:rPr>
        <w:t xml:space="preserve"> </w:t>
      </w:r>
    </w:p>
    <w:tbl>
      <w:tblPr>
        <w:tblStyle w:val="GridTable4-Accent21"/>
        <w:tblW w:w="15115" w:type="dxa"/>
        <w:jc w:val="center"/>
        <w:tblLook w:val="04A0" w:firstRow="1" w:lastRow="0" w:firstColumn="1" w:lastColumn="0" w:noHBand="0" w:noVBand="1"/>
        <w:tblPrChange w:id="3438" w:author="mine" w:date="2014-05-21T13:59:00Z">
          <w:tblPr>
            <w:tblStyle w:val="GridTable4-Accent210"/>
            <w:tblW w:w="15115" w:type="dxa"/>
            <w:jc w:val="center"/>
            <w:tblLook w:val="04A0" w:firstRow="1" w:lastRow="0" w:firstColumn="1" w:lastColumn="0" w:noHBand="0" w:noVBand="1"/>
          </w:tblPr>
        </w:tblPrChange>
      </w:tblPr>
      <w:tblGrid>
        <w:gridCol w:w="1376"/>
        <w:gridCol w:w="2331"/>
        <w:gridCol w:w="3254"/>
        <w:gridCol w:w="3163"/>
        <w:gridCol w:w="1456"/>
        <w:gridCol w:w="1187"/>
        <w:gridCol w:w="1172"/>
        <w:gridCol w:w="1176"/>
        <w:tblGridChange w:id="3439">
          <w:tblGrid>
            <w:gridCol w:w="1376"/>
            <w:gridCol w:w="2331"/>
            <w:gridCol w:w="3254"/>
            <w:gridCol w:w="3163"/>
            <w:gridCol w:w="1456"/>
            <w:gridCol w:w="1187"/>
            <w:gridCol w:w="1172"/>
            <w:gridCol w:w="1176"/>
          </w:tblGrid>
        </w:tblGridChange>
      </w:tblGrid>
      <w:tr w:rsidR="00743708" w:rsidRPr="00164DB8" w:rsidTr="00710B90">
        <w:trPr>
          <w:cnfStyle w:val="100000000000" w:firstRow="1" w:lastRow="0" w:firstColumn="0" w:lastColumn="0" w:oddVBand="0" w:evenVBand="0" w:oddHBand="0" w:evenHBand="0" w:firstRowFirstColumn="0" w:firstRowLastColumn="0" w:lastRowFirstColumn="0" w:lastRowLastColumn="0"/>
          <w:jc w:val="center"/>
          <w:trPrChange w:id="344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441" w:author="mine" w:date="2014-05-21T13:59:00Z">
              <w:tcPr>
                <w:tcW w:w="1376" w:type="dxa"/>
                <w:vAlign w:val="center"/>
              </w:tcPr>
            </w:tcPrChange>
          </w:tcPr>
          <w:p w:rsidR="007A6A96" w:rsidRPr="00164DB8" w:rsidRDefault="007A6A96" w:rsidP="00CB73E2">
            <w:pPr>
              <w:spacing w:after="0"/>
              <w:jc w:val="center"/>
              <w:cnfStyle w:val="101000000000" w:firstRow="1" w:lastRow="0" w:firstColumn="1" w:lastColumn="0" w:oddVBand="0" w:evenVBand="0" w:oddHBand="0" w:evenHBand="0" w:firstRowFirstColumn="0" w:firstRowLastColumn="0" w:lastRowFirstColumn="0" w:lastRowLastColumn="0"/>
              <w:rPr>
                <w:sz w:val="24"/>
                <w:szCs w:val="24"/>
              </w:rPr>
            </w:pPr>
            <w:r w:rsidRPr="00164DB8">
              <w:rPr>
                <w:sz w:val="24"/>
                <w:szCs w:val="24"/>
              </w:rPr>
              <w:t xml:space="preserve">Test case </w:t>
            </w:r>
            <w:r w:rsidRPr="00164DB8">
              <w:rPr>
                <w:sz w:val="24"/>
                <w:szCs w:val="24"/>
              </w:rPr>
              <w:lastRenderedPageBreak/>
              <w:t>ID</w:t>
            </w:r>
          </w:p>
        </w:tc>
        <w:tc>
          <w:tcPr>
            <w:tcW w:w="2331" w:type="dxa"/>
            <w:vAlign w:val="center"/>
            <w:tcPrChange w:id="3442" w:author="mine" w:date="2014-05-21T13:59:00Z">
              <w:tcPr>
                <w:tcW w:w="2331" w:type="dxa"/>
                <w:vAlign w:val="center"/>
              </w:tcPr>
            </w:tcPrChange>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lastRenderedPageBreak/>
              <w:t xml:space="preserve">Test Case </w:t>
            </w:r>
            <w:r w:rsidRPr="00164DB8">
              <w:rPr>
                <w:sz w:val="24"/>
                <w:szCs w:val="24"/>
              </w:rPr>
              <w:lastRenderedPageBreak/>
              <w:t>Description</w:t>
            </w:r>
          </w:p>
        </w:tc>
        <w:tc>
          <w:tcPr>
            <w:tcW w:w="3254" w:type="dxa"/>
            <w:vAlign w:val="center"/>
            <w:tcPrChange w:id="3443" w:author="mine" w:date="2014-05-21T13:59:00Z">
              <w:tcPr>
                <w:tcW w:w="3254" w:type="dxa"/>
                <w:vAlign w:val="center"/>
              </w:tcPr>
            </w:tcPrChange>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lastRenderedPageBreak/>
              <w:t>Test Case Procedure</w:t>
            </w:r>
          </w:p>
        </w:tc>
        <w:tc>
          <w:tcPr>
            <w:tcW w:w="3163" w:type="dxa"/>
            <w:vAlign w:val="center"/>
            <w:tcPrChange w:id="3444" w:author="mine" w:date="2014-05-21T13:59:00Z">
              <w:tcPr>
                <w:tcW w:w="3163" w:type="dxa"/>
                <w:vAlign w:val="center"/>
              </w:tcPr>
            </w:tcPrChange>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Expected Output</w:t>
            </w:r>
          </w:p>
        </w:tc>
        <w:tc>
          <w:tcPr>
            <w:tcW w:w="1456" w:type="dxa"/>
            <w:vAlign w:val="center"/>
            <w:tcPrChange w:id="3445" w:author="mine" w:date="2014-05-21T13:59:00Z">
              <w:tcPr>
                <w:tcW w:w="1456" w:type="dxa"/>
                <w:vAlign w:val="center"/>
              </w:tcPr>
            </w:tcPrChange>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 xml:space="preserve">Inter-Test </w:t>
            </w:r>
            <w:r w:rsidRPr="00164DB8">
              <w:rPr>
                <w:sz w:val="24"/>
                <w:szCs w:val="24"/>
              </w:rPr>
              <w:lastRenderedPageBreak/>
              <w:t>Case Dependence</w:t>
            </w:r>
          </w:p>
        </w:tc>
        <w:tc>
          <w:tcPr>
            <w:tcW w:w="1187" w:type="dxa"/>
            <w:vAlign w:val="center"/>
            <w:tcPrChange w:id="3446" w:author="mine" w:date="2014-05-21T13:59:00Z">
              <w:tcPr>
                <w:tcW w:w="1187" w:type="dxa"/>
                <w:vAlign w:val="center"/>
              </w:tcPr>
            </w:tcPrChange>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lastRenderedPageBreak/>
              <w:t>Result</w:t>
            </w:r>
          </w:p>
        </w:tc>
        <w:tc>
          <w:tcPr>
            <w:tcW w:w="1172" w:type="dxa"/>
            <w:vAlign w:val="center"/>
            <w:tcPrChange w:id="3447" w:author="mine" w:date="2014-05-21T13:59:00Z">
              <w:tcPr>
                <w:tcW w:w="1172" w:type="dxa"/>
                <w:vAlign w:val="center"/>
              </w:tcPr>
            </w:tcPrChange>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 xml:space="preserve">Test </w:t>
            </w:r>
            <w:r w:rsidRPr="00164DB8">
              <w:rPr>
                <w:sz w:val="24"/>
                <w:szCs w:val="24"/>
              </w:rPr>
              <w:lastRenderedPageBreak/>
              <w:t>Date</w:t>
            </w:r>
          </w:p>
        </w:tc>
        <w:tc>
          <w:tcPr>
            <w:tcW w:w="1176" w:type="dxa"/>
            <w:vAlign w:val="center"/>
            <w:tcPrChange w:id="3448" w:author="mine" w:date="2014-05-21T13:59:00Z">
              <w:tcPr>
                <w:tcW w:w="1176" w:type="dxa"/>
                <w:vAlign w:val="center"/>
              </w:tcPr>
            </w:tcPrChange>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lastRenderedPageBreak/>
              <w:t>Note</w:t>
            </w:r>
          </w:p>
        </w:tc>
      </w:tr>
      <w:tr w:rsidR="00710B90" w:rsidRPr="0091497F" w:rsidTr="00710B90">
        <w:trPr>
          <w:cnfStyle w:val="000000100000" w:firstRow="0" w:lastRow="0" w:firstColumn="0" w:lastColumn="0" w:oddVBand="0" w:evenVBand="0" w:oddHBand="1" w:evenHBand="0" w:firstRowFirstColumn="0" w:firstRowLastColumn="0" w:lastRowFirstColumn="0" w:lastRowLastColumn="0"/>
          <w:jc w:val="center"/>
          <w:trPrChange w:id="3449"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450" w:author="mine" w:date="2014-05-21T13:59:00Z">
              <w:tcPr>
                <w:tcW w:w="1376" w:type="dxa"/>
                <w:vAlign w:val="center"/>
              </w:tcPr>
            </w:tcPrChange>
          </w:tcPr>
          <w:p w:rsidR="00710B90" w:rsidRPr="00164DB8" w:rsidRDefault="00710B90" w:rsidP="00710B90">
            <w:pPr>
              <w:spacing w:after="0"/>
              <w:cnfStyle w:val="001000100000" w:firstRow="0" w:lastRow="0" w:firstColumn="1" w:lastColumn="0" w:oddVBand="0" w:evenVBand="0" w:oddHBand="1" w:evenHBand="0" w:firstRowFirstColumn="0" w:firstRowLastColumn="0" w:lastRowFirstColumn="0" w:lastRowLastColumn="0"/>
              <w:rPr>
                <w:sz w:val="24"/>
                <w:szCs w:val="24"/>
              </w:rPr>
            </w:pPr>
          </w:p>
        </w:tc>
        <w:tc>
          <w:tcPr>
            <w:tcW w:w="13739" w:type="dxa"/>
            <w:gridSpan w:val="7"/>
            <w:tcPrChange w:id="3451" w:author="mine" w:date="2014-05-21T13:59:00Z">
              <w:tcPr>
                <w:tcW w:w="13739" w:type="dxa"/>
                <w:gridSpan w:val="7"/>
              </w:tcPr>
            </w:tcPrChange>
          </w:tcPr>
          <w:p w:rsidR="00710B90" w:rsidRDefault="00710B90" w:rsidP="00710B90">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rPr>
                <w:b/>
              </w:rPr>
              <w:t>Pre-condition</w:t>
            </w:r>
            <w:r w:rsidRPr="00081108">
              <w:rPr>
                <w:b/>
              </w:rPr>
              <w:t>:</w:t>
            </w:r>
            <w:r>
              <w:rPr>
                <w:b/>
              </w:rPr>
              <w:t xml:space="preserve"> 1.</w:t>
            </w:r>
            <w:r>
              <w:t xml:space="preserve"> </w:t>
            </w:r>
            <w:r w:rsidRPr="00AB0E82">
              <w:t xml:space="preserve">Log in </w:t>
            </w:r>
            <w:r>
              <w:rPr>
                <w:lang w:val="vi-VN"/>
              </w:rPr>
              <w:t>the system</w:t>
            </w:r>
            <w:r w:rsidRPr="00AB0E82">
              <w:t xml:space="preserve"> with </w:t>
            </w:r>
            <w:r>
              <w:t xml:space="preserve">Sponsor </w:t>
            </w:r>
            <w:r w:rsidRPr="00AB0E82">
              <w:t xml:space="preserve"> role</w:t>
            </w:r>
          </w:p>
          <w:p w:rsidR="00710B90" w:rsidRPr="00081108" w:rsidRDefault="00710B90" w:rsidP="00710B90">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tab/>
            </w:r>
            <w:r w:rsidRPr="00081108">
              <w:rPr>
                <w:b/>
              </w:rPr>
              <w:t>2.</w:t>
            </w:r>
            <w:r>
              <w:t xml:space="preserve"> </w:t>
            </w:r>
            <w:r>
              <w:rPr>
                <w:lang w:val="vi-VN"/>
              </w:rPr>
              <w:t>Click on the “</w:t>
            </w:r>
            <w:r>
              <w:t>Quản lý xe</w:t>
            </w:r>
            <w:r>
              <w:rPr>
                <w:lang w:val="vi-VN"/>
              </w:rPr>
              <w:t>” link in the menu bar</w:t>
            </w:r>
          </w:p>
          <w:p w:rsidR="00710B90" w:rsidRPr="00EF5034" w:rsidRDefault="00710B90" w:rsidP="00710B90">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rPr>
                <w:b/>
              </w:rPr>
              <w:tab/>
              <w:t>3.</w:t>
            </w:r>
            <w:r>
              <w:t xml:space="preserve"> </w:t>
            </w:r>
            <w:r w:rsidRPr="00AB0E82">
              <w:t>Click on “</w:t>
            </w:r>
            <w:r>
              <w:t>Tài trợ nhiều xe</w:t>
            </w:r>
            <w:r w:rsidRPr="00AB0E82">
              <w:t xml:space="preserve">” </w:t>
            </w:r>
            <w:r>
              <w:t>icon</w:t>
            </w:r>
          </w:p>
        </w:tc>
      </w:tr>
      <w:tr w:rsidR="00710B90" w:rsidRPr="0091497F" w:rsidTr="00710B90">
        <w:trPr>
          <w:trHeight w:val="1187"/>
          <w:jc w:val="center"/>
          <w:trPrChange w:id="3452" w:author="mine" w:date="2014-05-21T13:59:00Z">
            <w:trPr>
              <w:trHeight w:val="1187"/>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453" w:author="mine" w:date="2014-05-21T13:59:00Z">
              <w:tcPr>
                <w:tcW w:w="1376" w:type="dxa"/>
                <w:vAlign w:val="center"/>
              </w:tcPr>
            </w:tcPrChange>
          </w:tcPr>
          <w:p w:rsidR="00710B90" w:rsidRPr="00164DB8" w:rsidRDefault="00710B90" w:rsidP="00710B90">
            <w:pPr>
              <w:spacing w:after="0"/>
              <w:rPr>
                <w:sz w:val="24"/>
                <w:szCs w:val="24"/>
              </w:rPr>
            </w:pPr>
          </w:p>
        </w:tc>
        <w:tc>
          <w:tcPr>
            <w:tcW w:w="2331" w:type="dxa"/>
            <w:tcPrChange w:id="3454" w:author="mine" w:date="2014-05-21T13:59:00Z">
              <w:tcPr>
                <w:tcW w:w="2331" w:type="dxa"/>
              </w:tcPr>
            </w:tcPrChange>
          </w:tcPr>
          <w:p w:rsidR="00710B90" w:rsidRDefault="00710B90" w:rsidP="00710B90">
            <w:pPr>
              <w:spacing w:before="60" w:after="60"/>
              <w:cnfStyle w:val="000000000000" w:firstRow="0" w:lastRow="0" w:firstColumn="0" w:lastColumn="0" w:oddVBand="0" w:evenVBand="0" w:oddHBand="0" w:evenHBand="0" w:firstRowFirstColumn="0" w:firstRowLastColumn="0" w:lastRowFirstColumn="0" w:lastRowLastColumn="0"/>
            </w:pPr>
            <w:r>
              <w:t xml:space="preserve">Sponsored Cars </w:t>
            </w:r>
          </w:p>
          <w:p w:rsidR="00710B90" w:rsidRPr="00F919AE" w:rsidRDefault="00710B90" w:rsidP="00710B90">
            <w:pPr>
              <w:jc w:val="center"/>
              <w:cnfStyle w:val="000000000000" w:firstRow="0" w:lastRow="0" w:firstColumn="0" w:lastColumn="0" w:oddVBand="0" w:evenVBand="0" w:oddHBand="0" w:evenHBand="0" w:firstRowFirstColumn="0" w:firstRowLastColumn="0" w:lastRowFirstColumn="0" w:lastRowLastColumn="0"/>
            </w:pPr>
          </w:p>
        </w:tc>
        <w:tc>
          <w:tcPr>
            <w:tcW w:w="3254" w:type="dxa"/>
            <w:tcPrChange w:id="3455" w:author="mine" w:date="2014-05-21T13:59:00Z">
              <w:tcPr>
                <w:tcW w:w="3254" w:type="dxa"/>
              </w:tcPr>
            </w:tcPrChange>
          </w:tcPr>
          <w:p w:rsidR="00710B90" w:rsidRDefault="00710B90"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Click to choose a examination and  charity to sponsored car</w:t>
            </w:r>
          </w:p>
          <w:p w:rsidR="00710B90" w:rsidRDefault="00710B90"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Do not selected any resource</w:t>
            </w:r>
          </w:p>
          <w:p w:rsidR="00710B90" w:rsidRDefault="00710B90"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 Click “ Tài trợ” button</w:t>
            </w:r>
          </w:p>
          <w:p w:rsidR="00710B90" w:rsidRPr="004A77A0" w:rsidRDefault="00710B90" w:rsidP="00710B90">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tc>
        <w:tc>
          <w:tcPr>
            <w:tcW w:w="3163" w:type="dxa"/>
            <w:tcPrChange w:id="3456" w:author="mine" w:date="2014-05-21T13:59:00Z">
              <w:tcPr>
                <w:tcW w:w="3163" w:type="dxa"/>
              </w:tcPr>
            </w:tcPrChange>
          </w:tcPr>
          <w:p w:rsidR="00710B90" w:rsidRPr="00D32B6F" w:rsidRDefault="00710B90" w:rsidP="00710B90">
            <w:pPr>
              <w:spacing w:before="60" w:after="60"/>
              <w:cnfStyle w:val="000000000000" w:firstRow="0" w:lastRow="0" w:firstColumn="0" w:lastColumn="0" w:oddVBand="0" w:evenVBand="0" w:oddHBand="0" w:evenHBand="0" w:firstRowFirstColumn="0" w:firstRowLastColumn="0" w:lastRowFirstColumn="0" w:lastRowLastColumn="0"/>
            </w:pPr>
            <w:r>
              <w:rPr>
                <w:rStyle w:val="hps"/>
                <w:lang w:val="en"/>
              </w:rPr>
              <w:t>The cars</w:t>
            </w:r>
            <w:r>
              <w:rPr>
                <w:rStyle w:val="shorttext"/>
                <w:lang w:val="en"/>
              </w:rPr>
              <w:t xml:space="preserve"> </w:t>
            </w:r>
            <w:r>
              <w:rPr>
                <w:rStyle w:val="hps"/>
                <w:lang w:val="en"/>
              </w:rPr>
              <w:t xml:space="preserve">were </w:t>
            </w:r>
            <w:proofErr w:type="gramStart"/>
            <w:r>
              <w:rPr>
                <w:rStyle w:val="hps"/>
                <w:lang w:val="en"/>
              </w:rPr>
              <w:t>selected  and</w:t>
            </w:r>
            <w:proofErr w:type="gramEnd"/>
            <w:r>
              <w:rPr>
                <w:rStyle w:val="hps"/>
                <w:lang w:val="en"/>
              </w:rPr>
              <w:t xml:space="preserve"> </w:t>
            </w:r>
            <w:r>
              <w:t xml:space="preserve">sponsored for  organization </w:t>
            </w:r>
            <w:r>
              <w:rPr>
                <w:rStyle w:val="hps"/>
                <w:lang w:val="en"/>
              </w:rPr>
              <w:t>selected.</w:t>
            </w:r>
            <w:r>
              <w:t xml:space="preserve"> . </w:t>
            </w:r>
            <w:r>
              <w:rPr>
                <w:lang w:val="vi-VN"/>
              </w:rPr>
              <w:t xml:space="preserve">The user is redirected to the </w:t>
            </w:r>
            <w:r>
              <w:t xml:space="preserve">Manage car </w:t>
            </w:r>
            <w:r>
              <w:rPr>
                <w:lang w:val="vi-VN"/>
              </w:rPr>
              <w:t xml:space="preserve"> page.</w:t>
            </w:r>
          </w:p>
        </w:tc>
        <w:tc>
          <w:tcPr>
            <w:tcW w:w="1456" w:type="dxa"/>
            <w:tcPrChange w:id="3457" w:author="mine" w:date="2014-05-21T13:59:00Z">
              <w:tcPr>
                <w:tcW w:w="1456" w:type="dxa"/>
              </w:tcPr>
            </w:tcPrChange>
          </w:tcPr>
          <w:p w:rsidR="00710B90" w:rsidRDefault="00710B90" w:rsidP="00710B90">
            <w:pPr>
              <w:spacing w:before="60" w:after="60"/>
              <w:cnfStyle w:val="000000000000" w:firstRow="0" w:lastRow="0" w:firstColumn="0" w:lastColumn="0" w:oddVBand="0" w:evenVBand="0" w:oddHBand="0" w:evenHBand="0" w:firstRowFirstColumn="0" w:firstRowLastColumn="0" w:lastRowFirstColumn="0" w:lastRowLastColumn="0"/>
            </w:pPr>
          </w:p>
        </w:tc>
        <w:tc>
          <w:tcPr>
            <w:tcW w:w="1187" w:type="dxa"/>
            <w:tcPrChange w:id="3458" w:author="mine" w:date="2014-05-21T13:59:00Z">
              <w:tcPr>
                <w:tcW w:w="1187" w:type="dxa"/>
              </w:tcPr>
            </w:tcPrChange>
          </w:tcPr>
          <w:p w:rsidR="00710B90" w:rsidRPr="002C1684" w:rsidRDefault="00710B90" w:rsidP="00710B90">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72" w:type="dxa"/>
            <w:tcPrChange w:id="3459" w:author="mine" w:date="2014-05-21T13:59:00Z">
              <w:tcPr>
                <w:tcW w:w="1172" w:type="dxa"/>
              </w:tcPr>
            </w:tcPrChange>
          </w:tcPr>
          <w:p w:rsidR="00710B90" w:rsidRDefault="00710B90" w:rsidP="00710B90">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15/3/2014</w:t>
            </w:r>
          </w:p>
        </w:tc>
        <w:tc>
          <w:tcPr>
            <w:tcW w:w="1176" w:type="dxa"/>
            <w:tcPrChange w:id="3460" w:author="mine" w:date="2014-05-21T13:59:00Z">
              <w:tcPr>
                <w:tcW w:w="1176" w:type="dxa"/>
              </w:tcPr>
            </w:tcPrChange>
          </w:tcPr>
          <w:p w:rsidR="00710B90" w:rsidRDefault="00710B90" w:rsidP="00710B90">
            <w:pPr>
              <w:spacing w:before="60" w:after="60"/>
              <w:cnfStyle w:val="000000000000" w:firstRow="0" w:lastRow="0" w:firstColumn="0" w:lastColumn="0" w:oddVBand="0" w:evenVBand="0" w:oddHBand="0" w:evenHBand="0" w:firstRowFirstColumn="0" w:firstRowLastColumn="0" w:lastRowFirstColumn="0" w:lastRowLastColumn="0"/>
            </w:pPr>
          </w:p>
        </w:tc>
      </w:tr>
      <w:tr w:rsidR="00743708" w:rsidRPr="0091497F" w:rsidTr="00710B90">
        <w:trPr>
          <w:cnfStyle w:val="000000100000" w:firstRow="0" w:lastRow="0" w:firstColumn="0" w:lastColumn="0" w:oddVBand="0" w:evenVBand="0" w:oddHBand="1" w:evenHBand="0" w:firstRowFirstColumn="0" w:firstRowLastColumn="0" w:lastRowFirstColumn="0" w:lastRowLastColumn="0"/>
          <w:jc w:val="center"/>
          <w:trPrChange w:id="346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462" w:author="mine" w:date="2014-05-21T13:59:00Z">
              <w:tcPr>
                <w:tcW w:w="1376" w:type="dxa"/>
                <w:vAlign w:val="center"/>
              </w:tcPr>
            </w:tcPrChange>
          </w:tcPr>
          <w:p w:rsidR="00710B90" w:rsidRPr="00164DB8" w:rsidRDefault="00710B90" w:rsidP="00710B90">
            <w:pPr>
              <w:spacing w:after="0"/>
              <w:cnfStyle w:val="001000100000" w:firstRow="0" w:lastRow="0" w:firstColumn="1" w:lastColumn="0" w:oddVBand="0" w:evenVBand="0" w:oddHBand="1" w:evenHBand="0" w:firstRowFirstColumn="0" w:firstRowLastColumn="0" w:lastRowFirstColumn="0" w:lastRowLastColumn="0"/>
              <w:rPr>
                <w:sz w:val="24"/>
                <w:szCs w:val="24"/>
              </w:rPr>
            </w:pPr>
          </w:p>
        </w:tc>
        <w:tc>
          <w:tcPr>
            <w:tcW w:w="2331" w:type="dxa"/>
            <w:tcPrChange w:id="3463" w:author="mine" w:date="2014-05-21T13:59:00Z">
              <w:tcPr>
                <w:tcW w:w="2331" w:type="dxa"/>
              </w:tcPr>
            </w:tcPrChange>
          </w:tcPr>
          <w:p w:rsidR="00710B90"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r>
              <w:t xml:space="preserve">Sponsored Cars </w:t>
            </w:r>
          </w:p>
        </w:tc>
        <w:tc>
          <w:tcPr>
            <w:tcW w:w="3254" w:type="dxa"/>
            <w:tcPrChange w:id="3464" w:author="mine" w:date="2014-05-21T13:59:00Z">
              <w:tcPr>
                <w:tcW w:w="3254" w:type="dxa"/>
              </w:tcPr>
            </w:tcPrChange>
          </w:tcPr>
          <w:p w:rsidR="00710B90" w:rsidRDefault="00710B90"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pPr>
            <w:r>
              <w:t>Click to choose a examination and  charity to sponsored car</w:t>
            </w:r>
          </w:p>
          <w:p w:rsidR="00710B90" w:rsidRDefault="00710B90"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pPr>
            <w:r>
              <w:t>Do not check any checkbox for any cars.</w:t>
            </w:r>
          </w:p>
          <w:p w:rsidR="00710B90" w:rsidRDefault="00710B90"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pPr>
            <w:r>
              <w:t>Click “ Tài trợ” button</w:t>
            </w:r>
          </w:p>
        </w:tc>
        <w:tc>
          <w:tcPr>
            <w:tcW w:w="3163" w:type="dxa"/>
            <w:tcPrChange w:id="3465" w:author="mine" w:date="2014-05-21T13:59:00Z">
              <w:tcPr>
                <w:tcW w:w="3163" w:type="dxa"/>
              </w:tcPr>
            </w:tcPrChange>
          </w:tcPr>
          <w:p w:rsidR="00710B90" w:rsidRPr="00DB562F"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r>
              <w:t>Popup is will show “ Vui lòng chọn xe để tài trợ”</w:t>
            </w:r>
          </w:p>
        </w:tc>
        <w:tc>
          <w:tcPr>
            <w:tcW w:w="1456" w:type="dxa"/>
            <w:tcPrChange w:id="3466" w:author="mine" w:date="2014-05-21T13:59:00Z">
              <w:tcPr>
                <w:tcW w:w="1456" w:type="dxa"/>
              </w:tcPr>
            </w:tcPrChange>
          </w:tcPr>
          <w:p w:rsidR="00710B90"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p>
        </w:tc>
        <w:tc>
          <w:tcPr>
            <w:tcW w:w="1187" w:type="dxa"/>
            <w:tcPrChange w:id="3467" w:author="mine" w:date="2014-05-21T13:59:00Z">
              <w:tcPr>
                <w:tcW w:w="1187" w:type="dxa"/>
              </w:tcPr>
            </w:tcPrChange>
          </w:tcPr>
          <w:p w:rsidR="00710B90"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r>
              <w:rPr>
                <w:rFonts w:eastAsia="MS PGothic" w:cs="Times New Roman"/>
                <w:szCs w:val="24"/>
              </w:rPr>
              <w:t>Passed</w:t>
            </w:r>
          </w:p>
        </w:tc>
        <w:tc>
          <w:tcPr>
            <w:tcW w:w="1172" w:type="dxa"/>
            <w:tcPrChange w:id="3468" w:author="mine" w:date="2014-05-21T13:59:00Z">
              <w:tcPr>
                <w:tcW w:w="1172" w:type="dxa"/>
              </w:tcPr>
            </w:tcPrChange>
          </w:tcPr>
          <w:p w:rsidR="00710B90"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r>
              <w:rPr>
                <w:rFonts w:eastAsia="MS PGothic" w:cs="Times New Roman"/>
                <w:szCs w:val="24"/>
              </w:rPr>
              <w:t>15/3/2014</w:t>
            </w:r>
          </w:p>
        </w:tc>
        <w:tc>
          <w:tcPr>
            <w:tcW w:w="1176" w:type="dxa"/>
            <w:tcPrChange w:id="3469" w:author="mine" w:date="2014-05-21T13:59:00Z">
              <w:tcPr>
                <w:tcW w:w="1176" w:type="dxa"/>
              </w:tcPr>
            </w:tcPrChange>
          </w:tcPr>
          <w:p w:rsidR="00710B90"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p>
        </w:tc>
      </w:tr>
    </w:tbl>
    <w:p w:rsidR="007A6A96" w:rsidRPr="00552D18" w:rsidRDefault="005F5B7C" w:rsidP="00255909">
      <w:pPr>
        <w:pStyle w:val="Heading4"/>
        <w:numPr>
          <w:ilvl w:val="0"/>
          <w:numId w:val="91"/>
        </w:numPr>
        <w:tabs>
          <w:tab w:val="left" w:pos="1490"/>
        </w:tabs>
        <w:ind w:left="1620"/>
        <w:rPr>
          <w:i w:val="0"/>
        </w:rPr>
      </w:pPr>
      <w:bookmarkStart w:id="3470" w:name="_Toc385664033"/>
      <w:r w:rsidRPr="00552D18">
        <w:rPr>
          <w:i w:val="0"/>
          <w:sz w:val="24"/>
          <w:szCs w:val="24"/>
        </w:rPr>
        <w:t xml:space="preserve">Sponsored </w:t>
      </w:r>
      <w:r w:rsidR="00BD6B56">
        <w:rPr>
          <w:i w:val="0"/>
          <w:sz w:val="24"/>
          <w:szCs w:val="24"/>
        </w:rPr>
        <w:t>l</w:t>
      </w:r>
      <w:r w:rsidRPr="00552D18">
        <w:rPr>
          <w:i w:val="0"/>
          <w:sz w:val="24"/>
          <w:szCs w:val="24"/>
        </w:rPr>
        <w:t>odge and room of lodge</w:t>
      </w:r>
      <w:bookmarkEnd w:id="3470"/>
      <w:r w:rsidR="007A6A96" w:rsidRPr="00552D18">
        <w:rPr>
          <w:i w:val="0"/>
        </w:rPr>
        <w:tab/>
      </w:r>
    </w:p>
    <w:tbl>
      <w:tblPr>
        <w:tblStyle w:val="GridTable4-Accent21"/>
        <w:tblW w:w="15115" w:type="dxa"/>
        <w:jc w:val="center"/>
        <w:tblLook w:val="04A0" w:firstRow="1" w:lastRow="0" w:firstColumn="1" w:lastColumn="0" w:noHBand="0" w:noVBand="1"/>
        <w:tblPrChange w:id="3471" w:author="mine" w:date="2014-05-21T13:59:00Z">
          <w:tblPr>
            <w:tblStyle w:val="GridTable4-Accent210"/>
            <w:tblW w:w="15115" w:type="dxa"/>
            <w:jc w:val="center"/>
            <w:tblLook w:val="04A0" w:firstRow="1" w:lastRow="0" w:firstColumn="1" w:lastColumn="0" w:noHBand="0" w:noVBand="1"/>
          </w:tblPr>
        </w:tblPrChange>
      </w:tblPr>
      <w:tblGrid>
        <w:gridCol w:w="1363"/>
        <w:gridCol w:w="2308"/>
        <w:gridCol w:w="3211"/>
        <w:gridCol w:w="3124"/>
        <w:gridCol w:w="1456"/>
        <w:gridCol w:w="1179"/>
        <w:gridCol w:w="1310"/>
        <w:gridCol w:w="1164"/>
        <w:tblGridChange w:id="3472">
          <w:tblGrid>
            <w:gridCol w:w="1363"/>
            <w:gridCol w:w="2308"/>
            <w:gridCol w:w="3211"/>
            <w:gridCol w:w="3124"/>
            <w:gridCol w:w="1456"/>
            <w:gridCol w:w="1179"/>
            <w:gridCol w:w="1310"/>
            <w:gridCol w:w="1164"/>
          </w:tblGrid>
        </w:tblGridChange>
      </w:tblGrid>
      <w:tr w:rsidR="00743708" w:rsidRPr="00CB73E2" w:rsidTr="00710B90">
        <w:trPr>
          <w:cnfStyle w:val="100000000000" w:firstRow="1" w:lastRow="0" w:firstColumn="0" w:lastColumn="0" w:oddVBand="0" w:evenVBand="0" w:oddHBand="0" w:evenHBand="0" w:firstRowFirstColumn="0" w:firstRowLastColumn="0" w:lastRowFirstColumn="0" w:lastRowLastColumn="0"/>
          <w:jc w:val="center"/>
          <w:trPrChange w:id="347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474" w:author="mine" w:date="2014-05-21T13:59:00Z">
              <w:tcPr>
                <w:tcW w:w="1376" w:type="dxa"/>
                <w:vAlign w:val="center"/>
              </w:tcPr>
            </w:tcPrChange>
          </w:tcPr>
          <w:p w:rsidR="007A6A96" w:rsidRPr="00CB73E2" w:rsidRDefault="007A6A96" w:rsidP="00CB73E2">
            <w:pPr>
              <w:spacing w:after="0"/>
              <w:jc w:val="center"/>
              <w:cnfStyle w:val="101000000000" w:firstRow="1" w:lastRow="0" w:firstColumn="1" w:lastColumn="0" w:oddVBand="0" w:evenVBand="0" w:oddHBand="0" w:evenHBand="0" w:firstRowFirstColumn="0" w:firstRowLastColumn="0" w:lastRowFirstColumn="0" w:lastRowLastColumn="0"/>
              <w:rPr>
                <w:sz w:val="24"/>
                <w:szCs w:val="24"/>
              </w:rPr>
            </w:pPr>
            <w:r w:rsidRPr="00CB73E2">
              <w:rPr>
                <w:sz w:val="24"/>
                <w:szCs w:val="24"/>
              </w:rPr>
              <w:t>Test case ID</w:t>
            </w:r>
          </w:p>
        </w:tc>
        <w:tc>
          <w:tcPr>
            <w:tcW w:w="2331" w:type="dxa"/>
            <w:vAlign w:val="center"/>
            <w:tcPrChange w:id="3475" w:author="mine" w:date="2014-05-21T13:59:00Z">
              <w:tcPr>
                <w:tcW w:w="2331" w:type="dxa"/>
                <w:vAlign w:val="center"/>
              </w:tcPr>
            </w:tcPrChange>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Test Case Description</w:t>
            </w:r>
          </w:p>
        </w:tc>
        <w:tc>
          <w:tcPr>
            <w:tcW w:w="3254" w:type="dxa"/>
            <w:vAlign w:val="center"/>
            <w:tcPrChange w:id="3476" w:author="mine" w:date="2014-05-21T13:59:00Z">
              <w:tcPr>
                <w:tcW w:w="3254" w:type="dxa"/>
                <w:vAlign w:val="center"/>
              </w:tcPr>
            </w:tcPrChange>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Test Case Procedure</w:t>
            </w:r>
          </w:p>
        </w:tc>
        <w:tc>
          <w:tcPr>
            <w:tcW w:w="3163" w:type="dxa"/>
            <w:vAlign w:val="center"/>
            <w:tcPrChange w:id="3477" w:author="mine" w:date="2014-05-21T13:59:00Z">
              <w:tcPr>
                <w:tcW w:w="3163" w:type="dxa"/>
                <w:vAlign w:val="center"/>
              </w:tcPr>
            </w:tcPrChange>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Expected Output</w:t>
            </w:r>
          </w:p>
        </w:tc>
        <w:tc>
          <w:tcPr>
            <w:tcW w:w="1456" w:type="dxa"/>
            <w:vAlign w:val="center"/>
            <w:tcPrChange w:id="3478" w:author="mine" w:date="2014-05-21T13:59:00Z">
              <w:tcPr>
                <w:tcW w:w="1456" w:type="dxa"/>
                <w:vAlign w:val="center"/>
              </w:tcPr>
            </w:tcPrChange>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Inter-Test Case Dependence</w:t>
            </w:r>
          </w:p>
        </w:tc>
        <w:tc>
          <w:tcPr>
            <w:tcW w:w="1187" w:type="dxa"/>
            <w:vAlign w:val="center"/>
            <w:tcPrChange w:id="3479" w:author="mine" w:date="2014-05-21T13:59:00Z">
              <w:tcPr>
                <w:tcW w:w="1187" w:type="dxa"/>
                <w:vAlign w:val="center"/>
              </w:tcPr>
            </w:tcPrChange>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Result</w:t>
            </w:r>
          </w:p>
        </w:tc>
        <w:tc>
          <w:tcPr>
            <w:tcW w:w="1172" w:type="dxa"/>
            <w:vAlign w:val="center"/>
            <w:tcPrChange w:id="3480" w:author="mine" w:date="2014-05-21T13:59:00Z">
              <w:tcPr>
                <w:tcW w:w="1172" w:type="dxa"/>
                <w:vAlign w:val="center"/>
              </w:tcPr>
            </w:tcPrChange>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Test Date</w:t>
            </w:r>
          </w:p>
        </w:tc>
        <w:tc>
          <w:tcPr>
            <w:tcW w:w="1176" w:type="dxa"/>
            <w:vAlign w:val="center"/>
            <w:tcPrChange w:id="3481" w:author="mine" w:date="2014-05-21T13:59:00Z">
              <w:tcPr>
                <w:tcW w:w="1176" w:type="dxa"/>
                <w:vAlign w:val="center"/>
              </w:tcPr>
            </w:tcPrChange>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Note</w:t>
            </w:r>
          </w:p>
        </w:tc>
      </w:tr>
      <w:tr w:rsidR="00710B90" w:rsidRPr="00CB73E2" w:rsidTr="00710B90">
        <w:trPr>
          <w:cnfStyle w:val="000000100000" w:firstRow="0" w:lastRow="0" w:firstColumn="0" w:lastColumn="0" w:oddVBand="0" w:evenVBand="0" w:oddHBand="1" w:evenHBand="0" w:firstRowFirstColumn="0" w:firstRowLastColumn="0" w:lastRowFirstColumn="0" w:lastRowLastColumn="0"/>
          <w:jc w:val="center"/>
          <w:trPrChange w:id="348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483" w:author="mine" w:date="2014-05-21T13:59:00Z">
              <w:tcPr>
                <w:tcW w:w="1376" w:type="dxa"/>
                <w:vAlign w:val="center"/>
              </w:tcPr>
            </w:tcPrChange>
          </w:tcPr>
          <w:p w:rsidR="00710B90" w:rsidRPr="00CB73E2" w:rsidRDefault="00710B90" w:rsidP="00CB73E2">
            <w:pPr>
              <w:spacing w:after="0"/>
              <w:cnfStyle w:val="001000100000" w:firstRow="0" w:lastRow="0" w:firstColumn="1" w:lastColumn="0" w:oddVBand="0" w:evenVBand="0" w:oddHBand="1" w:evenHBand="0" w:firstRowFirstColumn="0" w:firstRowLastColumn="0" w:lastRowFirstColumn="0" w:lastRowLastColumn="0"/>
              <w:rPr>
                <w:sz w:val="24"/>
                <w:szCs w:val="24"/>
              </w:rPr>
            </w:pPr>
          </w:p>
        </w:tc>
        <w:tc>
          <w:tcPr>
            <w:tcW w:w="13739" w:type="dxa"/>
            <w:gridSpan w:val="7"/>
            <w:vAlign w:val="center"/>
            <w:tcPrChange w:id="3484" w:author="mine" w:date="2014-05-21T13:59:00Z">
              <w:tcPr>
                <w:tcW w:w="13739" w:type="dxa"/>
                <w:gridSpan w:val="7"/>
                <w:vAlign w:val="center"/>
              </w:tcPr>
            </w:tcPrChange>
          </w:tcPr>
          <w:p w:rsidR="00710B90" w:rsidRPr="00CB73E2" w:rsidRDefault="00710B90" w:rsidP="00CB73E2">
            <w:pPr>
              <w:tabs>
                <w:tab w:val="left" w:pos="1422"/>
              </w:tabs>
              <w:spacing w:after="0"/>
              <w:cnfStyle w:val="000000100000" w:firstRow="0" w:lastRow="0" w:firstColumn="0" w:lastColumn="0" w:oddVBand="0" w:evenVBand="0" w:oddHBand="1" w:evenHBand="0" w:firstRowFirstColumn="0" w:firstRowLastColumn="0" w:lastRowFirstColumn="0" w:lastRowLastColumn="0"/>
              <w:rPr>
                <w:sz w:val="24"/>
                <w:szCs w:val="24"/>
              </w:rPr>
            </w:pPr>
            <w:r w:rsidRPr="00CB73E2">
              <w:rPr>
                <w:b/>
                <w:sz w:val="24"/>
                <w:szCs w:val="24"/>
              </w:rPr>
              <w:t>Pre-condition: 1.</w:t>
            </w:r>
            <w:r w:rsidRPr="00CB73E2">
              <w:rPr>
                <w:sz w:val="24"/>
                <w:szCs w:val="24"/>
              </w:rPr>
              <w:t xml:space="preserve"> Log in </w:t>
            </w:r>
            <w:r w:rsidRPr="00CB73E2">
              <w:rPr>
                <w:sz w:val="24"/>
                <w:szCs w:val="24"/>
                <w:lang w:val="vi-VN"/>
              </w:rPr>
              <w:t>the system</w:t>
            </w:r>
            <w:r w:rsidRPr="00CB73E2">
              <w:rPr>
                <w:sz w:val="24"/>
                <w:szCs w:val="24"/>
              </w:rPr>
              <w:t xml:space="preserve"> with Sponsor  role</w:t>
            </w:r>
          </w:p>
          <w:p w:rsidR="00710B90" w:rsidRPr="00CB73E2" w:rsidRDefault="00710B90" w:rsidP="00CB73E2">
            <w:pPr>
              <w:tabs>
                <w:tab w:val="left" w:pos="1422"/>
                <w:tab w:val="left" w:pos="7260"/>
              </w:tabs>
              <w:spacing w:after="0"/>
              <w:cnfStyle w:val="000000100000" w:firstRow="0" w:lastRow="0" w:firstColumn="0" w:lastColumn="0" w:oddVBand="0" w:evenVBand="0" w:oddHBand="1" w:evenHBand="0" w:firstRowFirstColumn="0" w:firstRowLastColumn="0" w:lastRowFirstColumn="0" w:lastRowLastColumn="0"/>
              <w:rPr>
                <w:sz w:val="24"/>
                <w:szCs w:val="24"/>
              </w:rPr>
            </w:pPr>
            <w:r w:rsidRPr="00CB73E2">
              <w:rPr>
                <w:sz w:val="24"/>
                <w:szCs w:val="24"/>
              </w:rPr>
              <w:tab/>
            </w:r>
            <w:r w:rsidRPr="00CB73E2">
              <w:rPr>
                <w:b/>
                <w:sz w:val="24"/>
                <w:szCs w:val="24"/>
              </w:rPr>
              <w:t>2.</w:t>
            </w:r>
            <w:r w:rsidRPr="00CB73E2">
              <w:rPr>
                <w:sz w:val="24"/>
                <w:szCs w:val="24"/>
              </w:rPr>
              <w:t xml:space="preserve"> </w:t>
            </w:r>
            <w:r w:rsidRPr="00CB73E2">
              <w:rPr>
                <w:sz w:val="24"/>
                <w:szCs w:val="24"/>
                <w:lang w:val="vi-VN"/>
              </w:rPr>
              <w:t>Click on the “</w:t>
            </w:r>
            <w:r w:rsidRPr="00CB73E2">
              <w:rPr>
                <w:sz w:val="24"/>
                <w:szCs w:val="24"/>
              </w:rPr>
              <w:t>Quản lý chỗ ở</w:t>
            </w:r>
            <w:r w:rsidRPr="00CB73E2">
              <w:rPr>
                <w:sz w:val="24"/>
                <w:szCs w:val="24"/>
                <w:lang w:val="vi-VN"/>
              </w:rPr>
              <w:t xml:space="preserve">” </w:t>
            </w:r>
            <w:r w:rsidRPr="00CB73E2">
              <w:rPr>
                <w:sz w:val="24"/>
                <w:szCs w:val="24"/>
              </w:rPr>
              <w:t xml:space="preserve"> </w:t>
            </w:r>
            <w:r w:rsidRPr="00CB73E2">
              <w:rPr>
                <w:sz w:val="24"/>
                <w:szCs w:val="24"/>
                <w:lang w:val="vi-VN"/>
              </w:rPr>
              <w:t>link in the menu bar</w:t>
            </w:r>
            <w:r w:rsidRPr="00CB73E2">
              <w:rPr>
                <w:sz w:val="24"/>
                <w:szCs w:val="24"/>
                <w:lang w:val="vi-VN"/>
              </w:rPr>
              <w:tab/>
            </w:r>
          </w:p>
        </w:tc>
      </w:tr>
      <w:tr w:rsidR="00710B90" w:rsidRPr="00CB73E2" w:rsidTr="00710B90">
        <w:trPr>
          <w:trHeight w:val="1187"/>
          <w:jc w:val="center"/>
          <w:trPrChange w:id="3485" w:author="mine" w:date="2014-05-21T13:59:00Z">
            <w:trPr>
              <w:trHeight w:val="1187"/>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486" w:author="mine" w:date="2014-05-21T13:59:00Z">
              <w:tcPr>
                <w:tcW w:w="1376" w:type="dxa"/>
                <w:vAlign w:val="center"/>
              </w:tcPr>
            </w:tcPrChange>
          </w:tcPr>
          <w:p w:rsidR="00710B90" w:rsidRPr="00CB73E2" w:rsidRDefault="00CB73E2" w:rsidP="00CB73E2">
            <w:pPr>
              <w:spacing w:after="0"/>
              <w:rPr>
                <w:sz w:val="24"/>
                <w:szCs w:val="24"/>
              </w:rPr>
            </w:pPr>
            <w:r w:rsidRPr="00CB73E2">
              <w:rPr>
                <w:sz w:val="24"/>
                <w:szCs w:val="24"/>
              </w:rPr>
              <w:t>[SLR-1]</w:t>
            </w:r>
          </w:p>
        </w:tc>
        <w:tc>
          <w:tcPr>
            <w:tcW w:w="2331" w:type="dxa"/>
            <w:vAlign w:val="center"/>
            <w:tcPrChange w:id="3487" w:author="mine" w:date="2014-05-21T13:59:00Z">
              <w:tcPr>
                <w:tcW w:w="2331" w:type="dxa"/>
                <w:vAlign w:val="center"/>
              </w:tcPr>
            </w:tcPrChange>
          </w:tcPr>
          <w:p w:rsidR="00710B90" w:rsidRPr="00CB73E2" w:rsidRDefault="00710B90" w:rsidP="00CB73E2">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CB73E2">
              <w:rPr>
                <w:sz w:val="24"/>
                <w:szCs w:val="24"/>
              </w:rPr>
              <w:t>Sponsored Lodge and room of lodge</w:t>
            </w:r>
          </w:p>
        </w:tc>
        <w:tc>
          <w:tcPr>
            <w:tcW w:w="3254" w:type="dxa"/>
            <w:vAlign w:val="center"/>
            <w:tcPrChange w:id="3488" w:author="mine" w:date="2014-05-21T13:59:00Z">
              <w:tcPr>
                <w:tcW w:w="3254" w:type="dxa"/>
                <w:vAlign w:val="center"/>
              </w:tcPr>
            </w:tcPrChange>
          </w:tcPr>
          <w:p w:rsidR="00710B90" w:rsidRPr="00CB73E2" w:rsidRDefault="00710B90" w:rsidP="00255909">
            <w:pPr>
              <w:pStyle w:val="ListParagraph"/>
              <w:numPr>
                <w:ilvl w:val="0"/>
                <w:numId w:val="92"/>
              </w:numPr>
              <w:snapToGrid w:val="0"/>
              <w:spacing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CB73E2">
              <w:rPr>
                <w:sz w:val="24"/>
                <w:szCs w:val="24"/>
              </w:rPr>
              <w:t>Click to choose a examination and  charity to sponsored car</w:t>
            </w:r>
          </w:p>
          <w:p w:rsidR="00710B90" w:rsidRPr="00CB73E2" w:rsidRDefault="00710B90" w:rsidP="00255909">
            <w:pPr>
              <w:pStyle w:val="ListParagraph"/>
              <w:numPr>
                <w:ilvl w:val="0"/>
                <w:numId w:val="92"/>
              </w:numPr>
              <w:snapToGrid w:val="0"/>
              <w:spacing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CB73E2">
              <w:rPr>
                <w:sz w:val="24"/>
                <w:szCs w:val="24"/>
              </w:rPr>
              <w:t>Do not check any checkbox for any cars.</w:t>
            </w:r>
          </w:p>
          <w:p w:rsidR="00710B90" w:rsidRPr="00CB73E2" w:rsidRDefault="00710B90" w:rsidP="00255909">
            <w:pPr>
              <w:pStyle w:val="ListParagraph"/>
              <w:numPr>
                <w:ilvl w:val="0"/>
                <w:numId w:val="92"/>
              </w:numPr>
              <w:snapToGrid w:val="0"/>
              <w:spacing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CB73E2">
              <w:rPr>
                <w:sz w:val="24"/>
                <w:szCs w:val="24"/>
              </w:rPr>
              <w:t>Click “ Tài trợ” button</w:t>
            </w:r>
          </w:p>
        </w:tc>
        <w:tc>
          <w:tcPr>
            <w:tcW w:w="3163" w:type="dxa"/>
            <w:vAlign w:val="center"/>
            <w:tcPrChange w:id="3489" w:author="mine" w:date="2014-05-21T13:59:00Z">
              <w:tcPr>
                <w:tcW w:w="3163" w:type="dxa"/>
                <w:vAlign w:val="center"/>
              </w:tcPr>
            </w:tcPrChange>
          </w:tcPr>
          <w:p w:rsidR="00710B90" w:rsidRPr="00CB73E2" w:rsidRDefault="00710B90" w:rsidP="00CB73E2">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CB73E2">
              <w:rPr>
                <w:sz w:val="24"/>
                <w:szCs w:val="24"/>
              </w:rPr>
              <w:t>Popup is will show “ Vui lòng chọn phòng để tài trợ”</w:t>
            </w:r>
          </w:p>
        </w:tc>
        <w:tc>
          <w:tcPr>
            <w:tcW w:w="1456" w:type="dxa"/>
            <w:vAlign w:val="center"/>
            <w:tcPrChange w:id="3490" w:author="mine" w:date="2014-05-21T13:59:00Z">
              <w:tcPr>
                <w:tcW w:w="1456" w:type="dxa"/>
                <w:vAlign w:val="center"/>
              </w:tcPr>
            </w:tcPrChange>
          </w:tcPr>
          <w:p w:rsidR="00710B90" w:rsidRPr="00CB73E2" w:rsidRDefault="00710B90" w:rsidP="00CB73E2">
            <w:pPr>
              <w:spacing w:after="0"/>
              <w:cnfStyle w:val="000000000000" w:firstRow="0" w:lastRow="0" w:firstColumn="0" w:lastColumn="0" w:oddVBand="0" w:evenVBand="0" w:oddHBand="0" w:evenHBand="0" w:firstRowFirstColumn="0" w:firstRowLastColumn="0" w:lastRowFirstColumn="0" w:lastRowLastColumn="0"/>
              <w:rPr>
                <w:sz w:val="24"/>
                <w:szCs w:val="24"/>
              </w:rPr>
            </w:pPr>
          </w:p>
        </w:tc>
        <w:tc>
          <w:tcPr>
            <w:tcW w:w="1187" w:type="dxa"/>
            <w:vAlign w:val="center"/>
            <w:tcPrChange w:id="3491" w:author="mine" w:date="2014-05-21T13:59:00Z">
              <w:tcPr>
                <w:tcW w:w="1187" w:type="dxa"/>
                <w:vAlign w:val="center"/>
              </w:tcPr>
            </w:tcPrChange>
          </w:tcPr>
          <w:p w:rsidR="00710B90" w:rsidRPr="00CB73E2" w:rsidRDefault="00CB73E2" w:rsidP="00CB73E2">
            <w:pPr>
              <w:spacing w:after="0"/>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Pr>
                <w:rFonts w:eastAsia="MS PGothic" w:cs="Times New Roman"/>
                <w:sz w:val="24"/>
                <w:szCs w:val="24"/>
              </w:rPr>
              <w:t>Pass</w:t>
            </w:r>
          </w:p>
        </w:tc>
        <w:tc>
          <w:tcPr>
            <w:tcW w:w="1172" w:type="dxa"/>
            <w:vAlign w:val="center"/>
            <w:tcPrChange w:id="3492" w:author="mine" w:date="2014-05-21T13:59:00Z">
              <w:tcPr>
                <w:tcW w:w="1172" w:type="dxa"/>
                <w:vAlign w:val="center"/>
              </w:tcPr>
            </w:tcPrChange>
          </w:tcPr>
          <w:p w:rsidR="00710B90" w:rsidRPr="00CB73E2" w:rsidRDefault="00CB73E2" w:rsidP="00CB73E2">
            <w:pPr>
              <w:spacing w:after="0"/>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Pr>
                <w:rFonts w:eastAsia="MS PGothic" w:cs="Times New Roman"/>
                <w:sz w:val="24"/>
                <w:szCs w:val="24"/>
              </w:rPr>
              <w:t>07/04/2014</w:t>
            </w:r>
          </w:p>
        </w:tc>
        <w:tc>
          <w:tcPr>
            <w:tcW w:w="1176" w:type="dxa"/>
            <w:vAlign w:val="center"/>
            <w:tcPrChange w:id="3493" w:author="mine" w:date="2014-05-21T13:59:00Z">
              <w:tcPr>
                <w:tcW w:w="1176" w:type="dxa"/>
                <w:vAlign w:val="center"/>
              </w:tcPr>
            </w:tcPrChange>
          </w:tcPr>
          <w:p w:rsidR="00710B90" w:rsidRPr="00CB73E2" w:rsidRDefault="00710B90" w:rsidP="00CB73E2">
            <w:pPr>
              <w:spacing w:after="0"/>
              <w:cnfStyle w:val="000000000000" w:firstRow="0" w:lastRow="0" w:firstColumn="0" w:lastColumn="0" w:oddVBand="0" w:evenVBand="0" w:oddHBand="0" w:evenHBand="0" w:firstRowFirstColumn="0" w:firstRowLastColumn="0" w:lastRowFirstColumn="0" w:lastRowLastColumn="0"/>
              <w:rPr>
                <w:sz w:val="24"/>
                <w:szCs w:val="24"/>
              </w:rPr>
            </w:pPr>
          </w:p>
        </w:tc>
      </w:tr>
      <w:tr w:rsidR="00743708" w:rsidRPr="00CB73E2" w:rsidTr="00710B90">
        <w:trPr>
          <w:cnfStyle w:val="000000100000" w:firstRow="0" w:lastRow="0" w:firstColumn="0" w:lastColumn="0" w:oddVBand="0" w:evenVBand="0" w:oddHBand="1" w:evenHBand="0" w:firstRowFirstColumn="0" w:firstRowLastColumn="0" w:lastRowFirstColumn="0" w:lastRowLastColumn="0"/>
          <w:jc w:val="center"/>
          <w:trPrChange w:id="349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495" w:author="mine" w:date="2014-05-21T13:59:00Z">
              <w:tcPr>
                <w:tcW w:w="1376" w:type="dxa"/>
                <w:vAlign w:val="center"/>
              </w:tcPr>
            </w:tcPrChange>
          </w:tcPr>
          <w:p w:rsidR="00710B90" w:rsidRPr="00CB73E2" w:rsidRDefault="00CB73E2" w:rsidP="00CB73E2">
            <w:pPr>
              <w:spacing w:after="0"/>
              <w:cnfStyle w:val="001000100000" w:firstRow="0" w:lastRow="0" w:firstColumn="1" w:lastColumn="0" w:oddVBand="0" w:evenVBand="0" w:oddHBand="1" w:evenHBand="0" w:firstRowFirstColumn="0" w:firstRowLastColumn="0" w:lastRowFirstColumn="0" w:lastRowLastColumn="0"/>
              <w:rPr>
                <w:sz w:val="24"/>
                <w:szCs w:val="24"/>
              </w:rPr>
            </w:pPr>
            <w:r w:rsidRPr="00CB73E2">
              <w:rPr>
                <w:sz w:val="24"/>
                <w:szCs w:val="24"/>
              </w:rPr>
              <w:t>[SLR-2]</w:t>
            </w:r>
          </w:p>
        </w:tc>
        <w:tc>
          <w:tcPr>
            <w:tcW w:w="2331" w:type="dxa"/>
            <w:vAlign w:val="center"/>
            <w:tcPrChange w:id="3496" w:author="mine" w:date="2014-05-21T13:59:00Z">
              <w:tcPr>
                <w:tcW w:w="2331" w:type="dxa"/>
                <w:vAlign w:val="center"/>
              </w:tcPr>
            </w:tcPrChange>
          </w:tcPr>
          <w:p w:rsidR="00710B90" w:rsidRPr="00CB73E2" w:rsidRDefault="00710B90" w:rsidP="00CB73E2">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CB73E2">
              <w:rPr>
                <w:sz w:val="24"/>
                <w:szCs w:val="24"/>
              </w:rPr>
              <w:t>Sponsored Lodge and room of lodge</w:t>
            </w:r>
          </w:p>
        </w:tc>
        <w:tc>
          <w:tcPr>
            <w:tcW w:w="3254" w:type="dxa"/>
            <w:vAlign w:val="center"/>
            <w:tcPrChange w:id="3497" w:author="mine" w:date="2014-05-21T13:59:00Z">
              <w:tcPr>
                <w:tcW w:w="3254" w:type="dxa"/>
                <w:vAlign w:val="center"/>
              </w:tcPr>
            </w:tcPrChange>
          </w:tcPr>
          <w:p w:rsidR="00710B90" w:rsidRPr="00CB73E2" w:rsidRDefault="00710B90" w:rsidP="00255909">
            <w:pPr>
              <w:pStyle w:val="ListParagraph"/>
              <w:numPr>
                <w:ilvl w:val="0"/>
                <w:numId w:val="92"/>
              </w:numPr>
              <w:snapToGrid w:val="0"/>
              <w:spacing w:after="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CB73E2">
              <w:rPr>
                <w:sz w:val="24"/>
                <w:szCs w:val="24"/>
              </w:rPr>
              <w:t xml:space="preserve">Do not click choose any examination and  charity to </w:t>
            </w:r>
            <w:r w:rsidRPr="00CB73E2">
              <w:rPr>
                <w:sz w:val="24"/>
                <w:szCs w:val="24"/>
              </w:rPr>
              <w:lastRenderedPageBreak/>
              <w:t>sponsored car</w:t>
            </w:r>
          </w:p>
          <w:p w:rsidR="00710B90" w:rsidRPr="00CB73E2" w:rsidRDefault="00710B90" w:rsidP="00255909">
            <w:pPr>
              <w:pStyle w:val="ListParagraph"/>
              <w:numPr>
                <w:ilvl w:val="0"/>
                <w:numId w:val="92"/>
              </w:numPr>
              <w:snapToGrid w:val="0"/>
              <w:spacing w:after="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CB73E2">
              <w:rPr>
                <w:sz w:val="24"/>
                <w:szCs w:val="24"/>
              </w:rPr>
              <w:t>. Click “ Tài trợ” button</w:t>
            </w:r>
          </w:p>
        </w:tc>
        <w:tc>
          <w:tcPr>
            <w:tcW w:w="3163" w:type="dxa"/>
            <w:vAlign w:val="center"/>
            <w:tcPrChange w:id="3498" w:author="mine" w:date="2014-05-21T13:59:00Z">
              <w:tcPr>
                <w:tcW w:w="3163" w:type="dxa"/>
                <w:vAlign w:val="center"/>
              </w:tcPr>
            </w:tcPrChange>
          </w:tcPr>
          <w:p w:rsidR="00710B90" w:rsidRPr="00CB73E2" w:rsidRDefault="00710B90" w:rsidP="00CB73E2">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CB73E2">
              <w:rPr>
                <w:sz w:val="24"/>
                <w:szCs w:val="24"/>
                <w:lang w:val="vi-VN"/>
              </w:rPr>
              <w:lastRenderedPageBreak/>
              <w:t xml:space="preserve">The corresponding message will be shown next to the </w:t>
            </w:r>
            <w:r w:rsidRPr="00CB73E2">
              <w:rPr>
                <w:sz w:val="24"/>
                <w:szCs w:val="24"/>
                <w:lang w:val="vi-VN"/>
              </w:rPr>
              <w:lastRenderedPageBreak/>
              <w:t>fields</w:t>
            </w:r>
            <w:r w:rsidRPr="00CB73E2">
              <w:rPr>
                <w:sz w:val="24"/>
                <w:szCs w:val="24"/>
              </w:rPr>
              <w:t xml:space="preserve"> examination , charity.</w:t>
            </w:r>
          </w:p>
        </w:tc>
        <w:tc>
          <w:tcPr>
            <w:tcW w:w="1456" w:type="dxa"/>
            <w:vAlign w:val="center"/>
            <w:tcPrChange w:id="3499" w:author="mine" w:date="2014-05-21T13:59:00Z">
              <w:tcPr>
                <w:tcW w:w="1456" w:type="dxa"/>
                <w:vAlign w:val="center"/>
              </w:tcPr>
            </w:tcPrChange>
          </w:tcPr>
          <w:p w:rsidR="00710B90" w:rsidRPr="00CB73E2" w:rsidRDefault="00710B90" w:rsidP="00CB73E2">
            <w:pPr>
              <w:spacing w:after="0"/>
              <w:cnfStyle w:val="000000100000" w:firstRow="0" w:lastRow="0" w:firstColumn="0" w:lastColumn="0" w:oddVBand="0" w:evenVBand="0" w:oddHBand="1" w:evenHBand="0" w:firstRowFirstColumn="0" w:firstRowLastColumn="0" w:lastRowFirstColumn="0" w:lastRowLastColumn="0"/>
              <w:rPr>
                <w:sz w:val="24"/>
                <w:szCs w:val="24"/>
              </w:rPr>
            </w:pPr>
          </w:p>
        </w:tc>
        <w:tc>
          <w:tcPr>
            <w:tcW w:w="1187" w:type="dxa"/>
            <w:vAlign w:val="center"/>
            <w:tcPrChange w:id="3500" w:author="mine" w:date="2014-05-21T13:59:00Z">
              <w:tcPr>
                <w:tcW w:w="1187" w:type="dxa"/>
                <w:vAlign w:val="center"/>
              </w:tcPr>
            </w:tcPrChange>
          </w:tcPr>
          <w:p w:rsidR="00710B90" w:rsidRPr="00CB73E2" w:rsidRDefault="00CB73E2" w:rsidP="00CB73E2">
            <w:pPr>
              <w:spacing w:after="0"/>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r>
              <w:rPr>
                <w:rFonts w:eastAsia="MS PGothic" w:cs="Times New Roman"/>
                <w:sz w:val="24"/>
                <w:szCs w:val="24"/>
              </w:rPr>
              <w:t>Pass</w:t>
            </w:r>
          </w:p>
        </w:tc>
        <w:tc>
          <w:tcPr>
            <w:tcW w:w="1172" w:type="dxa"/>
            <w:vAlign w:val="center"/>
            <w:tcPrChange w:id="3501" w:author="mine" w:date="2014-05-21T13:59:00Z">
              <w:tcPr>
                <w:tcW w:w="1172" w:type="dxa"/>
                <w:vAlign w:val="center"/>
              </w:tcPr>
            </w:tcPrChange>
          </w:tcPr>
          <w:p w:rsidR="00710B90" w:rsidRPr="00CB73E2" w:rsidRDefault="00710B90" w:rsidP="00CB73E2">
            <w:pPr>
              <w:spacing w:after="0"/>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p>
        </w:tc>
        <w:tc>
          <w:tcPr>
            <w:tcW w:w="1176" w:type="dxa"/>
            <w:vAlign w:val="center"/>
            <w:tcPrChange w:id="3502" w:author="mine" w:date="2014-05-21T13:59:00Z">
              <w:tcPr>
                <w:tcW w:w="1176" w:type="dxa"/>
                <w:vAlign w:val="center"/>
              </w:tcPr>
            </w:tcPrChange>
          </w:tcPr>
          <w:p w:rsidR="00710B90" w:rsidRPr="00CB73E2" w:rsidRDefault="00710B90" w:rsidP="00CB73E2">
            <w:pPr>
              <w:spacing w:after="0"/>
              <w:cnfStyle w:val="000000100000" w:firstRow="0" w:lastRow="0" w:firstColumn="0" w:lastColumn="0" w:oddVBand="0" w:evenVBand="0" w:oddHBand="1" w:evenHBand="0" w:firstRowFirstColumn="0" w:firstRowLastColumn="0" w:lastRowFirstColumn="0" w:lastRowLastColumn="0"/>
              <w:rPr>
                <w:sz w:val="24"/>
                <w:szCs w:val="24"/>
              </w:rPr>
            </w:pPr>
          </w:p>
        </w:tc>
      </w:tr>
    </w:tbl>
    <w:p w:rsidR="005F5B7C" w:rsidRDefault="005F5B7C" w:rsidP="00255909">
      <w:pPr>
        <w:pStyle w:val="Heading4"/>
        <w:numPr>
          <w:ilvl w:val="0"/>
          <w:numId w:val="91"/>
        </w:numPr>
        <w:ind w:left="1620"/>
        <w:rPr>
          <w:i w:val="0"/>
          <w:sz w:val="24"/>
          <w:szCs w:val="24"/>
        </w:rPr>
      </w:pPr>
      <w:bookmarkStart w:id="3503" w:name="_Toc385664034"/>
      <w:r w:rsidRPr="00C518B4">
        <w:rPr>
          <w:i w:val="0"/>
          <w:sz w:val="24"/>
          <w:szCs w:val="24"/>
        </w:rPr>
        <w:lastRenderedPageBreak/>
        <w:t>Sponsored Resource</w:t>
      </w:r>
      <w:bookmarkEnd w:id="3503"/>
      <w:r w:rsidRPr="00C518B4">
        <w:rPr>
          <w:i w:val="0"/>
          <w:sz w:val="24"/>
          <w:szCs w:val="24"/>
        </w:rPr>
        <w:t xml:space="preserve"> </w:t>
      </w:r>
    </w:p>
    <w:tbl>
      <w:tblPr>
        <w:tblStyle w:val="GridTable4-Accent21"/>
        <w:tblW w:w="15115" w:type="dxa"/>
        <w:jc w:val="center"/>
        <w:tblLook w:val="04A0" w:firstRow="1" w:lastRow="0" w:firstColumn="1" w:lastColumn="0" w:noHBand="0" w:noVBand="1"/>
        <w:tblPrChange w:id="3504" w:author="mine" w:date="2014-05-21T13:59:00Z">
          <w:tblPr>
            <w:tblStyle w:val="GridTable4-Accent210"/>
            <w:tblW w:w="15115" w:type="dxa"/>
            <w:jc w:val="center"/>
            <w:tblLook w:val="04A0" w:firstRow="1" w:lastRow="0" w:firstColumn="1" w:lastColumn="0" w:noHBand="0" w:noVBand="1"/>
          </w:tblPr>
        </w:tblPrChange>
      </w:tblPr>
      <w:tblGrid>
        <w:gridCol w:w="1374"/>
        <w:gridCol w:w="2328"/>
        <w:gridCol w:w="3249"/>
        <w:gridCol w:w="3158"/>
        <w:gridCol w:w="1456"/>
        <w:gridCol w:w="1186"/>
        <w:gridCol w:w="1190"/>
        <w:gridCol w:w="1174"/>
        <w:tblGridChange w:id="3505">
          <w:tblGrid>
            <w:gridCol w:w="1374"/>
            <w:gridCol w:w="2328"/>
            <w:gridCol w:w="3249"/>
            <w:gridCol w:w="3158"/>
            <w:gridCol w:w="1456"/>
            <w:gridCol w:w="1186"/>
            <w:gridCol w:w="1190"/>
            <w:gridCol w:w="1174"/>
          </w:tblGrid>
        </w:tblGridChange>
      </w:tblGrid>
      <w:tr w:rsidR="00743708" w:rsidRPr="009F1C2B" w:rsidTr="00CB73E2">
        <w:trPr>
          <w:cnfStyle w:val="100000000000" w:firstRow="1" w:lastRow="0" w:firstColumn="0" w:lastColumn="0" w:oddVBand="0" w:evenVBand="0" w:oddHBand="0" w:evenHBand="0" w:firstRowFirstColumn="0" w:firstRowLastColumn="0" w:lastRowFirstColumn="0" w:lastRowLastColumn="0"/>
          <w:jc w:val="center"/>
          <w:trPrChange w:id="350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507" w:author="mine" w:date="2014-05-21T13:59:00Z">
              <w:tcPr>
                <w:tcW w:w="1376" w:type="dxa"/>
                <w:vAlign w:val="center"/>
              </w:tcPr>
            </w:tcPrChange>
          </w:tcPr>
          <w:p w:rsidR="007A6A96" w:rsidRPr="009F1C2B" w:rsidRDefault="007A6A96" w:rsidP="00CB73E2">
            <w:pPr>
              <w:spacing w:after="0"/>
              <w:jc w:val="center"/>
              <w:cnfStyle w:val="101000000000" w:firstRow="1" w:lastRow="0" w:firstColumn="1"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Test case ID</w:t>
            </w:r>
          </w:p>
        </w:tc>
        <w:tc>
          <w:tcPr>
            <w:tcW w:w="2331" w:type="dxa"/>
            <w:vAlign w:val="center"/>
            <w:tcPrChange w:id="3508" w:author="mine" w:date="2014-05-21T13:59:00Z">
              <w:tcPr>
                <w:tcW w:w="2331"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Test Case Description</w:t>
            </w:r>
          </w:p>
        </w:tc>
        <w:tc>
          <w:tcPr>
            <w:tcW w:w="3254" w:type="dxa"/>
            <w:vAlign w:val="center"/>
            <w:tcPrChange w:id="3509" w:author="mine" w:date="2014-05-21T13:59:00Z">
              <w:tcPr>
                <w:tcW w:w="3254"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Test Case Procedure</w:t>
            </w:r>
          </w:p>
        </w:tc>
        <w:tc>
          <w:tcPr>
            <w:tcW w:w="3163" w:type="dxa"/>
            <w:vAlign w:val="center"/>
            <w:tcPrChange w:id="3510" w:author="mine" w:date="2014-05-21T13:59:00Z">
              <w:tcPr>
                <w:tcW w:w="3163"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Expected Output</w:t>
            </w:r>
          </w:p>
        </w:tc>
        <w:tc>
          <w:tcPr>
            <w:tcW w:w="1456" w:type="dxa"/>
            <w:vAlign w:val="center"/>
            <w:tcPrChange w:id="3511" w:author="mine" w:date="2014-05-21T13:59:00Z">
              <w:tcPr>
                <w:tcW w:w="1456"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Inter-Test Case Dependence</w:t>
            </w:r>
          </w:p>
        </w:tc>
        <w:tc>
          <w:tcPr>
            <w:tcW w:w="1187" w:type="dxa"/>
            <w:vAlign w:val="center"/>
            <w:tcPrChange w:id="3512" w:author="mine" w:date="2014-05-21T13:59:00Z">
              <w:tcPr>
                <w:tcW w:w="1187"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Result</w:t>
            </w:r>
          </w:p>
        </w:tc>
        <w:tc>
          <w:tcPr>
            <w:tcW w:w="1172" w:type="dxa"/>
            <w:vAlign w:val="center"/>
            <w:tcPrChange w:id="3513" w:author="mine" w:date="2014-05-21T13:59:00Z">
              <w:tcPr>
                <w:tcW w:w="1172"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Test Date</w:t>
            </w:r>
          </w:p>
        </w:tc>
        <w:tc>
          <w:tcPr>
            <w:tcW w:w="1176" w:type="dxa"/>
            <w:vAlign w:val="center"/>
            <w:tcPrChange w:id="3514" w:author="mine" w:date="2014-05-21T13:59:00Z">
              <w:tcPr>
                <w:tcW w:w="1176"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Note</w:t>
            </w:r>
          </w:p>
        </w:tc>
      </w:tr>
      <w:tr w:rsidR="00CB73E2" w:rsidRPr="009F1C2B" w:rsidTr="00CB73E2">
        <w:trPr>
          <w:cnfStyle w:val="000000100000" w:firstRow="0" w:lastRow="0" w:firstColumn="0" w:lastColumn="0" w:oddVBand="0" w:evenVBand="0" w:oddHBand="1" w:evenHBand="0" w:firstRowFirstColumn="0" w:firstRowLastColumn="0" w:lastRowFirstColumn="0" w:lastRowLastColumn="0"/>
          <w:jc w:val="center"/>
          <w:trPrChange w:id="351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516" w:author="mine" w:date="2014-05-21T13:59:00Z">
              <w:tcPr>
                <w:tcW w:w="1376" w:type="dxa"/>
                <w:vAlign w:val="center"/>
              </w:tcPr>
            </w:tcPrChange>
          </w:tcPr>
          <w:p w:rsidR="00CB73E2" w:rsidRPr="009F1C2B" w:rsidRDefault="00CB73E2" w:rsidP="00CB73E2">
            <w:pPr>
              <w:spacing w:after="0"/>
              <w:cnfStyle w:val="001000100000" w:firstRow="0" w:lastRow="0" w:firstColumn="1" w:lastColumn="0" w:oddVBand="0" w:evenVBand="0" w:oddHBand="1" w:evenHBand="0" w:firstRowFirstColumn="0" w:firstRowLastColumn="0" w:lastRowFirstColumn="0" w:lastRowLastColumn="0"/>
              <w:rPr>
                <w:rFonts w:cstheme="minorHAnsi"/>
                <w:sz w:val="24"/>
                <w:szCs w:val="24"/>
              </w:rPr>
            </w:pPr>
          </w:p>
        </w:tc>
        <w:tc>
          <w:tcPr>
            <w:tcW w:w="13739" w:type="dxa"/>
            <w:gridSpan w:val="7"/>
            <w:tcPrChange w:id="3517" w:author="mine" w:date="2014-05-21T13:59:00Z">
              <w:tcPr>
                <w:tcW w:w="13739" w:type="dxa"/>
                <w:gridSpan w:val="7"/>
              </w:tcPr>
            </w:tcPrChange>
          </w:tcPr>
          <w:p w:rsidR="00CB73E2" w:rsidRPr="009F1C2B" w:rsidRDefault="00CB73E2" w:rsidP="00CB73E2">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b/>
                <w:sz w:val="24"/>
                <w:szCs w:val="24"/>
              </w:rPr>
              <w:t>Pre-condition: 1.</w:t>
            </w:r>
            <w:r w:rsidRPr="009F1C2B">
              <w:rPr>
                <w:rFonts w:cstheme="minorHAnsi"/>
                <w:sz w:val="24"/>
                <w:szCs w:val="24"/>
              </w:rPr>
              <w:t xml:space="preserve"> Log in </w:t>
            </w:r>
            <w:r w:rsidRPr="009F1C2B">
              <w:rPr>
                <w:rFonts w:cstheme="minorHAnsi"/>
                <w:sz w:val="24"/>
                <w:szCs w:val="24"/>
                <w:lang w:val="vi-VN"/>
              </w:rPr>
              <w:t>the system</w:t>
            </w:r>
            <w:r w:rsidRPr="009F1C2B">
              <w:rPr>
                <w:rFonts w:cstheme="minorHAnsi"/>
                <w:sz w:val="24"/>
                <w:szCs w:val="24"/>
              </w:rPr>
              <w:t xml:space="preserve"> with Sponsor  role</w:t>
            </w:r>
          </w:p>
          <w:p w:rsidR="00CB73E2" w:rsidRPr="009F1C2B" w:rsidRDefault="00CB73E2" w:rsidP="009F1C2B">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ab/>
            </w:r>
            <w:r w:rsidRPr="009F1C2B">
              <w:rPr>
                <w:rFonts w:cstheme="minorHAnsi"/>
                <w:b/>
                <w:sz w:val="24"/>
                <w:szCs w:val="24"/>
              </w:rPr>
              <w:t>2.</w:t>
            </w:r>
            <w:r w:rsidRPr="009F1C2B">
              <w:rPr>
                <w:rFonts w:cstheme="minorHAnsi"/>
                <w:sz w:val="24"/>
                <w:szCs w:val="24"/>
              </w:rPr>
              <w:t xml:space="preserve"> </w:t>
            </w:r>
            <w:r w:rsidRPr="009F1C2B">
              <w:rPr>
                <w:rFonts w:cstheme="minorHAnsi"/>
                <w:sz w:val="24"/>
                <w:szCs w:val="24"/>
                <w:lang w:val="vi-VN"/>
              </w:rPr>
              <w:t>Click on the “</w:t>
            </w:r>
            <w:r w:rsidRPr="009F1C2B">
              <w:rPr>
                <w:rFonts w:cstheme="minorHAnsi"/>
                <w:sz w:val="24"/>
                <w:szCs w:val="24"/>
              </w:rPr>
              <w:t>Ủng hộ tài nguyên</w:t>
            </w:r>
            <w:r w:rsidRPr="009F1C2B">
              <w:rPr>
                <w:rFonts w:cstheme="minorHAnsi"/>
                <w:sz w:val="24"/>
                <w:szCs w:val="24"/>
                <w:lang w:val="vi-VN"/>
              </w:rPr>
              <w:t>” link in the menu bar</w:t>
            </w:r>
          </w:p>
        </w:tc>
      </w:tr>
      <w:tr w:rsidR="00CB73E2" w:rsidRPr="009F1C2B" w:rsidTr="009F1C2B">
        <w:trPr>
          <w:trHeight w:val="1187"/>
          <w:jc w:val="center"/>
          <w:trPrChange w:id="3518" w:author="mine" w:date="2014-05-21T13:59:00Z">
            <w:trPr>
              <w:trHeight w:val="1187"/>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519" w:author="mine" w:date="2014-05-21T13:59:00Z">
              <w:tcPr>
                <w:tcW w:w="1376" w:type="dxa"/>
                <w:vAlign w:val="center"/>
              </w:tcPr>
            </w:tcPrChange>
          </w:tcPr>
          <w:p w:rsidR="00CB73E2" w:rsidRPr="009F1C2B" w:rsidRDefault="009F1C2B" w:rsidP="009F1C2B">
            <w:pPr>
              <w:spacing w:after="0"/>
              <w:rPr>
                <w:rFonts w:cstheme="minorHAnsi"/>
                <w:sz w:val="24"/>
                <w:szCs w:val="24"/>
              </w:rPr>
            </w:pPr>
            <w:r>
              <w:rPr>
                <w:rFonts w:cstheme="minorHAnsi"/>
                <w:sz w:val="24"/>
                <w:szCs w:val="24"/>
              </w:rPr>
              <w:t>[SRE-1]</w:t>
            </w:r>
          </w:p>
        </w:tc>
        <w:tc>
          <w:tcPr>
            <w:tcW w:w="2331" w:type="dxa"/>
            <w:vAlign w:val="center"/>
            <w:tcPrChange w:id="3520" w:author="mine" w:date="2014-05-21T13:59:00Z">
              <w:tcPr>
                <w:tcW w:w="2331"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 xml:space="preserve">Sponsored Resource </w:t>
            </w:r>
          </w:p>
          <w:p w:rsidR="00CB73E2" w:rsidRPr="009F1C2B" w:rsidRDefault="00CB73E2" w:rsidP="009F1C2B">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3254" w:type="dxa"/>
            <w:vAlign w:val="center"/>
            <w:tcPrChange w:id="3521" w:author="mine" w:date="2014-05-21T13:59:00Z">
              <w:tcPr>
                <w:tcW w:w="3254" w:type="dxa"/>
                <w:vAlign w:val="center"/>
              </w:tcPr>
            </w:tcPrChange>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to choose a examination and  charity  to sponsored resource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Do not selecte any resource type.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p w:rsidR="00CB73E2" w:rsidRPr="009F1C2B" w:rsidRDefault="00CB73E2" w:rsidP="009F1C2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3163" w:type="dxa"/>
            <w:vAlign w:val="center"/>
            <w:tcPrChange w:id="3522" w:author="mine" w:date="2014-05-21T13:59:00Z">
              <w:tcPr>
                <w:tcW w:w="3163"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lang w:val="vi-VN"/>
              </w:rPr>
              <w:t>The corresponding message will be shown next to the fields</w:t>
            </w:r>
            <w:r w:rsidRPr="009F1C2B">
              <w:rPr>
                <w:rFonts w:cstheme="minorHAnsi"/>
                <w:sz w:val="24"/>
                <w:szCs w:val="24"/>
              </w:rPr>
              <w:t xml:space="preserve"> Resource.</w:t>
            </w:r>
          </w:p>
        </w:tc>
        <w:tc>
          <w:tcPr>
            <w:tcW w:w="1456" w:type="dxa"/>
            <w:vAlign w:val="center"/>
            <w:tcPrChange w:id="3523" w:author="mine" w:date="2014-05-21T13:59:00Z">
              <w:tcPr>
                <w:tcW w:w="1456"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87" w:type="dxa"/>
            <w:vAlign w:val="center"/>
            <w:tcPrChange w:id="3524" w:author="mine" w:date="2014-05-21T13:59:00Z">
              <w:tcPr>
                <w:tcW w:w="1187" w:type="dxa"/>
                <w:vAlign w:val="center"/>
              </w:tcPr>
            </w:tcPrChange>
          </w:tcPr>
          <w:p w:rsidR="00CB73E2" w:rsidRPr="009F1C2B" w:rsidRDefault="00CB73E2" w:rsidP="009F1C2B">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Change w:id="3525" w:author="mine" w:date="2014-05-21T13:59:00Z">
              <w:tcPr>
                <w:tcW w:w="1172"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Change w:id="3526" w:author="mine" w:date="2014-05-21T13:59:00Z">
              <w:tcPr>
                <w:tcW w:w="1176"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743708" w:rsidRPr="009F1C2B" w:rsidTr="009F1C2B">
        <w:trPr>
          <w:cnfStyle w:val="000000100000" w:firstRow="0" w:lastRow="0" w:firstColumn="0" w:lastColumn="0" w:oddVBand="0" w:evenVBand="0" w:oddHBand="1" w:evenHBand="0" w:firstRowFirstColumn="0" w:firstRowLastColumn="0" w:lastRowFirstColumn="0" w:lastRowLastColumn="0"/>
          <w:jc w:val="center"/>
          <w:trPrChange w:id="3527"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528" w:author="mine" w:date="2014-05-21T13:59:00Z">
              <w:tcPr>
                <w:tcW w:w="1376" w:type="dxa"/>
                <w:vAlign w:val="center"/>
              </w:tcPr>
            </w:tcPrChange>
          </w:tcPr>
          <w:p w:rsidR="00CB73E2" w:rsidRPr="009F1C2B" w:rsidRDefault="009F1C2B" w:rsidP="009F1C2B">
            <w:pPr>
              <w:spacing w:after="0"/>
              <w:cnfStyle w:val="001000100000" w:firstRow="0" w:lastRow="0" w:firstColumn="1" w:lastColumn="0" w:oddVBand="0" w:evenVBand="0" w:oddHBand="1" w:evenHBand="0" w:firstRowFirstColumn="0" w:firstRowLastColumn="0" w:lastRowFirstColumn="0" w:lastRowLastColumn="0"/>
              <w:rPr>
                <w:rFonts w:cstheme="minorHAnsi"/>
                <w:sz w:val="24"/>
                <w:szCs w:val="24"/>
              </w:rPr>
            </w:pPr>
            <w:r>
              <w:rPr>
                <w:rFonts w:cstheme="minorHAnsi"/>
                <w:sz w:val="24"/>
                <w:szCs w:val="24"/>
              </w:rPr>
              <w:t>[SRE-2]</w:t>
            </w:r>
          </w:p>
        </w:tc>
        <w:tc>
          <w:tcPr>
            <w:tcW w:w="2331" w:type="dxa"/>
            <w:vAlign w:val="center"/>
            <w:tcPrChange w:id="3529" w:author="mine" w:date="2014-05-21T13:59:00Z">
              <w:tcPr>
                <w:tcW w:w="2331"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Sponsored Resource</w:t>
            </w:r>
          </w:p>
        </w:tc>
        <w:tc>
          <w:tcPr>
            <w:tcW w:w="3254" w:type="dxa"/>
            <w:vAlign w:val="center"/>
            <w:tcPrChange w:id="3530" w:author="mine" w:date="2014-05-21T13:59:00Z">
              <w:tcPr>
                <w:tcW w:w="3254" w:type="dxa"/>
                <w:vAlign w:val="center"/>
              </w:tcPr>
            </w:tcPrChange>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Do not select examination and charity.</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tc>
        <w:tc>
          <w:tcPr>
            <w:tcW w:w="3163" w:type="dxa"/>
            <w:vAlign w:val="center"/>
            <w:tcPrChange w:id="3531" w:author="mine" w:date="2014-05-21T13:59:00Z">
              <w:tcPr>
                <w:tcW w:w="3163"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lang w:val="vi-VN"/>
              </w:rPr>
              <w:t>The corresponding message will be shown next to the fields</w:t>
            </w:r>
            <w:r w:rsidRPr="009F1C2B">
              <w:rPr>
                <w:rFonts w:cstheme="minorHAnsi"/>
                <w:sz w:val="24"/>
                <w:szCs w:val="24"/>
              </w:rPr>
              <w:t xml:space="preserve"> organization.</w:t>
            </w:r>
          </w:p>
        </w:tc>
        <w:tc>
          <w:tcPr>
            <w:tcW w:w="1456" w:type="dxa"/>
            <w:vAlign w:val="center"/>
            <w:tcPrChange w:id="3532" w:author="mine" w:date="2014-05-21T13:59:00Z">
              <w:tcPr>
                <w:tcW w:w="1456"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87" w:type="dxa"/>
            <w:vAlign w:val="center"/>
            <w:tcPrChange w:id="3533" w:author="mine" w:date="2014-05-21T13:59:00Z">
              <w:tcPr>
                <w:tcW w:w="1187"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Change w:id="3534" w:author="mine" w:date="2014-05-21T13:59:00Z">
              <w:tcPr>
                <w:tcW w:w="1172"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Change w:id="3535" w:author="mine" w:date="2014-05-21T13:59:00Z">
              <w:tcPr>
                <w:tcW w:w="1176"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CB73E2" w:rsidRPr="009F1C2B" w:rsidTr="009F1C2B">
        <w:trPr>
          <w:jc w:val="center"/>
          <w:trPrChange w:id="353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537" w:author="mine" w:date="2014-05-21T13:59:00Z">
              <w:tcPr>
                <w:tcW w:w="1376" w:type="dxa"/>
                <w:vAlign w:val="center"/>
              </w:tcPr>
            </w:tcPrChange>
          </w:tcPr>
          <w:p w:rsidR="00CB73E2" w:rsidRPr="009F1C2B" w:rsidRDefault="009F1C2B" w:rsidP="009F1C2B">
            <w:pPr>
              <w:spacing w:after="0"/>
              <w:rPr>
                <w:rFonts w:cstheme="minorHAnsi"/>
                <w:sz w:val="24"/>
                <w:szCs w:val="24"/>
              </w:rPr>
            </w:pPr>
            <w:r>
              <w:rPr>
                <w:rFonts w:cstheme="minorHAnsi"/>
                <w:sz w:val="24"/>
                <w:szCs w:val="24"/>
              </w:rPr>
              <w:t>[SRE-3]</w:t>
            </w:r>
          </w:p>
        </w:tc>
        <w:tc>
          <w:tcPr>
            <w:tcW w:w="2331" w:type="dxa"/>
            <w:vAlign w:val="center"/>
            <w:tcPrChange w:id="3538" w:author="mine" w:date="2014-05-21T13:59:00Z">
              <w:tcPr>
                <w:tcW w:w="2331"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Sponsored Resource</w:t>
            </w:r>
          </w:p>
          <w:p w:rsidR="00CB73E2" w:rsidRPr="009F1C2B" w:rsidRDefault="00CB73E2" w:rsidP="009F1C2B">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3254" w:type="dxa"/>
            <w:vAlign w:val="center"/>
            <w:tcPrChange w:id="3539" w:author="mine" w:date="2014-05-21T13:59:00Z">
              <w:tcPr>
                <w:tcW w:w="3254" w:type="dxa"/>
                <w:vAlign w:val="center"/>
              </w:tcPr>
            </w:tcPrChange>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to choose a university and examination to sponsored car</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Choose type is car</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Do not choose numberplate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p w:rsidR="00CB73E2" w:rsidRPr="009F1C2B" w:rsidRDefault="00CB73E2" w:rsidP="009F1C2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3163" w:type="dxa"/>
            <w:vAlign w:val="center"/>
            <w:tcPrChange w:id="3540" w:author="mine" w:date="2014-05-21T13:59:00Z">
              <w:tcPr>
                <w:tcW w:w="3163"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lang w:val="vi-VN"/>
              </w:rPr>
              <w:t>The corresponding message will be shown next to the fields</w:t>
            </w:r>
            <w:r w:rsidRPr="009F1C2B">
              <w:rPr>
                <w:rFonts w:cstheme="minorHAnsi"/>
                <w:sz w:val="24"/>
                <w:szCs w:val="24"/>
              </w:rPr>
              <w:t xml:space="preserve"> numberpalte.</w:t>
            </w:r>
          </w:p>
        </w:tc>
        <w:tc>
          <w:tcPr>
            <w:tcW w:w="1456" w:type="dxa"/>
            <w:vAlign w:val="center"/>
            <w:tcPrChange w:id="3541" w:author="mine" w:date="2014-05-21T13:59:00Z">
              <w:tcPr>
                <w:tcW w:w="1456"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87" w:type="dxa"/>
            <w:vAlign w:val="center"/>
            <w:tcPrChange w:id="3542" w:author="mine" w:date="2014-05-21T13:59:00Z">
              <w:tcPr>
                <w:tcW w:w="1187" w:type="dxa"/>
                <w:vAlign w:val="center"/>
              </w:tcPr>
            </w:tcPrChange>
          </w:tcPr>
          <w:p w:rsidR="00CB73E2" w:rsidRPr="009F1C2B" w:rsidRDefault="00CB73E2" w:rsidP="009F1C2B">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Change w:id="3543" w:author="mine" w:date="2014-05-21T13:59:00Z">
              <w:tcPr>
                <w:tcW w:w="1172"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Change w:id="3544" w:author="mine" w:date="2014-05-21T13:59:00Z">
              <w:tcPr>
                <w:tcW w:w="1176"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743708" w:rsidRPr="009F1C2B" w:rsidTr="009F1C2B">
        <w:trPr>
          <w:cnfStyle w:val="000000100000" w:firstRow="0" w:lastRow="0" w:firstColumn="0" w:lastColumn="0" w:oddVBand="0" w:evenVBand="0" w:oddHBand="1" w:evenHBand="0" w:firstRowFirstColumn="0" w:firstRowLastColumn="0" w:lastRowFirstColumn="0" w:lastRowLastColumn="0"/>
          <w:jc w:val="center"/>
          <w:trPrChange w:id="354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546" w:author="mine" w:date="2014-05-21T13:59:00Z">
              <w:tcPr>
                <w:tcW w:w="1376" w:type="dxa"/>
                <w:vAlign w:val="center"/>
              </w:tcPr>
            </w:tcPrChange>
          </w:tcPr>
          <w:p w:rsidR="00CB73E2" w:rsidRPr="009F1C2B" w:rsidRDefault="009F1C2B" w:rsidP="009F1C2B">
            <w:pPr>
              <w:spacing w:after="0"/>
              <w:cnfStyle w:val="001000100000" w:firstRow="0" w:lastRow="0" w:firstColumn="1" w:lastColumn="0" w:oddVBand="0" w:evenVBand="0" w:oddHBand="1" w:evenHBand="0" w:firstRowFirstColumn="0" w:firstRowLastColumn="0" w:lastRowFirstColumn="0" w:lastRowLastColumn="0"/>
              <w:rPr>
                <w:rFonts w:cstheme="minorHAnsi"/>
                <w:sz w:val="24"/>
                <w:szCs w:val="24"/>
              </w:rPr>
            </w:pPr>
            <w:r>
              <w:rPr>
                <w:rFonts w:cstheme="minorHAnsi"/>
                <w:sz w:val="24"/>
                <w:szCs w:val="24"/>
              </w:rPr>
              <w:t>[SRE-4]</w:t>
            </w:r>
          </w:p>
        </w:tc>
        <w:tc>
          <w:tcPr>
            <w:tcW w:w="2331" w:type="dxa"/>
            <w:vAlign w:val="center"/>
            <w:tcPrChange w:id="3547" w:author="mine" w:date="2014-05-21T13:59:00Z">
              <w:tcPr>
                <w:tcW w:w="2331"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 xml:space="preserve">Sponsored Resource </w:t>
            </w:r>
          </w:p>
        </w:tc>
        <w:tc>
          <w:tcPr>
            <w:tcW w:w="3254" w:type="dxa"/>
            <w:vAlign w:val="center"/>
            <w:tcPrChange w:id="3548" w:author="mine" w:date="2014-05-21T13:59:00Z">
              <w:tcPr>
                <w:tcW w:w="3254" w:type="dxa"/>
                <w:vAlign w:val="center"/>
              </w:tcPr>
            </w:tcPrChange>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 xml:space="preserve">Click to choose a university </w:t>
            </w:r>
            <w:r w:rsidRPr="009F1C2B">
              <w:rPr>
                <w:rFonts w:cstheme="minorHAnsi"/>
                <w:sz w:val="24"/>
                <w:szCs w:val="24"/>
              </w:rPr>
              <w:lastRenderedPageBreak/>
              <w:t>and examination to sponsored lodge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Choose type lodge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Do not choose address</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p w:rsidR="00CB73E2" w:rsidRPr="009F1C2B" w:rsidRDefault="00CB73E2" w:rsidP="009F1C2B">
            <w:pPr>
              <w:pStyle w:val="ListParagraph"/>
              <w:snapToGrid w:val="0"/>
              <w:spacing w:before="100" w:after="100"/>
              <w:ind w:left="18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3163" w:type="dxa"/>
            <w:vAlign w:val="center"/>
            <w:tcPrChange w:id="3549" w:author="mine" w:date="2014-05-21T13:59:00Z">
              <w:tcPr>
                <w:tcW w:w="3163"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lang w:val="vi-VN"/>
              </w:rPr>
              <w:lastRenderedPageBreak/>
              <w:t xml:space="preserve">The corresponding message </w:t>
            </w:r>
            <w:r w:rsidRPr="009F1C2B">
              <w:rPr>
                <w:rFonts w:cstheme="minorHAnsi"/>
                <w:sz w:val="24"/>
                <w:szCs w:val="24"/>
                <w:lang w:val="vi-VN"/>
              </w:rPr>
              <w:lastRenderedPageBreak/>
              <w:t>will be shown next to the fields</w:t>
            </w:r>
            <w:r w:rsidRPr="009F1C2B">
              <w:rPr>
                <w:rFonts w:cstheme="minorHAnsi"/>
                <w:sz w:val="24"/>
                <w:szCs w:val="24"/>
              </w:rPr>
              <w:t xml:space="preserve"> address.</w:t>
            </w:r>
          </w:p>
        </w:tc>
        <w:tc>
          <w:tcPr>
            <w:tcW w:w="1456" w:type="dxa"/>
            <w:vAlign w:val="center"/>
            <w:tcPrChange w:id="3550" w:author="mine" w:date="2014-05-21T13:59:00Z">
              <w:tcPr>
                <w:tcW w:w="1456"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87" w:type="dxa"/>
            <w:vAlign w:val="center"/>
            <w:tcPrChange w:id="3551" w:author="mine" w:date="2014-05-21T13:59:00Z">
              <w:tcPr>
                <w:tcW w:w="1187"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Change w:id="3552" w:author="mine" w:date="2014-05-21T13:59:00Z">
              <w:tcPr>
                <w:tcW w:w="1172"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Change w:id="3553" w:author="mine" w:date="2014-05-21T13:59:00Z">
              <w:tcPr>
                <w:tcW w:w="1176"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CB73E2" w:rsidRPr="009F1C2B" w:rsidTr="009F1C2B">
        <w:trPr>
          <w:jc w:val="center"/>
          <w:trPrChange w:id="355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555" w:author="mine" w:date="2014-05-21T13:59:00Z">
              <w:tcPr>
                <w:tcW w:w="1376" w:type="dxa"/>
                <w:vAlign w:val="center"/>
              </w:tcPr>
            </w:tcPrChange>
          </w:tcPr>
          <w:p w:rsidR="00CB73E2" w:rsidRPr="009F1C2B" w:rsidRDefault="009F1C2B" w:rsidP="009F1C2B">
            <w:pPr>
              <w:spacing w:after="0"/>
              <w:rPr>
                <w:rFonts w:cstheme="minorHAnsi"/>
                <w:sz w:val="24"/>
                <w:szCs w:val="24"/>
              </w:rPr>
            </w:pPr>
            <w:r>
              <w:rPr>
                <w:rFonts w:cstheme="minorHAnsi"/>
                <w:sz w:val="24"/>
                <w:szCs w:val="24"/>
              </w:rPr>
              <w:lastRenderedPageBreak/>
              <w:t>[SRE-5]</w:t>
            </w:r>
          </w:p>
        </w:tc>
        <w:tc>
          <w:tcPr>
            <w:tcW w:w="2331" w:type="dxa"/>
            <w:vAlign w:val="center"/>
            <w:tcPrChange w:id="3556" w:author="mine" w:date="2014-05-21T13:59:00Z">
              <w:tcPr>
                <w:tcW w:w="2331"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color w:val="0000FF"/>
                <w:sz w:val="24"/>
                <w:szCs w:val="24"/>
              </w:rPr>
            </w:pPr>
            <w:r w:rsidRPr="009F1C2B">
              <w:rPr>
                <w:rFonts w:cstheme="minorHAnsi"/>
                <w:sz w:val="24"/>
                <w:szCs w:val="24"/>
              </w:rPr>
              <w:t xml:space="preserve">Sponsored Resource </w:t>
            </w:r>
          </w:p>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color w:val="0000FF"/>
                <w:sz w:val="24"/>
                <w:szCs w:val="24"/>
              </w:rPr>
            </w:pPr>
          </w:p>
        </w:tc>
        <w:tc>
          <w:tcPr>
            <w:tcW w:w="3254" w:type="dxa"/>
            <w:vAlign w:val="center"/>
            <w:tcPrChange w:id="3557" w:author="mine" w:date="2014-05-21T13:59:00Z">
              <w:tcPr>
                <w:tcW w:w="3254" w:type="dxa"/>
                <w:vAlign w:val="center"/>
              </w:tcPr>
            </w:tcPrChange>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to choose a university and examination to sponsored fund</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Choose  type is fund</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 xml:space="preserve">Do not input fundSponsored </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p w:rsidR="00CB73E2" w:rsidRPr="009F1C2B" w:rsidRDefault="00CB73E2" w:rsidP="009F1C2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3163" w:type="dxa"/>
            <w:vAlign w:val="center"/>
            <w:tcPrChange w:id="3558" w:author="mine" w:date="2014-05-21T13:59:00Z">
              <w:tcPr>
                <w:tcW w:w="3163"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lang w:val="vi-VN"/>
              </w:rPr>
              <w:t>The corresponding message will be shown next to the fields</w:t>
            </w:r>
            <w:r w:rsidRPr="009F1C2B">
              <w:rPr>
                <w:rFonts w:cstheme="minorHAnsi"/>
                <w:sz w:val="24"/>
                <w:szCs w:val="24"/>
              </w:rPr>
              <w:t xml:space="preserve"> FundSponsored.</w:t>
            </w:r>
          </w:p>
        </w:tc>
        <w:tc>
          <w:tcPr>
            <w:tcW w:w="1456" w:type="dxa"/>
            <w:vAlign w:val="center"/>
            <w:tcPrChange w:id="3559" w:author="mine" w:date="2014-05-21T13:59:00Z">
              <w:tcPr>
                <w:tcW w:w="1456"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87" w:type="dxa"/>
            <w:vAlign w:val="center"/>
            <w:tcPrChange w:id="3560" w:author="mine" w:date="2014-05-21T13:59:00Z">
              <w:tcPr>
                <w:tcW w:w="1187"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Change w:id="3561" w:author="mine" w:date="2014-05-21T13:59:00Z">
              <w:tcPr>
                <w:tcW w:w="1172"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Change w:id="3562" w:author="mine" w:date="2014-05-21T13:59:00Z">
              <w:tcPr>
                <w:tcW w:w="1176"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743708" w:rsidRPr="009F1C2B" w:rsidTr="009F1C2B">
        <w:trPr>
          <w:cnfStyle w:val="000000100000" w:firstRow="0" w:lastRow="0" w:firstColumn="0" w:lastColumn="0" w:oddVBand="0" w:evenVBand="0" w:oddHBand="1" w:evenHBand="0" w:firstRowFirstColumn="0" w:firstRowLastColumn="0" w:lastRowFirstColumn="0" w:lastRowLastColumn="0"/>
          <w:jc w:val="center"/>
          <w:trPrChange w:id="356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564" w:author="mine" w:date="2014-05-21T13:59:00Z">
              <w:tcPr>
                <w:tcW w:w="1376" w:type="dxa"/>
                <w:vAlign w:val="center"/>
              </w:tcPr>
            </w:tcPrChange>
          </w:tcPr>
          <w:p w:rsidR="00CB73E2" w:rsidRPr="009F1C2B" w:rsidRDefault="009F1C2B" w:rsidP="009F1C2B">
            <w:pPr>
              <w:spacing w:after="0"/>
              <w:cnfStyle w:val="001000100000" w:firstRow="0" w:lastRow="0" w:firstColumn="1" w:lastColumn="0" w:oddVBand="0" w:evenVBand="0" w:oddHBand="1" w:evenHBand="0" w:firstRowFirstColumn="0" w:firstRowLastColumn="0" w:lastRowFirstColumn="0" w:lastRowLastColumn="0"/>
              <w:rPr>
                <w:rFonts w:cstheme="minorHAnsi"/>
                <w:sz w:val="24"/>
                <w:szCs w:val="24"/>
              </w:rPr>
            </w:pPr>
            <w:r>
              <w:rPr>
                <w:rFonts w:cstheme="minorHAnsi"/>
                <w:sz w:val="24"/>
                <w:szCs w:val="24"/>
              </w:rPr>
              <w:t>[SRE-6]</w:t>
            </w:r>
          </w:p>
        </w:tc>
        <w:tc>
          <w:tcPr>
            <w:tcW w:w="2331" w:type="dxa"/>
            <w:vAlign w:val="center"/>
            <w:tcPrChange w:id="3565" w:author="mine" w:date="2014-05-21T13:59:00Z">
              <w:tcPr>
                <w:tcW w:w="2331"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color w:val="0000FF"/>
                <w:sz w:val="24"/>
                <w:szCs w:val="24"/>
              </w:rPr>
            </w:pPr>
            <w:r w:rsidRPr="009F1C2B">
              <w:rPr>
                <w:rFonts w:cstheme="minorHAnsi"/>
                <w:sz w:val="24"/>
                <w:szCs w:val="24"/>
              </w:rPr>
              <w:t>Sponsored Resource</w:t>
            </w:r>
          </w:p>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color w:val="0000FF"/>
                <w:sz w:val="24"/>
                <w:szCs w:val="24"/>
              </w:rPr>
            </w:pPr>
          </w:p>
        </w:tc>
        <w:tc>
          <w:tcPr>
            <w:tcW w:w="3254" w:type="dxa"/>
            <w:vAlign w:val="center"/>
            <w:tcPrChange w:id="3566" w:author="mine" w:date="2014-05-21T13:59:00Z">
              <w:tcPr>
                <w:tcW w:w="3254" w:type="dxa"/>
                <w:vAlign w:val="center"/>
              </w:tcPr>
            </w:tcPrChange>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Click to choose a university and examination to sponsored resource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Choose  type of resource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 xml:space="preserve">Sponsored resource with validate input </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p w:rsidR="00CB73E2" w:rsidRPr="009F1C2B" w:rsidRDefault="00CB73E2" w:rsidP="009F1C2B">
            <w:pPr>
              <w:pStyle w:val="ListParagraph"/>
              <w:snapToGrid w:val="0"/>
              <w:spacing w:before="100" w:after="100"/>
              <w:ind w:left="18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3163" w:type="dxa"/>
            <w:vAlign w:val="center"/>
            <w:tcPrChange w:id="3567" w:author="mine" w:date="2014-05-21T13:59:00Z">
              <w:tcPr>
                <w:tcW w:w="3163"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 xml:space="preserve">Sponsored </w:t>
            </w:r>
            <w:r w:rsidR="009F1C2B" w:rsidRPr="009F1C2B">
              <w:rPr>
                <w:rFonts w:cstheme="minorHAnsi"/>
                <w:sz w:val="24"/>
                <w:szCs w:val="24"/>
              </w:rPr>
              <w:t>resource for organization</w:t>
            </w:r>
            <w:r w:rsidRPr="009F1C2B">
              <w:rPr>
                <w:rFonts w:cstheme="minorHAnsi"/>
                <w:sz w:val="24"/>
                <w:szCs w:val="24"/>
              </w:rPr>
              <w:t xml:space="preserve"> </w:t>
            </w:r>
            <w:r w:rsidRPr="009F1C2B">
              <w:rPr>
                <w:rStyle w:val="hps"/>
                <w:rFonts w:cstheme="minorHAnsi"/>
                <w:sz w:val="24"/>
                <w:szCs w:val="24"/>
                <w:lang w:val="en"/>
              </w:rPr>
              <w:t>selected.</w:t>
            </w:r>
            <w:r w:rsidRPr="009F1C2B">
              <w:rPr>
                <w:rFonts w:cstheme="minorHAnsi"/>
                <w:sz w:val="24"/>
                <w:szCs w:val="24"/>
              </w:rPr>
              <w:t xml:space="preserve"> . </w:t>
            </w:r>
            <w:r w:rsidRPr="009F1C2B">
              <w:rPr>
                <w:rFonts w:cstheme="minorHAnsi"/>
                <w:sz w:val="24"/>
                <w:szCs w:val="24"/>
                <w:lang w:val="vi-VN"/>
              </w:rPr>
              <w:t xml:space="preserve">The user is redirected to the </w:t>
            </w:r>
            <w:r w:rsidRPr="009F1C2B">
              <w:rPr>
                <w:rFonts w:cstheme="minorHAnsi"/>
                <w:sz w:val="24"/>
                <w:szCs w:val="24"/>
              </w:rPr>
              <w:t>Manage with the resource</w:t>
            </w:r>
            <w:r w:rsidRPr="009F1C2B">
              <w:rPr>
                <w:rFonts w:cstheme="minorHAnsi"/>
                <w:sz w:val="24"/>
                <w:szCs w:val="24"/>
                <w:lang w:val="vi-VN"/>
              </w:rPr>
              <w:t xml:space="preserve"> page.</w:t>
            </w:r>
          </w:p>
        </w:tc>
        <w:tc>
          <w:tcPr>
            <w:tcW w:w="1456" w:type="dxa"/>
            <w:vAlign w:val="center"/>
            <w:tcPrChange w:id="3568" w:author="mine" w:date="2014-05-21T13:59:00Z">
              <w:tcPr>
                <w:tcW w:w="1456"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87" w:type="dxa"/>
            <w:vAlign w:val="center"/>
            <w:tcPrChange w:id="3569" w:author="mine" w:date="2014-05-21T13:59:00Z">
              <w:tcPr>
                <w:tcW w:w="1187"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Change w:id="3570" w:author="mine" w:date="2014-05-21T13:59:00Z">
              <w:tcPr>
                <w:tcW w:w="1172"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Change w:id="3571" w:author="mine" w:date="2014-05-21T13:59:00Z">
              <w:tcPr>
                <w:tcW w:w="1176"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bl>
    <w:p w:rsidR="00E775BD" w:rsidRPr="00552D18" w:rsidRDefault="005F5B7C" w:rsidP="00255909">
      <w:pPr>
        <w:pStyle w:val="Heading4"/>
        <w:numPr>
          <w:ilvl w:val="0"/>
          <w:numId w:val="91"/>
        </w:numPr>
        <w:ind w:left="1620"/>
        <w:rPr>
          <w:i w:val="0"/>
        </w:rPr>
      </w:pPr>
      <w:bookmarkStart w:id="3572" w:name="_Toc385664035"/>
      <w:r w:rsidRPr="00552D18">
        <w:rPr>
          <w:i w:val="0"/>
          <w:sz w:val="24"/>
          <w:szCs w:val="24"/>
        </w:rPr>
        <w:t>View statistic</w:t>
      </w:r>
      <w:bookmarkEnd w:id="3572"/>
    </w:p>
    <w:tbl>
      <w:tblPr>
        <w:tblStyle w:val="GridTable4-Accent21"/>
        <w:tblW w:w="15115" w:type="dxa"/>
        <w:jc w:val="center"/>
        <w:tblLook w:val="04A0" w:firstRow="1" w:lastRow="0" w:firstColumn="1" w:lastColumn="0" w:noHBand="0" w:noVBand="1"/>
        <w:tblPrChange w:id="3573" w:author="mine" w:date="2014-05-21T13:59:00Z">
          <w:tblPr>
            <w:tblStyle w:val="GridTable4-Accent210"/>
            <w:tblW w:w="15115" w:type="dxa"/>
            <w:jc w:val="center"/>
            <w:tblLook w:val="04A0" w:firstRow="1" w:lastRow="0" w:firstColumn="1" w:lastColumn="0" w:noHBand="0" w:noVBand="1"/>
          </w:tblPr>
        </w:tblPrChange>
      </w:tblPr>
      <w:tblGrid>
        <w:gridCol w:w="1376"/>
        <w:gridCol w:w="2328"/>
        <w:gridCol w:w="3248"/>
        <w:gridCol w:w="3157"/>
        <w:gridCol w:w="1456"/>
        <w:gridCol w:w="1186"/>
        <w:gridCol w:w="1190"/>
        <w:gridCol w:w="1174"/>
        <w:tblGridChange w:id="3574">
          <w:tblGrid>
            <w:gridCol w:w="1376"/>
            <w:gridCol w:w="2328"/>
            <w:gridCol w:w="3248"/>
            <w:gridCol w:w="3157"/>
            <w:gridCol w:w="1456"/>
            <w:gridCol w:w="1186"/>
            <w:gridCol w:w="1190"/>
            <w:gridCol w:w="1174"/>
          </w:tblGrid>
        </w:tblGridChange>
      </w:tblGrid>
      <w:tr w:rsidR="00743708" w:rsidRPr="009F1C2B" w:rsidTr="009F1C2B">
        <w:trPr>
          <w:cnfStyle w:val="100000000000" w:firstRow="1" w:lastRow="0" w:firstColumn="0" w:lastColumn="0" w:oddVBand="0" w:evenVBand="0" w:oddHBand="0" w:evenHBand="0" w:firstRowFirstColumn="0" w:firstRowLastColumn="0" w:lastRowFirstColumn="0" w:lastRowLastColumn="0"/>
          <w:jc w:val="center"/>
          <w:trPrChange w:id="357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576" w:author="mine" w:date="2014-05-21T13:59:00Z">
              <w:tcPr>
                <w:tcW w:w="1376" w:type="dxa"/>
                <w:vAlign w:val="center"/>
              </w:tcPr>
            </w:tcPrChange>
          </w:tcPr>
          <w:p w:rsidR="007A6A96" w:rsidRPr="009F1C2B" w:rsidRDefault="007A6A96" w:rsidP="00CB73E2">
            <w:pPr>
              <w:spacing w:after="0"/>
              <w:jc w:val="center"/>
              <w:cnfStyle w:val="101000000000" w:firstRow="1" w:lastRow="0" w:firstColumn="1" w:lastColumn="0" w:oddVBand="0" w:evenVBand="0" w:oddHBand="0" w:evenHBand="0" w:firstRowFirstColumn="0" w:firstRowLastColumn="0" w:lastRowFirstColumn="0" w:lastRowLastColumn="0"/>
              <w:rPr>
                <w:sz w:val="24"/>
                <w:szCs w:val="24"/>
              </w:rPr>
            </w:pPr>
            <w:r w:rsidRPr="009F1C2B">
              <w:rPr>
                <w:sz w:val="24"/>
                <w:szCs w:val="24"/>
              </w:rPr>
              <w:tab/>
              <w:t>Test case ID</w:t>
            </w:r>
          </w:p>
        </w:tc>
        <w:tc>
          <w:tcPr>
            <w:tcW w:w="2331" w:type="dxa"/>
            <w:vAlign w:val="center"/>
            <w:tcPrChange w:id="3577" w:author="mine" w:date="2014-05-21T13:59:00Z">
              <w:tcPr>
                <w:tcW w:w="2331"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Test Case Description</w:t>
            </w:r>
          </w:p>
        </w:tc>
        <w:tc>
          <w:tcPr>
            <w:tcW w:w="3254" w:type="dxa"/>
            <w:vAlign w:val="center"/>
            <w:tcPrChange w:id="3578" w:author="mine" w:date="2014-05-21T13:59:00Z">
              <w:tcPr>
                <w:tcW w:w="3254"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Test Case Procedure</w:t>
            </w:r>
          </w:p>
        </w:tc>
        <w:tc>
          <w:tcPr>
            <w:tcW w:w="3163" w:type="dxa"/>
            <w:vAlign w:val="center"/>
            <w:tcPrChange w:id="3579" w:author="mine" w:date="2014-05-21T13:59:00Z">
              <w:tcPr>
                <w:tcW w:w="3163"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Expected Output</w:t>
            </w:r>
          </w:p>
        </w:tc>
        <w:tc>
          <w:tcPr>
            <w:tcW w:w="1456" w:type="dxa"/>
            <w:vAlign w:val="center"/>
            <w:tcPrChange w:id="3580" w:author="mine" w:date="2014-05-21T13:59:00Z">
              <w:tcPr>
                <w:tcW w:w="1456"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Inter-Test Case Dependence</w:t>
            </w:r>
          </w:p>
        </w:tc>
        <w:tc>
          <w:tcPr>
            <w:tcW w:w="1187" w:type="dxa"/>
            <w:vAlign w:val="center"/>
            <w:tcPrChange w:id="3581" w:author="mine" w:date="2014-05-21T13:59:00Z">
              <w:tcPr>
                <w:tcW w:w="1187"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Result</w:t>
            </w:r>
          </w:p>
        </w:tc>
        <w:tc>
          <w:tcPr>
            <w:tcW w:w="1172" w:type="dxa"/>
            <w:vAlign w:val="center"/>
            <w:tcPrChange w:id="3582" w:author="mine" w:date="2014-05-21T13:59:00Z">
              <w:tcPr>
                <w:tcW w:w="1172"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Test Date</w:t>
            </w:r>
          </w:p>
        </w:tc>
        <w:tc>
          <w:tcPr>
            <w:tcW w:w="1176" w:type="dxa"/>
            <w:vAlign w:val="center"/>
            <w:tcPrChange w:id="3583" w:author="mine" w:date="2014-05-21T13:59:00Z">
              <w:tcPr>
                <w:tcW w:w="1176"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Note</w:t>
            </w:r>
          </w:p>
        </w:tc>
      </w:tr>
      <w:tr w:rsidR="009F1C2B" w:rsidRPr="009F1C2B" w:rsidTr="009F1C2B">
        <w:trPr>
          <w:cnfStyle w:val="000000100000" w:firstRow="0" w:lastRow="0" w:firstColumn="0" w:lastColumn="0" w:oddVBand="0" w:evenVBand="0" w:oddHBand="1" w:evenHBand="0" w:firstRowFirstColumn="0" w:firstRowLastColumn="0" w:lastRowFirstColumn="0" w:lastRowLastColumn="0"/>
          <w:jc w:val="center"/>
          <w:trPrChange w:id="358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585" w:author="mine" w:date="2014-05-21T13:59:00Z">
              <w:tcPr>
                <w:tcW w:w="1376" w:type="dxa"/>
                <w:vAlign w:val="center"/>
              </w:tcPr>
            </w:tcPrChange>
          </w:tcPr>
          <w:p w:rsidR="009F1C2B" w:rsidRPr="009F1C2B" w:rsidRDefault="009F1C2B" w:rsidP="009F1C2B">
            <w:pPr>
              <w:spacing w:after="0"/>
              <w:cnfStyle w:val="001000100000" w:firstRow="0" w:lastRow="0" w:firstColumn="1" w:lastColumn="0" w:oddVBand="0" w:evenVBand="0" w:oddHBand="1" w:evenHBand="0" w:firstRowFirstColumn="0" w:firstRowLastColumn="0" w:lastRowFirstColumn="0" w:lastRowLastColumn="0"/>
              <w:rPr>
                <w:sz w:val="24"/>
                <w:szCs w:val="24"/>
              </w:rPr>
            </w:pPr>
          </w:p>
        </w:tc>
        <w:tc>
          <w:tcPr>
            <w:tcW w:w="13739" w:type="dxa"/>
            <w:gridSpan w:val="7"/>
            <w:vAlign w:val="center"/>
            <w:tcPrChange w:id="3586" w:author="mine" w:date="2014-05-21T13:59:00Z">
              <w:tcPr>
                <w:tcW w:w="13739" w:type="dxa"/>
                <w:gridSpan w:val="7"/>
                <w:vAlign w:val="center"/>
              </w:tcPr>
            </w:tcPrChange>
          </w:tcPr>
          <w:p w:rsidR="009F1C2B" w:rsidRPr="009F1C2B" w:rsidRDefault="009F1C2B" w:rsidP="009F1C2B">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b/>
                <w:sz w:val="24"/>
                <w:szCs w:val="24"/>
              </w:rPr>
              <w:t>Pre-condition: 1.</w:t>
            </w:r>
            <w:r w:rsidRPr="009F1C2B">
              <w:rPr>
                <w:sz w:val="24"/>
                <w:szCs w:val="24"/>
              </w:rPr>
              <w:t xml:space="preserve"> Log in </w:t>
            </w:r>
            <w:r w:rsidRPr="009F1C2B">
              <w:rPr>
                <w:sz w:val="24"/>
                <w:szCs w:val="24"/>
                <w:lang w:val="vi-VN"/>
              </w:rPr>
              <w:t>the system</w:t>
            </w:r>
            <w:r w:rsidRPr="009F1C2B">
              <w:rPr>
                <w:sz w:val="24"/>
                <w:szCs w:val="24"/>
              </w:rPr>
              <w:t xml:space="preserve"> with Sponsor  role</w:t>
            </w:r>
          </w:p>
          <w:p w:rsidR="009F1C2B" w:rsidRPr="009F1C2B" w:rsidRDefault="009F1C2B" w:rsidP="0089209A">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sz w:val="24"/>
                <w:szCs w:val="24"/>
              </w:rPr>
              <w:lastRenderedPageBreak/>
              <w:tab/>
            </w:r>
            <w:r w:rsidRPr="009F1C2B">
              <w:rPr>
                <w:b/>
                <w:sz w:val="24"/>
                <w:szCs w:val="24"/>
              </w:rPr>
              <w:t>2.</w:t>
            </w:r>
            <w:r w:rsidRPr="009F1C2B">
              <w:rPr>
                <w:sz w:val="24"/>
                <w:szCs w:val="24"/>
              </w:rPr>
              <w:t xml:space="preserve"> </w:t>
            </w:r>
            <w:r w:rsidRPr="009F1C2B">
              <w:rPr>
                <w:sz w:val="24"/>
                <w:szCs w:val="24"/>
                <w:lang w:val="vi-VN"/>
              </w:rPr>
              <w:t>Click on the “</w:t>
            </w:r>
            <w:r w:rsidRPr="009F1C2B">
              <w:rPr>
                <w:sz w:val="24"/>
                <w:szCs w:val="24"/>
              </w:rPr>
              <w:t>Xem thống kê</w:t>
            </w:r>
            <w:r w:rsidRPr="009F1C2B">
              <w:rPr>
                <w:sz w:val="24"/>
                <w:szCs w:val="24"/>
                <w:lang w:val="vi-VN"/>
              </w:rPr>
              <w:t>” link in the menu bar</w:t>
            </w:r>
          </w:p>
        </w:tc>
      </w:tr>
      <w:tr w:rsidR="009F1C2B" w:rsidRPr="009F1C2B" w:rsidTr="009F1C2B">
        <w:trPr>
          <w:trHeight w:val="1187"/>
          <w:jc w:val="center"/>
          <w:trPrChange w:id="3587" w:author="mine" w:date="2014-05-21T13:59:00Z">
            <w:trPr>
              <w:trHeight w:val="1187"/>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588" w:author="mine" w:date="2014-05-21T13:59:00Z">
              <w:tcPr>
                <w:tcW w:w="1376" w:type="dxa"/>
                <w:vAlign w:val="center"/>
              </w:tcPr>
            </w:tcPrChange>
          </w:tcPr>
          <w:p w:rsidR="009F1C2B" w:rsidRPr="009F1C2B" w:rsidRDefault="009F1C2B" w:rsidP="009F1C2B">
            <w:pPr>
              <w:spacing w:after="0"/>
              <w:rPr>
                <w:sz w:val="24"/>
                <w:szCs w:val="24"/>
              </w:rPr>
            </w:pPr>
            <w:r>
              <w:rPr>
                <w:sz w:val="24"/>
                <w:szCs w:val="24"/>
              </w:rPr>
              <w:lastRenderedPageBreak/>
              <w:t>[VSS-1]</w:t>
            </w:r>
          </w:p>
        </w:tc>
        <w:tc>
          <w:tcPr>
            <w:tcW w:w="2331" w:type="dxa"/>
            <w:vAlign w:val="center"/>
            <w:tcPrChange w:id="3589" w:author="mine" w:date="2014-05-21T13:59:00Z">
              <w:tcPr>
                <w:tcW w:w="2331" w:type="dxa"/>
                <w:vAlign w:val="center"/>
              </w:tcPr>
            </w:tcPrChange>
          </w:tcPr>
          <w:p w:rsidR="009F1C2B" w:rsidRPr="009F1C2B" w:rsidRDefault="009F1C2B" w:rsidP="009F1C2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9F1C2B">
              <w:rPr>
                <w:sz w:val="24"/>
                <w:szCs w:val="24"/>
              </w:rPr>
              <w:t xml:space="preserve">View statistic </w:t>
            </w:r>
          </w:p>
          <w:p w:rsidR="009F1C2B" w:rsidRPr="009F1C2B" w:rsidRDefault="009F1C2B" w:rsidP="009F1C2B">
            <w:pPr>
              <w:cnfStyle w:val="000000000000" w:firstRow="0" w:lastRow="0" w:firstColumn="0" w:lastColumn="0" w:oddVBand="0" w:evenVBand="0" w:oddHBand="0" w:evenHBand="0" w:firstRowFirstColumn="0" w:firstRowLastColumn="0" w:lastRowFirstColumn="0" w:lastRowLastColumn="0"/>
              <w:rPr>
                <w:sz w:val="24"/>
                <w:szCs w:val="24"/>
              </w:rPr>
            </w:pPr>
          </w:p>
        </w:tc>
        <w:tc>
          <w:tcPr>
            <w:tcW w:w="3254" w:type="dxa"/>
            <w:vAlign w:val="center"/>
            <w:tcPrChange w:id="3590" w:author="mine" w:date="2014-05-21T13:59:00Z">
              <w:tcPr>
                <w:tcW w:w="3254" w:type="dxa"/>
                <w:vAlign w:val="center"/>
              </w:tcPr>
            </w:tcPrChange>
          </w:tcPr>
          <w:p w:rsidR="009F1C2B" w:rsidRPr="009F1C2B" w:rsidRDefault="009F1C2B"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9F1C2B">
              <w:rPr>
                <w:sz w:val="24"/>
                <w:szCs w:val="24"/>
              </w:rPr>
              <w:t>Do not select examination and charity.</w:t>
            </w:r>
          </w:p>
          <w:p w:rsidR="009F1C2B" w:rsidRPr="009F1C2B" w:rsidRDefault="009F1C2B"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9F1C2B">
              <w:rPr>
                <w:sz w:val="24"/>
                <w:szCs w:val="24"/>
              </w:rPr>
              <w:t>Click “ Tài trợ” button</w:t>
            </w:r>
          </w:p>
        </w:tc>
        <w:tc>
          <w:tcPr>
            <w:tcW w:w="3163" w:type="dxa"/>
            <w:vAlign w:val="center"/>
            <w:tcPrChange w:id="3591" w:author="mine" w:date="2014-05-21T13:59:00Z">
              <w:tcPr>
                <w:tcW w:w="3163" w:type="dxa"/>
                <w:vAlign w:val="center"/>
              </w:tcPr>
            </w:tcPrChange>
          </w:tcPr>
          <w:p w:rsidR="009F1C2B" w:rsidRPr="009F1C2B" w:rsidRDefault="009F1C2B" w:rsidP="009F1C2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9F1C2B">
              <w:rPr>
                <w:sz w:val="24"/>
                <w:szCs w:val="24"/>
                <w:lang w:val="vi-VN"/>
              </w:rPr>
              <w:t>The corresponding message will be shown next to the fields</w:t>
            </w:r>
            <w:r w:rsidRPr="009F1C2B">
              <w:rPr>
                <w:sz w:val="24"/>
                <w:szCs w:val="24"/>
              </w:rPr>
              <w:t xml:space="preserve"> organization.</w:t>
            </w:r>
          </w:p>
        </w:tc>
        <w:tc>
          <w:tcPr>
            <w:tcW w:w="1456" w:type="dxa"/>
            <w:vAlign w:val="center"/>
            <w:tcPrChange w:id="3592" w:author="mine" w:date="2014-05-21T13:59:00Z">
              <w:tcPr>
                <w:tcW w:w="1456" w:type="dxa"/>
                <w:vAlign w:val="center"/>
              </w:tcPr>
            </w:tcPrChange>
          </w:tcPr>
          <w:p w:rsidR="009F1C2B" w:rsidRPr="009F1C2B" w:rsidRDefault="009F1C2B" w:rsidP="009F1C2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c>
          <w:tcPr>
            <w:tcW w:w="1187" w:type="dxa"/>
            <w:vAlign w:val="center"/>
            <w:tcPrChange w:id="3593" w:author="mine" w:date="2014-05-21T13:59:00Z">
              <w:tcPr>
                <w:tcW w:w="1187" w:type="dxa"/>
                <w:vAlign w:val="center"/>
              </w:tcPr>
            </w:tcPrChange>
          </w:tcPr>
          <w:p w:rsidR="009F1C2B" w:rsidRPr="009F1C2B" w:rsidRDefault="009F1C2B" w:rsidP="009F1C2B">
            <w:pPr>
              <w:cnfStyle w:val="000000000000" w:firstRow="0" w:lastRow="0" w:firstColumn="0" w:lastColumn="0" w:oddVBand="0" w:evenVBand="0" w:oddHBand="0" w:evenHBand="0" w:firstRowFirstColumn="0" w:firstRowLastColumn="0" w:lastRowFirstColumn="0" w:lastRowLastColumn="0"/>
              <w:rPr>
                <w:sz w:val="24"/>
                <w:szCs w:val="24"/>
              </w:rPr>
            </w:pPr>
            <w:r w:rsidRPr="009F1C2B">
              <w:rPr>
                <w:rFonts w:eastAsia="MS PGothic" w:cs="Times New Roman"/>
                <w:sz w:val="24"/>
                <w:szCs w:val="24"/>
              </w:rPr>
              <w:t>Passed</w:t>
            </w:r>
          </w:p>
        </w:tc>
        <w:tc>
          <w:tcPr>
            <w:tcW w:w="1172" w:type="dxa"/>
            <w:vAlign w:val="center"/>
            <w:tcPrChange w:id="3594" w:author="mine" w:date="2014-05-21T13:59:00Z">
              <w:tcPr>
                <w:tcW w:w="1172" w:type="dxa"/>
                <w:vAlign w:val="center"/>
              </w:tcPr>
            </w:tcPrChange>
          </w:tcPr>
          <w:p w:rsidR="009F1C2B" w:rsidRPr="009F1C2B" w:rsidRDefault="009F1C2B" w:rsidP="009F1C2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9F1C2B">
              <w:rPr>
                <w:rFonts w:eastAsia="MS PGothic" w:cs="Times New Roman"/>
                <w:sz w:val="24"/>
                <w:szCs w:val="24"/>
              </w:rPr>
              <w:t>15/3/2014</w:t>
            </w:r>
          </w:p>
        </w:tc>
        <w:tc>
          <w:tcPr>
            <w:tcW w:w="1176" w:type="dxa"/>
            <w:vAlign w:val="center"/>
            <w:tcPrChange w:id="3595" w:author="mine" w:date="2014-05-21T13:59:00Z">
              <w:tcPr>
                <w:tcW w:w="1176" w:type="dxa"/>
                <w:vAlign w:val="center"/>
              </w:tcPr>
            </w:tcPrChange>
          </w:tcPr>
          <w:p w:rsidR="009F1C2B" w:rsidRPr="009F1C2B" w:rsidRDefault="009F1C2B" w:rsidP="009F1C2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r>
      <w:tr w:rsidR="00743708" w:rsidRPr="009F1C2B" w:rsidTr="009F1C2B">
        <w:trPr>
          <w:cnfStyle w:val="000000100000" w:firstRow="0" w:lastRow="0" w:firstColumn="0" w:lastColumn="0" w:oddVBand="0" w:evenVBand="0" w:oddHBand="1" w:evenHBand="0" w:firstRowFirstColumn="0" w:firstRowLastColumn="0" w:lastRowFirstColumn="0" w:lastRowLastColumn="0"/>
          <w:jc w:val="center"/>
          <w:trPrChange w:id="359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597" w:author="mine" w:date="2014-05-21T13:59:00Z">
              <w:tcPr>
                <w:tcW w:w="1376" w:type="dxa"/>
                <w:vAlign w:val="center"/>
              </w:tcPr>
            </w:tcPrChange>
          </w:tcPr>
          <w:p w:rsidR="009F1C2B" w:rsidRPr="009F1C2B" w:rsidRDefault="009F1C2B" w:rsidP="009F1C2B">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[VSS-2]</w:t>
            </w:r>
          </w:p>
        </w:tc>
        <w:tc>
          <w:tcPr>
            <w:tcW w:w="2331" w:type="dxa"/>
            <w:vAlign w:val="center"/>
            <w:tcPrChange w:id="3598" w:author="mine" w:date="2014-05-21T13:59:00Z">
              <w:tcPr>
                <w:tcW w:w="2331" w:type="dxa"/>
                <w:vAlign w:val="center"/>
              </w:tcPr>
            </w:tcPrChange>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sz w:val="24"/>
                <w:szCs w:val="24"/>
              </w:rPr>
              <w:t xml:space="preserve">View statistic </w:t>
            </w:r>
          </w:p>
        </w:tc>
        <w:tc>
          <w:tcPr>
            <w:tcW w:w="3254" w:type="dxa"/>
            <w:vAlign w:val="center"/>
            <w:tcPrChange w:id="3599" w:author="mine" w:date="2014-05-21T13:59:00Z">
              <w:tcPr>
                <w:tcW w:w="3254" w:type="dxa"/>
                <w:vAlign w:val="center"/>
              </w:tcPr>
            </w:tcPrChange>
          </w:tcPr>
          <w:p w:rsidR="009F1C2B" w:rsidRPr="009F1C2B" w:rsidRDefault="009F1C2B"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9F1C2B">
              <w:rPr>
                <w:sz w:val="24"/>
                <w:szCs w:val="24"/>
              </w:rPr>
              <w:t>Select examination and charity.</w:t>
            </w:r>
          </w:p>
          <w:p w:rsidR="009F1C2B" w:rsidRPr="009F1C2B" w:rsidRDefault="0089209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Click “ X</w:t>
            </w:r>
            <w:r w:rsidR="009F1C2B" w:rsidRPr="009F1C2B">
              <w:rPr>
                <w:sz w:val="24"/>
                <w:szCs w:val="24"/>
              </w:rPr>
              <w:t>em bản đồ” button</w:t>
            </w:r>
          </w:p>
        </w:tc>
        <w:tc>
          <w:tcPr>
            <w:tcW w:w="3163" w:type="dxa"/>
            <w:vAlign w:val="center"/>
            <w:tcPrChange w:id="3600" w:author="mine" w:date="2014-05-21T13:59:00Z">
              <w:tcPr>
                <w:tcW w:w="3163" w:type="dxa"/>
                <w:vAlign w:val="center"/>
              </w:tcPr>
            </w:tcPrChange>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sz w:val="24"/>
                <w:szCs w:val="24"/>
              </w:rPr>
              <w:t>The chart show  in the View Statistic page</w:t>
            </w:r>
          </w:p>
        </w:tc>
        <w:tc>
          <w:tcPr>
            <w:tcW w:w="1456" w:type="dxa"/>
            <w:vAlign w:val="center"/>
            <w:tcPrChange w:id="3601" w:author="mine" w:date="2014-05-21T13:59:00Z">
              <w:tcPr>
                <w:tcW w:w="1456" w:type="dxa"/>
                <w:vAlign w:val="center"/>
              </w:tcPr>
            </w:tcPrChange>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c>
          <w:tcPr>
            <w:tcW w:w="1187" w:type="dxa"/>
            <w:vAlign w:val="center"/>
            <w:tcPrChange w:id="3602" w:author="mine" w:date="2014-05-21T13:59:00Z">
              <w:tcPr>
                <w:tcW w:w="1187" w:type="dxa"/>
                <w:vAlign w:val="center"/>
              </w:tcPr>
            </w:tcPrChange>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rFonts w:eastAsia="MS PGothic" w:cs="Times New Roman"/>
                <w:sz w:val="24"/>
                <w:szCs w:val="24"/>
              </w:rPr>
              <w:t>Passed</w:t>
            </w:r>
          </w:p>
        </w:tc>
        <w:tc>
          <w:tcPr>
            <w:tcW w:w="1172" w:type="dxa"/>
            <w:vAlign w:val="center"/>
            <w:tcPrChange w:id="3603" w:author="mine" w:date="2014-05-21T13:59:00Z">
              <w:tcPr>
                <w:tcW w:w="1172" w:type="dxa"/>
                <w:vAlign w:val="center"/>
              </w:tcPr>
            </w:tcPrChange>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rFonts w:eastAsia="MS PGothic" w:cs="Times New Roman"/>
                <w:sz w:val="24"/>
                <w:szCs w:val="24"/>
              </w:rPr>
              <w:t>15/3/2014</w:t>
            </w:r>
          </w:p>
        </w:tc>
        <w:tc>
          <w:tcPr>
            <w:tcW w:w="1176" w:type="dxa"/>
            <w:vAlign w:val="center"/>
            <w:tcPrChange w:id="3604" w:author="mine" w:date="2014-05-21T13:59:00Z">
              <w:tcPr>
                <w:tcW w:w="1176" w:type="dxa"/>
                <w:vAlign w:val="center"/>
              </w:tcPr>
            </w:tcPrChange>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r>
    </w:tbl>
    <w:p w:rsidR="007A6A96" w:rsidRDefault="007A6A96" w:rsidP="00C518B4">
      <w:pPr>
        <w:sectPr w:rsidR="007A6A96" w:rsidSect="009B1AE6">
          <w:pgSz w:w="16839" w:h="11907" w:orient="landscape" w:code="9"/>
          <w:pgMar w:top="720" w:right="720" w:bottom="720" w:left="720" w:header="576" w:footer="720" w:gutter="648"/>
          <w:cols w:space="720"/>
          <w:titlePg/>
          <w:docGrid w:linePitch="360"/>
        </w:sectPr>
      </w:pPr>
    </w:p>
    <w:p w:rsidR="00156847" w:rsidRDefault="00D947D1" w:rsidP="007412DC">
      <w:pPr>
        <w:pStyle w:val="Heading1"/>
        <w:numPr>
          <w:ilvl w:val="0"/>
          <w:numId w:val="1"/>
        </w:numPr>
        <w:ind w:left="360"/>
        <w:rPr>
          <w:rFonts w:ascii="Times New Roman" w:hAnsi="Times New Roman" w:cs="Times New Roman"/>
          <w:b/>
          <w:sz w:val="28"/>
          <w:szCs w:val="28"/>
        </w:rPr>
      </w:pPr>
      <w:bookmarkStart w:id="3605" w:name="_Toc385664036"/>
      <w:r w:rsidRPr="00D947D1">
        <w:rPr>
          <w:rFonts w:ascii="Times New Roman" w:hAnsi="Times New Roman" w:cs="Times New Roman"/>
          <w:b/>
          <w:sz w:val="28"/>
          <w:szCs w:val="28"/>
        </w:rPr>
        <w:lastRenderedPageBreak/>
        <w:t>REPORT NO.6</w:t>
      </w:r>
      <w:r w:rsidR="004860DD">
        <w:rPr>
          <w:rFonts w:ascii="Times New Roman" w:hAnsi="Times New Roman" w:cs="Times New Roman"/>
          <w:b/>
          <w:sz w:val="28"/>
          <w:szCs w:val="28"/>
        </w:rPr>
        <w:t>: SYSTEM USER’S MANUAL (SUM)</w:t>
      </w:r>
      <w:bookmarkEnd w:id="3605"/>
    </w:p>
    <w:p w:rsidR="00A71A48" w:rsidRDefault="00DC4F5F" w:rsidP="00546644">
      <w:pPr>
        <w:pStyle w:val="Heading2"/>
        <w:numPr>
          <w:ilvl w:val="0"/>
          <w:numId w:val="5"/>
        </w:numPr>
        <w:rPr>
          <w:b/>
          <w:sz w:val="28"/>
        </w:rPr>
      </w:pPr>
      <w:bookmarkStart w:id="3606" w:name="_Toc385664037"/>
      <w:r w:rsidRPr="00863DC9">
        <w:rPr>
          <w:b/>
          <w:sz w:val="28"/>
        </w:rPr>
        <w:t>Installation Guide</w:t>
      </w:r>
      <w:bookmarkEnd w:id="3606"/>
    </w:p>
    <w:p w:rsidR="00546644" w:rsidRDefault="00546644" w:rsidP="00255909">
      <w:pPr>
        <w:pStyle w:val="Heading3"/>
        <w:numPr>
          <w:ilvl w:val="0"/>
          <w:numId w:val="72"/>
        </w:numPr>
        <w:ind w:left="1800"/>
        <w:rPr>
          <w:b/>
        </w:rPr>
      </w:pPr>
      <w:bookmarkStart w:id="3607" w:name="_Toc385664038"/>
      <w:r w:rsidRPr="00743EE5">
        <w:rPr>
          <w:b/>
        </w:rPr>
        <w:t>Server Side</w:t>
      </w:r>
      <w:bookmarkEnd w:id="3607"/>
    </w:p>
    <w:p w:rsidR="002F19EC" w:rsidRPr="002F19EC" w:rsidRDefault="006A61EB" w:rsidP="00255909">
      <w:pPr>
        <w:pStyle w:val="ListParagraph"/>
        <w:numPr>
          <w:ilvl w:val="0"/>
          <w:numId w:val="73"/>
        </w:numPr>
        <w:spacing w:after="0"/>
        <w:ind w:left="1440"/>
        <w:rPr>
          <w:sz w:val="24"/>
          <w:szCs w:val="24"/>
        </w:rPr>
      </w:pPr>
      <w:r w:rsidRPr="002F19EC">
        <w:rPr>
          <w:sz w:val="24"/>
          <w:szCs w:val="24"/>
        </w:rPr>
        <w:t>Server must support ASP.NET 4.0, and Microsoft SQL Server 2008 R2</w:t>
      </w:r>
    </w:p>
    <w:p w:rsidR="000515BA" w:rsidRPr="002F19EC" w:rsidRDefault="000515BA" w:rsidP="00255909">
      <w:pPr>
        <w:pStyle w:val="ListParagraph"/>
        <w:numPr>
          <w:ilvl w:val="0"/>
          <w:numId w:val="73"/>
        </w:numPr>
        <w:spacing w:after="0"/>
        <w:ind w:left="1440"/>
        <w:rPr>
          <w:sz w:val="24"/>
          <w:szCs w:val="24"/>
        </w:rPr>
      </w:pPr>
      <w:r w:rsidRPr="002F19EC">
        <w:rPr>
          <w:sz w:val="24"/>
          <w:szCs w:val="24"/>
        </w:rPr>
        <w:t>Run file script TSMT.sql in SQL Server</w:t>
      </w:r>
    </w:p>
    <w:p w:rsidR="00546644" w:rsidRPr="00743EE5" w:rsidRDefault="00546644" w:rsidP="00255909">
      <w:pPr>
        <w:pStyle w:val="Heading3"/>
        <w:numPr>
          <w:ilvl w:val="0"/>
          <w:numId w:val="72"/>
        </w:numPr>
        <w:ind w:left="1800"/>
        <w:rPr>
          <w:b/>
        </w:rPr>
      </w:pPr>
      <w:bookmarkStart w:id="3608" w:name="_Toc385664039"/>
      <w:r w:rsidRPr="00743EE5">
        <w:rPr>
          <w:b/>
        </w:rPr>
        <w:t>Client Side</w:t>
      </w:r>
      <w:bookmarkEnd w:id="3608"/>
    </w:p>
    <w:p w:rsidR="00546644" w:rsidRPr="00546644" w:rsidRDefault="00DA0CFD" w:rsidP="00255909">
      <w:pPr>
        <w:pStyle w:val="ListParagraph"/>
        <w:numPr>
          <w:ilvl w:val="0"/>
          <w:numId w:val="74"/>
        </w:numPr>
        <w:spacing w:after="0"/>
        <w:ind w:left="1440"/>
      </w:pPr>
      <w:r>
        <w:t>Work best with the Mozilla Firefox and Google Chrome browser</w:t>
      </w:r>
    </w:p>
    <w:p w:rsidR="00DC4F5F" w:rsidRDefault="00DC4F5F" w:rsidP="00673B0E">
      <w:pPr>
        <w:pStyle w:val="Heading2"/>
        <w:numPr>
          <w:ilvl w:val="0"/>
          <w:numId w:val="5"/>
        </w:numPr>
        <w:rPr>
          <w:b/>
          <w:sz w:val="28"/>
        </w:rPr>
      </w:pPr>
      <w:bookmarkStart w:id="3609" w:name="_Toc385664040"/>
      <w:r w:rsidRPr="00863DC9">
        <w:rPr>
          <w:b/>
          <w:sz w:val="28"/>
        </w:rPr>
        <w:t>User’s Guide</w:t>
      </w:r>
      <w:bookmarkEnd w:id="3609"/>
    </w:p>
    <w:p w:rsidR="00A71A48" w:rsidRDefault="005A2D5E" w:rsidP="00255909">
      <w:pPr>
        <w:pStyle w:val="Heading3"/>
        <w:numPr>
          <w:ilvl w:val="0"/>
          <w:numId w:val="75"/>
        </w:numPr>
        <w:ind w:left="1800"/>
        <w:rPr>
          <w:b/>
        </w:rPr>
      </w:pPr>
      <w:bookmarkStart w:id="3610" w:name="_Toc385664041"/>
      <w:r w:rsidRPr="00DA3752">
        <w:rPr>
          <w:b/>
        </w:rPr>
        <w:t>Minimum System Requirements</w:t>
      </w:r>
      <w:bookmarkEnd w:id="3610"/>
    </w:p>
    <w:p w:rsidR="00A72646" w:rsidRDefault="004F5B1C" w:rsidP="00255909">
      <w:pPr>
        <w:pStyle w:val="ListParagraph"/>
        <w:numPr>
          <w:ilvl w:val="0"/>
          <w:numId w:val="76"/>
        </w:numPr>
        <w:spacing w:after="0"/>
        <w:ind w:left="1440"/>
      </w:pPr>
      <w:r>
        <w:t xml:space="preserve">Personal computer for minimum configuration: </w:t>
      </w:r>
      <w:r w:rsidR="00413817">
        <w:t>2 GB</w:t>
      </w:r>
      <w:r>
        <w:t xml:space="preserve"> of RAM, </w:t>
      </w:r>
      <w:r w:rsidR="00413817">
        <w:t>50 GB</w:t>
      </w:r>
      <w:r>
        <w:t xml:space="preserve"> of hard disk, Core 2 Duo 2.0 G</w:t>
      </w:r>
      <w:r w:rsidR="00A72646">
        <w:t>Hz</w:t>
      </w:r>
    </w:p>
    <w:p w:rsidR="004F5B1C" w:rsidRDefault="009013DD" w:rsidP="00255909">
      <w:pPr>
        <w:pStyle w:val="ListParagraph"/>
        <w:numPr>
          <w:ilvl w:val="0"/>
          <w:numId w:val="76"/>
        </w:numPr>
        <w:spacing w:after="0"/>
        <w:ind w:left="1440"/>
      </w:pPr>
      <w:r>
        <w:t xml:space="preserve"> </w:t>
      </w:r>
      <w:r w:rsidR="004F5B1C">
        <w:t>Microsoft Windows 7 or higher</w:t>
      </w:r>
      <w:r w:rsidR="00413817">
        <w:t>.</w:t>
      </w:r>
    </w:p>
    <w:p w:rsidR="004F5B1C" w:rsidRDefault="004E5BD9" w:rsidP="00255909">
      <w:pPr>
        <w:pStyle w:val="ListParagraph"/>
        <w:numPr>
          <w:ilvl w:val="0"/>
          <w:numId w:val="76"/>
        </w:numPr>
        <w:spacing w:after="0"/>
        <w:ind w:left="1440"/>
      </w:pPr>
      <w:r>
        <w:t xml:space="preserve">At least 100MB for the application </w:t>
      </w:r>
      <w:proofErr w:type="gramStart"/>
      <w:r>
        <w:t>resources,</w:t>
      </w:r>
      <w:proofErr w:type="gramEnd"/>
      <w:r>
        <w:t xml:space="preserve"> and another 100MB for data storage.</w:t>
      </w:r>
    </w:p>
    <w:p w:rsidR="00413817" w:rsidRDefault="00413817" w:rsidP="00255909">
      <w:pPr>
        <w:pStyle w:val="ListParagraph"/>
        <w:numPr>
          <w:ilvl w:val="0"/>
          <w:numId w:val="76"/>
        </w:numPr>
        <w:spacing w:after="0"/>
        <w:ind w:left="1440"/>
      </w:pPr>
      <w:r>
        <w:t>Internet connection</w:t>
      </w:r>
    </w:p>
    <w:p w:rsidR="00926D43" w:rsidRDefault="00926D43" w:rsidP="00255909">
      <w:pPr>
        <w:pStyle w:val="ListParagraph"/>
        <w:numPr>
          <w:ilvl w:val="0"/>
          <w:numId w:val="76"/>
        </w:numPr>
        <w:spacing w:after="0"/>
        <w:ind w:left="1440"/>
      </w:pPr>
      <w:r>
        <w:t>Web server: IIS 7.0 or higher</w:t>
      </w:r>
    </w:p>
    <w:p w:rsidR="00926D43" w:rsidRDefault="00926D43" w:rsidP="00255909">
      <w:pPr>
        <w:pStyle w:val="ListParagraph"/>
        <w:numPr>
          <w:ilvl w:val="0"/>
          <w:numId w:val="76"/>
        </w:numPr>
        <w:spacing w:after="0"/>
        <w:ind w:left="1440"/>
      </w:pPr>
      <w:r>
        <w:t>Database: SQL Server 2008 R2 or higher</w:t>
      </w:r>
    </w:p>
    <w:p w:rsidR="00825671" w:rsidRPr="004F5B1C" w:rsidRDefault="00825671" w:rsidP="00255909">
      <w:pPr>
        <w:pStyle w:val="ListParagraph"/>
        <w:numPr>
          <w:ilvl w:val="0"/>
          <w:numId w:val="76"/>
        </w:numPr>
        <w:spacing w:after="0"/>
        <w:ind w:left="1440"/>
      </w:pPr>
      <w:r>
        <w:t>.NET Framework 4.5</w:t>
      </w:r>
    </w:p>
    <w:p w:rsidR="005A2D5E" w:rsidRDefault="00337A95" w:rsidP="00255909">
      <w:pPr>
        <w:pStyle w:val="Heading3"/>
        <w:numPr>
          <w:ilvl w:val="0"/>
          <w:numId w:val="75"/>
        </w:numPr>
        <w:ind w:left="1800"/>
        <w:rPr>
          <w:b/>
        </w:rPr>
      </w:pPr>
      <w:bookmarkStart w:id="3611" w:name="_Toc385664042"/>
      <w:r w:rsidRPr="00DA3752">
        <w:rPr>
          <w:b/>
        </w:rPr>
        <w:t>Guide</w:t>
      </w:r>
      <w:r w:rsidR="005A2D5E" w:rsidRPr="00DA3752">
        <w:rPr>
          <w:b/>
        </w:rPr>
        <w:t xml:space="preserve"> for guest</w:t>
      </w:r>
      <w:r w:rsidRPr="00DA3752">
        <w:rPr>
          <w:b/>
        </w:rPr>
        <w:t>s</w:t>
      </w:r>
      <w:r w:rsidR="004A7376">
        <w:rPr>
          <w:b/>
        </w:rPr>
        <w:t xml:space="preserve"> and </w:t>
      </w:r>
      <w:r w:rsidR="0089575B">
        <w:rPr>
          <w:b/>
        </w:rPr>
        <w:t>authorized users</w:t>
      </w:r>
      <w:bookmarkEnd w:id="3611"/>
    </w:p>
    <w:p w:rsidR="000C7CBD" w:rsidRDefault="00066826" w:rsidP="00255909">
      <w:pPr>
        <w:pStyle w:val="Heading4"/>
        <w:numPr>
          <w:ilvl w:val="0"/>
          <w:numId w:val="77"/>
        </w:numPr>
        <w:ind w:left="2520"/>
        <w:rPr>
          <w:i w:val="0"/>
          <w:sz w:val="24"/>
          <w:szCs w:val="24"/>
        </w:rPr>
      </w:pPr>
      <w:bookmarkStart w:id="3612" w:name="_Toc385664043"/>
      <w:r w:rsidRPr="002B7B2C">
        <w:rPr>
          <w:i w:val="0"/>
          <w:sz w:val="24"/>
          <w:szCs w:val="24"/>
        </w:rPr>
        <w:t xml:space="preserve">Search </w:t>
      </w:r>
      <w:r w:rsidR="00C726E6" w:rsidRPr="002B7B2C">
        <w:rPr>
          <w:i w:val="0"/>
          <w:sz w:val="24"/>
          <w:szCs w:val="24"/>
        </w:rPr>
        <w:t>charity</w:t>
      </w:r>
      <w:r w:rsidR="008B5372">
        <w:rPr>
          <w:i w:val="0"/>
          <w:sz w:val="24"/>
          <w:szCs w:val="24"/>
        </w:rPr>
        <w:t>’s information</w:t>
      </w:r>
      <w:bookmarkEnd w:id="3612"/>
    </w:p>
    <w:p w:rsidR="00B62683" w:rsidRPr="00B62683" w:rsidRDefault="00B62683" w:rsidP="00A82B36">
      <w:pPr>
        <w:ind w:firstLine="720"/>
      </w:pPr>
      <w:r>
        <w:t>This function t</w:t>
      </w:r>
      <w:r w:rsidR="00E646CC">
        <w:t xml:space="preserve">o allow user to search </w:t>
      </w:r>
      <w:r w:rsidR="00B47E01">
        <w:t>charity which registered to support in each exams</w:t>
      </w:r>
      <w:r>
        <w:tab/>
        <w:t xml:space="preserve"> </w:t>
      </w:r>
    </w:p>
    <w:p w:rsidR="009714E2" w:rsidRPr="009714E2" w:rsidRDefault="00C62072" w:rsidP="009714E2">
      <w:r>
        <w:rPr>
          <w:noProof/>
          <w:lang w:eastAsia="en-US"/>
        </w:rPr>
        <mc:AlternateContent>
          <mc:Choice Requires="wpg">
            <w:drawing>
              <wp:anchor distT="0" distB="0" distL="114300" distR="114300" simplePos="0" relativeHeight="251593728" behindDoc="0" locked="0" layoutInCell="1" allowOverlap="1">
                <wp:simplePos x="0" y="0"/>
                <wp:positionH relativeFrom="column">
                  <wp:posOffset>3936233</wp:posOffset>
                </wp:positionH>
                <wp:positionV relativeFrom="paragraph">
                  <wp:posOffset>182365</wp:posOffset>
                </wp:positionV>
                <wp:extent cx="1042862" cy="534334"/>
                <wp:effectExtent l="0" t="0" r="24130" b="18415"/>
                <wp:wrapNone/>
                <wp:docPr id="109" name="Group 109"/>
                <wp:cNvGraphicFramePr/>
                <a:graphic xmlns:a="http://schemas.openxmlformats.org/drawingml/2006/main">
                  <a:graphicData uri="http://schemas.microsoft.com/office/word/2010/wordprocessingGroup">
                    <wpg:wgp>
                      <wpg:cNvGrpSpPr/>
                      <wpg:grpSpPr>
                        <a:xfrm>
                          <a:off x="0" y="0"/>
                          <a:ext cx="1042862" cy="534334"/>
                          <a:chOff x="0" y="0"/>
                          <a:chExt cx="1042862" cy="534334"/>
                        </a:xfrm>
                      </wpg:grpSpPr>
                      <wps:wsp>
                        <wps:cNvPr id="106" name="Rectangle 106"/>
                        <wps:cNvSpPr/>
                        <wps:spPr>
                          <a:xfrm>
                            <a:off x="0" y="0"/>
                            <a:ext cx="793630" cy="207034"/>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ular Callout 23"/>
                        <wps:cNvSpPr/>
                        <wps:spPr>
                          <a:xfrm>
                            <a:off x="741872" y="301924"/>
                            <a:ext cx="300990" cy="232410"/>
                          </a:xfrm>
                          <a:prstGeom prst="wedgeRectCallout">
                            <a:avLst>
                              <a:gd name="adj1" fmla="val -83253"/>
                              <a:gd name="adj2" fmla="val -7590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Default="007E77CE" w:rsidP="00B02D75">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9" o:spid="_x0000_s1040" style="position:absolute;margin-left:309.95pt;margin-top:14.35pt;width:82.1pt;height:42.05pt;z-index:251593728;mso-position-horizontal-relative:text;mso-position-vertical-relative:text" coordsize="10428,5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">
                <v:rect id="Rectangle 106" o:spid="_x0000_s1041" style="position:absolute;width:7936;height:20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bMlsMA&#10;AADcAAAADwAAAGRycy9kb3ducmV2LnhtbERPTWvDMAy9D/YfjAa7rU53CG1WN7SBQRls0KTQq4i1&#10;ODSWQ+wm2X79PCj0psf71CafbSdGGnzrWMFykYAgrp1uuVFwqt5fViB8QNbYOSYFP+Qh3z4+bDDT&#10;buIjjWVoRAxhn6ECE0KfSelrQxb9wvXEkft2g8UQ4dBIPeAUw20nX5MklRZbjg0GeyoM1ZfyahVM&#10;xdc4d6eyWn3szbg+/372aRqUen6ad28gAs3hLr65DzrOT1L4fyZe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XbMlsMAAADcAAAADwAAAAAAAAAAAAAAAACYAgAAZHJzL2Rv&#10;d25yZXYueG1sUEsFBgAAAAAEAAQA9QAAAIgDAAAAAA==&#10;" filled="f" strokecolor="#92278f [3204]" strokeweight="1.5pt">
                  <v:stroke dashstyle="3 1"/>
                </v:re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3" o:spid="_x0000_s1042" type="#_x0000_t61" style="position:absolute;left:7418;top:3019;width:3010;height:23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TeJcQA&#10;AADbAAAADwAAAGRycy9kb3ducmV2LnhtbESPQWvCQBSE70L/w/IKvemmKWiMbqQI0koPopaen9mX&#10;bDD7NmS3Mf333ULB4zAz3zDrzWhbMVDvG8cKnmcJCOLS6YZrBZ/n3TQD4QOyxtYxKfghD5viYbLG&#10;XLsbH2k4hVpECPscFZgQulxKXxqy6GeuI45e5XqLIcq+lrrHW4TbVqZJMpcWG44LBjvaGiqvp2+r&#10;4K3C62i+lvvBlR/Z4pKGY3dYKvX0OL6uQAQawz38337XCtIX+PsSf4A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3iXEAAAA2wAAAA8AAAAAAAAAAAAAAAAAmAIAAGRycy9k&#10;b3ducmV2LnhtbFBLBQYAAAAABAAEAPUAAACJAwAAAAA=&#10;" adj="-7183,-5595" fillcolor="#92278f [3204]" strokecolor="#481346 [1604]" strokeweight="1pt">
                  <v:textbox>
                    <w:txbxContent>
                      <w:p w:rsidR="007E77CE" w:rsidRDefault="007E77CE" w:rsidP="00B02D75">
                        <w:pPr>
                          <w:jc w:val="center"/>
                        </w:pPr>
                        <w:r>
                          <w:t>1</w:t>
                        </w:r>
                      </w:p>
                    </w:txbxContent>
                  </v:textbox>
                </v:shape>
              </v:group>
            </w:pict>
          </mc:Fallback>
        </mc:AlternateContent>
      </w:r>
      <w:r w:rsidR="0014645E">
        <w:rPr>
          <w:noProof/>
          <w:lang w:eastAsia="en-US"/>
        </w:rPr>
        <w:drawing>
          <wp:inline distT="0" distB="0" distL="0" distR="0" wp14:anchorId="326B2658" wp14:editId="53AAD376">
            <wp:extent cx="5804478" cy="3053751"/>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2353" t="7629" r="3687" b="4439"/>
                    <a:stretch/>
                  </pic:blipFill>
                  <pic:spPr bwMode="auto">
                    <a:xfrm>
                      <a:off x="0" y="0"/>
                      <a:ext cx="5827453" cy="3065838"/>
                    </a:xfrm>
                    <a:prstGeom prst="rect">
                      <a:avLst/>
                    </a:prstGeom>
                    <a:ln>
                      <a:noFill/>
                    </a:ln>
                    <a:extLst>
                      <a:ext uri="{53640926-AAD7-44D8-BBD7-CCE9431645EC}">
                        <a14:shadowObscured xmlns:a14="http://schemas.microsoft.com/office/drawing/2010/main"/>
                      </a:ext>
                    </a:extLst>
                  </pic:spPr>
                </pic:pic>
              </a:graphicData>
            </a:graphic>
          </wp:inline>
        </w:drawing>
      </w:r>
    </w:p>
    <w:p w:rsidR="00E81430" w:rsidRDefault="00C62072" w:rsidP="00E81430">
      <w:r>
        <w:rPr>
          <w:noProof/>
          <w:lang w:eastAsia="en-US"/>
        </w:rPr>
        <w:lastRenderedPageBreak/>
        <mc:AlternateContent>
          <mc:Choice Requires="wpg">
            <w:drawing>
              <wp:anchor distT="0" distB="0" distL="114300" distR="114300" simplePos="0" relativeHeight="251591680" behindDoc="0" locked="0" layoutInCell="1" allowOverlap="1">
                <wp:simplePos x="0" y="0"/>
                <wp:positionH relativeFrom="column">
                  <wp:posOffset>1339682</wp:posOffset>
                </wp:positionH>
                <wp:positionV relativeFrom="paragraph">
                  <wp:posOffset>730010</wp:posOffset>
                </wp:positionV>
                <wp:extent cx="3009685" cy="534371"/>
                <wp:effectExtent l="0" t="0" r="19685" b="18415"/>
                <wp:wrapNone/>
                <wp:docPr id="108" name="Group 108"/>
                <wp:cNvGraphicFramePr/>
                <a:graphic xmlns:a="http://schemas.openxmlformats.org/drawingml/2006/main">
                  <a:graphicData uri="http://schemas.microsoft.com/office/word/2010/wordprocessingGroup">
                    <wpg:wgp>
                      <wpg:cNvGrpSpPr/>
                      <wpg:grpSpPr>
                        <a:xfrm>
                          <a:off x="0" y="0"/>
                          <a:ext cx="3009685" cy="534371"/>
                          <a:chOff x="0" y="0"/>
                          <a:chExt cx="3009685" cy="534371"/>
                        </a:xfrm>
                      </wpg:grpSpPr>
                      <wps:wsp>
                        <wps:cNvPr id="26" name="Rectangular Callout 26"/>
                        <wps:cNvSpPr/>
                        <wps:spPr>
                          <a:xfrm>
                            <a:off x="2708695" y="0"/>
                            <a:ext cx="300990" cy="232410"/>
                          </a:xfrm>
                          <a:prstGeom prst="wedgeRectCallout">
                            <a:avLst>
                              <a:gd name="adj1" fmla="val -20200"/>
                              <a:gd name="adj2" fmla="val 91123"/>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Default="007E77CE" w:rsidP="004C0BF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Rectangle 100"/>
                        <wps:cNvSpPr/>
                        <wps:spPr>
                          <a:xfrm>
                            <a:off x="0" y="336431"/>
                            <a:ext cx="2889849" cy="197940"/>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8" o:spid="_x0000_s1043" style="position:absolute;margin-left:105.5pt;margin-top:57.5pt;width:237pt;height:42.1pt;z-index:251591680;mso-position-horizontal-relative:text;mso-position-vertical-relative:text" coordsize="30096,5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">
                <v:shape id="Rectangular Callout 26" o:spid="_x0000_s1044" type="#_x0000_t61" style="position:absolute;left:27086;width:3010;height:23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5ujMUA&#10;AADbAAAADwAAAGRycy9kb3ducmV2LnhtbESPQWvCQBSE74X+h+UVvNVNFSVE1xAqocVLqMmlt9fs&#10;Mwlm38bsVtN/3y0UPA4z8w2zTSfTiyuNrrOs4GUegSCure64UVCV+XMMwnlkjb1lUvBDDtLd48MW&#10;E21v/EHXo29EgLBLUEHr/ZBI6eqWDLq5HYiDd7KjQR/k2Eg94i3ATS8XUbSWBjsOCy0O9NpSfT5+&#10;GwVlsV/SdMbskh/e8virKurVZ6HU7GnKNiA8Tf4e/m+/awWLNfx9CT9A7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rm6MxQAAANsAAAAPAAAAAAAAAAAAAAAAAJgCAABkcnMv&#10;ZG93bnJldi54bWxQSwUGAAAAAAQABAD1AAAAigMAAAAA&#10;" adj="6437,30483" fillcolor="#92278f [3204]" strokecolor="#481346 [1604]" strokeweight="1pt">
                  <v:textbox>
                    <w:txbxContent>
                      <w:p w:rsidR="007E77CE" w:rsidRDefault="007E77CE" w:rsidP="004C0BF4">
                        <w:pPr>
                          <w:jc w:val="center"/>
                        </w:pPr>
                        <w:r>
                          <w:t>2</w:t>
                        </w:r>
                      </w:p>
                    </w:txbxContent>
                  </v:textbox>
                </v:shape>
                <v:rect id="Rectangle 100" o:spid="_x0000_s1045" style="position:absolute;top:3364;width:28898;height:19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PxecUA&#10;AADcAAAADwAAAGRycy9kb3ducmV2LnhtbESPQWvDMAyF74P9B6NCb6vTHUKX1i1tYTAGGywt9Cpi&#10;NQ6N5RB7SbpfPx0Gu0m8p/c+bXaTb9VAfWwCG1guMlDEVbAN1wbOp9enFaiYkC22gcnAnSLsto8P&#10;GyxsGPmLhjLVSkI4FmjApdQVWsfKkce4CB2xaNfQe0yy9rW2PY4S7lv9nGW59tiwNDjs6OioupXf&#10;3sB4/Bym9lyeVu8HN7xcfj66PE/GzGfTfg0q0ZT+zX/Xb1bwM8GXZ2QCv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0/F5xQAAANwAAAAPAAAAAAAAAAAAAAAAAJgCAABkcnMv&#10;ZG93bnJldi54bWxQSwUGAAAAAAQABAD1AAAAigMAAAAA&#10;" filled="f" strokecolor="#92278f [3204]" strokeweight="1.5pt">
                  <v:stroke dashstyle="3 1"/>
                </v:rect>
              </v:group>
            </w:pict>
          </mc:Fallback>
        </mc:AlternateContent>
      </w:r>
      <w:r w:rsidR="00E81430">
        <w:rPr>
          <w:noProof/>
          <w:lang w:eastAsia="en-US"/>
        </w:rPr>
        <w:drawing>
          <wp:inline distT="0" distB="0" distL="0" distR="0" wp14:anchorId="6518C876" wp14:editId="02CF5068">
            <wp:extent cx="5545775" cy="2812211"/>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4981" r="6058" b="19756"/>
                    <a:stretch/>
                  </pic:blipFill>
                  <pic:spPr bwMode="auto">
                    <a:xfrm>
                      <a:off x="0" y="0"/>
                      <a:ext cx="5546780" cy="2812721"/>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
        <w:tblW w:w="0" w:type="auto"/>
        <w:tblLook w:val="04A0" w:firstRow="1" w:lastRow="0" w:firstColumn="1" w:lastColumn="0" w:noHBand="0" w:noVBand="1"/>
        <w:tblPrChange w:id="3613" w:author="mine" w:date="2014-05-21T13:59:00Z">
          <w:tblPr>
            <w:tblStyle w:val="GridTable4-Accent210"/>
            <w:tblW w:w="0" w:type="auto"/>
            <w:tblLook w:val="04A0" w:firstRow="1" w:lastRow="0" w:firstColumn="1" w:lastColumn="0" w:noHBand="0" w:noVBand="1"/>
          </w:tblPr>
        </w:tblPrChange>
      </w:tblPr>
      <w:tblGrid>
        <w:gridCol w:w="632"/>
        <w:gridCol w:w="8453"/>
        <w:tblGridChange w:id="3614">
          <w:tblGrid>
            <w:gridCol w:w="632"/>
            <w:gridCol w:w="8453"/>
          </w:tblGrid>
        </w:tblGridChange>
      </w:tblGrid>
      <w:tr w:rsidR="00280C52" w:rsidTr="00B50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2" w:type="dxa"/>
            <w:tcPrChange w:id="3615" w:author="mine" w:date="2014-05-21T13:59:00Z">
              <w:tcPr>
                <w:tcW w:w="632" w:type="dxa"/>
              </w:tcPr>
            </w:tcPrChange>
          </w:tcPr>
          <w:p w:rsidR="00280C52" w:rsidRDefault="00280C52" w:rsidP="00DF4FA8">
            <w:pPr>
              <w:spacing w:after="0"/>
              <w:cnfStyle w:val="101000000000" w:firstRow="1" w:lastRow="0" w:firstColumn="1" w:lastColumn="0" w:oddVBand="0" w:evenVBand="0" w:oddHBand="0" w:evenHBand="0" w:firstRowFirstColumn="0" w:firstRowLastColumn="0" w:lastRowFirstColumn="0" w:lastRowLastColumn="0"/>
            </w:pPr>
            <w:r>
              <w:t>Step</w:t>
            </w:r>
          </w:p>
        </w:tc>
        <w:tc>
          <w:tcPr>
            <w:tcW w:w="8453" w:type="dxa"/>
            <w:tcPrChange w:id="3616" w:author="mine" w:date="2014-05-21T13:59:00Z">
              <w:tcPr>
                <w:tcW w:w="8453" w:type="dxa"/>
              </w:tcPr>
            </w:tcPrChange>
          </w:tcPr>
          <w:p w:rsidR="00280C52" w:rsidRDefault="00280C52" w:rsidP="00DF4FA8">
            <w:pPr>
              <w:spacing w:after="0"/>
              <w:cnfStyle w:val="100000000000" w:firstRow="1" w:lastRow="0" w:firstColumn="0" w:lastColumn="0" w:oddVBand="0" w:evenVBand="0" w:oddHBand="0" w:evenHBand="0" w:firstRowFirstColumn="0" w:firstRowLastColumn="0" w:lastRowFirstColumn="0" w:lastRowLastColumn="0"/>
            </w:pPr>
            <w:r>
              <w:t>In</w:t>
            </w:r>
            <w:r w:rsidR="008B2075">
              <w:t>s</w:t>
            </w:r>
            <w:r>
              <w:t>truction</w:t>
            </w:r>
          </w:p>
        </w:tc>
      </w:tr>
      <w:tr w:rsidR="00280C52" w:rsidTr="00DF4F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2" w:type="dxa"/>
            <w:vAlign w:val="center"/>
            <w:tcPrChange w:id="3617" w:author="mine" w:date="2014-05-21T13:59:00Z">
              <w:tcPr>
                <w:tcW w:w="632" w:type="dxa"/>
                <w:vAlign w:val="center"/>
              </w:tcPr>
            </w:tcPrChange>
          </w:tcPr>
          <w:p w:rsidR="00280C52" w:rsidRDefault="007655AE" w:rsidP="00DF4FA8">
            <w:pPr>
              <w:spacing w:after="0"/>
              <w:jc w:val="center"/>
              <w:cnfStyle w:val="001000100000" w:firstRow="0" w:lastRow="0" w:firstColumn="1" w:lastColumn="0" w:oddVBand="0" w:evenVBand="0" w:oddHBand="1" w:evenHBand="0" w:firstRowFirstColumn="0" w:firstRowLastColumn="0" w:lastRowFirstColumn="0" w:lastRowLastColumn="0"/>
            </w:pPr>
            <w:r>
              <w:t>1</w:t>
            </w:r>
          </w:p>
        </w:tc>
        <w:tc>
          <w:tcPr>
            <w:tcW w:w="8453" w:type="dxa"/>
            <w:tcPrChange w:id="3618" w:author="mine" w:date="2014-05-21T13:59:00Z">
              <w:tcPr>
                <w:tcW w:w="8453" w:type="dxa"/>
              </w:tcPr>
            </w:tcPrChange>
          </w:tcPr>
          <w:p w:rsidR="00280C52" w:rsidRDefault="00616FF3" w:rsidP="00C95289">
            <w:pPr>
              <w:spacing w:after="0"/>
              <w:cnfStyle w:val="000000100000" w:firstRow="0" w:lastRow="0" w:firstColumn="0" w:lastColumn="0" w:oddVBand="0" w:evenVBand="0" w:oddHBand="1" w:evenHBand="0" w:firstRowFirstColumn="0" w:firstRowLastColumn="0" w:lastRowFirstColumn="0" w:lastRowLastColumn="0"/>
            </w:pPr>
            <w:r>
              <w:t>Click “CÁC HỘI TỪ THIỆN”</w:t>
            </w:r>
            <w:r w:rsidR="008B0E6C">
              <w:t xml:space="preserve"> link on the main menu</w:t>
            </w:r>
            <w:r w:rsidR="009B79B7">
              <w:t>,</w:t>
            </w:r>
            <w:r w:rsidR="00B200CB">
              <w:t xml:space="preserve"> you will be redirected</w:t>
            </w:r>
            <w:r w:rsidR="008B0E6C">
              <w:t xml:space="preserve"> to </w:t>
            </w:r>
            <w:r w:rsidR="00B200CB">
              <w:t>page to view all charities are</w:t>
            </w:r>
            <w:r w:rsidR="00C54A31">
              <w:t xml:space="preserve"> </w:t>
            </w:r>
            <w:r w:rsidR="00C95289">
              <w:t>register</w:t>
            </w:r>
            <w:r w:rsidR="00C54A31">
              <w:t xml:space="preserve"> to support</w:t>
            </w:r>
            <w:r w:rsidR="00F2397E">
              <w:t xml:space="preserve"> in each exams</w:t>
            </w:r>
            <w:r w:rsidR="00C54A31">
              <w:t>.</w:t>
            </w:r>
          </w:p>
        </w:tc>
      </w:tr>
      <w:tr w:rsidR="00280C52" w:rsidTr="00DF4FA8">
        <w:tc>
          <w:tcPr>
            <w:cnfStyle w:val="001000000000" w:firstRow="0" w:lastRow="0" w:firstColumn="1" w:lastColumn="0" w:oddVBand="0" w:evenVBand="0" w:oddHBand="0" w:evenHBand="0" w:firstRowFirstColumn="0" w:firstRowLastColumn="0" w:lastRowFirstColumn="0" w:lastRowLastColumn="0"/>
            <w:tcW w:w="632" w:type="dxa"/>
            <w:vAlign w:val="center"/>
            <w:tcPrChange w:id="3619" w:author="mine" w:date="2014-05-21T13:59:00Z">
              <w:tcPr>
                <w:tcW w:w="632" w:type="dxa"/>
                <w:vAlign w:val="center"/>
              </w:tcPr>
            </w:tcPrChange>
          </w:tcPr>
          <w:p w:rsidR="00280C52" w:rsidRDefault="007655AE" w:rsidP="00DF4FA8">
            <w:pPr>
              <w:spacing w:after="0"/>
              <w:jc w:val="center"/>
            </w:pPr>
            <w:r>
              <w:t>2</w:t>
            </w:r>
          </w:p>
        </w:tc>
        <w:tc>
          <w:tcPr>
            <w:tcW w:w="8453" w:type="dxa"/>
            <w:tcPrChange w:id="3620" w:author="mine" w:date="2014-05-21T13:59:00Z">
              <w:tcPr>
                <w:tcW w:w="8453" w:type="dxa"/>
              </w:tcPr>
            </w:tcPrChange>
          </w:tcPr>
          <w:p w:rsidR="00B50C8E" w:rsidRDefault="00B50C8E" w:rsidP="008B0E6C">
            <w:pPr>
              <w:spacing w:after="0"/>
              <w:cnfStyle w:val="000000000000" w:firstRow="0" w:lastRow="0" w:firstColumn="0" w:lastColumn="0" w:oddVBand="0" w:evenVBand="0" w:oddHBand="0" w:evenHBand="0" w:firstRowFirstColumn="0" w:firstRowLastColumn="0" w:lastRowFirstColumn="0" w:lastRowLastColumn="0"/>
            </w:pPr>
            <w:r>
              <w:t xml:space="preserve">Click on </w:t>
            </w:r>
          </w:p>
          <w:p w:rsidR="00B50C8E" w:rsidRDefault="00B50C8E" w:rsidP="00255909">
            <w:pPr>
              <w:pStyle w:val="ListParagraph"/>
              <w:numPr>
                <w:ilvl w:val="0"/>
                <w:numId w:val="79"/>
              </w:numPr>
              <w:spacing w:after="0"/>
              <w:ind w:left="335"/>
              <w:cnfStyle w:val="000000000000" w:firstRow="0" w:lastRow="0" w:firstColumn="0" w:lastColumn="0" w:oddVBand="0" w:evenVBand="0" w:oddHBand="0" w:evenHBand="0" w:firstRowFirstColumn="0" w:firstRowLastColumn="0" w:lastRowFirstColumn="0" w:lastRowLastColumn="0"/>
            </w:pPr>
            <w:r>
              <w:t>“</w:t>
            </w:r>
            <w:r w:rsidRPr="00A64191">
              <w:rPr>
                <w:b/>
              </w:rPr>
              <w:t>Tất cả Hội từ thiện</w:t>
            </w:r>
            <w:r>
              <w:t xml:space="preserve">” link, you will see all charities which </w:t>
            </w:r>
            <w:r w:rsidR="00DE26F4">
              <w:t>registered</w:t>
            </w:r>
            <w:r w:rsidR="00710071">
              <w:t xml:space="preserve"> to support in TSMT system</w:t>
            </w:r>
          </w:p>
          <w:p w:rsidR="00280C52" w:rsidRDefault="00B50C8E" w:rsidP="00255909">
            <w:pPr>
              <w:pStyle w:val="ListParagraph"/>
              <w:numPr>
                <w:ilvl w:val="0"/>
                <w:numId w:val="79"/>
              </w:numPr>
              <w:spacing w:after="0"/>
              <w:ind w:left="335"/>
              <w:cnfStyle w:val="000000000000" w:firstRow="0" w:lastRow="0" w:firstColumn="0" w:lastColumn="0" w:oddVBand="0" w:evenVBand="0" w:oddHBand="0" w:evenHBand="0" w:firstRowFirstColumn="0" w:firstRowLastColumn="0" w:lastRowFirstColumn="0" w:lastRowLastColumn="0"/>
            </w:pPr>
            <w:r>
              <w:t>“</w:t>
            </w:r>
            <w:r w:rsidRPr="00A64191">
              <w:rPr>
                <w:b/>
              </w:rPr>
              <w:t>Đợt 1(2014)</w:t>
            </w:r>
            <w:r>
              <w:t>”, “</w:t>
            </w:r>
            <w:r w:rsidRPr="00A64191">
              <w:rPr>
                <w:b/>
              </w:rPr>
              <w:t>Đợt 2(2014)</w:t>
            </w:r>
            <w:r>
              <w:t>”, “</w:t>
            </w:r>
            <w:r w:rsidRPr="00A64191">
              <w:rPr>
                <w:b/>
              </w:rPr>
              <w:t>Đợt 3(2014)</w:t>
            </w:r>
            <w:r w:rsidR="00455B73">
              <w:t>”</w:t>
            </w:r>
            <w:r>
              <w:t xml:space="preserve"> link, you </w:t>
            </w:r>
            <w:r w:rsidR="00B55A3F">
              <w:t xml:space="preserve">can only view </w:t>
            </w:r>
            <w:r w:rsidR="00B5016F">
              <w:t xml:space="preserve">charities which registered </w:t>
            </w:r>
            <w:r w:rsidR="00352711">
              <w:t>to support in that examination.</w:t>
            </w:r>
          </w:p>
        </w:tc>
      </w:tr>
    </w:tbl>
    <w:p w:rsidR="00C726E6" w:rsidRDefault="006A4066" w:rsidP="00255909">
      <w:pPr>
        <w:pStyle w:val="Heading4"/>
        <w:numPr>
          <w:ilvl w:val="0"/>
          <w:numId w:val="77"/>
        </w:numPr>
        <w:ind w:left="2520"/>
        <w:rPr>
          <w:i w:val="0"/>
          <w:sz w:val="24"/>
          <w:szCs w:val="24"/>
        </w:rPr>
      </w:pPr>
      <w:bookmarkStart w:id="3621" w:name="_Toc385664044"/>
      <w:r>
        <w:rPr>
          <w:i w:val="0"/>
          <w:sz w:val="24"/>
          <w:szCs w:val="24"/>
        </w:rPr>
        <w:t>View information detail of charity</w:t>
      </w:r>
      <w:bookmarkEnd w:id="3621"/>
    </w:p>
    <w:p w:rsidR="00BF147A" w:rsidRDefault="00952F60" w:rsidP="00952F60">
      <w:pPr>
        <w:ind w:firstLine="720"/>
      </w:pPr>
      <w:r>
        <w:rPr>
          <w:noProof/>
          <w:lang w:eastAsia="en-US"/>
        </w:rPr>
        <mc:AlternateContent>
          <mc:Choice Requires="wpg">
            <w:drawing>
              <wp:anchor distT="0" distB="0" distL="114300" distR="114300" simplePos="0" relativeHeight="251595776" behindDoc="0" locked="0" layoutInCell="1" allowOverlap="1">
                <wp:simplePos x="0" y="0"/>
                <wp:positionH relativeFrom="column">
                  <wp:posOffset>2588</wp:posOffset>
                </wp:positionH>
                <wp:positionV relativeFrom="paragraph">
                  <wp:posOffset>1024231</wp:posOffset>
                </wp:positionV>
                <wp:extent cx="1449070" cy="1578167"/>
                <wp:effectExtent l="0" t="0" r="17780" b="22225"/>
                <wp:wrapNone/>
                <wp:docPr id="107" name="Group 107"/>
                <wp:cNvGraphicFramePr/>
                <a:graphic xmlns:a="http://schemas.openxmlformats.org/drawingml/2006/main">
                  <a:graphicData uri="http://schemas.microsoft.com/office/word/2010/wordprocessingGroup">
                    <wpg:wgp>
                      <wpg:cNvGrpSpPr/>
                      <wpg:grpSpPr>
                        <a:xfrm>
                          <a:off x="0" y="0"/>
                          <a:ext cx="1449070" cy="1578167"/>
                          <a:chOff x="0" y="0"/>
                          <a:chExt cx="1449070" cy="1578167"/>
                        </a:xfrm>
                      </wpg:grpSpPr>
                      <wps:wsp>
                        <wps:cNvPr id="25" name="Rectangle 25"/>
                        <wps:cNvSpPr/>
                        <wps:spPr>
                          <a:xfrm>
                            <a:off x="0" y="284672"/>
                            <a:ext cx="1449070" cy="1293495"/>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ular Callout 30"/>
                        <wps:cNvSpPr/>
                        <wps:spPr>
                          <a:xfrm>
                            <a:off x="810883" y="0"/>
                            <a:ext cx="215265" cy="241300"/>
                          </a:xfrm>
                          <a:prstGeom prst="wedge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Default="007E77CE" w:rsidP="00115BC5">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7" o:spid="_x0000_s1046" style="position:absolute;left:0;text-align:left;margin-left:.2pt;margin-top:80.65pt;width:114.1pt;height:124.25pt;z-index:251595776;mso-position-horizontal-relative:text;mso-position-vertical-relative:text" coordsize="14490,15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">
                <v:rect id="Rectangle 25" o:spid="_x0000_s1047" style="position:absolute;top:2846;width:14490;height:12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BuO8QA&#10;AADbAAAADwAAAGRycy9kb3ducmV2LnhtbESPQWvCQBSE7wX/w/KE3upGoUGjq6ggiNBCo+D1kX1m&#10;g9m3Ibsmsb++Wyj0OMzMN8xqM9hadNT6yrGC6SQBQVw4XXGp4HI+vM1B+ICssXZMCp7kYbMevaww&#10;067nL+ryUIoIYZ+hAhNCk0npC0MW/cQ1xNG7udZiiLItpW6xj3Bby1mSpNJixXHBYEN7Q8U9f1gF&#10;/f6zG+pLfp6fdqZbXL8/mjQNSr2Oh+0SRKAh/If/2ketYPYOv1/iD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gbjvEAAAA2wAAAA8AAAAAAAAAAAAAAAAAmAIAAGRycy9k&#10;b3ducmV2LnhtbFBLBQYAAAAABAAEAPUAAACJAwAAAAA=&#10;" filled="f" strokecolor="#92278f [3204]" strokeweight="1.5pt">
                  <v:stroke dashstyle="3 1"/>
                </v:rect>
                <v:shape id="Rectangular Callout 30" o:spid="_x0000_s1048" type="#_x0000_t61" style="position:absolute;left:8108;width:2153;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0pkcEA&#10;AADbAAAADwAAAGRycy9kb3ducmV2LnhtbERPTWvCQBC9C/6HZQRvuqkWG1JXEUEsBQ/RQq7T7JjE&#10;ZmdDdk3Sf+8eBI+P973eDqYWHbWusqzgbR6BIM6trrhQ8HM5zGIQziNrrC2Tgn9ysN2MR2tMtO05&#10;pe7sCxFC2CWooPS+SaR0eUkG3dw2xIG72tagD7AtpG6xD+GmlosoWkmDFYeGEhval5T/ne9Gwcfu&#10;N9fvPourxWn/verT493dMqWmk2H3CcLT4F/ip/tLK1iG9eFL+AFy8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ktKZHBAAAA2wAAAA8AAAAAAAAAAAAAAAAAmAIAAGRycy9kb3du&#10;cmV2LnhtbFBLBQYAAAAABAAEAPUAAACGAwAAAAA=&#10;" adj="6300,24300" fillcolor="#92278f [3204]" strokecolor="#481346 [1604]" strokeweight="1pt">
                  <v:textbox>
                    <w:txbxContent>
                      <w:p w:rsidR="007E77CE" w:rsidRDefault="007E77CE" w:rsidP="00115BC5">
                        <w:r>
                          <w:t>1</w:t>
                        </w:r>
                      </w:p>
                    </w:txbxContent>
                  </v:textbox>
                </v:shape>
              </v:group>
            </w:pict>
          </mc:Fallback>
        </mc:AlternateContent>
      </w:r>
      <w:proofErr w:type="gramStart"/>
      <w:r w:rsidR="00B659D8">
        <w:t xml:space="preserve">This function to help </w:t>
      </w:r>
      <w:r w:rsidR="001362E9">
        <w:t>you</w:t>
      </w:r>
      <w:r w:rsidR="00B659D8">
        <w:t xml:space="preserve"> view</w:t>
      </w:r>
      <w:r w:rsidR="001362E9">
        <w:t xml:space="preserve"> the detail information of charity</w:t>
      </w:r>
      <w:r w:rsidR="00571401">
        <w:t>.</w:t>
      </w:r>
      <w:proofErr w:type="gramEnd"/>
      <w:r w:rsidR="00571401">
        <w:rPr>
          <w:noProof/>
          <w:lang w:eastAsia="en-US"/>
        </w:rPr>
        <w:t xml:space="preserve"> </w:t>
      </w:r>
      <w:r w:rsidR="00CB3A67">
        <w:rPr>
          <w:noProof/>
          <w:lang w:eastAsia="en-US"/>
        </w:rPr>
        <w:drawing>
          <wp:inline distT="0" distB="0" distL="0" distR="0" wp14:anchorId="6094F410" wp14:editId="370D3D73">
            <wp:extent cx="5865902" cy="3228943"/>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2213" t="7875" r="3700"/>
                    <a:stretch/>
                  </pic:blipFill>
                  <pic:spPr bwMode="auto">
                    <a:xfrm>
                      <a:off x="0" y="0"/>
                      <a:ext cx="5866288" cy="322915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
        <w:tblW w:w="0" w:type="auto"/>
        <w:tblLook w:val="04A0" w:firstRow="1" w:lastRow="0" w:firstColumn="1" w:lastColumn="0" w:noHBand="0" w:noVBand="1"/>
        <w:tblPrChange w:id="3622" w:author="mine" w:date="2014-05-21T13:59:00Z">
          <w:tblPr>
            <w:tblStyle w:val="GridTable4-Accent210"/>
            <w:tblW w:w="0" w:type="auto"/>
            <w:tblLook w:val="04A0" w:firstRow="1" w:lastRow="0" w:firstColumn="1" w:lastColumn="0" w:noHBand="0" w:noVBand="1"/>
          </w:tblPr>
        </w:tblPrChange>
      </w:tblPr>
      <w:tblGrid>
        <w:gridCol w:w="715"/>
        <w:gridCol w:w="8730"/>
        <w:tblGridChange w:id="3623">
          <w:tblGrid>
            <w:gridCol w:w="715"/>
            <w:gridCol w:w="8730"/>
          </w:tblGrid>
        </w:tblGridChange>
      </w:tblGrid>
      <w:tr w:rsidR="002B70D7" w:rsidTr="005A1A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Change w:id="3624" w:author="mine" w:date="2014-05-21T13:59:00Z">
              <w:tcPr>
                <w:tcW w:w="715" w:type="dxa"/>
              </w:tcPr>
            </w:tcPrChange>
          </w:tcPr>
          <w:p w:rsidR="002B70D7" w:rsidRDefault="00B36E39" w:rsidP="00112FC6">
            <w:pPr>
              <w:spacing w:after="0"/>
              <w:cnfStyle w:val="101000000000" w:firstRow="1" w:lastRow="0" w:firstColumn="1" w:lastColumn="0" w:oddVBand="0" w:evenVBand="0" w:oddHBand="0" w:evenHBand="0" w:firstRowFirstColumn="0" w:firstRowLastColumn="0" w:lastRowFirstColumn="0" w:lastRowLastColumn="0"/>
            </w:pPr>
            <w:r>
              <w:t>Step</w:t>
            </w:r>
          </w:p>
        </w:tc>
        <w:tc>
          <w:tcPr>
            <w:tcW w:w="8730" w:type="dxa"/>
            <w:tcPrChange w:id="3625" w:author="mine" w:date="2014-05-21T13:59:00Z">
              <w:tcPr>
                <w:tcW w:w="8730" w:type="dxa"/>
              </w:tcPr>
            </w:tcPrChange>
          </w:tcPr>
          <w:p w:rsidR="002B70D7" w:rsidRDefault="00B36E39" w:rsidP="00112FC6">
            <w:pPr>
              <w:spacing w:after="0"/>
              <w:cnfStyle w:val="100000000000" w:firstRow="1" w:lastRow="0" w:firstColumn="0" w:lastColumn="0" w:oddVBand="0" w:evenVBand="0" w:oddHBand="0" w:evenHBand="0" w:firstRowFirstColumn="0" w:firstRowLastColumn="0" w:lastRowFirstColumn="0" w:lastRowLastColumn="0"/>
            </w:pPr>
            <w:r>
              <w:t>Instru</w:t>
            </w:r>
            <w:r w:rsidR="00B74F02">
              <w:t>c</w:t>
            </w:r>
            <w:r>
              <w:t>tion</w:t>
            </w:r>
          </w:p>
        </w:tc>
      </w:tr>
      <w:tr w:rsidR="002B70D7" w:rsidTr="005A1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Change w:id="3626" w:author="mine" w:date="2014-05-21T13:59:00Z">
              <w:tcPr>
                <w:tcW w:w="715" w:type="dxa"/>
              </w:tcPr>
            </w:tcPrChange>
          </w:tcPr>
          <w:p w:rsidR="002B70D7" w:rsidRDefault="005E6EB8" w:rsidP="00112FC6">
            <w:pPr>
              <w:spacing w:after="0"/>
              <w:cnfStyle w:val="001000100000" w:firstRow="0" w:lastRow="0" w:firstColumn="1" w:lastColumn="0" w:oddVBand="0" w:evenVBand="0" w:oddHBand="1" w:evenHBand="0" w:firstRowFirstColumn="0" w:firstRowLastColumn="0" w:lastRowFirstColumn="0" w:lastRowLastColumn="0"/>
            </w:pPr>
            <w:r>
              <w:t>1</w:t>
            </w:r>
          </w:p>
        </w:tc>
        <w:tc>
          <w:tcPr>
            <w:tcW w:w="8730" w:type="dxa"/>
            <w:tcPrChange w:id="3627" w:author="mine" w:date="2014-05-21T13:59:00Z">
              <w:tcPr>
                <w:tcW w:w="8730" w:type="dxa"/>
              </w:tcPr>
            </w:tcPrChange>
          </w:tcPr>
          <w:p w:rsidR="002B70D7" w:rsidRDefault="007174B9" w:rsidP="00805A55">
            <w:pPr>
              <w:spacing w:after="0"/>
              <w:cnfStyle w:val="000000100000" w:firstRow="0" w:lastRow="0" w:firstColumn="0" w:lastColumn="0" w:oddVBand="0" w:evenVBand="0" w:oddHBand="1" w:evenHBand="0" w:firstRowFirstColumn="0" w:firstRowLastColumn="0" w:lastRowFirstColumn="0" w:lastRowLastColumn="0"/>
            </w:pPr>
            <w:r>
              <w:t xml:space="preserve">When you move your mouse </w:t>
            </w:r>
            <w:r w:rsidR="00805A55">
              <w:t>in one charity,  that charity will be hover, then you click on it and you will be redirected to the page to view detail information of charity</w:t>
            </w:r>
          </w:p>
        </w:tc>
      </w:tr>
    </w:tbl>
    <w:p w:rsidR="002B70D7" w:rsidRDefault="002B70D7" w:rsidP="00AD7B03"/>
    <w:p w:rsidR="00112FC6" w:rsidRDefault="00112FC6" w:rsidP="00112FC6">
      <w:pPr>
        <w:jc w:val="center"/>
      </w:pPr>
      <w:r>
        <w:rPr>
          <w:noProof/>
          <w:lang w:eastAsia="en-US"/>
        </w:rPr>
        <w:lastRenderedPageBreak/>
        <w:drawing>
          <wp:inline distT="0" distB="0" distL="0" distR="0" wp14:anchorId="62CE7E6E" wp14:editId="26D52026">
            <wp:extent cx="5598543" cy="293243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4289" t="8122" r="5872" b="8176"/>
                    <a:stretch/>
                  </pic:blipFill>
                  <pic:spPr bwMode="auto">
                    <a:xfrm>
                      <a:off x="0" y="0"/>
                      <a:ext cx="5598543" cy="2932430"/>
                    </a:xfrm>
                    <a:prstGeom prst="rect">
                      <a:avLst/>
                    </a:prstGeom>
                    <a:ln>
                      <a:noFill/>
                    </a:ln>
                    <a:extLst>
                      <a:ext uri="{53640926-AAD7-44D8-BBD7-CCE9431645EC}">
                        <a14:shadowObscured xmlns:a14="http://schemas.microsoft.com/office/drawing/2010/main"/>
                      </a:ext>
                    </a:extLst>
                  </pic:spPr>
                </pic:pic>
              </a:graphicData>
            </a:graphic>
          </wp:inline>
        </w:drawing>
      </w:r>
    </w:p>
    <w:p w:rsidR="003D4694" w:rsidRDefault="007B221D" w:rsidP="00112FC6">
      <w:pPr>
        <w:jc w:val="center"/>
      </w:pPr>
      <w:r>
        <w:rPr>
          <w:noProof/>
          <w:lang w:eastAsia="en-US"/>
        </w:rPr>
        <mc:AlternateContent>
          <mc:Choice Requires="wpg">
            <w:drawing>
              <wp:anchor distT="0" distB="0" distL="114300" distR="114300" simplePos="0" relativeHeight="251597824" behindDoc="0" locked="0" layoutInCell="1" allowOverlap="1" wp14:anchorId="2290EFB1" wp14:editId="2D481997">
                <wp:simplePos x="0" y="0"/>
                <wp:positionH relativeFrom="column">
                  <wp:posOffset>5437229</wp:posOffset>
                </wp:positionH>
                <wp:positionV relativeFrom="paragraph">
                  <wp:posOffset>184689</wp:posOffset>
                </wp:positionV>
                <wp:extent cx="473243" cy="507796"/>
                <wp:effectExtent l="0" t="0" r="22225" b="26035"/>
                <wp:wrapNone/>
                <wp:docPr id="111" name="Group 111"/>
                <wp:cNvGraphicFramePr/>
                <a:graphic xmlns:a="http://schemas.openxmlformats.org/drawingml/2006/main">
                  <a:graphicData uri="http://schemas.microsoft.com/office/word/2010/wordprocessingGroup">
                    <wpg:wgp>
                      <wpg:cNvGrpSpPr/>
                      <wpg:grpSpPr>
                        <a:xfrm>
                          <a:off x="0" y="0"/>
                          <a:ext cx="473243" cy="507796"/>
                          <a:chOff x="0" y="-2009529"/>
                          <a:chExt cx="1807948" cy="3587696"/>
                        </a:xfrm>
                      </wpg:grpSpPr>
                      <wps:wsp>
                        <wps:cNvPr id="112" name="Rectangle 112"/>
                        <wps:cNvSpPr/>
                        <wps:spPr>
                          <a:xfrm>
                            <a:off x="0" y="284672"/>
                            <a:ext cx="1449070" cy="1293495"/>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Rectangular Callout 113"/>
                        <wps:cNvSpPr/>
                        <wps:spPr>
                          <a:xfrm>
                            <a:off x="808093" y="-2009529"/>
                            <a:ext cx="999855" cy="1763135"/>
                          </a:xfrm>
                          <a:prstGeom prst="wedge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Default="007E77CE" w:rsidP="007B221D">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11" o:spid="_x0000_s1049" style="position:absolute;left:0;text-align:left;margin-left:428.15pt;margin-top:14.55pt;width:37.25pt;height:40pt;z-index:251597824;mso-position-horizontal-relative:text;mso-position-vertical-relative:text;mso-width-relative:margin;mso-height-relative:margin" coordorigin=",-20095" coordsize="18079,35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">
                <v:rect id="Rectangle 112" o:spid="_x0000_s1050" style="position:absolute;top:2846;width:14490;height:12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RcSMMA&#10;AADcAAAADwAAAGRycy9kb3ducmV2LnhtbERPTWvCQBC9F/wPyxR6q5t4CDa6BisIpdCCUfA6ZMds&#10;MDsbstsk+uu7BaG3ebzPWReTbcVAvW8cK0jnCQjiyumGawWn4/51CcIHZI2tY1JwIw/FZva0xly7&#10;kQ80lKEWMYR9jgpMCF0upa8MWfRz1xFH7uJ6iyHCvpa6xzGG21YukiSTFhuODQY72hmqruWPVTDu&#10;voepPZXH5ee7Gd7O968uy4JSL8/TdgUi0BT+xQ/3h47z0wX8PRMv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5RcSMMAAADcAAAADwAAAAAAAAAAAAAAAACYAgAAZHJzL2Rv&#10;d25yZXYueG1sUEsFBgAAAAAEAAQA9QAAAIgDAAAAAA==&#10;" filled="f" strokecolor="#92278f [3204]" strokeweight="1.5pt">
                  <v:stroke dashstyle="3 1"/>
                </v:rect>
                <v:shape id="Rectangular Callout 113" o:spid="_x0000_s1051" type="#_x0000_t61" style="position:absolute;left:8080;top:-20095;width:9999;height:17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UfQMEA&#10;AADcAAAADwAAAGRycy9kb3ducmV2LnhtbERPy6rCMBDdC/5DGMGdpj5Q6TWKCKIILtQLbuc2c9tq&#10;MylNtPXvjSC4m8N5znzZmEI8qHK5ZQWDfgSCOLE651TB73nTm4FwHlljYZkUPMnBctFuzTHWtuYj&#10;PU4+FSGEXYwKMu/LWEqXZGTQ9W1JHLh/Wxn0AVap1BXWIdwUchhFE2kw59CQYUnrjJLb6W4UTFd/&#10;iR77yywfHtb7SX3c3t31olS306x+QHhq/Ff8ce90mD8YwfuZcIFc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ZVH0DBAAAA3AAAAA8AAAAAAAAAAAAAAAAAmAIAAGRycy9kb3du&#10;cmV2LnhtbFBLBQYAAAAABAAEAPUAAACGAwAAAAA=&#10;" adj="6300,24300" fillcolor="#92278f [3204]" strokecolor="#481346 [1604]" strokeweight="1pt">
                  <v:textbox>
                    <w:txbxContent>
                      <w:p w:rsidR="007E77CE" w:rsidRDefault="007E77CE" w:rsidP="007B221D">
                        <w:r>
                          <w:t>1</w:t>
                        </w:r>
                      </w:p>
                    </w:txbxContent>
                  </v:textbox>
                </v:shape>
              </v:group>
            </w:pict>
          </mc:Fallback>
        </mc:AlternateContent>
      </w:r>
    </w:p>
    <w:p w:rsidR="00C726E6" w:rsidRDefault="008C6E37" w:rsidP="00255909">
      <w:pPr>
        <w:pStyle w:val="Heading4"/>
        <w:numPr>
          <w:ilvl w:val="0"/>
          <w:numId w:val="77"/>
        </w:numPr>
        <w:ind w:left="2520"/>
        <w:rPr>
          <w:i w:val="0"/>
          <w:sz w:val="24"/>
          <w:szCs w:val="24"/>
        </w:rPr>
      </w:pPr>
      <w:bookmarkStart w:id="3628" w:name="_Toc385664045"/>
      <w:r w:rsidRPr="002B7B2C">
        <w:rPr>
          <w:i w:val="0"/>
          <w:sz w:val="24"/>
          <w:szCs w:val="24"/>
        </w:rPr>
        <w:t>Register an account</w:t>
      </w:r>
      <w:bookmarkEnd w:id="3628"/>
    </w:p>
    <w:p w:rsidR="00B95C84" w:rsidRDefault="00B95C84" w:rsidP="00B95C84">
      <w:r>
        <w:rPr>
          <w:noProof/>
          <w:lang w:eastAsia="en-US"/>
        </w:rPr>
        <w:drawing>
          <wp:inline distT="0" distB="0" distL="0" distR="0" wp14:anchorId="5ED54FFB" wp14:editId="1F6E7856">
            <wp:extent cx="5908711" cy="4483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r="5179" b="87203"/>
                    <a:stretch/>
                  </pic:blipFill>
                  <pic:spPr bwMode="auto">
                    <a:xfrm>
                      <a:off x="0" y="0"/>
                      <a:ext cx="5908711" cy="448310"/>
                    </a:xfrm>
                    <a:prstGeom prst="rect">
                      <a:avLst/>
                    </a:prstGeom>
                    <a:ln>
                      <a:noFill/>
                    </a:ln>
                    <a:extLst>
                      <a:ext uri="{53640926-AAD7-44D8-BBD7-CCE9431645EC}">
                        <a14:shadowObscured xmlns:a14="http://schemas.microsoft.com/office/drawing/2010/main"/>
                      </a:ext>
                    </a:extLst>
                  </pic:spPr>
                </pic:pic>
              </a:graphicData>
            </a:graphic>
          </wp:inline>
        </w:drawing>
      </w:r>
    </w:p>
    <w:p w:rsidR="003D4694" w:rsidRDefault="003D4694" w:rsidP="00B95C84"/>
    <w:p w:rsidR="00B95C84" w:rsidRDefault="007A3254" w:rsidP="003A28A5">
      <w:pPr>
        <w:jc w:val="center"/>
      </w:pPr>
      <w:r>
        <w:rPr>
          <w:noProof/>
          <w:lang w:eastAsia="en-US"/>
        </w:rPr>
        <mc:AlternateContent>
          <mc:Choice Requires="wps">
            <w:drawing>
              <wp:anchor distT="0" distB="0" distL="114300" distR="114300" simplePos="0" relativeHeight="251620352" behindDoc="0" locked="0" layoutInCell="1" allowOverlap="1" wp14:anchorId="7DA9CE28" wp14:editId="7656D076">
                <wp:simplePos x="0" y="0"/>
                <wp:positionH relativeFrom="column">
                  <wp:posOffset>3892550</wp:posOffset>
                </wp:positionH>
                <wp:positionV relativeFrom="paragraph">
                  <wp:posOffset>207010</wp:posOffset>
                </wp:positionV>
                <wp:extent cx="224155" cy="266700"/>
                <wp:effectExtent l="114300" t="0" r="23495" b="133350"/>
                <wp:wrapNone/>
                <wp:docPr id="131" name="Rectangular Callout 131"/>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86256"/>
                            <a:gd name="adj2" fmla="val 7220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Default="007E77CE" w:rsidP="007A3254">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1" o:spid="_x0000_s1052" type="#_x0000_t61" style="position:absolute;left:0;text-align:left;margin-left:306.5pt;margin-top:16.3pt;width:17.65pt;height:21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" adj="-7831,26396" fillcolor="#92278f [3204]" strokecolor="#481346 [1604]" strokeweight="1pt">
                <v:textbox>
                  <w:txbxContent>
                    <w:p w:rsidR="007E77CE" w:rsidRDefault="007E77CE" w:rsidP="007A3254">
                      <w:pPr>
                        <w:jc w:val="center"/>
                      </w:pPr>
                      <w:r>
                        <w:t>7</w:t>
                      </w:r>
                    </w:p>
                  </w:txbxContent>
                </v:textbox>
              </v:shape>
            </w:pict>
          </mc:Fallback>
        </mc:AlternateContent>
      </w:r>
      <w:r>
        <w:rPr>
          <w:noProof/>
          <w:lang w:eastAsia="en-US"/>
        </w:rPr>
        <mc:AlternateContent>
          <mc:Choice Requires="wps">
            <w:drawing>
              <wp:anchor distT="0" distB="0" distL="114300" distR="114300" simplePos="0" relativeHeight="251622400" behindDoc="0" locked="0" layoutInCell="1" allowOverlap="1" wp14:anchorId="4CA0AB58" wp14:editId="4ADA34B9">
                <wp:simplePos x="0" y="0"/>
                <wp:positionH relativeFrom="column">
                  <wp:posOffset>2357599</wp:posOffset>
                </wp:positionH>
                <wp:positionV relativeFrom="paragraph">
                  <wp:posOffset>267395</wp:posOffset>
                </wp:positionV>
                <wp:extent cx="224155" cy="266700"/>
                <wp:effectExtent l="0" t="0" r="175895" b="114300"/>
                <wp:wrapNone/>
                <wp:docPr id="132" name="Rectangular Callout 13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98468"/>
                            <a:gd name="adj2" fmla="val 6573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Default="007E77CE" w:rsidP="007A3254">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2" o:spid="_x0000_s1053" type="#_x0000_t61" style="position:absolute;left:0;text-align:left;margin-left:185.65pt;margin-top:21.05pt;width:17.65pt;height:21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" adj="32069,24999" fillcolor="#92278f [3204]" strokecolor="#481346 [1604]" strokeweight="1pt">
                <v:textbox>
                  <w:txbxContent>
                    <w:p w:rsidR="007E77CE" w:rsidRDefault="007E77CE" w:rsidP="007A3254">
                      <w:pPr>
                        <w:jc w:val="center"/>
                      </w:pPr>
                      <w:r>
                        <w:t>6</w:t>
                      </w:r>
                    </w:p>
                  </w:txbxContent>
                </v:textbox>
              </v:shape>
            </w:pict>
          </mc:Fallback>
        </mc:AlternateContent>
      </w:r>
      <w:r w:rsidR="00907D43">
        <w:rPr>
          <w:noProof/>
          <w:lang w:eastAsia="en-US"/>
        </w:rPr>
        <mc:AlternateContent>
          <mc:Choice Requires="wps">
            <w:drawing>
              <wp:anchor distT="0" distB="0" distL="114300" distR="114300" simplePos="0" relativeHeight="251618304" behindDoc="0" locked="0" layoutInCell="1" allowOverlap="1" wp14:anchorId="6A3A65B8" wp14:editId="5D5D2972">
                <wp:simplePos x="0" y="0"/>
                <wp:positionH relativeFrom="column">
                  <wp:posOffset>3250565</wp:posOffset>
                </wp:positionH>
                <wp:positionV relativeFrom="paragraph">
                  <wp:posOffset>458206</wp:posOffset>
                </wp:positionV>
                <wp:extent cx="535593" cy="138023"/>
                <wp:effectExtent l="0" t="0" r="17145" b="14605"/>
                <wp:wrapNone/>
                <wp:docPr id="130" name="Rectangle 130"/>
                <wp:cNvGraphicFramePr/>
                <a:graphic xmlns:a="http://schemas.openxmlformats.org/drawingml/2006/main">
                  <a:graphicData uri="http://schemas.microsoft.com/office/word/2010/wordprocessingShape">
                    <wps:wsp>
                      <wps:cNvSpPr/>
                      <wps:spPr>
                        <a:xfrm>
                          <a:off x="0" y="0"/>
                          <a:ext cx="535593" cy="138023"/>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6C7CBDF7" id="Rectangle 130" o:spid="_x0000_s1026" style="position:absolute;margin-left:255.95pt;margin-top:36.1pt;width:42.15pt;height:10.85pt;z-index:251618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" filled="f" strokecolor="#92278f [3204]" strokeweight="1.5pt">
                <v:stroke dashstyle="3 1"/>
              </v:rect>
            </w:pict>
          </mc:Fallback>
        </mc:AlternateContent>
      </w:r>
      <w:r w:rsidR="00907D43">
        <w:rPr>
          <w:noProof/>
          <w:lang w:eastAsia="en-US"/>
        </w:rPr>
        <mc:AlternateContent>
          <mc:Choice Requires="wps">
            <w:drawing>
              <wp:anchor distT="0" distB="0" distL="114300" distR="114300" simplePos="0" relativeHeight="251616256" behindDoc="0" locked="0" layoutInCell="1" allowOverlap="1" wp14:anchorId="5A0BDFF1" wp14:editId="149AFF1D">
                <wp:simplePos x="0" y="0"/>
                <wp:positionH relativeFrom="column">
                  <wp:posOffset>2685403</wp:posOffset>
                </wp:positionH>
                <wp:positionV relativeFrom="paragraph">
                  <wp:posOffset>457176</wp:posOffset>
                </wp:positionV>
                <wp:extent cx="535593" cy="138023"/>
                <wp:effectExtent l="0" t="0" r="17145" b="14605"/>
                <wp:wrapNone/>
                <wp:docPr id="129" name="Rectangle 129"/>
                <wp:cNvGraphicFramePr/>
                <a:graphic xmlns:a="http://schemas.openxmlformats.org/drawingml/2006/main">
                  <a:graphicData uri="http://schemas.microsoft.com/office/word/2010/wordprocessingShape">
                    <wps:wsp>
                      <wps:cNvSpPr/>
                      <wps:spPr>
                        <a:xfrm>
                          <a:off x="0" y="0"/>
                          <a:ext cx="535593" cy="138023"/>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6DB1A5BA" id="Rectangle 129" o:spid="_x0000_s1026" style="position:absolute;margin-left:211.45pt;margin-top:36pt;width:42.15pt;height:10.85pt;z-index:251616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" filled="f" strokecolor="#92278f [3204]" strokeweight="1.5pt">
                <v:stroke dashstyle="3 1"/>
              </v:rect>
            </w:pict>
          </mc:Fallback>
        </mc:AlternateContent>
      </w:r>
      <w:r w:rsidR="005F5280">
        <w:rPr>
          <w:noProof/>
          <w:lang w:eastAsia="en-US"/>
        </w:rPr>
        <mc:AlternateContent>
          <mc:Choice Requires="wps">
            <w:drawing>
              <wp:anchor distT="0" distB="0" distL="114300" distR="114300" simplePos="0" relativeHeight="251599872" behindDoc="0" locked="0" layoutInCell="1" allowOverlap="1" wp14:anchorId="1939B7DB" wp14:editId="564F0880">
                <wp:simplePos x="0" y="0"/>
                <wp:positionH relativeFrom="column">
                  <wp:posOffset>1469078</wp:posOffset>
                </wp:positionH>
                <wp:positionV relativeFrom="paragraph">
                  <wp:posOffset>784979</wp:posOffset>
                </wp:positionV>
                <wp:extent cx="3485072" cy="2423663"/>
                <wp:effectExtent l="0" t="0" r="20320" b="15240"/>
                <wp:wrapNone/>
                <wp:docPr id="117" name="Rectangle 117"/>
                <wp:cNvGraphicFramePr/>
                <a:graphic xmlns:a="http://schemas.openxmlformats.org/drawingml/2006/main">
                  <a:graphicData uri="http://schemas.microsoft.com/office/word/2010/wordprocessingShape">
                    <wps:wsp>
                      <wps:cNvSpPr/>
                      <wps:spPr>
                        <a:xfrm>
                          <a:off x="0" y="0"/>
                          <a:ext cx="3485072" cy="2423663"/>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0C391EF" id="Rectangle 117" o:spid="_x0000_s1026" style="position:absolute;margin-left:115.7pt;margin-top:61.8pt;width:274.4pt;height:190.8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" filled="f" strokecolor="#92278f [3204]" strokeweight="1.5pt">
                <v:stroke dashstyle="3 1"/>
              </v:rect>
            </w:pict>
          </mc:Fallback>
        </mc:AlternateContent>
      </w:r>
      <w:r w:rsidR="005F5280">
        <w:rPr>
          <w:noProof/>
          <w:lang w:eastAsia="en-US"/>
        </w:rPr>
        <mc:AlternateContent>
          <mc:Choice Requires="wps">
            <w:drawing>
              <wp:anchor distT="0" distB="0" distL="114300" distR="114300" simplePos="0" relativeHeight="251610112" behindDoc="0" locked="0" layoutInCell="1" allowOverlap="1" wp14:anchorId="3105FC54" wp14:editId="4DADF696">
                <wp:simplePos x="0" y="0"/>
                <wp:positionH relativeFrom="column">
                  <wp:posOffset>4375797</wp:posOffset>
                </wp:positionH>
                <wp:positionV relativeFrom="paragraph">
                  <wp:posOffset>3295794</wp:posOffset>
                </wp:positionV>
                <wp:extent cx="224155" cy="232194"/>
                <wp:effectExtent l="19050" t="0" r="23495" b="130175"/>
                <wp:wrapNone/>
                <wp:docPr id="125" name="Rectangular Callout 125"/>
                <wp:cNvGraphicFramePr/>
                <a:graphic xmlns:a="http://schemas.openxmlformats.org/drawingml/2006/main">
                  <a:graphicData uri="http://schemas.microsoft.com/office/word/2010/wordprocessingShape">
                    <wps:wsp>
                      <wps:cNvSpPr/>
                      <wps:spPr>
                        <a:xfrm>
                          <a:off x="0" y="0"/>
                          <a:ext cx="224155" cy="232194"/>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Default="007E77CE" w:rsidP="00447BD4">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5" o:spid="_x0000_s1054" type="#_x0000_t61" style="position:absolute;left:0;text-align:left;margin-left:344.55pt;margin-top:259.5pt;width:17.65pt;height:18.3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" adj="481,29191" fillcolor="#92278f [3204]" strokecolor="#481346 [1604]" strokeweight="1pt">
                <v:textbox>
                  <w:txbxContent>
                    <w:p w:rsidR="007E77CE" w:rsidRDefault="007E77CE" w:rsidP="00447BD4">
                      <w:pPr>
                        <w:jc w:val="center"/>
                      </w:pPr>
                      <w:r>
                        <w:t>5</w:t>
                      </w:r>
                    </w:p>
                  </w:txbxContent>
                </v:textbox>
              </v:shape>
            </w:pict>
          </mc:Fallback>
        </mc:AlternateContent>
      </w:r>
      <w:r w:rsidR="005F5280">
        <w:rPr>
          <w:noProof/>
          <w:lang w:eastAsia="en-US"/>
        </w:rPr>
        <mc:AlternateContent>
          <mc:Choice Requires="wps">
            <w:drawing>
              <wp:anchor distT="0" distB="0" distL="114300" distR="114300" simplePos="0" relativeHeight="251612160" behindDoc="0" locked="0" layoutInCell="1" allowOverlap="1" wp14:anchorId="25D9AAB1" wp14:editId="2A7605BE">
                <wp:simplePos x="0" y="0"/>
                <wp:positionH relativeFrom="column">
                  <wp:posOffset>2551430</wp:posOffset>
                </wp:positionH>
                <wp:positionV relativeFrom="paragraph">
                  <wp:posOffset>3205744</wp:posOffset>
                </wp:positionV>
                <wp:extent cx="224155" cy="266700"/>
                <wp:effectExtent l="19050" t="0" r="23495" b="152400"/>
                <wp:wrapNone/>
                <wp:docPr id="126" name="Rectangular Callout 12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Default="007E77CE" w:rsidP="00447BD4">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6" o:spid="_x0000_s1055" type="#_x0000_t61" style="position:absolute;left:0;text-align:left;margin-left:200.9pt;margin-top:252.4pt;width:17.65pt;height:21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" adj="481,29191" fillcolor="#92278f [3204]" strokecolor="#481346 [1604]" strokeweight="1pt">
                <v:textbox>
                  <w:txbxContent>
                    <w:p w:rsidR="007E77CE" w:rsidRDefault="007E77CE" w:rsidP="00447BD4">
                      <w:pPr>
                        <w:jc w:val="center"/>
                      </w:pPr>
                      <w:r>
                        <w:t>4</w:t>
                      </w:r>
                    </w:p>
                  </w:txbxContent>
                </v:textbox>
              </v:shape>
            </w:pict>
          </mc:Fallback>
        </mc:AlternateContent>
      </w:r>
      <w:r w:rsidR="005F5280">
        <w:rPr>
          <w:noProof/>
          <w:lang w:eastAsia="en-US"/>
        </w:rPr>
        <mc:AlternateContent>
          <mc:Choice Requires="wps">
            <w:drawing>
              <wp:anchor distT="0" distB="0" distL="114300" distR="114300" simplePos="0" relativeHeight="251614208" behindDoc="0" locked="0" layoutInCell="1" allowOverlap="1" wp14:anchorId="0CC721C5" wp14:editId="4E672A94">
                <wp:simplePos x="0" y="0"/>
                <wp:positionH relativeFrom="column">
                  <wp:posOffset>3172460</wp:posOffset>
                </wp:positionH>
                <wp:positionV relativeFrom="paragraph">
                  <wp:posOffset>3201934</wp:posOffset>
                </wp:positionV>
                <wp:extent cx="224155" cy="266700"/>
                <wp:effectExtent l="19050" t="0" r="23495" b="152400"/>
                <wp:wrapNone/>
                <wp:docPr id="127" name="Rectangular Callout 12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Default="007E77CE" w:rsidP="00447BD4">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7" o:spid="_x0000_s1056" type="#_x0000_t61" style="position:absolute;left:0;text-align:left;margin-left:249.8pt;margin-top:252.1pt;width:17.65pt;height:21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" adj="481,29191" fillcolor="#92278f [3204]" strokecolor="#481346 [1604]" strokeweight="1pt">
                <v:textbox>
                  <w:txbxContent>
                    <w:p w:rsidR="007E77CE" w:rsidRDefault="007E77CE" w:rsidP="00447BD4">
                      <w:pPr>
                        <w:jc w:val="center"/>
                      </w:pPr>
                      <w:r>
                        <w:t>3</w:t>
                      </w:r>
                    </w:p>
                  </w:txbxContent>
                </v:textbox>
              </v:shape>
            </w:pict>
          </mc:Fallback>
        </mc:AlternateContent>
      </w:r>
      <w:r w:rsidR="005F5280">
        <w:rPr>
          <w:noProof/>
          <w:lang w:eastAsia="en-US"/>
        </w:rPr>
        <mc:AlternateContent>
          <mc:Choice Requires="wps">
            <w:drawing>
              <wp:anchor distT="0" distB="0" distL="114300" distR="114300" simplePos="0" relativeHeight="251608064" behindDoc="0" locked="0" layoutInCell="1" allowOverlap="1" wp14:anchorId="66D94974" wp14:editId="38E3D13D">
                <wp:simplePos x="0" y="0"/>
                <wp:positionH relativeFrom="column">
                  <wp:posOffset>3579495</wp:posOffset>
                </wp:positionH>
                <wp:positionV relativeFrom="paragraph">
                  <wp:posOffset>3525149</wp:posOffset>
                </wp:positionV>
                <wp:extent cx="732790" cy="206375"/>
                <wp:effectExtent l="0" t="0" r="10160" b="22225"/>
                <wp:wrapNone/>
                <wp:docPr id="124" name="Rectangle 124"/>
                <wp:cNvGraphicFramePr/>
                <a:graphic xmlns:a="http://schemas.openxmlformats.org/drawingml/2006/main">
                  <a:graphicData uri="http://schemas.microsoft.com/office/word/2010/wordprocessingShape">
                    <wps:wsp>
                      <wps:cNvSpPr/>
                      <wps:spPr>
                        <a:xfrm>
                          <a:off x="0" y="0"/>
                          <a:ext cx="732790" cy="206375"/>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307301D" id="Rectangle 124" o:spid="_x0000_s1026" style="position:absolute;margin-left:281.85pt;margin-top:277.55pt;width:57.7pt;height:16.2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" filled="f" strokecolor="#92278f [3204]" strokeweight="1.5pt">
                <v:stroke dashstyle="3 1"/>
              </v:rect>
            </w:pict>
          </mc:Fallback>
        </mc:AlternateContent>
      </w:r>
      <w:r w:rsidR="005F5280">
        <w:rPr>
          <w:noProof/>
          <w:lang w:eastAsia="en-US"/>
        </w:rPr>
        <mc:AlternateContent>
          <mc:Choice Requires="wps">
            <w:drawing>
              <wp:anchor distT="0" distB="0" distL="114300" distR="114300" simplePos="0" relativeHeight="251606016" behindDoc="0" locked="0" layoutInCell="1" allowOverlap="1" wp14:anchorId="16DEF2CB" wp14:editId="0215233A">
                <wp:simplePos x="0" y="0"/>
                <wp:positionH relativeFrom="column">
                  <wp:posOffset>2959735</wp:posOffset>
                </wp:positionH>
                <wp:positionV relativeFrom="paragraph">
                  <wp:posOffset>3558804</wp:posOffset>
                </wp:positionV>
                <wp:extent cx="525145" cy="137160"/>
                <wp:effectExtent l="0" t="0" r="27305" b="15240"/>
                <wp:wrapNone/>
                <wp:docPr id="123" name="Rectangle 123"/>
                <wp:cNvGraphicFramePr/>
                <a:graphic xmlns:a="http://schemas.openxmlformats.org/drawingml/2006/main">
                  <a:graphicData uri="http://schemas.microsoft.com/office/word/2010/wordprocessingShape">
                    <wps:wsp>
                      <wps:cNvSpPr/>
                      <wps:spPr>
                        <a:xfrm>
                          <a:off x="0" y="0"/>
                          <a:ext cx="525145" cy="137160"/>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90AC702" id="Rectangle 123" o:spid="_x0000_s1026" style="position:absolute;margin-left:233.05pt;margin-top:280.2pt;width:41.35pt;height:10.8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" filled="f" strokecolor="#92278f [3204]" strokeweight="1.5pt">
                <v:stroke dashstyle="3 1"/>
              </v:rect>
            </w:pict>
          </mc:Fallback>
        </mc:AlternateContent>
      </w:r>
      <w:r w:rsidR="005F5280">
        <w:rPr>
          <w:noProof/>
          <w:lang w:eastAsia="en-US"/>
        </w:rPr>
        <mc:AlternateContent>
          <mc:Choice Requires="wps">
            <w:drawing>
              <wp:anchor distT="0" distB="0" distL="114300" distR="114300" simplePos="0" relativeHeight="251603968" behindDoc="0" locked="0" layoutInCell="1" allowOverlap="1" wp14:anchorId="7FF51480" wp14:editId="782067B0">
                <wp:simplePos x="0" y="0"/>
                <wp:positionH relativeFrom="column">
                  <wp:posOffset>2355215</wp:posOffset>
                </wp:positionH>
                <wp:positionV relativeFrom="paragraph">
                  <wp:posOffset>3567801</wp:posOffset>
                </wp:positionV>
                <wp:extent cx="525145" cy="128905"/>
                <wp:effectExtent l="0" t="0" r="27305" b="23495"/>
                <wp:wrapNone/>
                <wp:docPr id="121" name="Rectangle 121"/>
                <wp:cNvGraphicFramePr/>
                <a:graphic xmlns:a="http://schemas.openxmlformats.org/drawingml/2006/main">
                  <a:graphicData uri="http://schemas.microsoft.com/office/word/2010/wordprocessingShape">
                    <wps:wsp>
                      <wps:cNvSpPr/>
                      <wps:spPr>
                        <a:xfrm>
                          <a:off x="0" y="0"/>
                          <a:ext cx="525145" cy="128905"/>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BC98E7B" id="Rectangle 121" o:spid="_x0000_s1026" style="position:absolute;margin-left:185.45pt;margin-top:280.95pt;width:41.35pt;height:10.1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" filled="f" strokecolor="#92278f [3204]" strokeweight="1.5pt">
                <v:stroke dashstyle="3 1"/>
              </v:rect>
            </w:pict>
          </mc:Fallback>
        </mc:AlternateContent>
      </w:r>
      <w:r w:rsidR="00437915">
        <w:rPr>
          <w:noProof/>
          <w:lang w:eastAsia="en-US"/>
        </w:rPr>
        <mc:AlternateContent>
          <mc:Choice Requires="wps">
            <w:drawing>
              <wp:anchor distT="0" distB="0" distL="114300" distR="114300" simplePos="0" relativeHeight="251601920" behindDoc="0" locked="0" layoutInCell="1" allowOverlap="1" wp14:anchorId="295C4908" wp14:editId="546A7FB0">
                <wp:simplePos x="0" y="0"/>
                <wp:positionH relativeFrom="column">
                  <wp:posOffset>4513233</wp:posOffset>
                </wp:positionH>
                <wp:positionV relativeFrom="paragraph">
                  <wp:posOffset>387973</wp:posOffset>
                </wp:positionV>
                <wp:extent cx="224155" cy="266700"/>
                <wp:effectExtent l="19050" t="0" r="23495" b="152400"/>
                <wp:wrapNone/>
                <wp:docPr id="119" name="Rectangular Callout 119"/>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Default="007E77CE" w:rsidP="00437915">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19" o:spid="_x0000_s1057" type="#_x0000_t61" style="position:absolute;left:0;text-align:left;margin-left:355.35pt;margin-top:30.55pt;width:17.65pt;height:21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" adj="481,29191" fillcolor="#92278f [3204]" strokecolor="#481346 [1604]" strokeweight="1pt">
                <v:textbox>
                  <w:txbxContent>
                    <w:p w:rsidR="007E77CE" w:rsidRDefault="007E77CE" w:rsidP="00437915">
                      <w:pPr>
                        <w:jc w:val="center"/>
                      </w:pPr>
                      <w:r>
                        <w:t>2</w:t>
                      </w:r>
                    </w:p>
                  </w:txbxContent>
                </v:textbox>
              </v:shape>
            </w:pict>
          </mc:Fallback>
        </mc:AlternateContent>
      </w:r>
      <w:r w:rsidR="005F5280">
        <w:rPr>
          <w:noProof/>
          <w:lang w:eastAsia="en-US"/>
        </w:rPr>
        <w:drawing>
          <wp:inline distT="0" distB="0" distL="0" distR="0" wp14:anchorId="44631182" wp14:editId="68B64737">
            <wp:extent cx="4381552" cy="3994030"/>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22138" t="10582" r="24579" b="3020"/>
                    <a:stretch/>
                  </pic:blipFill>
                  <pic:spPr bwMode="auto">
                    <a:xfrm>
                      <a:off x="0" y="0"/>
                      <a:ext cx="4408482" cy="401857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
        <w:tblW w:w="0" w:type="auto"/>
        <w:tblLook w:val="04A0" w:firstRow="1" w:lastRow="0" w:firstColumn="1" w:lastColumn="0" w:noHBand="0" w:noVBand="1"/>
        <w:tblPrChange w:id="3629" w:author="mine" w:date="2014-05-21T13:59:00Z">
          <w:tblPr>
            <w:tblStyle w:val="GridTable4-Accent210"/>
            <w:tblW w:w="0" w:type="auto"/>
            <w:tblLook w:val="04A0" w:firstRow="1" w:lastRow="0" w:firstColumn="1" w:lastColumn="0" w:noHBand="0" w:noVBand="1"/>
          </w:tblPr>
        </w:tblPrChange>
      </w:tblPr>
      <w:tblGrid>
        <w:gridCol w:w="715"/>
        <w:gridCol w:w="8730"/>
        <w:tblGridChange w:id="3630">
          <w:tblGrid>
            <w:gridCol w:w="715"/>
            <w:gridCol w:w="8730"/>
          </w:tblGrid>
        </w:tblGridChange>
      </w:tblGrid>
      <w:tr w:rsidR="003D4694" w:rsidTr="006E21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Change w:id="3631" w:author="mine" w:date="2014-05-21T13:59:00Z">
              <w:tcPr>
                <w:tcW w:w="715" w:type="dxa"/>
              </w:tcPr>
            </w:tcPrChange>
          </w:tcPr>
          <w:p w:rsidR="003D4694" w:rsidRDefault="003D4694" w:rsidP="006E212D">
            <w:pPr>
              <w:spacing w:after="0"/>
              <w:cnfStyle w:val="101000000000" w:firstRow="1" w:lastRow="0" w:firstColumn="1" w:lastColumn="0" w:oddVBand="0" w:evenVBand="0" w:oddHBand="0" w:evenHBand="0" w:firstRowFirstColumn="0" w:firstRowLastColumn="0" w:lastRowFirstColumn="0" w:lastRowLastColumn="0"/>
            </w:pPr>
            <w:r>
              <w:t>Step</w:t>
            </w:r>
          </w:p>
        </w:tc>
        <w:tc>
          <w:tcPr>
            <w:tcW w:w="8730" w:type="dxa"/>
            <w:tcPrChange w:id="3632" w:author="mine" w:date="2014-05-21T13:59:00Z">
              <w:tcPr>
                <w:tcW w:w="8730" w:type="dxa"/>
              </w:tcPr>
            </w:tcPrChange>
          </w:tcPr>
          <w:p w:rsidR="003D4694" w:rsidRDefault="003D4694" w:rsidP="006E212D">
            <w:pPr>
              <w:spacing w:after="0"/>
              <w:cnfStyle w:val="100000000000" w:firstRow="1" w:lastRow="0" w:firstColumn="0" w:lastColumn="0" w:oddVBand="0" w:evenVBand="0" w:oddHBand="0" w:evenHBand="0" w:firstRowFirstColumn="0" w:firstRowLastColumn="0" w:lastRowFirstColumn="0" w:lastRowLastColumn="0"/>
            </w:pPr>
            <w:r>
              <w:t>Instruction</w:t>
            </w:r>
          </w:p>
        </w:tc>
      </w:tr>
      <w:tr w:rsidR="003D4694"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Change w:id="3633" w:author="mine" w:date="2014-05-21T13:59:00Z">
              <w:tcPr>
                <w:tcW w:w="715" w:type="dxa"/>
              </w:tcPr>
            </w:tcPrChange>
          </w:tcPr>
          <w:p w:rsidR="003D4694" w:rsidRDefault="003D4694" w:rsidP="006E212D">
            <w:pPr>
              <w:spacing w:after="0"/>
              <w:cnfStyle w:val="001000100000" w:firstRow="0" w:lastRow="0" w:firstColumn="1" w:lastColumn="0" w:oddVBand="0" w:evenVBand="0" w:oddHBand="1" w:evenHBand="0" w:firstRowFirstColumn="0" w:firstRowLastColumn="0" w:lastRowFirstColumn="0" w:lastRowLastColumn="0"/>
            </w:pPr>
            <w:r>
              <w:t>1</w:t>
            </w:r>
          </w:p>
        </w:tc>
        <w:tc>
          <w:tcPr>
            <w:tcW w:w="8730" w:type="dxa"/>
            <w:tcPrChange w:id="3634" w:author="mine" w:date="2014-05-21T13:59:00Z">
              <w:tcPr>
                <w:tcW w:w="8730" w:type="dxa"/>
              </w:tcPr>
            </w:tcPrChange>
          </w:tcPr>
          <w:p w:rsidR="003D4694" w:rsidRDefault="006B3014" w:rsidP="006E212D">
            <w:pPr>
              <w:spacing w:after="0"/>
              <w:cnfStyle w:val="000000100000" w:firstRow="0" w:lastRow="0" w:firstColumn="0" w:lastColumn="0" w:oddVBand="0" w:evenVBand="0" w:oddHBand="1" w:evenHBand="0" w:firstRowFirstColumn="0" w:firstRowLastColumn="0" w:lastRowFirstColumn="0" w:lastRowLastColumn="0"/>
            </w:pPr>
            <w:r>
              <w:t>Click on “Đăng ký” link, you will be redirected to the page to register an account in TSMT system</w:t>
            </w:r>
          </w:p>
        </w:tc>
      </w:tr>
      <w:tr w:rsidR="00C73E93" w:rsidTr="006E212D">
        <w:tc>
          <w:tcPr>
            <w:cnfStyle w:val="001000000000" w:firstRow="0" w:lastRow="0" w:firstColumn="1" w:lastColumn="0" w:oddVBand="0" w:evenVBand="0" w:oddHBand="0" w:evenHBand="0" w:firstRowFirstColumn="0" w:firstRowLastColumn="0" w:lastRowFirstColumn="0" w:lastRowLastColumn="0"/>
            <w:tcW w:w="715" w:type="dxa"/>
            <w:tcPrChange w:id="3635" w:author="mine" w:date="2014-05-21T13:59:00Z">
              <w:tcPr>
                <w:tcW w:w="715" w:type="dxa"/>
              </w:tcPr>
            </w:tcPrChange>
          </w:tcPr>
          <w:p w:rsidR="00C73E93" w:rsidRDefault="00C73E93" w:rsidP="006E212D">
            <w:pPr>
              <w:spacing w:after="0"/>
            </w:pPr>
            <w:r>
              <w:t>2</w:t>
            </w:r>
          </w:p>
        </w:tc>
        <w:tc>
          <w:tcPr>
            <w:tcW w:w="8730" w:type="dxa"/>
            <w:tcPrChange w:id="3636" w:author="mine" w:date="2014-05-21T13:59:00Z">
              <w:tcPr>
                <w:tcW w:w="8730" w:type="dxa"/>
              </w:tcPr>
            </w:tcPrChange>
          </w:tcPr>
          <w:p w:rsidR="00FD1B7E" w:rsidRDefault="00447BD4" w:rsidP="00255909">
            <w:pPr>
              <w:pStyle w:val="ListParagraph"/>
              <w:numPr>
                <w:ilvl w:val="0"/>
                <w:numId w:val="80"/>
              </w:numPr>
              <w:spacing w:after="0"/>
              <w:ind w:left="342"/>
              <w:cnfStyle w:val="000000000000" w:firstRow="0" w:lastRow="0" w:firstColumn="0" w:lastColumn="0" w:oddVBand="0" w:evenVBand="0" w:oddHBand="0" w:evenHBand="0" w:firstRowFirstColumn="0" w:firstRowLastColumn="0" w:lastRowFirstColumn="0" w:lastRowLastColumn="0"/>
            </w:pPr>
            <w:r>
              <w:t xml:space="preserve">Fill in </w:t>
            </w:r>
            <w:r w:rsidR="00CD3ADC">
              <w:t>the fields:</w:t>
            </w:r>
            <w:r w:rsidR="00AF00AF">
              <w:t xml:space="preserve"> </w:t>
            </w:r>
            <w:r w:rsidR="00CD3ADC">
              <w:t>“Email” with your email address</w:t>
            </w:r>
            <w:r w:rsidR="00AF00AF">
              <w:t xml:space="preserve">, </w:t>
            </w:r>
            <w:r w:rsidR="00CD3ADC">
              <w:t>“Mật khẩu”</w:t>
            </w:r>
            <w:r w:rsidR="0089750E">
              <w:t xml:space="preserve"> with your password</w:t>
            </w:r>
            <w:r w:rsidR="00AF00AF">
              <w:t xml:space="preserve">, </w:t>
            </w:r>
            <w:r w:rsidR="0089750E">
              <w:t xml:space="preserve">“Xác </w:t>
            </w:r>
            <w:r w:rsidR="0089750E">
              <w:lastRenderedPageBreak/>
              <w:t>thực mật khẩu” with your password which you filled on the “Mật khẩu” fields</w:t>
            </w:r>
            <w:r w:rsidR="00AF00AF">
              <w:t xml:space="preserve">, </w:t>
            </w:r>
            <w:r w:rsidR="00FD1B7E">
              <w:t>“Họ” with your last name, middle name</w:t>
            </w:r>
            <w:r w:rsidR="00AF00AF">
              <w:t xml:space="preserve">, </w:t>
            </w:r>
            <w:r w:rsidR="00FD1B7E">
              <w:t>“Tên” with your first name</w:t>
            </w:r>
            <w:r w:rsidR="00AF00AF">
              <w:t>, “Số điện thoại”</w:t>
            </w:r>
            <w:r w:rsidR="00D66067">
              <w:t xml:space="preserve"> with your teleph</w:t>
            </w:r>
            <w:r w:rsidR="00AF00AF">
              <w:t>one number</w:t>
            </w:r>
            <w:r w:rsidR="0049515E">
              <w:t>, “Địa chỉ” with your address</w:t>
            </w:r>
          </w:p>
          <w:p w:rsidR="00FD1B7E" w:rsidRDefault="00443AB2" w:rsidP="00255909">
            <w:pPr>
              <w:pStyle w:val="ListParagraph"/>
              <w:numPr>
                <w:ilvl w:val="0"/>
                <w:numId w:val="80"/>
              </w:numPr>
              <w:spacing w:after="0"/>
              <w:ind w:left="342"/>
              <w:cnfStyle w:val="000000000000" w:firstRow="0" w:lastRow="0" w:firstColumn="0" w:lastColumn="0" w:oddVBand="0" w:evenVBand="0" w:oddHBand="0" w:evenHBand="0" w:firstRowFirstColumn="0" w:firstRowLastColumn="0" w:lastRowFirstColumn="0" w:lastRowLastColumn="0"/>
            </w:pPr>
            <w:r>
              <w:t xml:space="preserve">And choose </w:t>
            </w:r>
            <w:r w:rsidR="00AF35CE">
              <w:t>v</w:t>
            </w:r>
            <w:r>
              <w:t xml:space="preserve">alue in </w:t>
            </w:r>
            <w:r w:rsidR="00C81A29">
              <w:t>combo box</w:t>
            </w:r>
            <w:r>
              <w:t xml:space="preserve">: </w:t>
            </w:r>
            <w:r w:rsidR="006E212D">
              <w:t>“Giớ</w:t>
            </w:r>
            <w:r w:rsidR="00AF00AF">
              <w:t>i tính”</w:t>
            </w:r>
            <w:r w:rsidR="0058310D">
              <w:t>, “</w:t>
            </w:r>
            <w:r w:rsidR="00AF35CE">
              <w:t>Ngày sinh</w:t>
            </w:r>
            <w:r w:rsidR="00220AF1">
              <w:t>”,</w:t>
            </w:r>
            <w:r w:rsidR="00AF35CE">
              <w:t xml:space="preserve"> “Tỉnh/Thành phố”, “Quận/Huyện”.</w:t>
            </w:r>
          </w:p>
          <w:p w:rsidR="00AF35CE" w:rsidRDefault="00AF35CE" w:rsidP="00255909">
            <w:pPr>
              <w:pStyle w:val="ListParagraph"/>
              <w:numPr>
                <w:ilvl w:val="0"/>
                <w:numId w:val="80"/>
              </w:numPr>
              <w:spacing w:after="0"/>
              <w:ind w:left="342"/>
              <w:cnfStyle w:val="000000000000" w:firstRow="0" w:lastRow="0" w:firstColumn="0" w:lastColumn="0" w:oddVBand="0" w:evenVBand="0" w:oddHBand="0" w:evenHBand="0" w:firstRowFirstColumn="0" w:firstRowLastColumn="0" w:lastRowFirstColumn="0" w:lastRowLastColumn="0"/>
            </w:pPr>
            <w:r>
              <w:t xml:space="preserve">Then you choose the role which you want to register in TSTM system at </w:t>
            </w:r>
            <w:r w:rsidR="00396863">
              <w:t>combo box</w:t>
            </w:r>
            <w:r>
              <w:t>: “Bạn là:”</w:t>
            </w:r>
          </w:p>
          <w:p w:rsidR="00EF0EE6" w:rsidRDefault="00EF0EE6" w:rsidP="00255909">
            <w:pPr>
              <w:pStyle w:val="ListParagraph"/>
              <w:numPr>
                <w:ilvl w:val="0"/>
                <w:numId w:val="80"/>
              </w:numPr>
              <w:spacing w:after="0"/>
              <w:ind w:left="342"/>
              <w:cnfStyle w:val="000000000000" w:firstRow="0" w:lastRow="0" w:firstColumn="0" w:lastColumn="0" w:oddVBand="0" w:evenVBand="0" w:oddHBand="0" w:evenHBand="0" w:firstRowFirstColumn="0" w:firstRowLastColumn="0" w:lastRowFirstColumn="0" w:lastRowLastColumn="0"/>
            </w:pPr>
            <w:r>
              <w:t>Finally, you fill the result of</w:t>
            </w:r>
            <w:r w:rsidR="008579ED">
              <w:t xml:space="preserve"> the captcha image</w:t>
            </w:r>
            <w:r>
              <w:t xml:space="preserve"> with correct </w:t>
            </w:r>
            <w:r w:rsidR="008579ED">
              <w:t>number.</w:t>
            </w:r>
          </w:p>
        </w:tc>
      </w:tr>
      <w:tr w:rsidR="00833AF7"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Change w:id="3637" w:author="mine" w:date="2014-05-21T13:59:00Z">
              <w:tcPr>
                <w:tcW w:w="715" w:type="dxa"/>
              </w:tcPr>
            </w:tcPrChange>
          </w:tcPr>
          <w:p w:rsidR="00833AF7" w:rsidRDefault="00833AF7" w:rsidP="006E212D">
            <w:pPr>
              <w:spacing w:after="0"/>
              <w:cnfStyle w:val="001000100000" w:firstRow="0" w:lastRow="0" w:firstColumn="1" w:lastColumn="0" w:oddVBand="0" w:evenVBand="0" w:oddHBand="1" w:evenHBand="0" w:firstRowFirstColumn="0" w:firstRowLastColumn="0" w:lastRowFirstColumn="0" w:lastRowLastColumn="0"/>
            </w:pPr>
            <w:r>
              <w:lastRenderedPageBreak/>
              <w:t>3</w:t>
            </w:r>
          </w:p>
        </w:tc>
        <w:tc>
          <w:tcPr>
            <w:tcW w:w="8730" w:type="dxa"/>
            <w:tcPrChange w:id="3638" w:author="mine" w:date="2014-05-21T13:59:00Z">
              <w:tcPr>
                <w:tcW w:w="8730" w:type="dxa"/>
              </w:tcPr>
            </w:tcPrChange>
          </w:tcPr>
          <w:p w:rsidR="00833AF7" w:rsidRDefault="0085605D" w:rsidP="006E212D">
            <w:pPr>
              <w:spacing w:after="0"/>
              <w:cnfStyle w:val="000000100000" w:firstRow="0" w:lastRow="0" w:firstColumn="0" w:lastColumn="0" w:oddVBand="0" w:evenVBand="0" w:oddHBand="1" w:evenHBand="0" w:firstRowFirstColumn="0" w:firstRowLastColumn="0" w:lastRowFirstColumn="0" w:lastRowLastColumn="0"/>
            </w:pPr>
            <w:r>
              <w:t>Click the button “Đăng ký” to proceed to register your account.</w:t>
            </w:r>
          </w:p>
          <w:p w:rsidR="00970CC1" w:rsidRDefault="00970CC1" w:rsidP="006E212D">
            <w:pPr>
              <w:spacing w:after="0"/>
              <w:cnfStyle w:val="000000100000" w:firstRow="0" w:lastRow="0" w:firstColumn="0" w:lastColumn="0" w:oddVBand="0" w:evenVBand="0" w:oddHBand="1" w:evenHBand="0" w:firstRowFirstColumn="0" w:firstRowLastColumn="0" w:lastRowFirstColumn="0" w:lastRowLastColumn="0"/>
            </w:pPr>
            <w:r>
              <w:t>If registered successfully, you will be directed to “Đăng nhập” page to login with the newly created account</w:t>
            </w:r>
          </w:p>
        </w:tc>
      </w:tr>
      <w:tr w:rsidR="00833AF7" w:rsidTr="006E212D">
        <w:tc>
          <w:tcPr>
            <w:cnfStyle w:val="001000000000" w:firstRow="0" w:lastRow="0" w:firstColumn="1" w:lastColumn="0" w:oddVBand="0" w:evenVBand="0" w:oddHBand="0" w:evenHBand="0" w:firstRowFirstColumn="0" w:firstRowLastColumn="0" w:lastRowFirstColumn="0" w:lastRowLastColumn="0"/>
            <w:tcW w:w="715" w:type="dxa"/>
            <w:tcPrChange w:id="3639" w:author="mine" w:date="2014-05-21T13:59:00Z">
              <w:tcPr>
                <w:tcW w:w="715" w:type="dxa"/>
              </w:tcPr>
            </w:tcPrChange>
          </w:tcPr>
          <w:p w:rsidR="00833AF7" w:rsidRDefault="00970CC1" w:rsidP="006E212D">
            <w:pPr>
              <w:spacing w:after="0"/>
            </w:pPr>
            <w:r>
              <w:t>4</w:t>
            </w:r>
          </w:p>
        </w:tc>
        <w:tc>
          <w:tcPr>
            <w:tcW w:w="8730" w:type="dxa"/>
            <w:tcPrChange w:id="3640" w:author="mine" w:date="2014-05-21T13:59:00Z">
              <w:tcPr>
                <w:tcW w:w="8730" w:type="dxa"/>
              </w:tcPr>
            </w:tcPrChange>
          </w:tcPr>
          <w:p w:rsidR="00833AF7" w:rsidRDefault="00E2298C" w:rsidP="006E212D">
            <w:pPr>
              <w:spacing w:after="0"/>
              <w:cnfStyle w:val="000000000000" w:firstRow="0" w:lastRow="0" w:firstColumn="0" w:lastColumn="0" w:oddVBand="0" w:evenVBand="0" w:oddHBand="0" w:evenHBand="0" w:firstRowFirstColumn="0" w:firstRowLastColumn="0" w:lastRowFirstColumn="0" w:lastRowLastColumn="0"/>
            </w:pPr>
            <w:r>
              <w:t>[Optional]</w:t>
            </w:r>
            <w:r w:rsidR="00E20D48">
              <w:t xml:space="preserve"> </w:t>
            </w:r>
            <w:r w:rsidR="00B83571">
              <w:t>Click “Đặt lại” button to clear all fields and you must type again</w:t>
            </w:r>
          </w:p>
        </w:tc>
      </w:tr>
      <w:tr w:rsidR="00833AF7"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Change w:id="3641" w:author="mine" w:date="2014-05-21T13:59:00Z">
              <w:tcPr>
                <w:tcW w:w="715" w:type="dxa"/>
              </w:tcPr>
            </w:tcPrChange>
          </w:tcPr>
          <w:p w:rsidR="00833AF7" w:rsidRDefault="00833AF7" w:rsidP="006E212D">
            <w:pPr>
              <w:spacing w:after="0"/>
              <w:cnfStyle w:val="001000100000" w:firstRow="0" w:lastRow="0" w:firstColumn="1" w:lastColumn="0" w:oddVBand="0" w:evenVBand="0" w:oddHBand="1" w:evenHBand="0" w:firstRowFirstColumn="0" w:firstRowLastColumn="0" w:lastRowFirstColumn="0" w:lastRowLastColumn="0"/>
            </w:pPr>
            <w:r>
              <w:t>5</w:t>
            </w:r>
          </w:p>
        </w:tc>
        <w:tc>
          <w:tcPr>
            <w:tcW w:w="8730" w:type="dxa"/>
            <w:tcPrChange w:id="3642" w:author="mine" w:date="2014-05-21T13:59:00Z">
              <w:tcPr>
                <w:tcW w:w="8730" w:type="dxa"/>
              </w:tcPr>
            </w:tcPrChange>
          </w:tcPr>
          <w:p w:rsidR="00833AF7" w:rsidRDefault="00584DC3" w:rsidP="006E212D">
            <w:pPr>
              <w:spacing w:after="0"/>
              <w:cnfStyle w:val="000000100000" w:firstRow="0" w:lastRow="0" w:firstColumn="0" w:lastColumn="0" w:oddVBand="0" w:evenVBand="0" w:oddHBand="1" w:evenHBand="0" w:firstRowFirstColumn="0" w:firstRowLastColumn="0" w:lastRowFirstColumn="0" w:lastRowLastColumn="0"/>
            </w:pPr>
            <w:r>
              <w:t>[Optional]</w:t>
            </w:r>
            <w:r w:rsidR="00D935A2">
              <w:t xml:space="preserve"> </w:t>
            </w:r>
            <w:r w:rsidR="00B83571">
              <w:t xml:space="preserve">Click “Hủy đăng ký” button to cancel register and you will be </w:t>
            </w:r>
            <w:r w:rsidR="00EA28D4">
              <w:t>re</w:t>
            </w:r>
            <w:r w:rsidR="00B83571">
              <w:t>directed homepage</w:t>
            </w:r>
          </w:p>
        </w:tc>
      </w:tr>
      <w:tr w:rsidR="008C54BD" w:rsidTr="006E212D">
        <w:tc>
          <w:tcPr>
            <w:cnfStyle w:val="001000000000" w:firstRow="0" w:lastRow="0" w:firstColumn="1" w:lastColumn="0" w:oddVBand="0" w:evenVBand="0" w:oddHBand="0" w:evenHBand="0" w:firstRowFirstColumn="0" w:firstRowLastColumn="0" w:lastRowFirstColumn="0" w:lastRowLastColumn="0"/>
            <w:tcW w:w="715" w:type="dxa"/>
            <w:tcPrChange w:id="3643" w:author="mine" w:date="2014-05-21T13:59:00Z">
              <w:tcPr>
                <w:tcW w:w="715" w:type="dxa"/>
              </w:tcPr>
            </w:tcPrChange>
          </w:tcPr>
          <w:p w:rsidR="008C54BD" w:rsidRDefault="008C54BD" w:rsidP="006E212D">
            <w:pPr>
              <w:spacing w:after="0"/>
            </w:pPr>
            <w:r>
              <w:t>6</w:t>
            </w:r>
          </w:p>
        </w:tc>
        <w:tc>
          <w:tcPr>
            <w:tcW w:w="8730" w:type="dxa"/>
            <w:tcPrChange w:id="3644" w:author="mine" w:date="2014-05-21T13:59:00Z">
              <w:tcPr>
                <w:tcW w:w="8730" w:type="dxa"/>
              </w:tcPr>
            </w:tcPrChange>
          </w:tcPr>
          <w:p w:rsidR="008C54BD" w:rsidRDefault="008C54BD" w:rsidP="006E212D">
            <w:pPr>
              <w:spacing w:after="0"/>
              <w:cnfStyle w:val="000000000000" w:firstRow="0" w:lastRow="0" w:firstColumn="0" w:lastColumn="0" w:oddVBand="0" w:evenVBand="0" w:oddHBand="0" w:evenHBand="0" w:firstRowFirstColumn="0" w:firstRowLastColumn="0" w:lastRowFirstColumn="0" w:lastRowLastColumn="0"/>
            </w:pPr>
            <w:r>
              <w:t>[Optional]</w:t>
            </w:r>
            <w:r w:rsidR="00D935A2">
              <w:t xml:space="preserve"> </w:t>
            </w:r>
            <w:r w:rsidR="00EA28D4">
              <w:t>Click “Trang chủ” link, you will be redirected</w:t>
            </w:r>
            <w:r w:rsidR="00CA6BBF">
              <w:t xml:space="preserve"> the</w:t>
            </w:r>
            <w:r w:rsidR="00EA28D4">
              <w:t xml:space="preserve"> </w:t>
            </w:r>
            <w:r w:rsidR="00CA6BBF">
              <w:t>homepage</w:t>
            </w:r>
          </w:p>
        </w:tc>
      </w:tr>
      <w:tr w:rsidR="0067446B"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Change w:id="3645" w:author="mine" w:date="2014-05-21T13:59:00Z">
              <w:tcPr>
                <w:tcW w:w="715" w:type="dxa"/>
              </w:tcPr>
            </w:tcPrChange>
          </w:tcPr>
          <w:p w:rsidR="0067446B" w:rsidRDefault="0067446B" w:rsidP="006E212D">
            <w:pPr>
              <w:spacing w:after="0"/>
              <w:cnfStyle w:val="001000100000" w:firstRow="0" w:lastRow="0" w:firstColumn="1" w:lastColumn="0" w:oddVBand="0" w:evenVBand="0" w:oddHBand="1" w:evenHBand="0" w:firstRowFirstColumn="0" w:firstRowLastColumn="0" w:lastRowFirstColumn="0" w:lastRowLastColumn="0"/>
            </w:pPr>
            <w:r>
              <w:t>7</w:t>
            </w:r>
          </w:p>
        </w:tc>
        <w:tc>
          <w:tcPr>
            <w:tcW w:w="8730" w:type="dxa"/>
            <w:tcPrChange w:id="3646" w:author="mine" w:date="2014-05-21T13:59:00Z">
              <w:tcPr>
                <w:tcW w:w="8730" w:type="dxa"/>
              </w:tcPr>
            </w:tcPrChange>
          </w:tcPr>
          <w:p w:rsidR="0067446B" w:rsidRDefault="0067446B" w:rsidP="006E212D">
            <w:pPr>
              <w:spacing w:after="0"/>
              <w:cnfStyle w:val="000000100000" w:firstRow="0" w:lastRow="0" w:firstColumn="0" w:lastColumn="0" w:oddVBand="0" w:evenVBand="0" w:oddHBand="1" w:evenHBand="0" w:firstRowFirstColumn="0" w:firstRowLastColumn="0" w:lastRowFirstColumn="0" w:lastRowLastColumn="0"/>
            </w:pPr>
            <w:r>
              <w:t>[Optional]</w:t>
            </w:r>
            <w:r w:rsidR="00D935A2">
              <w:t xml:space="preserve"> </w:t>
            </w:r>
            <w:r w:rsidR="00CA6BBF">
              <w:t>Click “Đăng nhập” link, you will be redirected the log in page</w:t>
            </w:r>
          </w:p>
        </w:tc>
      </w:tr>
    </w:tbl>
    <w:p w:rsidR="003D4694" w:rsidRPr="00B95C84" w:rsidRDefault="003D4694" w:rsidP="00B95C84"/>
    <w:p w:rsidR="00791D5A" w:rsidRDefault="00AD0DD7" w:rsidP="00255909">
      <w:pPr>
        <w:pStyle w:val="Heading3"/>
        <w:numPr>
          <w:ilvl w:val="0"/>
          <w:numId w:val="75"/>
        </w:numPr>
        <w:ind w:left="1800"/>
        <w:rPr>
          <w:b/>
        </w:rPr>
      </w:pPr>
      <w:bookmarkStart w:id="3647" w:name="_Toc385664046"/>
      <w:r>
        <w:rPr>
          <w:i/>
          <w:noProof/>
          <w:lang w:eastAsia="en-US"/>
        </w:rPr>
        <mc:AlternateContent>
          <mc:Choice Requires="wps">
            <w:drawing>
              <wp:anchor distT="0" distB="0" distL="114300" distR="114300" simplePos="0" relativeHeight="251728896" behindDoc="0" locked="0" layoutInCell="1" allowOverlap="1" wp14:anchorId="14BB89D7" wp14:editId="79A3AA0F">
                <wp:simplePos x="0" y="0"/>
                <wp:positionH relativeFrom="column">
                  <wp:posOffset>5198597</wp:posOffset>
                </wp:positionH>
                <wp:positionV relativeFrom="paragraph">
                  <wp:posOffset>26493</wp:posOffset>
                </wp:positionV>
                <wp:extent cx="254635" cy="265814"/>
                <wp:effectExtent l="76200" t="0" r="12065" b="115570"/>
                <wp:wrapNone/>
                <wp:docPr id="415" name="Rectangular Callout 415"/>
                <wp:cNvGraphicFramePr/>
                <a:graphic xmlns:a="http://schemas.openxmlformats.org/drawingml/2006/main">
                  <a:graphicData uri="http://schemas.microsoft.com/office/word/2010/wordprocessingShape">
                    <wps:wsp>
                      <wps:cNvSpPr/>
                      <wps:spPr>
                        <a:xfrm>
                          <a:off x="0" y="0"/>
                          <a:ext cx="254635" cy="265814"/>
                        </a:xfrm>
                        <a:prstGeom prst="wedgeRectCallout">
                          <a:avLst>
                            <a:gd name="adj1" fmla="val -62589"/>
                            <a:gd name="adj2" fmla="val 7440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Pr="00AD0DD7" w:rsidRDefault="007E77CE" w:rsidP="00AD0DD7">
                            <w:pPr>
                              <w:jc w:val="center"/>
                              <w:rPr>
                                <w:sz w:val="24"/>
                                <w:szCs w:val="24"/>
                              </w:rPr>
                            </w:pPr>
                            <w:r w:rsidRPr="00AD0DD7">
                              <w:rPr>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415" o:spid="_x0000_s1058" type="#_x0000_t61" style="position:absolute;left:0;text-align:left;margin-left:409.35pt;margin-top:2.1pt;width:20.05pt;height:20.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" adj="-2719,26872" fillcolor="#92278f [3204]" strokecolor="#481346 [1604]" strokeweight="1pt">
                <v:textbox>
                  <w:txbxContent>
                    <w:p w:rsidR="007E77CE" w:rsidRPr="00AD0DD7" w:rsidRDefault="007E77CE" w:rsidP="00AD0DD7">
                      <w:pPr>
                        <w:jc w:val="center"/>
                        <w:rPr>
                          <w:sz w:val="24"/>
                          <w:szCs w:val="24"/>
                        </w:rPr>
                      </w:pPr>
                      <w:r w:rsidRPr="00AD0DD7">
                        <w:rPr>
                          <w:sz w:val="24"/>
                          <w:szCs w:val="24"/>
                        </w:rPr>
                        <w:t>1</w:t>
                      </w:r>
                    </w:p>
                  </w:txbxContent>
                </v:textbox>
              </v:shape>
            </w:pict>
          </mc:Fallback>
        </mc:AlternateContent>
      </w:r>
      <w:r w:rsidR="00791D5A">
        <w:rPr>
          <w:b/>
        </w:rPr>
        <w:t>Guide for members</w:t>
      </w:r>
      <w:bookmarkEnd w:id="3647"/>
    </w:p>
    <w:bookmarkStart w:id="3648" w:name="_Toc385664047"/>
    <w:p w:rsidR="00117423" w:rsidRDefault="00AD0DD7" w:rsidP="00255909">
      <w:pPr>
        <w:pStyle w:val="Heading4"/>
        <w:numPr>
          <w:ilvl w:val="0"/>
          <w:numId w:val="78"/>
        </w:numPr>
        <w:ind w:left="2520"/>
        <w:rPr>
          <w:i w:val="0"/>
          <w:sz w:val="24"/>
          <w:szCs w:val="24"/>
        </w:rPr>
      </w:pPr>
      <w:r>
        <w:rPr>
          <w:i w:val="0"/>
          <w:noProof/>
          <w:sz w:val="24"/>
          <w:szCs w:val="24"/>
          <w:lang w:eastAsia="en-US"/>
        </w:rPr>
        <mc:AlternateContent>
          <mc:Choice Requires="wps">
            <w:drawing>
              <wp:anchor distT="0" distB="0" distL="114300" distR="114300" simplePos="0" relativeHeight="251726848" behindDoc="0" locked="0" layoutInCell="1" allowOverlap="1" wp14:anchorId="662C84B3" wp14:editId="54EBB2A0">
                <wp:simplePos x="0" y="0"/>
                <wp:positionH relativeFrom="column">
                  <wp:posOffset>4883534</wp:posOffset>
                </wp:positionH>
                <wp:positionV relativeFrom="paragraph">
                  <wp:posOffset>208590</wp:posOffset>
                </wp:positionV>
                <wp:extent cx="570511" cy="223284"/>
                <wp:effectExtent l="19050" t="19050" r="20320" b="24765"/>
                <wp:wrapNone/>
                <wp:docPr id="414" name="Rectangle 414"/>
                <wp:cNvGraphicFramePr/>
                <a:graphic xmlns:a="http://schemas.openxmlformats.org/drawingml/2006/main">
                  <a:graphicData uri="http://schemas.microsoft.com/office/word/2010/wordprocessingShape">
                    <wps:wsp>
                      <wps:cNvSpPr/>
                      <wps:spPr>
                        <a:xfrm>
                          <a:off x="0" y="0"/>
                          <a:ext cx="570511" cy="223284"/>
                        </a:xfrm>
                        <a:prstGeom prst="rect">
                          <a:avLst/>
                        </a:prstGeom>
                        <a:noFill/>
                        <a:ln w="28575">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971E646" id="Rectangle 414" o:spid="_x0000_s1026" style="position:absolute;margin-left:384.55pt;margin-top:16.4pt;width:44.9pt;height:17.6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" filled="f" strokecolor="#481346 [1604]" strokeweight="2.25pt">
                <v:stroke dashstyle="3 1"/>
              </v:rect>
            </w:pict>
          </mc:Fallback>
        </mc:AlternateContent>
      </w:r>
      <w:r w:rsidR="00117423" w:rsidRPr="00117423">
        <w:rPr>
          <w:i w:val="0"/>
          <w:sz w:val="24"/>
          <w:szCs w:val="24"/>
        </w:rPr>
        <w:t>Log in to the system</w:t>
      </w:r>
      <w:bookmarkEnd w:id="3648"/>
    </w:p>
    <w:p w:rsidR="0003297C" w:rsidRDefault="002B4CB2" w:rsidP="0003297C">
      <w:r>
        <w:rPr>
          <w:noProof/>
          <w:lang w:eastAsia="en-US"/>
        </w:rPr>
        <w:drawing>
          <wp:anchor distT="0" distB="0" distL="114300" distR="114300" simplePos="0" relativeHeight="251589632" behindDoc="0" locked="0" layoutInCell="1" allowOverlap="1" wp14:anchorId="7E5EBB6E" wp14:editId="1349652C">
            <wp:simplePos x="871268" y="1285336"/>
            <wp:positionH relativeFrom="column">
              <wp:align>left</wp:align>
            </wp:positionH>
            <wp:positionV relativeFrom="paragraph">
              <wp:align>top</wp:align>
            </wp:positionV>
            <wp:extent cx="5908711" cy="448310"/>
            <wp:effectExtent l="0" t="0" r="0" b="889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extLst>
                        <a:ext uri="{28A0092B-C50C-407E-A947-70E740481C1C}">
                          <a14:useLocalDpi xmlns:a14="http://schemas.microsoft.com/office/drawing/2010/main" val="0"/>
                        </a:ext>
                      </a:extLst>
                    </a:blip>
                    <a:srcRect r="5179" b="87203"/>
                    <a:stretch/>
                  </pic:blipFill>
                  <pic:spPr bwMode="auto">
                    <a:xfrm>
                      <a:off x="0" y="0"/>
                      <a:ext cx="5908711" cy="448310"/>
                    </a:xfrm>
                    <a:prstGeom prst="rect">
                      <a:avLst/>
                    </a:prstGeom>
                    <a:ln>
                      <a:noFill/>
                    </a:ln>
                    <a:extLst>
                      <a:ext uri="{53640926-AAD7-44D8-BBD7-CCE9431645EC}">
                        <a14:shadowObscured xmlns:a14="http://schemas.microsoft.com/office/drawing/2010/main"/>
                      </a:ext>
                    </a:extLst>
                  </pic:spPr>
                </pic:pic>
              </a:graphicData>
            </a:graphic>
          </wp:anchor>
        </w:drawing>
      </w:r>
      <w:r>
        <w:br w:type="textWrapping" w:clear="all"/>
      </w:r>
      <w:r w:rsidR="0003297C">
        <w:rPr>
          <w:noProof/>
          <w:lang w:eastAsia="en-US"/>
        </w:rPr>
        <mc:AlternateContent>
          <mc:Choice Requires="wpg">
            <w:drawing>
              <wp:inline distT="0" distB="0" distL="0" distR="0">
                <wp:extent cx="6187440" cy="3215640"/>
                <wp:effectExtent l="0" t="0" r="3810" b="3810"/>
                <wp:docPr id="427" name="Group 427"/>
                <wp:cNvGraphicFramePr/>
                <a:graphic xmlns:a="http://schemas.openxmlformats.org/drawingml/2006/main">
                  <a:graphicData uri="http://schemas.microsoft.com/office/word/2010/wordprocessingGroup">
                    <wpg:wgp>
                      <wpg:cNvGrpSpPr/>
                      <wpg:grpSpPr>
                        <a:xfrm>
                          <a:off x="0" y="0"/>
                          <a:ext cx="6187440" cy="3215640"/>
                          <a:chOff x="0" y="0"/>
                          <a:chExt cx="6187440" cy="3215640"/>
                        </a:xfrm>
                      </wpg:grpSpPr>
                      <wpg:grpSp>
                        <wpg:cNvPr id="426" name="Group 426"/>
                        <wpg:cNvGrpSpPr/>
                        <wpg:grpSpPr>
                          <a:xfrm>
                            <a:off x="0" y="0"/>
                            <a:ext cx="6187440" cy="3215640"/>
                            <a:chOff x="0" y="0"/>
                            <a:chExt cx="6187440" cy="3215640"/>
                          </a:xfrm>
                        </wpg:grpSpPr>
                        <wpg:grpSp>
                          <wpg:cNvPr id="425" name="Group 425"/>
                          <wpg:cNvGrpSpPr/>
                          <wpg:grpSpPr>
                            <a:xfrm>
                              <a:off x="0" y="0"/>
                              <a:ext cx="6187440" cy="3215640"/>
                              <a:chOff x="0" y="0"/>
                              <a:chExt cx="6187440" cy="3215640"/>
                            </a:xfrm>
                          </wpg:grpSpPr>
                          <wpg:grpSp>
                            <wpg:cNvPr id="424" name="Group 424"/>
                            <wpg:cNvGrpSpPr/>
                            <wpg:grpSpPr>
                              <a:xfrm>
                                <a:off x="0" y="0"/>
                                <a:ext cx="6187440" cy="3215640"/>
                                <a:chOff x="0" y="0"/>
                                <a:chExt cx="6187440" cy="3215640"/>
                              </a:xfrm>
                            </wpg:grpSpPr>
                            <pic:pic xmlns:pic="http://schemas.openxmlformats.org/drawingml/2006/picture">
                              <pic:nvPicPr>
                                <pic:cNvPr id="423" name="Picture 423"/>
                                <pic:cNvPicPr>
                                  <a:picLocks noChangeAspect="1"/>
                                </pic:cNvPicPr>
                              </pic:nvPicPr>
                              <pic:blipFill rotWithShape="1">
                                <a:blip r:embed="rId165">
                                  <a:extLst>
                                    <a:ext uri="{28A0092B-C50C-407E-A947-70E740481C1C}">
                                      <a14:useLocalDpi xmlns:a14="http://schemas.microsoft.com/office/drawing/2010/main" val="0"/>
                                    </a:ext>
                                  </a:extLst>
                                </a:blip>
                                <a:srcRect l="164" t="8188" r="538"/>
                                <a:stretch/>
                              </pic:blipFill>
                              <pic:spPr bwMode="auto">
                                <a:xfrm>
                                  <a:off x="0" y="0"/>
                                  <a:ext cx="6187440" cy="3215640"/>
                                </a:xfrm>
                                <a:prstGeom prst="rect">
                                  <a:avLst/>
                                </a:prstGeom>
                                <a:ln>
                                  <a:noFill/>
                                </a:ln>
                                <a:extLst>
                                  <a:ext uri="{53640926-AAD7-44D8-BBD7-CCE9431645EC}">
                                    <a14:shadowObscured xmlns:a14="http://schemas.microsoft.com/office/drawing/2010/main"/>
                                  </a:ext>
                                </a:extLst>
                              </pic:spPr>
                            </pic:pic>
                            <wps:wsp>
                              <wps:cNvPr id="422" name="Rectangular Callout 422"/>
                              <wps:cNvSpPr/>
                              <wps:spPr>
                                <a:xfrm>
                                  <a:off x="1967024" y="1382233"/>
                                  <a:ext cx="254635" cy="265430"/>
                                </a:xfrm>
                                <a:prstGeom prst="wedgeRectCallout">
                                  <a:avLst>
                                    <a:gd name="adj1" fmla="val 112787"/>
                                    <a:gd name="adj2" fmla="val 3034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Pr="00AD0DD7" w:rsidRDefault="007E77CE" w:rsidP="0003297C">
                                    <w:pPr>
                                      <w:jc w:val="center"/>
                                      <w:rPr>
                                        <w:sz w:val="24"/>
                                        <w:szCs w:val="24"/>
                                      </w:rPr>
                                    </w:pPr>
                                    <w:r>
                                      <w:rPr>
                                        <w:sz w:val="24"/>
                                        <w:szCs w:val="2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9" name="Rectangular Callout 419"/>
                            <wps:cNvSpPr/>
                            <wps:spPr>
                              <a:xfrm>
                                <a:off x="3795824" y="1477926"/>
                                <a:ext cx="254635" cy="265430"/>
                              </a:xfrm>
                              <a:prstGeom prst="wedgeRectCallout">
                                <a:avLst>
                                  <a:gd name="adj1" fmla="val -62589"/>
                                  <a:gd name="adj2" fmla="val 7440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Pr="00AD0DD7" w:rsidRDefault="007E77CE" w:rsidP="0003297C">
                                  <w:pPr>
                                    <w:jc w:val="center"/>
                                    <w:rPr>
                                      <w:sz w:val="24"/>
                                      <w:szCs w:val="24"/>
                                    </w:rPr>
                                  </w:pPr>
                                  <w:r>
                                    <w:rPr>
                                      <w:sz w:val="24"/>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8" name="Rectangular Callout 418"/>
                          <wps:cNvSpPr/>
                          <wps:spPr>
                            <a:xfrm>
                              <a:off x="3944679" y="967563"/>
                              <a:ext cx="254635" cy="265430"/>
                            </a:xfrm>
                            <a:prstGeom prst="wedgeRectCallout">
                              <a:avLst>
                                <a:gd name="adj1" fmla="val -62589"/>
                                <a:gd name="adj2" fmla="val 7440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Pr="00AD0DD7" w:rsidRDefault="007E77CE" w:rsidP="0003297C">
                                <w:pPr>
                                  <w:jc w:val="center"/>
                                  <w:rPr>
                                    <w:sz w:val="24"/>
                                    <w:szCs w:val="24"/>
                                  </w:rPr>
                                </w:pPr>
                                <w:r>
                                  <w:rPr>
                                    <w:sz w:val="24"/>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Rectangular Callout 417"/>
                          <wps:cNvSpPr/>
                          <wps:spPr>
                            <a:xfrm>
                              <a:off x="3859619" y="648587"/>
                              <a:ext cx="254635" cy="265430"/>
                            </a:xfrm>
                            <a:prstGeom prst="wedgeRectCallout">
                              <a:avLst>
                                <a:gd name="adj1" fmla="val -62589"/>
                                <a:gd name="adj2" fmla="val 7440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Pr="00AD0DD7" w:rsidRDefault="007E77CE" w:rsidP="0003297C">
                                <w:pPr>
                                  <w:jc w:val="center"/>
                                  <w:rPr>
                                    <w:sz w:val="24"/>
                                    <w:szCs w:val="24"/>
                                  </w:rPr>
                                </w:pPr>
                                <w:r>
                                  <w:rPr>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1" name="Rectangular Callout 421"/>
                          <wps:cNvSpPr/>
                          <wps:spPr>
                            <a:xfrm>
                              <a:off x="3551275" y="223284"/>
                              <a:ext cx="254635" cy="265430"/>
                            </a:xfrm>
                            <a:prstGeom prst="wedgeRectCallout">
                              <a:avLst>
                                <a:gd name="adj1" fmla="val -87643"/>
                                <a:gd name="adj2" fmla="val 9443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Pr="00AD0DD7" w:rsidRDefault="007E77CE" w:rsidP="0003297C">
                                <w:pPr>
                                  <w:jc w:val="center"/>
                                  <w:rPr>
                                    <w:sz w:val="24"/>
                                    <w:szCs w:val="24"/>
                                  </w:rPr>
                                </w:pPr>
                                <w:r>
                                  <w:rPr>
                                    <w:sz w:val="24"/>
                                    <w:szCs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0" name="Rectangular Callout 420"/>
                        <wps:cNvSpPr/>
                        <wps:spPr>
                          <a:xfrm>
                            <a:off x="2296633" y="489098"/>
                            <a:ext cx="254635" cy="265430"/>
                          </a:xfrm>
                          <a:prstGeom prst="wedgeRectCallout">
                            <a:avLst>
                              <a:gd name="adj1" fmla="val 112787"/>
                              <a:gd name="adj2" fmla="val 3034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Pr="00AD0DD7" w:rsidRDefault="007E77CE" w:rsidP="0003297C">
                              <w:pPr>
                                <w:jc w:val="center"/>
                                <w:rPr>
                                  <w:sz w:val="24"/>
                                  <w:szCs w:val="24"/>
                                </w:rPr>
                              </w:pPr>
                              <w:r>
                                <w:rPr>
                                  <w:sz w:val="24"/>
                                  <w:szCs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427" o:spid="_x0000_s1059" style="width:487.2pt;height:253.2pt;mso-position-horizontal-relative:char;mso-position-vertical-relative:line" coordsize="61874,32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">
                <v:group id="Group 426" o:spid="_x0000_s1060" style="position:absolute;width:61874;height:32156" coordsize="61874,321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bpYV8UAAADcAAAADwAAAGRycy9kb3ducmV2LnhtbESPQYvCMBSE78L+h/CE&#10;vWlaV2WpRhFZlz2IoC6It0fzbIvNS2liW/+9EQSPw8x8w8yXnSlFQ7UrLCuIhxEI4tTqgjMF/8fN&#10;4BuE88gaS8uk4E4OlouP3hwTbVveU3PwmQgQdgkqyL2vEildmpNBN7QVcfAutjbog6wzqWtsA9yU&#10;chRFU2mw4LCQY0XrnNLr4WYU/LbYrr7in2Z7vazv5+Nk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26WFfFAAAA3AAA&#10;AA8AAAAAAAAAAAAAAAAAqgIAAGRycy9kb3ducmV2LnhtbFBLBQYAAAAABAAEAPoAAACcAwAAAAA=&#10;">
                  <v:group id="Group 425" o:spid="_x0000_s1061" style="position:absolute;width:61874;height:32156" coordsize="61874,321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WjGIMYAAADcAAAADwAAAGRycy9kb3ducmV2LnhtbESPQWvCQBSE7wX/w/KE&#10;3ppNbFMkZhURKx5CoSqU3h7ZZxLMvg3ZbRL/fbdQ6HGYmW+YfDOZVgzUu8aygiSKQRCXVjdcKbic&#10;356WIJxH1thaJgV3crBZzx5yzLQd+YOGk69EgLDLUEHtfZdJ6cqaDLrIdsTBu9reoA+yr6TucQxw&#10;08pFHL9Kgw2HhRo72tVU3k7fRsFhxHH7nOyH4nbd3b/O6ftnkZBSj/NpuwLhafL/4b/2USt4Wa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aMYgxgAAANwA&#10;AAAPAAAAAAAAAAAAAAAAAKoCAABkcnMvZG93bnJldi54bWxQSwUGAAAAAAQABAD6AAAAnQMAAAAA&#10;">
                    <v:group id="Group 424" o:spid="_x0000_s1062" style="position:absolute;width:61874;height:32156" coordsize="61874,321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iRju8UAAADcAAAADwAAAGRycy9kb3ducmV2LnhtbESPQYvCMBSE78L+h/CE&#10;vWlaV2WpRhFZlz2IoC6It0fzbIvNS2liW/+9EQSPw8x8w8yXnSlFQ7UrLCuIhxEI4tTqgjMF/8fN&#10;4BuE88gaS8uk4E4OlouP3hwTbVveU3PwmQgQdgkqyL2vEildmpNBN7QVcfAutjbog6wzqWtsA9yU&#10;chRFU2mw4LCQY0XrnNLr4WYU/LbYrr7in2Z7vazv5+Nkd9rGpNRnv1vNQHjq/Dv8av9pBe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IkY7vFAAAA3AAA&#10;AA8AAAAAAAAAAAAAAAAAqgIAAGRycy9kb3ducmV2LnhtbFBLBQYAAAAABAAEAPoAAACcAwAAAAA=&#10;">
                      <v:shape id="Picture 423" o:spid="_x0000_s1063" type="#_x0000_t75" style="position:absolute;width:61874;height:321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7OlwPGAAAA3AAAAA8AAABkcnMvZG93bnJldi54bWxEj0FrwkAUhO8F/8PyBG91Y5Sg0VVEKPRS&#10;qKaI3h7ZZxLMvo3ZNUn/fbdQ6HGYmW+YzW4wteiodZVlBbNpBII4t7riQsFX9va6BOE8ssbaMin4&#10;Jge77ehlg6m2PR+pO/lCBAi7FBWU3jeplC4vyaCb2oY4eDfbGvRBtoXULfYBbmoZR1EiDVYcFkps&#10;6FBSfj89jYK+q+LD5fh4rJ6z7Pq5yM5J8nFWajIe9msQngb/H/5rv2sFi3gOv2fCEZDb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s6XA8YAAADcAAAADwAAAAAAAAAAAAAA&#10;AACfAgAAZHJzL2Rvd25yZXYueG1sUEsFBgAAAAAEAAQA9wAAAJIDAAAAAA==&#10;">
                        <v:imagedata r:id="rId166" o:title="" croptop="5366f" cropleft="107f" cropright="353f"/>
                        <v:path arrowok="t"/>
                      </v:shape>
                      <v:shape id="Rectangular Callout 422" o:spid="_x0000_s1064" type="#_x0000_t61" style="position:absolute;left:19670;top:13822;width:2546;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QcIcUA&#10;AADcAAAADwAAAGRycy9kb3ducmV2LnhtbESPQUsDMRSE7wX/Q3iCtzbrolLWpqVKSz0UpK29PzbP&#10;ZHXzsk1id/33jSD0OMzMN8xsMbhWnCnExrOC+0kBgrj2umGj4OOwHk9BxISssfVMCn4pwmJ+M5ph&#10;pX3POzrvkxEZwrFCBTalrpIy1pYcxonviLP36YPDlGUwUgfsM9y1siyKJ+mw4bxgsaNXS/X3/scp&#10;eNxs3u10uToeT9vw8mXY1KdDr9Td7bB8BpFoSNfwf/tNK3goS/g7k4+An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VBwhxQAAANwAAAAPAAAAAAAAAAAAAAAAAJgCAABkcnMv&#10;ZG93bnJldi54bWxQSwUGAAAAAAQABAD1AAAAigMAAAAA&#10;" adj="35162,17355" fillcolor="#92278f [3204]" strokecolor="#481346 [1604]" strokeweight="1pt">
                        <v:textbox>
                          <w:txbxContent>
                            <w:p w:rsidR="007E77CE" w:rsidRPr="00AD0DD7" w:rsidRDefault="007E77CE" w:rsidP="0003297C">
                              <w:pPr>
                                <w:jc w:val="center"/>
                                <w:rPr>
                                  <w:sz w:val="24"/>
                                  <w:szCs w:val="24"/>
                                </w:rPr>
                              </w:pPr>
                              <w:r>
                                <w:rPr>
                                  <w:sz w:val="24"/>
                                  <w:szCs w:val="24"/>
                                </w:rPr>
                                <w:t>7</w:t>
                              </w:r>
                            </w:p>
                          </w:txbxContent>
                        </v:textbox>
                      </v:shape>
                    </v:group>
                    <v:shape id="Rectangular Callout 419" o:spid="_x0000_s1065" type="#_x0000_t61" style="position:absolute;left:37958;top:14779;width:2546;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3ECcAA&#10;AADcAAAADwAAAGRycy9kb3ducmV2LnhtbESPzQrCMBCE74LvEFbwZlNFRKtRRBS9ePDn4HFp1rbY&#10;bEoTa317Iwgeh5n5hlmsWlOKhmpXWFYwjGIQxKnVBWcKrpfdYArCeWSNpWVS8CYHq2W3s8BE2xef&#10;qDn7TAQIuwQV5N5XiZQuzcmgi2xFHLy7rQ36IOtM6hpfAW5KOYrjiTRYcFjIsaJNTunj/DQKtvfp&#10;yOOxwfXuhu2k2B72b7RK9Xvteg7CU+v/4V/7oBWMhzP4nglHQC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b3ECcAAAADcAAAADwAAAAAAAAAAAAAAAACYAgAAZHJzL2Rvd25y&#10;ZXYueG1sUEsFBgAAAAAEAAQA9QAAAIUDAAAAAA==&#10;" adj="-2719,26872" fillcolor="#92278f [3204]" strokecolor="#481346 [1604]" strokeweight="1pt">
                      <v:textbox>
                        <w:txbxContent>
                          <w:p w:rsidR="007E77CE" w:rsidRPr="00AD0DD7" w:rsidRDefault="007E77CE" w:rsidP="0003297C">
                            <w:pPr>
                              <w:jc w:val="center"/>
                              <w:rPr>
                                <w:sz w:val="24"/>
                                <w:szCs w:val="24"/>
                              </w:rPr>
                            </w:pPr>
                            <w:r>
                              <w:rPr>
                                <w:sz w:val="24"/>
                                <w:szCs w:val="24"/>
                              </w:rPr>
                              <w:t>4</w:t>
                            </w:r>
                          </w:p>
                        </w:txbxContent>
                      </v:textbox>
                    </v:shape>
                  </v:group>
                  <v:shape id="Rectangular Callout 418" o:spid="_x0000_s1066" type="#_x0000_t61" style="position:absolute;left:39446;top:9675;width:2547;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hkr0A&#10;AADcAAAADwAAAGRycy9kb3ducmV2LnhtbERPuwrCMBTdBf8hXMHNpoqIVNMiouji4GNwvDTXttjc&#10;lCbW+vdmEBwP573OelOLjlpXWVYwjWIQxLnVFRcKbtf9ZAnCeWSNtWVS8CEHWTocrDHR9s1n6i6+&#10;ECGEXYIKSu+bREqXl2TQRbYhDtzDtgZ9gG0hdYvvEG5qOYvjhTRYcWgosaFtSfnz8jIKdo/lzOOp&#10;w83+jv2i2h0PH7RKjUf9ZgXCU+//4p/7qBXMp2FtOBOOgEy/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Fhkr0AAADcAAAADwAAAAAAAAAAAAAAAACYAgAAZHJzL2Rvd25yZXYu&#10;eG1sUEsFBgAAAAAEAAQA9QAAAIIDAAAAAA==&#10;" adj="-2719,26872" fillcolor="#92278f [3204]" strokecolor="#481346 [1604]" strokeweight="1pt">
                    <v:textbox>
                      <w:txbxContent>
                        <w:p w:rsidR="007E77CE" w:rsidRPr="00AD0DD7" w:rsidRDefault="007E77CE" w:rsidP="0003297C">
                          <w:pPr>
                            <w:jc w:val="center"/>
                            <w:rPr>
                              <w:sz w:val="24"/>
                              <w:szCs w:val="24"/>
                            </w:rPr>
                          </w:pPr>
                          <w:r>
                            <w:rPr>
                              <w:sz w:val="24"/>
                              <w:szCs w:val="24"/>
                            </w:rPr>
                            <w:t>3</w:t>
                          </w:r>
                        </w:p>
                      </w:txbxContent>
                    </v:textbox>
                  </v:shape>
                  <v:shape id="Rectangular Callout 417" o:spid="_x0000_s1067" type="#_x0000_t61" style="position:absolute;left:38596;top:6485;width:2546;height:2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714MAA&#10;AADcAAAADwAAAGRycy9kb3ducmV2LnhtbESPzQrCMBCE74LvEFbwpqkiWqpRRBS9ePDn4HFp1rbY&#10;bEoTa317Iwgeh5n5hlmsWlOKhmpXWFYwGkYgiFOrC84UXC+7QQzCeWSNpWVS8CYHq2W3s8BE2xef&#10;qDn7TAQIuwQV5N5XiZQuzcmgG9qKOHh3Wxv0QdaZ1DW+AtyUchxFU2mw4LCQY0WbnNLH+WkUbO/x&#10;2OOxwfXuhu202B72b7RK9Xvteg7CU+v/4V/7oBVMRjP4nglHQC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2714MAAAADcAAAADwAAAAAAAAAAAAAAAACYAgAAZHJzL2Rvd25y&#10;ZXYueG1sUEsFBgAAAAAEAAQA9QAAAIUDAAAAAA==&#10;" adj="-2719,26872" fillcolor="#92278f [3204]" strokecolor="#481346 [1604]" strokeweight="1pt">
                    <v:textbox>
                      <w:txbxContent>
                        <w:p w:rsidR="007E77CE" w:rsidRPr="00AD0DD7" w:rsidRDefault="007E77CE" w:rsidP="0003297C">
                          <w:pPr>
                            <w:jc w:val="center"/>
                            <w:rPr>
                              <w:sz w:val="24"/>
                              <w:szCs w:val="24"/>
                            </w:rPr>
                          </w:pPr>
                          <w:r>
                            <w:rPr>
                              <w:sz w:val="24"/>
                              <w:szCs w:val="24"/>
                            </w:rPr>
                            <w:t>2</w:t>
                          </w:r>
                        </w:p>
                      </w:txbxContent>
                    </v:textbox>
                  </v:shape>
                  <v:shape id="Rectangular Callout 421" o:spid="_x0000_s1068" type="#_x0000_t61" style="position:absolute;left:35512;top:2232;width:2547;height:2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jcCsIA&#10;AADcAAAADwAAAGRycy9kb3ducmV2LnhtbESPQWuDQBSE74X+h+UFcmvWSJFgXCUECr0V0xx6fLiv&#10;rtV9K+5W7b/vBgI5DjPzDVNUqx3ETJPvHCvY7xIQxI3THbcKrp9vLwcQPiBrHByTgj/yUJXPTwXm&#10;2i1c03wJrYgQ9jkqMCGMuZS+MWTR79xIHL1vN1kMUU6t1BMuEW4HmSZJJi12HBcMjnQ21PSXX6tA&#10;m7pvfg4pnkz2gYTX9stmi1LbzXo6ggi0hkf43n7XCl7TPdzOxCMgy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NwKwgAAANwAAAAPAAAAAAAAAAAAAAAAAJgCAABkcnMvZG93&#10;bnJldi54bWxQSwUGAAAAAAQABAD1AAAAhwMAAAAA&#10;" adj="-8131,31199" fillcolor="#92278f [3204]" strokecolor="#481346 [1604]" strokeweight="1pt">
                    <v:textbox>
                      <w:txbxContent>
                        <w:p w:rsidR="007E77CE" w:rsidRPr="00AD0DD7" w:rsidRDefault="007E77CE" w:rsidP="0003297C">
                          <w:pPr>
                            <w:jc w:val="center"/>
                            <w:rPr>
                              <w:sz w:val="24"/>
                              <w:szCs w:val="24"/>
                            </w:rPr>
                          </w:pPr>
                          <w:r>
                            <w:rPr>
                              <w:sz w:val="24"/>
                              <w:szCs w:val="24"/>
                            </w:rPr>
                            <w:t>6</w:t>
                          </w:r>
                        </w:p>
                      </w:txbxContent>
                    </v:textbox>
                  </v:shape>
                </v:group>
                <v:shape id="Rectangular Callout 420" o:spid="_x0000_s1069" type="#_x0000_t61" style="position:absolute;left:22966;top:4890;width:2546;height:2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onzcIA&#10;AADcAAAADwAAAGRycy9kb3ducmV2LnhtbERPTWsCMRC9C/0PYYTeNKu0RVajWLHYQ6FU633YjMnq&#10;ZrImqbv9982h4PHxvher3jXiRiHWnhVMxgUI4srrmo2C78PbaAYiJmSNjWdS8EsRVsuHwQJL7Tv+&#10;ots+GZFDOJaowKbUllLGypLDOPYtceZOPjhMGQYjdcAuh7tGToviRTqsOTdYbGljqbrsf5yC593u&#10;087W2+Px+hFez4ZNdT10Sj0O+/UcRKI+3cX/7net4Gma5+cz+QjI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yifNwgAAANwAAAAPAAAAAAAAAAAAAAAAAJgCAABkcnMvZG93&#10;bnJldi54bWxQSwUGAAAAAAQABAD1AAAAhwMAAAAA&#10;" adj="35162,17355" fillcolor="#92278f [3204]" strokecolor="#481346 [1604]" strokeweight="1pt">
                  <v:textbox>
                    <w:txbxContent>
                      <w:p w:rsidR="007E77CE" w:rsidRPr="00AD0DD7" w:rsidRDefault="007E77CE" w:rsidP="0003297C">
                        <w:pPr>
                          <w:jc w:val="center"/>
                          <w:rPr>
                            <w:sz w:val="24"/>
                            <w:szCs w:val="24"/>
                          </w:rPr>
                        </w:pPr>
                        <w:r>
                          <w:rPr>
                            <w:sz w:val="24"/>
                            <w:szCs w:val="24"/>
                          </w:rPr>
                          <w:t>5</w:t>
                        </w:r>
                      </w:p>
                    </w:txbxContent>
                  </v:textbox>
                </v:shape>
                <w10:anchorlock/>
              </v:group>
            </w:pict>
          </mc:Fallback>
        </mc:AlternateContent>
      </w:r>
    </w:p>
    <w:tbl>
      <w:tblPr>
        <w:tblStyle w:val="GridTable4-Accent21"/>
        <w:tblW w:w="0" w:type="auto"/>
        <w:tblLook w:val="04A0" w:firstRow="1" w:lastRow="0" w:firstColumn="1" w:lastColumn="0" w:noHBand="0" w:noVBand="1"/>
        <w:tblPrChange w:id="3649" w:author="mine" w:date="2014-05-21T13:59:00Z">
          <w:tblPr>
            <w:tblStyle w:val="GridTable4-Accent210"/>
            <w:tblW w:w="0" w:type="auto"/>
            <w:tblLook w:val="04A0" w:firstRow="1" w:lastRow="0" w:firstColumn="1" w:lastColumn="0" w:noHBand="0" w:noVBand="1"/>
          </w:tblPr>
        </w:tblPrChange>
      </w:tblPr>
      <w:tblGrid>
        <w:gridCol w:w="715"/>
        <w:gridCol w:w="8730"/>
        <w:tblGridChange w:id="3650">
          <w:tblGrid>
            <w:gridCol w:w="715"/>
            <w:gridCol w:w="8730"/>
          </w:tblGrid>
        </w:tblGridChange>
      </w:tblGrid>
      <w:tr w:rsidR="003D4694" w:rsidTr="006E21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Change w:id="3651" w:author="mine" w:date="2014-05-21T13:59:00Z">
              <w:tcPr>
                <w:tcW w:w="715" w:type="dxa"/>
              </w:tcPr>
            </w:tcPrChange>
          </w:tcPr>
          <w:p w:rsidR="003D4694" w:rsidRDefault="003D4694" w:rsidP="006E212D">
            <w:pPr>
              <w:spacing w:after="0"/>
              <w:cnfStyle w:val="101000000000" w:firstRow="1" w:lastRow="0" w:firstColumn="1" w:lastColumn="0" w:oddVBand="0" w:evenVBand="0" w:oddHBand="0" w:evenHBand="0" w:firstRowFirstColumn="0" w:firstRowLastColumn="0" w:lastRowFirstColumn="0" w:lastRowLastColumn="0"/>
            </w:pPr>
            <w:r>
              <w:t>Step</w:t>
            </w:r>
          </w:p>
        </w:tc>
        <w:tc>
          <w:tcPr>
            <w:tcW w:w="8730" w:type="dxa"/>
            <w:tcPrChange w:id="3652" w:author="mine" w:date="2014-05-21T13:59:00Z">
              <w:tcPr>
                <w:tcW w:w="8730" w:type="dxa"/>
              </w:tcPr>
            </w:tcPrChange>
          </w:tcPr>
          <w:p w:rsidR="003D4694" w:rsidRDefault="003D4694" w:rsidP="006E212D">
            <w:pPr>
              <w:spacing w:after="0"/>
              <w:cnfStyle w:val="100000000000" w:firstRow="1" w:lastRow="0" w:firstColumn="0" w:lastColumn="0" w:oddVBand="0" w:evenVBand="0" w:oddHBand="0" w:evenHBand="0" w:firstRowFirstColumn="0" w:firstRowLastColumn="0" w:lastRowFirstColumn="0" w:lastRowLastColumn="0"/>
            </w:pPr>
            <w:r>
              <w:t>Instruction</w:t>
            </w:r>
          </w:p>
        </w:tc>
      </w:tr>
      <w:tr w:rsidR="003D4694"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Change w:id="3653" w:author="mine" w:date="2014-05-21T13:59:00Z">
              <w:tcPr>
                <w:tcW w:w="715" w:type="dxa"/>
              </w:tcPr>
            </w:tcPrChange>
          </w:tcPr>
          <w:p w:rsidR="003D4694" w:rsidRDefault="003D4694" w:rsidP="006E212D">
            <w:pPr>
              <w:spacing w:after="0"/>
              <w:cnfStyle w:val="001000100000" w:firstRow="0" w:lastRow="0" w:firstColumn="1" w:lastColumn="0" w:oddVBand="0" w:evenVBand="0" w:oddHBand="1" w:evenHBand="0" w:firstRowFirstColumn="0" w:firstRowLastColumn="0" w:lastRowFirstColumn="0" w:lastRowLastColumn="0"/>
            </w:pPr>
            <w:r>
              <w:t>1</w:t>
            </w:r>
          </w:p>
        </w:tc>
        <w:tc>
          <w:tcPr>
            <w:tcW w:w="8730" w:type="dxa"/>
            <w:tcPrChange w:id="3654" w:author="mine" w:date="2014-05-21T13:59:00Z">
              <w:tcPr>
                <w:tcW w:w="8730" w:type="dxa"/>
              </w:tcPr>
            </w:tcPrChange>
          </w:tcPr>
          <w:p w:rsidR="003D4694" w:rsidRDefault="0003297C" w:rsidP="006E212D">
            <w:pPr>
              <w:spacing w:after="0"/>
              <w:cnfStyle w:val="000000100000" w:firstRow="0" w:lastRow="0" w:firstColumn="0" w:lastColumn="0" w:oddVBand="0" w:evenVBand="0" w:oddHBand="1" w:evenHBand="0" w:firstRowFirstColumn="0" w:firstRowLastColumn="0" w:lastRowFirstColumn="0" w:lastRowLastColumn="0"/>
            </w:pPr>
            <w:r>
              <w:t>Click “Đăng nhập” link on the top menu, you will be redirected to the Login page</w:t>
            </w:r>
          </w:p>
        </w:tc>
      </w:tr>
      <w:tr w:rsidR="0003297C" w:rsidTr="006E212D">
        <w:tc>
          <w:tcPr>
            <w:cnfStyle w:val="001000000000" w:firstRow="0" w:lastRow="0" w:firstColumn="1" w:lastColumn="0" w:oddVBand="0" w:evenVBand="0" w:oddHBand="0" w:evenHBand="0" w:firstRowFirstColumn="0" w:firstRowLastColumn="0" w:lastRowFirstColumn="0" w:lastRowLastColumn="0"/>
            <w:tcW w:w="715" w:type="dxa"/>
            <w:tcPrChange w:id="3655" w:author="mine" w:date="2014-05-21T13:59:00Z">
              <w:tcPr>
                <w:tcW w:w="715" w:type="dxa"/>
              </w:tcPr>
            </w:tcPrChange>
          </w:tcPr>
          <w:p w:rsidR="0003297C" w:rsidRDefault="0003297C" w:rsidP="006E212D">
            <w:pPr>
              <w:spacing w:after="0"/>
            </w:pPr>
            <w:r>
              <w:t>2</w:t>
            </w:r>
          </w:p>
        </w:tc>
        <w:tc>
          <w:tcPr>
            <w:tcW w:w="8730" w:type="dxa"/>
            <w:tcPrChange w:id="3656" w:author="mine" w:date="2014-05-21T13:59:00Z">
              <w:tcPr>
                <w:tcW w:w="8730" w:type="dxa"/>
              </w:tcPr>
            </w:tcPrChange>
          </w:tcPr>
          <w:p w:rsidR="0003297C" w:rsidRDefault="0003297C" w:rsidP="006E212D">
            <w:pPr>
              <w:spacing w:after="0"/>
              <w:cnfStyle w:val="000000000000" w:firstRow="0" w:lastRow="0" w:firstColumn="0" w:lastColumn="0" w:oddVBand="0" w:evenVBand="0" w:oddHBand="0" w:evenHBand="0" w:firstRowFirstColumn="0" w:firstRowLastColumn="0" w:lastRowFirstColumn="0" w:lastRowLastColumn="0"/>
            </w:pPr>
            <w:r>
              <w:t>Fill the registered account in the “Địa chỉ Email” field, textbox has icon mail</w:t>
            </w:r>
          </w:p>
        </w:tc>
      </w:tr>
      <w:tr w:rsidR="0003297C"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Change w:id="3657" w:author="mine" w:date="2014-05-21T13:59:00Z">
              <w:tcPr>
                <w:tcW w:w="715" w:type="dxa"/>
              </w:tcPr>
            </w:tcPrChange>
          </w:tcPr>
          <w:p w:rsidR="0003297C" w:rsidRDefault="0003297C" w:rsidP="006E212D">
            <w:pPr>
              <w:spacing w:after="0"/>
              <w:cnfStyle w:val="001000100000" w:firstRow="0" w:lastRow="0" w:firstColumn="1" w:lastColumn="0" w:oddVBand="0" w:evenVBand="0" w:oddHBand="1" w:evenHBand="0" w:firstRowFirstColumn="0" w:firstRowLastColumn="0" w:lastRowFirstColumn="0" w:lastRowLastColumn="0"/>
            </w:pPr>
            <w:r>
              <w:t>3</w:t>
            </w:r>
          </w:p>
        </w:tc>
        <w:tc>
          <w:tcPr>
            <w:tcW w:w="8730" w:type="dxa"/>
            <w:tcPrChange w:id="3658" w:author="mine" w:date="2014-05-21T13:59:00Z">
              <w:tcPr>
                <w:tcW w:w="8730" w:type="dxa"/>
              </w:tcPr>
            </w:tcPrChange>
          </w:tcPr>
          <w:p w:rsidR="0003297C" w:rsidRDefault="0003297C" w:rsidP="006E212D">
            <w:pPr>
              <w:spacing w:after="0"/>
              <w:cnfStyle w:val="000000100000" w:firstRow="0" w:lastRow="0" w:firstColumn="0" w:lastColumn="0" w:oddVBand="0" w:evenVBand="0" w:oddHBand="1" w:evenHBand="0" w:firstRowFirstColumn="0" w:firstRowLastColumn="0" w:lastRowFirstColumn="0" w:lastRowLastColumn="0"/>
            </w:pPr>
            <w:r>
              <w:t>Fill the password in the “Mật khẩu”</w:t>
            </w:r>
          </w:p>
        </w:tc>
      </w:tr>
      <w:tr w:rsidR="0003297C" w:rsidTr="006E212D">
        <w:tc>
          <w:tcPr>
            <w:cnfStyle w:val="001000000000" w:firstRow="0" w:lastRow="0" w:firstColumn="1" w:lastColumn="0" w:oddVBand="0" w:evenVBand="0" w:oddHBand="0" w:evenHBand="0" w:firstRowFirstColumn="0" w:firstRowLastColumn="0" w:lastRowFirstColumn="0" w:lastRowLastColumn="0"/>
            <w:tcW w:w="715" w:type="dxa"/>
            <w:tcPrChange w:id="3659" w:author="mine" w:date="2014-05-21T13:59:00Z">
              <w:tcPr>
                <w:tcW w:w="715" w:type="dxa"/>
              </w:tcPr>
            </w:tcPrChange>
          </w:tcPr>
          <w:p w:rsidR="0003297C" w:rsidRDefault="0003297C" w:rsidP="006E212D">
            <w:pPr>
              <w:spacing w:after="0"/>
            </w:pPr>
            <w:r>
              <w:t>4</w:t>
            </w:r>
          </w:p>
        </w:tc>
        <w:tc>
          <w:tcPr>
            <w:tcW w:w="8730" w:type="dxa"/>
            <w:tcPrChange w:id="3660" w:author="mine" w:date="2014-05-21T13:59:00Z">
              <w:tcPr>
                <w:tcW w:w="8730" w:type="dxa"/>
              </w:tcPr>
            </w:tcPrChange>
          </w:tcPr>
          <w:p w:rsidR="0003297C" w:rsidRDefault="002B610A" w:rsidP="006E212D">
            <w:pPr>
              <w:spacing w:after="0"/>
              <w:cnfStyle w:val="000000000000" w:firstRow="0" w:lastRow="0" w:firstColumn="0" w:lastColumn="0" w:oddVBand="0" w:evenVBand="0" w:oddHBand="0" w:evenHBand="0" w:firstRowFirstColumn="0" w:firstRowLastColumn="0" w:lastRowFirstColumn="0" w:lastRowLastColumn="0"/>
            </w:pPr>
            <w:r>
              <w:t>Click “Đăng nhập” button</w:t>
            </w:r>
          </w:p>
        </w:tc>
      </w:tr>
      <w:tr w:rsidR="0003297C"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Change w:id="3661" w:author="mine" w:date="2014-05-21T13:59:00Z">
              <w:tcPr>
                <w:tcW w:w="715" w:type="dxa"/>
              </w:tcPr>
            </w:tcPrChange>
          </w:tcPr>
          <w:p w:rsidR="0003297C" w:rsidRDefault="0003297C" w:rsidP="006E212D">
            <w:pPr>
              <w:spacing w:after="0"/>
              <w:cnfStyle w:val="001000100000" w:firstRow="0" w:lastRow="0" w:firstColumn="1" w:lastColumn="0" w:oddVBand="0" w:evenVBand="0" w:oddHBand="1" w:evenHBand="0" w:firstRowFirstColumn="0" w:firstRowLastColumn="0" w:lastRowFirstColumn="0" w:lastRowLastColumn="0"/>
            </w:pPr>
            <w:r>
              <w:t>5</w:t>
            </w:r>
          </w:p>
        </w:tc>
        <w:tc>
          <w:tcPr>
            <w:tcW w:w="8730" w:type="dxa"/>
            <w:tcPrChange w:id="3662" w:author="mine" w:date="2014-05-21T13:59:00Z">
              <w:tcPr>
                <w:tcW w:w="8730" w:type="dxa"/>
              </w:tcPr>
            </w:tcPrChange>
          </w:tcPr>
          <w:p w:rsidR="0003297C" w:rsidRDefault="0003297C" w:rsidP="006E212D">
            <w:pPr>
              <w:spacing w:after="0"/>
              <w:cnfStyle w:val="000000100000" w:firstRow="0" w:lastRow="0" w:firstColumn="0" w:lastColumn="0" w:oddVBand="0" w:evenVBand="0" w:oddHBand="1" w:evenHBand="0" w:firstRowFirstColumn="0" w:firstRowLastColumn="0" w:lastRowFirstColumn="0" w:lastRowLastColumn="0"/>
            </w:pPr>
          </w:p>
        </w:tc>
      </w:tr>
      <w:tr w:rsidR="0003297C" w:rsidTr="006E212D">
        <w:tc>
          <w:tcPr>
            <w:cnfStyle w:val="001000000000" w:firstRow="0" w:lastRow="0" w:firstColumn="1" w:lastColumn="0" w:oddVBand="0" w:evenVBand="0" w:oddHBand="0" w:evenHBand="0" w:firstRowFirstColumn="0" w:firstRowLastColumn="0" w:lastRowFirstColumn="0" w:lastRowLastColumn="0"/>
            <w:tcW w:w="715" w:type="dxa"/>
            <w:tcPrChange w:id="3663" w:author="mine" w:date="2014-05-21T13:59:00Z">
              <w:tcPr>
                <w:tcW w:w="715" w:type="dxa"/>
              </w:tcPr>
            </w:tcPrChange>
          </w:tcPr>
          <w:p w:rsidR="0003297C" w:rsidRDefault="0003297C" w:rsidP="006E212D">
            <w:pPr>
              <w:spacing w:after="0"/>
            </w:pPr>
            <w:r>
              <w:t>6</w:t>
            </w:r>
          </w:p>
        </w:tc>
        <w:tc>
          <w:tcPr>
            <w:tcW w:w="8730" w:type="dxa"/>
            <w:tcPrChange w:id="3664" w:author="mine" w:date="2014-05-21T13:59:00Z">
              <w:tcPr>
                <w:tcW w:w="8730" w:type="dxa"/>
              </w:tcPr>
            </w:tcPrChange>
          </w:tcPr>
          <w:p w:rsidR="0003297C" w:rsidRDefault="0003297C" w:rsidP="006E212D">
            <w:pPr>
              <w:spacing w:after="0"/>
              <w:cnfStyle w:val="000000000000" w:firstRow="0" w:lastRow="0" w:firstColumn="0" w:lastColumn="0" w:oddVBand="0" w:evenVBand="0" w:oddHBand="0" w:evenHBand="0" w:firstRowFirstColumn="0" w:firstRowLastColumn="0" w:lastRowFirstColumn="0" w:lastRowLastColumn="0"/>
            </w:pPr>
          </w:p>
        </w:tc>
      </w:tr>
    </w:tbl>
    <w:p w:rsidR="003D4694" w:rsidRPr="00250339" w:rsidRDefault="003D4694" w:rsidP="002B4CB2">
      <w:pPr>
        <w:jc w:val="center"/>
      </w:pPr>
    </w:p>
    <w:p w:rsidR="00117423" w:rsidRDefault="00117423" w:rsidP="00255909">
      <w:pPr>
        <w:pStyle w:val="Heading4"/>
        <w:numPr>
          <w:ilvl w:val="0"/>
          <w:numId w:val="78"/>
        </w:numPr>
        <w:ind w:left="2520"/>
        <w:rPr>
          <w:i w:val="0"/>
          <w:sz w:val="24"/>
          <w:szCs w:val="24"/>
        </w:rPr>
      </w:pPr>
      <w:bookmarkStart w:id="3665" w:name="_Toc385664048"/>
      <w:r w:rsidRPr="00117423">
        <w:rPr>
          <w:i w:val="0"/>
          <w:sz w:val="24"/>
          <w:szCs w:val="24"/>
        </w:rPr>
        <w:lastRenderedPageBreak/>
        <w:t>Log out to the system</w:t>
      </w:r>
      <w:bookmarkEnd w:id="3665"/>
    </w:p>
    <w:p w:rsidR="00546AE3" w:rsidRDefault="004F46F8" w:rsidP="008A49A4">
      <w:r>
        <w:rPr>
          <w:noProof/>
          <w:lang w:eastAsia="en-US"/>
        </w:rPr>
        <w:drawing>
          <wp:inline distT="0" distB="0" distL="0" distR="0" wp14:anchorId="1F905062" wp14:editId="7E68905F">
            <wp:extent cx="6015099" cy="586597"/>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7875" r="3328" b="80065"/>
                    <a:stretch/>
                  </pic:blipFill>
                  <pic:spPr bwMode="auto">
                    <a:xfrm>
                      <a:off x="0" y="0"/>
                      <a:ext cx="6061436" cy="59111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
        <w:tblW w:w="0" w:type="auto"/>
        <w:tblLook w:val="04A0" w:firstRow="1" w:lastRow="0" w:firstColumn="1" w:lastColumn="0" w:noHBand="0" w:noVBand="1"/>
        <w:tblPrChange w:id="3666" w:author="mine" w:date="2014-05-21T13:59:00Z">
          <w:tblPr>
            <w:tblStyle w:val="GridTable4-Accent210"/>
            <w:tblW w:w="0" w:type="auto"/>
            <w:tblLook w:val="04A0" w:firstRow="1" w:lastRow="0" w:firstColumn="1" w:lastColumn="0" w:noHBand="0" w:noVBand="1"/>
          </w:tblPr>
        </w:tblPrChange>
      </w:tblPr>
      <w:tblGrid>
        <w:gridCol w:w="715"/>
        <w:gridCol w:w="8730"/>
        <w:tblGridChange w:id="3667">
          <w:tblGrid>
            <w:gridCol w:w="715"/>
            <w:gridCol w:w="8730"/>
          </w:tblGrid>
        </w:tblGridChange>
      </w:tblGrid>
      <w:tr w:rsidR="00546AE3" w:rsidTr="006E21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Change w:id="3668" w:author="mine" w:date="2014-05-21T13:59:00Z">
              <w:tcPr>
                <w:tcW w:w="715" w:type="dxa"/>
              </w:tcPr>
            </w:tcPrChange>
          </w:tcPr>
          <w:p w:rsidR="00546AE3" w:rsidRDefault="00546AE3" w:rsidP="006E212D">
            <w:pPr>
              <w:spacing w:after="0"/>
              <w:cnfStyle w:val="101000000000" w:firstRow="1" w:lastRow="0" w:firstColumn="1" w:lastColumn="0" w:oddVBand="0" w:evenVBand="0" w:oddHBand="0" w:evenHBand="0" w:firstRowFirstColumn="0" w:firstRowLastColumn="0" w:lastRowFirstColumn="0" w:lastRowLastColumn="0"/>
            </w:pPr>
            <w:r>
              <w:t>Step</w:t>
            </w:r>
          </w:p>
        </w:tc>
        <w:tc>
          <w:tcPr>
            <w:tcW w:w="8730" w:type="dxa"/>
            <w:tcPrChange w:id="3669" w:author="mine" w:date="2014-05-21T13:59:00Z">
              <w:tcPr>
                <w:tcW w:w="8730" w:type="dxa"/>
              </w:tcPr>
            </w:tcPrChange>
          </w:tcPr>
          <w:p w:rsidR="00546AE3" w:rsidRDefault="00546AE3" w:rsidP="006E212D">
            <w:pPr>
              <w:spacing w:after="0"/>
              <w:cnfStyle w:val="100000000000" w:firstRow="1" w:lastRow="0" w:firstColumn="0" w:lastColumn="0" w:oddVBand="0" w:evenVBand="0" w:oddHBand="0" w:evenHBand="0" w:firstRowFirstColumn="0" w:firstRowLastColumn="0" w:lastRowFirstColumn="0" w:lastRowLastColumn="0"/>
            </w:pPr>
            <w:r>
              <w:t>Instruction</w:t>
            </w:r>
          </w:p>
        </w:tc>
      </w:tr>
      <w:tr w:rsidR="00546AE3"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Change w:id="3670" w:author="mine" w:date="2014-05-21T13:59:00Z">
              <w:tcPr>
                <w:tcW w:w="715" w:type="dxa"/>
              </w:tcPr>
            </w:tcPrChange>
          </w:tcPr>
          <w:p w:rsidR="00546AE3" w:rsidRDefault="00546AE3" w:rsidP="006E212D">
            <w:pPr>
              <w:spacing w:after="0"/>
              <w:cnfStyle w:val="001000100000" w:firstRow="0" w:lastRow="0" w:firstColumn="1" w:lastColumn="0" w:oddVBand="0" w:evenVBand="0" w:oddHBand="1" w:evenHBand="0" w:firstRowFirstColumn="0" w:firstRowLastColumn="0" w:lastRowFirstColumn="0" w:lastRowLastColumn="0"/>
            </w:pPr>
            <w:r>
              <w:t>1</w:t>
            </w:r>
          </w:p>
        </w:tc>
        <w:tc>
          <w:tcPr>
            <w:tcW w:w="8730" w:type="dxa"/>
            <w:tcPrChange w:id="3671" w:author="mine" w:date="2014-05-21T13:59:00Z">
              <w:tcPr>
                <w:tcW w:w="8730" w:type="dxa"/>
              </w:tcPr>
            </w:tcPrChange>
          </w:tcPr>
          <w:p w:rsidR="00546AE3" w:rsidRDefault="00546AE3" w:rsidP="006E212D">
            <w:pPr>
              <w:spacing w:after="0"/>
              <w:cnfStyle w:val="000000100000" w:firstRow="0" w:lastRow="0" w:firstColumn="0" w:lastColumn="0" w:oddVBand="0" w:evenVBand="0" w:oddHBand="1" w:evenHBand="0" w:firstRowFirstColumn="0" w:firstRowLastColumn="0" w:lastRowFirstColumn="0" w:lastRowLastColumn="0"/>
            </w:pPr>
            <w:r>
              <w:t xml:space="preserve">When you move your move on  </w:t>
            </w:r>
          </w:p>
        </w:tc>
      </w:tr>
    </w:tbl>
    <w:p w:rsidR="003D4694" w:rsidRPr="00250339" w:rsidRDefault="003D4694" w:rsidP="00546AE3">
      <w:pPr>
        <w:tabs>
          <w:tab w:val="left" w:pos="1603"/>
        </w:tabs>
      </w:pPr>
    </w:p>
    <w:p w:rsidR="00791D5A" w:rsidRDefault="00337A95" w:rsidP="00255909">
      <w:pPr>
        <w:pStyle w:val="Heading3"/>
        <w:numPr>
          <w:ilvl w:val="0"/>
          <w:numId w:val="75"/>
        </w:numPr>
        <w:ind w:left="1800"/>
        <w:rPr>
          <w:b/>
        </w:rPr>
      </w:pPr>
      <w:bookmarkStart w:id="3672" w:name="_Toc385664049"/>
      <w:r w:rsidRPr="00756831">
        <w:rPr>
          <w:b/>
        </w:rPr>
        <w:t>Guide for candidates</w:t>
      </w:r>
      <w:bookmarkEnd w:id="3672"/>
      <w:r w:rsidRPr="00756831">
        <w:rPr>
          <w:b/>
        </w:rPr>
        <w:t xml:space="preserve"> </w:t>
      </w:r>
    </w:p>
    <w:p w:rsidR="00FB0607" w:rsidRPr="008831A1" w:rsidRDefault="00FB0607" w:rsidP="004D7A42">
      <w:pPr>
        <w:pStyle w:val="Heading4"/>
        <w:numPr>
          <w:ilvl w:val="0"/>
          <w:numId w:val="123"/>
        </w:numPr>
        <w:rPr>
          <w:i w:val="0"/>
          <w:sz w:val="24"/>
          <w:szCs w:val="24"/>
        </w:rPr>
      </w:pPr>
      <w:bookmarkStart w:id="3673" w:name="_Toc385664050"/>
      <w:r w:rsidRPr="008831A1">
        <w:rPr>
          <w:i w:val="0"/>
          <w:sz w:val="24"/>
          <w:szCs w:val="24"/>
        </w:rPr>
        <w:t>Register examination paper</w:t>
      </w:r>
      <w:bookmarkEnd w:id="3673"/>
    </w:p>
    <w:p w:rsidR="00304C96" w:rsidRPr="008831A1" w:rsidRDefault="00FB0607" w:rsidP="004D7A42">
      <w:pPr>
        <w:pStyle w:val="Heading4"/>
        <w:numPr>
          <w:ilvl w:val="0"/>
          <w:numId w:val="123"/>
        </w:numPr>
        <w:rPr>
          <w:i w:val="0"/>
          <w:sz w:val="24"/>
          <w:szCs w:val="24"/>
        </w:rPr>
      </w:pPr>
      <w:bookmarkStart w:id="3674" w:name="_Toc385664051"/>
      <w:r w:rsidRPr="008831A1">
        <w:rPr>
          <w:i w:val="0"/>
          <w:sz w:val="24"/>
          <w:szCs w:val="24"/>
        </w:rPr>
        <w:t>Search lodge</w:t>
      </w:r>
      <w:r w:rsidR="00304C96" w:rsidRPr="008831A1">
        <w:rPr>
          <w:i w:val="0"/>
          <w:sz w:val="24"/>
          <w:szCs w:val="24"/>
        </w:rPr>
        <w:t>s</w:t>
      </w:r>
      <w:bookmarkEnd w:id="3674"/>
      <w:r w:rsidRPr="008831A1">
        <w:rPr>
          <w:i w:val="0"/>
          <w:sz w:val="24"/>
          <w:szCs w:val="24"/>
        </w:rPr>
        <w:t xml:space="preserve"> </w:t>
      </w:r>
    </w:p>
    <w:p w:rsidR="00FB0607" w:rsidRPr="008831A1" w:rsidRDefault="00FB0607" w:rsidP="004D7A42">
      <w:pPr>
        <w:pStyle w:val="Heading4"/>
        <w:numPr>
          <w:ilvl w:val="0"/>
          <w:numId w:val="123"/>
        </w:numPr>
        <w:rPr>
          <w:i w:val="0"/>
          <w:sz w:val="24"/>
          <w:szCs w:val="24"/>
        </w:rPr>
      </w:pPr>
      <w:bookmarkStart w:id="3675" w:name="_Toc385664052"/>
      <w:r w:rsidRPr="008831A1">
        <w:rPr>
          <w:i w:val="0"/>
          <w:sz w:val="24"/>
          <w:szCs w:val="24"/>
        </w:rPr>
        <w:t>Register into charities</w:t>
      </w:r>
      <w:bookmarkEnd w:id="3675"/>
    </w:p>
    <w:p w:rsidR="00FB0607" w:rsidRPr="008831A1" w:rsidRDefault="00304C96" w:rsidP="004D7A42">
      <w:pPr>
        <w:pStyle w:val="Heading4"/>
        <w:numPr>
          <w:ilvl w:val="0"/>
          <w:numId w:val="123"/>
        </w:numPr>
      </w:pPr>
      <w:bookmarkStart w:id="3676" w:name="_Toc385664053"/>
      <w:r w:rsidRPr="008831A1">
        <w:rPr>
          <w:i w:val="0"/>
          <w:sz w:val="24"/>
          <w:szCs w:val="24"/>
        </w:rPr>
        <w:t>View</w:t>
      </w:r>
      <w:bookmarkEnd w:id="3676"/>
      <w:r w:rsidRPr="008831A1">
        <w:t xml:space="preserve"> </w:t>
      </w:r>
      <w:r w:rsidRPr="008831A1">
        <w:tab/>
      </w:r>
    </w:p>
    <w:p w:rsidR="00EB1015" w:rsidRPr="002304DB" w:rsidRDefault="00EB1015" w:rsidP="00EB1015">
      <w:pPr>
        <w:pStyle w:val="Heading3"/>
        <w:numPr>
          <w:ilvl w:val="0"/>
          <w:numId w:val="75"/>
        </w:numPr>
        <w:ind w:left="1800"/>
        <w:rPr>
          <w:b/>
        </w:rPr>
      </w:pPr>
      <w:r>
        <w:tab/>
      </w:r>
      <w:bookmarkStart w:id="3677" w:name="_Toc385664054"/>
      <w:r w:rsidRPr="00DA3752">
        <w:rPr>
          <w:b/>
        </w:rPr>
        <w:t>Guide for sponsors</w:t>
      </w:r>
      <w:bookmarkEnd w:id="3677"/>
    </w:p>
    <w:p w:rsidR="00EB1015" w:rsidRDefault="00EB1015" w:rsidP="00EB1015">
      <w:pPr>
        <w:pStyle w:val="Heading4"/>
        <w:numPr>
          <w:ilvl w:val="0"/>
          <w:numId w:val="78"/>
        </w:numPr>
        <w:ind w:left="2520"/>
        <w:rPr>
          <w:i w:val="0"/>
          <w:sz w:val="24"/>
          <w:szCs w:val="24"/>
        </w:rPr>
      </w:pPr>
      <w:bookmarkStart w:id="3678" w:name="_Toc385664055"/>
      <w:r>
        <w:rPr>
          <w:i w:val="0"/>
          <w:sz w:val="24"/>
          <w:szCs w:val="24"/>
        </w:rPr>
        <w:t>Home page</w:t>
      </w:r>
      <w:bookmarkEnd w:id="3678"/>
    </w:p>
    <w:p w:rsidR="00EB1015" w:rsidRDefault="00EB1015" w:rsidP="00EB1015"/>
    <w:p w:rsidR="00EB1015" w:rsidRDefault="00EB1015" w:rsidP="00EB1015">
      <w:r>
        <w:rPr>
          <w:noProof/>
          <w:lang w:eastAsia="en-US"/>
        </w:rPr>
        <mc:AlternateContent>
          <mc:Choice Requires="wps">
            <w:drawing>
              <wp:anchor distT="0" distB="0" distL="114300" distR="114300" simplePos="0" relativeHeight="251632640" behindDoc="0" locked="0" layoutInCell="1" allowOverlap="1" wp14:anchorId="0BC2A80A" wp14:editId="45B54F44">
                <wp:simplePos x="0" y="0"/>
                <wp:positionH relativeFrom="column">
                  <wp:posOffset>3570605</wp:posOffset>
                </wp:positionH>
                <wp:positionV relativeFrom="paragraph">
                  <wp:posOffset>1960880</wp:posOffset>
                </wp:positionV>
                <wp:extent cx="224155" cy="266700"/>
                <wp:effectExtent l="152400" t="0" r="23495" b="95250"/>
                <wp:wrapNone/>
                <wp:docPr id="143" name="Rectangular Callout 143"/>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00750"/>
                            <a:gd name="adj2" fmla="val 6065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Default="007E77CE" w:rsidP="00EB1015">
                            <w:pPr>
                              <w:jc w:val="center"/>
                            </w:pPr>
                            <w:r>
                              <w:t>5</w:t>
                            </w:r>
                            <w:r>
                              <w:rPr>
                                <w:noProof/>
                                <w:lang w:eastAsia="en-US"/>
                              </w:rPr>
                              <w:drawing>
                                <wp:inline distT="0" distB="0" distL="0" distR="0" wp14:anchorId="6244D6B4" wp14:editId="05EDB2CD">
                                  <wp:extent cx="28575" cy="4816"/>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3" o:spid="_x0000_s1070" type="#_x0000_t61" style="position:absolute;margin-left:281.15pt;margin-top:154.4pt;width:17.65pt;height:21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" adj="-10962,23901" fillcolor="#92278f [3204]" strokecolor="#481346 [1604]" strokeweight="1pt">
                <v:textbox>
                  <w:txbxContent>
                    <w:p w:rsidR="007E77CE" w:rsidRDefault="007E77CE" w:rsidP="00EB1015">
                      <w:pPr>
                        <w:jc w:val="center"/>
                      </w:pPr>
                      <w:r>
                        <w:t>5</w:t>
                      </w:r>
                      <w:r>
                        <w:rPr>
                          <w:noProof/>
                          <w:lang w:eastAsia="en-US"/>
                        </w:rPr>
                        <w:drawing>
                          <wp:inline distT="0" distB="0" distL="0" distR="0" wp14:anchorId="6244D6B4" wp14:editId="05EDB2CD">
                            <wp:extent cx="28575" cy="4816"/>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34688" behindDoc="0" locked="0" layoutInCell="1" allowOverlap="1" wp14:anchorId="57AEB00E" wp14:editId="63A4E672">
                <wp:simplePos x="0" y="0"/>
                <wp:positionH relativeFrom="column">
                  <wp:posOffset>1463040</wp:posOffset>
                </wp:positionH>
                <wp:positionV relativeFrom="paragraph">
                  <wp:posOffset>1966595</wp:posOffset>
                </wp:positionV>
                <wp:extent cx="224155" cy="266700"/>
                <wp:effectExtent l="0" t="0" r="156845" b="57150"/>
                <wp:wrapNone/>
                <wp:docPr id="332" name="Rectangular Callout 33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89971"/>
                            <a:gd name="adj2" fmla="val 53973"/>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Default="007E77CE" w:rsidP="00EB1015">
                            <w:pPr>
                              <w:jc w:val="center"/>
                            </w:pPr>
                            <w:r>
                              <w:t>4</w:t>
                            </w:r>
                            <w:r>
                              <w:rPr>
                                <w:noProof/>
                                <w:lang w:eastAsia="en-US"/>
                              </w:rPr>
                              <w:drawing>
                                <wp:inline distT="0" distB="0" distL="0" distR="0" wp14:anchorId="4A748497" wp14:editId="730F822C">
                                  <wp:extent cx="28575" cy="4816"/>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32" o:spid="_x0000_s1071" type="#_x0000_t61" style="position:absolute;margin-left:115.2pt;margin-top:154.85pt;width:17.65pt;height:21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" adj="30234,22458" fillcolor="#92278f [3204]" strokecolor="#481346 [1604]" strokeweight="1pt">
                <v:textbox>
                  <w:txbxContent>
                    <w:p w:rsidR="007E77CE" w:rsidRDefault="007E77CE" w:rsidP="00EB1015">
                      <w:pPr>
                        <w:jc w:val="center"/>
                      </w:pPr>
                      <w:r>
                        <w:t>4</w:t>
                      </w:r>
                      <w:r>
                        <w:rPr>
                          <w:noProof/>
                          <w:lang w:eastAsia="en-US"/>
                        </w:rPr>
                        <w:drawing>
                          <wp:inline distT="0" distB="0" distL="0" distR="0" wp14:anchorId="4A748497" wp14:editId="730F822C">
                            <wp:extent cx="28575" cy="4816"/>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26496" behindDoc="0" locked="0" layoutInCell="1" allowOverlap="1" wp14:anchorId="482989B1" wp14:editId="7C9422D0">
                <wp:simplePos x="0" y="0"/>
                <wp:positionH relativeFrom="column">
                  <wp:posOffset>2263140</wp:posOffset>
                </wp:positionH>
                <wp:positionV relativeFrom="paragraph">
                  <wp:posOffset>299085</wp:posOffset>
                </wp:positionV>
                <wp:extent cx="224155" cy="266700"/>
                <wp:effectExtent l="19050" t="0" r="23495" b="152400"/>
                <wp:wrapNone/>
                <wp:docPr id="137" name="Rectangular Callout 13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Default="007E77CE" w:rsidP="00EB1015">
                            <w:pPr>
                              <w:jc w:val="center"/>
                            </w:pPr>
                            <w:r>
                              <w:t>1</w:t>
                            </w:r>
                            <w:r>
                              <w:rPr>
                                <w:noProof/>
                                <w:lang w:eastAsia="en-US"/>
                              </w:rPr>
                              <w:drawing>
                                <wp:inline distT="0" distB="0" distL="0" distR="0" wp14:anchorId="1232A98A" wp14:editId="3C9EDBBD">
                                  <wp:extent cx="28575" cy="481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7" o:spid="_x0000_s1072" type="#_x0000_t61" style="position:absolute;margin-left:178.2pt;margin-top:23.55pt;width:17.65pt;height:21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" adj="481,29191" fillcolor="#92278f [3204]" strokecolor="#481346 [1604]" strokeweight="1pt">
                <v:textbox>
                  <w:txbxContent>
                    <w:p w:rsidR="007E77CE" w:rsidRDefault="007E77CE" w:rsidP="00EB1015">
                      <w:pPr>
                        <w:jc w:val="center"/>
                      </w:pPr>
                      <w:r>
                        <w:t>1</w:t>
                      </w:r>
                      <w:r>
                        <w:rPr>
                          <w:noProof/>
                          <w:lang w:eastAsia="en-US"/>
                        </w:rPr>
                        <w:drawing>
                          <wp:inline distT="0" distB="0" distL="0" distR="0" wp14:anchorId="1232A98A" wp14:editId="3C9EDBBD">
                            <wp:extent cx="28575" cy="481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30592" behindDoc="0" locked="0" layoutInCell="1" allowOverlap="1" wp14:anchorId="5A088BC2" wp14:editId="14E6779B">
                <wp:simplePos x="0" y="0"/>
                <wp:positionH relativeFrom="column">
                  <wp:posOffset>4401820</wp:posOffset>
                </wp:positionH>
                <wp:positionV relativeFrom="paragraph">
                  <wp:posOffset>296545</wp:posOffset>
                </wp:positionV>
                <wp:extent cx="224155" cy="266700"/>
                <wp:effectExtent l="19050" t="0" r="23495" b="152400"/>
                <wp:wrapNone/>
                <wp:docPr id="141" name="Rectangular Callout 141"/>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Default="007E77CE" w:rsidP="00EB1015">
                            <w:pPr>
                              <w:jc w:val="center"/>
                            </w:pPr>
                            <w:r>
                              <w:t>3</w:t>
                            </w:r>
                            <w:r>
                              <w:rPr>
                                <w:noProof/>
                                <w:lang w:eastAsia="en-US"/>
                              </w:rPr>
                              <w:drawing>
                                <wp:inline distT="0" distB="0" distL="0" distR="0" wp14:anchorId="351555D4" wp14:editId="0E8A761E">
                                  <wp:extent cx="28575" cy="46033"/>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6033"/>
                                          </a:xfrm>
                                          <a:prstGeom prst="rect">
                                            <a:avLst/>
                                          </a:prstGeom>
                                          <a:noFill/>
                                          <a:ln>
                                            <a:noFill/>
                                          </a:ln>
                                        </pic:spPr>
                                      </pic:pic>
                                    </a:graphicData>
                                  </a:graphic>
                                </wp:inline>
                              </w:drawing>
                            </w:r>
                            <w:r>
                              <w:rPr>
                                <w:noProof/>
                                <w:lang w:eastAsia="en-US"/>
                              </w:rPr>
                              <w:drawing>
                                <wp:inline distT="0" distB="0" distL="0" distR="0" wp14:anchorId="70E2170A" wp14:editId="2C9AD90A">
                                  <wp:extent cx="28575" cy="4816"/>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1" o:spid="_x0000_s1073" type="#_x0000_t61" style="position:absolute;margin-left:346.6pt;margin-top:23.35pt;width:17.65pt;height:21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" adj="481,29191" fillcolor="#92278f [3204]" strokecolor="#481346 [1604]" strokeweight="1pt">
                <v:textbox>
                  <w:txbxContent>
                    <w:p w:rsidR="007E77CE" w:rsidRDefault="007E77CE" w:rsidP="00EB1015">
                      <w:pPr>
                        <w:jc w:val="center"/>
                      </w:pPr>
                      <w:r>
                        <w:t>3</w:t>
                      </w:r>
                      <w:r>
                        <w:rPr>
                          <w:noProof/>
                          <w:lang w:eastAsia="en-US"/>
                        </w:rPr>
                        <w:drawing>
                          <wp:inline distT="0" distB="0" distL="0" distR="0" wp14:anchorId="351555D4" wp14:editId="0E8A761E">
                            <wp:extent cx="28575" cy="46033"/>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6033"/>
                                    </a:xfrm>
                                    <a:prstGeom prst="rect">
                                      <a:avLst/>
                                    </a:prstGeom>
                                    <a:noFill/>
                                    <a:ln>
                                      <a:noFill/>
                                    </a:ln>
                                  </pic:spPr>
                                </pic:pic>
                              </a:graphicData>
                            </a:graphic>
                          </wp:inline>
                        </w:drawing>
                      </w:r>
                      <w:r>
                        <w:rPr>
                          <w:noProof/>
                          <w:lang w:eastAsia="en-US"/>
                        </w:rPr>
                        <w:drawing>
                          <wp:inline distT="0" distB="0" distL="0" distR="0" wp14:anchorId="70E2170A" wp14:editId="2C9AD90A">
                            <wp:extent cx="28575" cy="4816"/>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28544" behindDoc="0" locked="0" layoutInCell="1" allowOverlap="1" wp14:anchorId="68873EE3" wp14:editId="2784728B">
                <wp:simplePos x="0" y="0"/>
                <wp:positionH relativeFrom="column">
                  <wp:posOffset>3242945</wp:posOffset>
                </wp:positionH>
                <wp:positionV relativeFrom="paragraph">
                  <wp:posOffset>307975</wp:posOffset>
                </wp:positionV>
                <wp:extent cx="224155" cy="266700"/>
                <wp:effectExtent l="19050" t="0" r="23495" b="152400"/>
                <wp:wrapNone/>
                <wp:docPr id="139" name="Rectangular Callout 139"/>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Default="007E77CE" w:rsidP="00EB1015">
                            <w:pPr>
                              <w:jc w:val="center"/>
                            </w:pPr>
                            <w:r>
                              <w:t>2</w:t>
                            </w:r>
                            <w:r>
                              <w:rPr>
                                <w:noProof/>
                                <w:lang w:eastAsia="en-US"/>
                              </w:rPr>
                              <w:drawing>
                                <wp:inline distT="0" distB="0" distL="0" distR="0" wp14:anchorId="35AB96CE" wp14:editId="12C530C2">
                                  <wp:extent cx="28575" cy="4816"/>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9" o:spid="_x0000_s1074" type="#_x0000_t61" style="position:absolute;margin-left:255.35pt;margin-top:24.25pt;width:17.65pt;height:21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" adj="481,29191" fillcolor="#92278f [3204]" strokecolor="#481346 [1604]" strokeweight="1pt">
                <v:textbox>
                  <w:txbxContent>
                    <w:p w:rsidR="007E77CE" w:rsidRDefault="007E77CE" w:rsidP="00EB1015">
                      <w:pPr>
                        <w:jc w:val="center"/>
                      </w:pPr>
                      <w:r>
                        <w:t>2</w:t>
                      </w:r>
                      <w:r>
                        <w:rPr>
                          <w:noProof/>
                          <w:lang w:eastAsia="en-US"/>
                        </w:rPr>
                        <w:drawing>
                          <wp:inline distT="0" distB="0" distL="0" distR="0" wp14:anchorId="35AB96CE" wp14:editId="12C530C2">
                            <wp:extent cx="28575" cy="4816"/>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38784" behindDoc="0" locked="0" layoutInCell="1" allowOverlap="1" wp14:anchorId="1F2AFD70" wp14:editId="4F497B57">
                <wp:simplePos x="0" y="0"/>
                <wp:positionH relativeFrom="column">
                  <wp:posOffset>-71755</wp:posOffset>
                </wp:positionH>
                <wp:positionV relativeFrom="paragraph">
                  <wp:posOffset>787400</wp:posOffset>
                </wp:positionV>
                <wp:extent cx="224155" cy="266700"/>
                <wp:effectExtent l="0" t="0" r="118745" b="57150"/>
                <wp:wrapNone/>
                <wp:docPr id="333" name="Rectangular Callout 333"/>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76239"/>
                            <a:gd name="adj2" fmla="val 4948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Default="007E77CE" w:rsidP="00EB1015">
                            <w:pPr>
                              <w:jc w:val="center"/>
                            </w:pPr>
                            <w:r>
                              <w:t>2</w:t>
                            </w:r>
                            <w:r>
                              <w:rPr>
                                <w:noProof/>
                                <w:lang w:eastAsia="en-US"/>
                              </w:rPr>
                              <w:drawing>
                                <wp:inline distT="0" distB="0" distL="0" distR="0" wp14:anchorId="6EC8B4F5" wp14:editId="24D316CA">
                                  <wp:extent cx="28575" cy="4816"/>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33" o:spid="_x0000_s1075" type="#_x0000_t61" style="position:absolute;margin-left:-5.65pt;margin-top:62pt;width:17.65pt;height:21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" adj="27268,21489" fillcolor="#92278f [3204]" strokecolor="#481346 [1604]" strokeweight="1pt">
                <v:textbox>
                  <w:txbxContent>
                    <w:p w:rsidR="007E77CE" w:rsidRDefault="007E77CE" w:rsidP="00EB1015">
                      <w:pPr>
                        <w:jc w:val="center"/>
                      </w:pPr>
                      <w:r>
                        <w:t>2</w:t>
                      </w:r>
                      <w:r>
                        <w:rPr>
                          <w:noProof/>
                          <w:lang w:eastAsia="en-US"/>
                        </w:rPr>
                        <w:drawing>
                          <wp:inline distT="0" distB="0" distL="0" distR="0" wp14:anchorId="6EC8B4F5" wp14:editId="24D316CA">
                            <wp:extent cx="28575" cy="4816"/>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40832" behindDoc="0" locked="0" layoutInCell="1" allowOverlap="1" wp14:anchorId="510DA7A6" wp14:editId="13E56C7D">
                <wp:simplePos x="0" y="0"/>
                <wp:positionH relativeFrom="column">
                  <wp:posOffset>1274445</wp:posOffset>
                </wp:positionH>
                <wp:positionV relativeFrom="paragraph">
                  <wp:posOffset>926465</wp:posOffset>
                </wp:positionV>
                <wp:extent cx="224155" cy="266700"/>
                <wp:effectExtent l="76200" t="0" r="23495" b="76200"/>
                <wp:wrapNone/>
                <wp:docPr id="334" name="Rectangular Callout 33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73880"/>
                            <a:gd name="adj2" fmla="val 54971"/>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Default="007E77CE" w:rsidP="00EB1015">
                            <w:pPr>
                              <w:jc w:val="center"/>
                            </w:pPr>
                            <w:r>
                              <w:t>3</w:t>
                            </w:r>
                            <w:r>
                              <w:rPr>
                                <w:noProof/>
                                <w:lang w:eastAsia="en-US"/>
                              </w:rPr>
                              <w:drawing>
                                <wp:inline distT="0" distB="0" distL="0" distR="0" wp14:anchorId="21A6AFAD" wp14:editId="12AE3533">
                                  <wp:extent cx="28575" cy="4816"/>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34" o:spid="_x0000_s1076" type="#_x0000_t61" style="position:absolute;margin-left:100.35pt;margin-top:72.95pt;width:17.65pt;height:21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" adj="-5158,22674" fillcolor="#92278f [3204]" strokecolor="#481346 [1604]" strokeweight="1pt">
                <v:textbox>
                  <w:txbxContent>
                    <w:p w:rsidR="007E77CE" w:rsidRDefault="007E77CE" w:rsidP="00EB1015">
                      <w:pPr>
                        <w:jc w:val="center"/>
                      </w:pPr>
                      <w:r>
                        <w:t>3</w:t>
                      </w:r>
                      <w:r>
                        <w:rPr>
                          <w:noProof/>
                          <w:lang w:eastAsia="en-US"/>
                        </w:rPr>
                        <w:drawing>
                          <wp:inline distT="0" distB="0" distL="0" distR="0" wp14:anchorId="21A6AFAD" wp14:editId="12AE3533">
                            <wp:extent cx="28575" cy="4816"/>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44928" behindDoc="0" locked="0" layoutInCell="1" allowOverlap="1" wp14:anchorId="637FC170" wp14:editId="372CD136">
                <wp:simplePos x="0" y="0"/>
                <wp:positionH relativeFrom="column">
                  <wp:posOffset>1308735</wp:posOffset>
                </wp:positionH>
                <wp:positionV relativeFrom="paragraph">
                  <wp:posOffset>1344930</wp:posOffset>
                </wp:positionV>
                <wp:extent cx="224155" cy="266700"/>
                <wp:effectExtent l="152400" t="0" r="23495" b="95250"/>
                <wp:wrapNone/>
                <wp:docPr id="162" name="Rectangular Callout 16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00750"/>
                            <a:gd name="adj2" fmla="val 6065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Default="007E77CE" w:rsidP="00EB1015">
                            <w:pPr>
                              <w:jc w:val="center"/>
                            </w:pPr>
                            <w:r>
                              <w:t>5</w:t>
                            </w:r>
                            <w:r>
                              <w:rPr>
                                <w:noProof/>
                                <w:lang w:eastAsia="en-US"/>
                              </w:rPr>
                              <w:drawing>
                                <wp:inline distT="0" distB="0" distL="0" distR="0" wp14:anchorId="4F89E94A" wp14:editId="78C7A2AE">
                                  <wp:extent cx="28575" cy="4816"/>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2" o:spid="_x0000_s1077" type="#_x0000_t61" style="position:absolute;margin-left:103.05pt;margin-top:105.9pt;width:17.65pt;height:21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" adj="-10962,23901" fillcolor="#92278f [3204]" strokecolor="#481346 [1604]" strokeweight="1pt">
                <v:textbox>
                  <w:txbxContent>
                    <w:p w:rsidR="007E77CE" w:rsidRDefault="007E77CE" w:rsidP="00EB1015">
                      <w:pPr>
                        <w:jc w:val="center"/>
                      </w:pPr>
                      <w:r>
                        <w:t>5</w:t>
                      </w:r>
                      <w:r>
                        <w:rPr>
                          <w:noProof/>
                          <w:lang w:eastAsia="en-US"/>
                        </w:rPr>
                        <w:drawing>
                          <wp:inline distT="0" distB="0" distL="0" distR="0" wp14:anchorId="4F89E94A" wp14:editId="78C7A2AE">
                            <wp:extent cx="28575" cy="4816"/>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42880" behindDoc="0" locked="0" layoutInCell="1" allowOverlap="1" wp14:anchorId="4D62D132" wp14:editId="63003711">
                <wp:simplePos x="0" y="0"/>
                <wp:positionH relativeFrom="column">
                  <wp:posOffset>-80162</wp:posOffset>
                </wp:positionH>
                <wp:positionV relativeFrom="paragraph">
                  <wp:posOffset>1178864</wp:posOffset>
                </wp:positionV>
                <wp:extent cx="224155" cy="266700"/>
                <wp:effectExtent l="0" t="0" r="156845" b="57150"/>
                <wp:wrapNone/>
                <wp:docPr id="335" name="Rectangular Callout 335"/>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89971"/>
                            <a:gd name="adj2" fmla="val 53973"/>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Default="007E77CE" w:rsidP="00EB1015">
                            <w:pPr>
                              <w:jc w:val="center"/>
                            </w:pPr>
                            <w:r>
                              <w:t>4</w:t>
                            </w:r>
                            <w:r>
                              <w:rPr>
                                <w:noProof/>
                                <w:lang w:eastAsia="en-US"/>
                              </w:rPr>
                              <w:drawing>
                                <wp:inline distT="0" distB="0" distL="0" distR="0" wp14:anchorId="6D1BC329" wp14:editId="5D1AEE75">
                                  <wp:extent cx="28575" cy="4816"/>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35" o:spid="_x0000_s1078" type="#_x0000_t61" style="position:absolute;margin-left:-6.3pt;margin-top:92.8pt;width:17.65pt;height:21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" adj="30234,22458" fillcolor="#92278f [3204]" strokecolor="#481346 [1604]" strokeweight="1pt">
                <v:textbox>
                  <w:txbxContent>
                    <w:p w:rsidR="007E77CE" w:rsidRDefault="007E77CE" w:rsidP="00EB1015">
                      <w:pPr>
                        <w:jc w:val="center"/>
                      </w:pPr>
                      <w:r>
                        <w:t>4</w:t>
                      </w:r>
                      <w:r>
                        <w:rPr>
                          <w:noProof/>
                          <w:lang w:eastAsia="en-US"/>
                        </w:rPr>
                        <w:drawing>
                          <wp:inline distT="0" distB="0" distL="0" distR="0" wp14:anchorId="6D1BC329" wp14:editId="5D1AEE75">
                            <wp:extent cx="28575" cy="4816"/>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36736" behindDoc="0" locked="0" layoutInCell="1" allowOverlap="1" wp14:anchorId="1A4D6118" wp14:editId="259287FF">
                <wp:simplePos x="0" y="0"/>
                <wp:positionH relativeFrom="column">
                  <wp:posOffset>1233805</wp:posOffset>
                </wp:positionH>
                <wp:positionV relativeFrom="paragraph">
                  <wp:posOffset>494665</wp:posOffset>
                </wp:positionV>
                <wp:extent cx="224155" cy="266700"/>
                <wp:effectExtent l="19050" t="0" r="23495" b="152400"/>
                <wp:wrapNone/>
                <wp:docPr id="336" name="Rectangular Callout 33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Default="007E77CE" w:rsidP="00EB1015">
                            <w:pPr>
                              <w:jc w:val="center"/>
                            </w:pPr>
                            <w:r>
                              <w:t>1</w:t>
                            </w:r>
                            <w:r>
                              <w:rPr>
                                <w:noProof/>
                                <w:lang w:eastAsia="en-US"/>
                              </w:rPr>
                              <w:drawing>
                                <wp:inline distT="0" distB="0" distL="0" distR="0" wp14:anchorId="47481513" wp14:editId="335D6128">
                                  <wp:extent cx="28575" cy="4816"/>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36" o:spid="_x0000_s1079" type="#_x0000_t61" style="position:absolute;margin-left:97.15pt;margin-top:38.95pt;width:17.65pt;height:21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" adj="481,29191" fillcolor="#92278f [3204]" strokecolor="#481346 [1604]" strokeweight="1pt">
                <v:textbox>
                  <w:txbxContent>
                    <w:p w:rsidR="007E77CE" w:rsidRDefault="007E77CE" w:rsidP="00EB1015">
                      <w:pPr>
                        <w:jc w:val="center"/>
                      </w:pPr>
                      <w:r>
                        <w:t>1</w:t>
                      </w:r>
                      <w:r>
                        <w:rPr>
                          <w:noProof/>
                          <w:lang w:eastAsia="en-US"/>
                        </w:rPr>
                        <w:drawing>
                          <wp:inline distT="0" distB="0" distL="0" distR="0" wp14:anchorId="47481513" wp14:editId="335D6128">
                            <wp:extent cx="28575" cy="4816"/>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017816E9" wp14:editId="771390E1">
            <wp:extent cx="6351465" cy="2636322"/>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0"/>
                    <a:srcRect l="5013" t="18469" r="2246" b="13057"/>
                    <a:stretch/>
                  </pic:blipFill>
                  <pic:spPr bwMode="auto">
                    <a:xfrm>
                      <a:off x="0" y="0"/>
                      <a:ext cx="6351465" cy="2636322"/>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xe” link, you will be redirected to the Manage Car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“Quản lý tiền tài trợ” link, you will be redirected to the Manage Fund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chỗ trọ” link, you will be redirected to the Manage Lodge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“Ủng hộ tài nguyên” link, you will be redirected to the Sponsored Resource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“Xem thống kê” link, you will be redirected to the View Statistic page</w:t>
            </w:r>
          </w:p>
        </w:tc>
      </w:tr>
    </w:tbl>
    <w:p w:rsidR="00EB1015" w:rsidRDefault="00EB1015" w:rsidP="00EB1015"/>
    <w:p w:rsidR="00EB1015" w:rsidRPr="006359B1" w:rsidRDefault="00EB1015" w:rsidP="00EB1015"/>
    <w:p w:rsidR="00EB1015" w:rsidRDefault="00EB1015" w:rsidP="00EB1015">
      <w:pPr>
        <w:pStyle w:val="Heading4"/>
        <w:numPr>
          <w:ilvl w:val="0"/>
          <w:numId w:val="78"/>
        </w:numPr>
        <w:ind w:left="2520"/>
        <w:rPr>
          <w:i w:val="0"/>
          <w:sz w:val="24"/>
          <w:szCs w:val="24"/>
        </w:rPr>
      </w:pPr>
      <w:bookmarkStart w:id="3679" w:name="_Toc385664056"/>
      <w:r>
        <w:rPr>
          <w:noProof/>
          <w:lang w:eastAsia="en-US"/>
        </w:rPr>
        <w:lastRenderedPageBreak/>
        <mc:AlternateContent>
          <mc:Choice Requires="wps">
            <w:drawing>
              <wp:anchor distT="0" distB="0" distL="114300" distR="114300" simplePos="0" relativeHeight="251646976" behindDoc="0" locked="0" layoutInCell="1" allowOverlap="1" wp14:anchorId="44A9F655" wp14:editId="475C0427">
                <wp:simplePos x="0" y="0"/>
                <wp:positionH relativeFrom="column">
                  <wp:posOffset>2393315</wp:posOffset>
                </wp:positionH>
                <wp:positionV relativeFrom="paragraph">
                  <wp:posOffset>33655</wp:posOffset>
                </wp:positionV>
                <wp:extent cx="224155" cy="266700"/>
                <wp:effectExtent l="19050" t="0" r="23495" b="152400"/>
                <wp:wrapNone/>
                <wp:docPr id="174" name="Rectangular Callout 17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Default="007E77CE" w:rsidP="00EB1015">
                            <w:pPr>
                              <w:jc w:val="center"/>
                            </w:pPr>
                            <w:r>
                              <w:t>1</w:t>
                            </w:r>
                            <w:r>
                              <w:rPr>
                                <w:noProof/>
                                <w:lang w:eastAsia="en-US"/>
                              </w:rPr>
                              <w:drawing>
                                <wp:inline distT="0" distB="0" distL="0" distR="0" wp14:anchorId="7C62629A" wp14:editId="656DB5DD">
                                  <wp:extent cx="28575" cy="4816"/>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4" o:spid="_x0000_s1080" type="#_x0000_t61" style="position:absolute;left:0;text-align:left;margin-left:188.45pt;margin-top:2.65pt;width:17.65pt;height:21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" adj="481,29191" fillcolor="#92278f [3204]" strokecolor="#481346 [1604]" strokeweight="1pt">
                <v:textbox>
                  <w:txbxContent>
                    <w:p w:rsidR="007E77CE" w:rsidRDefault="007E77CE" w:rsidP="00EB1015">
                      <w:pPr>
                        <w:jc w:val="center"/>
                      </w:pPr>
                      <w:r>
                        <w:t>1</w:t>
                      </w:r>
                      <w:r>
                        <w:rPr>
                          <w:noProof/>
                          <w:lang w:eastAsia="en-US"/>
                        </w:rPr>
                        <w:drawing>
                          <wp:inline distT="0" distB="0" distL="0" distR="0" wp14:anchorId="7C62629A" wp14:editId="656DB5DD">
                            <wp:extent cx="28575" cy="4816"/>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i w:val="0"/>
          <w:sz w:val="24"/>
          <w:szCs w:val="24"/>
        </w:rPr>
        <w:t>Manage Car</w:t>
      </w:r>
      <w:bookmarkEnd w:id="3679"/>
    </w:p>
    <w:p w:rsidR="00EB1015" w:rsidRDefault="00EB1015" w:rsidP="00EB1015">
      <w:r>
        <w:rPr>
          <w:noProof/>
          <w:lang w:eastAsia="en-US"/>
        </w:rPr>
        <mc:AlternateContent>
          <mc:Choice Requires="wps">
            <w:drawing>
              <wp:anchor distT="0" distB="0" distL="114300" distR="114300" simplePos="0" relativeHeight="251661312" behindDoc="0" locked="0" layoutInCell="1" allowOverlap="1" wp14:anchorId="30182DE0" wp14:editId="2AA4BED2">
                <wp:simplePos x="0" y="0"/>
                <wp:positionH relativeFrom="column">
                  <wp:posOffset>5822315</wp:posOffset>
                </wp:positionH>
                <wp:positionV relativeFrom="paragraph">
                  <wp:posOffset>1494790</wp:posOffset>
                </wp:positionV>
                <wp:extent cx="224155" cy="266700"/>
                <wp:effectExtent l="19050" t="0" r="23495" b="152400"/>
                <wp:wrapNone/>
                <wp:docPr id="188" name="Rectangular Callout 188"/>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Default="007E77CE" w:rsidP="00EB1015">
                            <w:pPr>
                              <w:jc w:val="center"/>
                            </w:pPr>
                            <w:r>
                              <w:t>8</w:t>
                            </w:r>
                            <w:r>
                              <w:rPr>
                                <w:noProof/>
                                <w:lang w:eastAsia="en-US"/>
                              </w:rPr>
                              <w:drawing>
                                <wp:inline distT="0" distB="0" distL="0" distR="0" wp14:anchorId="02F26B03" wp14:editId="29000D36">
                                  <wp:extent cx="28575" cy="4816"/>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8" o:spid="_x0000_s1081" type="#_x0000_t61" style="position:absolute;margin-left:458.45pt;margin-top:117.7pt;width:17.65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" adj="481,29191" fillcolor="#92278f [3204]" strokecolor="#481346 [1604]" strokeweight="1pt">
                <v:textbox>
                  <w:txbxContent>
                    <w:p w:rsidR="007E77CE" w:rsidRDefault="007E77CE" w:rsidP="00EB1015">
                      <w:pPr>
                        <w:jc w:val="center"/>
                      </w:pPr>
                      <w:r>
                        <w:t>8</w:t>
                      </w:r>
                      <w:r>
                        <w:rPr>
                          <w:noProof/>
                          <w:lang w:eastAsia="en-US"/>
                        </w:rPr>
                        <w:drawing>
                          <wp:inline distT="0" distB="0" distL="0" distR="0" wp14:anchorId="02F26B03" wp14:editId="29000D36">
                            <wp:extent cx="28575" cy="4816"/>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53120" behindDoc="0" locked="0" layoutInCell="1" allowOverlap="1" wp14:anchorId="0D394CF8" wp14:editId="6A4A6EED">
                <wp:simplePos x="0" y="0"/>
                <wp:positionH relativeFrom="column">
                  <wp:posOffset>4822190</wp:posOffset>
                </wp:positionH>
                <wp:positionV relativeFrom="paragraph">
                  <wp:posOffset>1301750</wp:posOffset>
                </wp:positionV>
                <wp:extent cx="224155" cy="266700"/>
                <wp:effectExtent l="19050" t="228600" r="23495" b="19050"/>
                <wp:wrapNone/>
                <wp:docPr id="180" name="Rectangular Callout 180"/>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11782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Default="007E77CE" w:rsidP="00EB1015">
                            <w:pPr>
                              <w:jc w:val="center"/>
                            </w:pPr>
                            <w:r>
                              <w:t>5</w:t>
                            </w:r>
                            <w:r>
                              <w:rPr>
                                <w:noProof/>
                                <w:lang w:eastAsia="en-US"/>
                              </w:rPr>
                              <w:drawing>
                                <wp:inline distT="0" distB="0" distL="0" distR="0" wp14:anchorId="5DE40C6A" wp14:editId="10BD1427">
                                  <wp:extent cx="28575" cy="4816"/>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0" o:spid="_x0000_s1082" type="#_x0000_t61" style="position:absolute;margin-left:379.7pt;margin-top:102.5pt;width:17.65pt;height:2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" adj="481,-14651" fillcolor="#92278f [3204]" strokecolor="#481346 [1604]" strokeweight="1pt">
                <v:textbox>
                  <w:txbxContent>
                    <w:p w:rsidR="007E77CE" w:rsidRDefault="007E77CE" w:rsidP="00EB1015">
                      <w:pPr>
                        <w:jc w:val="center"/>
                      </w:pPr>
                      <w:r>
                        <w:t>5</w:t>
                      </w:r>
                      <w:r>
                        <w:rPr>
                          <w:noProof/>
                          <w:lang w:eastAsia="en-US"/>
                        </w:rPr>
                        <w:drawing>
                          <wp:inline distT="0" distB="0" distL="0" distR="0" wp14:anchorId="5DE40C6A" wp14:editId="10BD1427">
                            <wp:extent cx="28575" cy="4816"/>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51072" behindDoc="0" locked="0" layoutInCell="1" allowOverlap="1" wp14:anchorId="448E7A13" wp14:editId="28EE0E09">
                <wp:simplePos x="0" y="0"/>
                <wp:positionH relativeFrom="column">
                  <wp:posOffset>2700655</wp:posOffset>
                </wp:positionH>
                <wp:positionV relativeFrom="paragraph">
                  <wp:posOffset>139065</wp:posOffset>
                </wp:positionV>
                <wp:extent cx="224155" cy="266700"/>
                <wp:effectExtent l="76200" t="0" r="23495" b="228600"/>
                <wp:wrapNone/>
                <wp:docPr id="178" name="Rectangular Callout 178"/>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67353"/>
                            <a:gd name="adj2" fmla="val 10982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Default="007E77CE" w:rsidP="00EB1015">
                            <w:pPr>
                              <w:jc w:val="center"/>
                            </w:pPr>
                            <w:r>
                              <w:t>3</w:t>
                            </w:r>
                            <w:r>
                              <w:rPr>
                                <w:noProof/>
                                <w:lang w:eastAsia="en-US"/>
                              </w:rPr>
                              <w:drawing>
                                <wp:inline distT="0" distB="0" distL="0" distR="0" wp14:anchorId="698DB1FB" wp14:editId="7BF1E1B1">
                                  <wp:extent cx="28575" cy="4816"/>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8" o:spid="_x0000_s1083" type="#_x0000_t61" style="position:absolute;margin-left:212.65pt;margin-top:10.95pt;width:17.65pt;height:2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" adj="-3748,34523" fillcolor="#92278f [3204]" strokecolor="#481346 [1604]" strokeweight="1pt">
                <v:textbox>
                  <w:txbxContent>
                    <w:p w:rsidR="007E77CE" w:rsidRDefault="007E77CE" w:rsidP="00EB1015">
                      <w:pPr>
                        <w:jc w:val="center"/>
                      </w:pPr>
                      <w:r>
                        <w:t>3</w:t>
                      </w:r>
                      <w:r>
                        <w:rPr>
                          <w:noProof/>
                          <w:lang w:eastAsia="en-US"/>
                        </w:rPr>
                        <w:drawing>
                          <wp:inline distT="0" distB="0" distL="0" distR="0" wp14:anchorId="698DB1FB" wp14:editId="7BF1E1B1">
                            <wp:extent cx="28575" cy="4816"/>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49024" behindDoc="0" locked="0" layoutInCell="1" allowOverlap="1" wp14:anchorId="4F9D2EA9" wp14:editId="5C13D67F">
                <wp:simplePos x="0" y="0"/>
                <wp:positionH relativeFrom="column">
                  <wp:posOffset>1018642</wp:posOffset>
                </wp:positionH>
                <wp:positionV relativeFrom="paragraph">
                  <wp:posOffset>351231</wp:posOffset>
                </wp:positionV>
                <wp:extent cx="224155" cy="273685"/>
                <wp:effectExtent l="0" t="0" r="233045" b="50165"/>
                <wp:wrapNone/>
                <wp:docPr id="176" name="Rectangular Callout 176"/>
                <wp:cNvGraphicFramePr/>
                <a:graphic xmlns:a="http://schemas.openxmlformats.org/drawingml/2006/main">
                  <a:graphicData uri="http://schemas.microsoft.com/office/word/2010/wordprocessingShape">
                    <wps:wsp>
                      <wps:cNvSpPr/>
                      <wps:spPr>
                        <a:xfrm>
                          <a:off x="0" y="0"/>
                          <a:ext cx="224155" cy="273685"/>
                        </a:xfrm>
                        <a:prstGeom prst="wedgeRectCallout">
                          <a:avLst>
                            <a:gd name="adj1" fmla="val 125191"/>
                            <a:gd name="adj2" fmla="val 5306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Default="007E77CE" w:rsidP="00EB1015">
                            <w:pPr>
                              <w:jc w:val="center"/>
                            </w:pPr>
                            <w:r>
                              <w:t>2</w:t>
                            </w:r>
                            <w:r>
                              <w:rPr>
                                <w:noProof/>
                                <w:lang w:eastAsia="en-US"/>
                              </w:rPr>
                              <w:drawing>
                                <wp:inline distT="0" distB="0" distL="0" distR="0" wp14:anchorId="160E8FC2" wp14:editId="47ADBB80">
                                  <wp:extent cx="28575" cy="4816"/>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6" o:spid="_x0000_s1084" type="#_x0000_t61" style="position:absolute;margin-left:80.2pt;margin-top:27.65pt;width:17.65pt;height:21.5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" adj="37841,22263" fillcolor="#92278f [3204]" strokecolor="#481346 [1604]" strokeweight="1pt">
                <v:textbox>
                  <w:txbxContent>
                    <w:p w:rsidR="007E77CE" w:rsidRDefault="007E77CE" w:rsidP="00EB1015">
                      <w:pPr>
                        <w:jc w:val="center"/>
                      </w:pPr>
                      <w:r>
                        <w:t>2</w:t>
                      </w:r>
                      <w:r>
                        <w:rPr>
                          <w:noProof/>
                          <w:lang w:eastAsia="en-US"/>
                        </w:rPr>
                        <w:drawing>
                          <wp:inline distT="0" distB="0" distL="0" distR="0" wp14:anchorId="160E8FC2" wp14:editId="47ADBB80">
                            <wp:extent cx="28575" cy="4816"/>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55168" behindDoc="0" locked="0" layoutInCell="1" allowOverlap="1" wp14:anchorId="00189C75" wp14:editId="4B36F192">
                <wp:simplePos x="0" y="0"/>
                <wp:positionH relativeFrom="column">
                  <wp:posOffset>4533900</wp:posOffset>
                </wp:positionH>
                <wp:positionV relativeFrom="paragraph">
                  <wp:posOffset>624840</wp:posOffset>
                </wp:positionV>
                <wp:extent cx="224155" cy="266700"/>
                <wp:effectExtent l="19050" t="0" r="23495" b="152400"/>
                <wp:wrapNone/>
                <wp:docPr id="182" name="Rectangular Callout 18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Default="007E77CE" w:rsidP="00EB1015">
                            <w:pPr>
                              <w:jc w:val="center"/>
                            </w:pPr>
                            <w:r>
                              <w:t>4</w:t>
                            </w:r>
                            <w:r>
                              <w:rPr>
                                <w:noProof/>
                                <w:lang w:eastAsia="en-US"/>
                              </w:rPr>
                              <w:drawing>
                                <wp:inline distT="0" distB="0" distL="0" distR="0" wp14:anchorId="464F1F56" wp14:editId="6471F451">
                                  <wp:extent cx="28575" cy="481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2" o:spid="_x0000_s1085" type="#_x0000_t61" style="position:absolute;margin-left:357pt;margin-top:49.2pt;width:17.65pt;height:21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" adj="481,29191" fillcolor="#92278f [3204]" strokecolor="#481346 [1604]" strokeweight="1pt">
                <v:textbox>
                  <w:txbxContent>
                    <w:p w:rsidR="007E77CE" w:rsidRDefault="007E77CE" w:rsidP="00EB1015">
                      <w:pPr>
                        <w:jc w:val="center"/>
                      </w:pPr>
                      <w:r>
                        <w:t>4</w:t>
                      </w:r>
                      <w:r>
                        <w:rPr>
                          <w:noProof/>
                          <w:lang w:eastAsia="en-US"/>
                        </w:rPr>
                        <w:drawing>
                          <wp:inline distT="0" distB="0" distL="0" distR="0" wp14:anchorId="464F1F56" wp14:editId="6471F451">
                            <wp:extent cx="28575" cy="481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57216" behindDoc="0" locked="0" layoutInCell="1" allowOverlap="1" wp14:anchorId="15DE494E" wp14:editId="0BAEFF98">
                <wp:simplePos x="0" y="0"/>
                <wp:positionH relativeFrom="column">
                  <wp:posOffset>5203190</wp:posOffset>
                </wp:positionH>
                <wp:positionV relativeFrom="paragraph">
                  <wp:posOffset>693420</wp:posOffset>
                </wp:positionV>
                <wp:extent cx="224155" cy="266700"/>
                <wp:effectExtent l="19050" t="0" r="23495" b="152400"/>
                <wp:wrapNone/>
                <wp:docPr id="184" name="Rectangular Callout 18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Default="007E77CE" w:rsidP="00EB1015">
                            <w:pPr>
                              <w:jc w:val="center"/>
                            </w:pPr>
                            <w:r>
                              <w:t>6</w:t>
                            </w:r>
                            <w:r>
                              <w:rPr>
                                <w:noProof/>
                                <w:lang w:eastAsia="en-US"/>
                              </w:rPr>
                              <w:drawing>
                                <wp:inline distT="0" distB="0" distL="0" distR="0" wp14:anchorId="63F9742D" wp14:editId="73EAD4E9">
                                  <wp:extent cx="28575" cy="4816"/>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4" o:spid="_x0000_s1086" type="#_x0000_t61" style="position:absolute;margin-left:409.7pt;margin-top:54.6pt;width:17.65pt;height:2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" adj="481,29191" fillcolor="#92278f [3204]" strokecolor="#481346 [1604]" strokeweight="1pt">
                <v:textbox>
                  <w:txbxContent>
                    <w:p w:rsidR="007E77CE" w:rsidRDefault="007E77CE" w:rsidP="00EB1015">
                      <w:pPr>
                        <w:jc w:val="center"/>
                      </w:pPr>
                      <w:r>
                        <w:t>6</w:t>
                      </w:r>
                      <w:r>
                        <w:rPr>
                          <w:noProof/>
                          <w:lang w:eastAsia="en-US"/>
                        </w:rPr>
                        <w:drawing>
                          <wp:inline distT="0" distB="0" distL="0" distR="0" wp14:anchorId="63F9742D" wp14:editId="73EAD4E9">
                            <wp:extent cx="28575" cy="4816"/>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59264" behindDoc="0" locked="0" layoutInCell="1" allowOverlap="1" wp14:anchorId="53901DEB" wp14:editId="5AD8A6F2">
                <wp:simplePos x="0" y="0"/>
                <wp:positionH relativeFrom="column">
                  <wp:posOffset>1461135</wp:posOffset>
                </wp:positionH>
                <wp:positionV relativeFrom="paragraph">
                  <wp:posOffset>1372235</wp:posOffset>
                </wp:positionV>
                <wp:extent cx="224155" cy="266700"/>
                <wp:effectExtent l="19050" t="0" r="23495" b="152400"/>
                <wp:wrapNone/>
                <wp:docPr id="186" name="Rectangular Callout 18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Default="007E77CE" w:rsidP="00EB1015">
                            <w:pPr>
                              <w:jc w:val="center"/>
                            </w:pPr>
                            <w:r>
                              <w:t>7</w:t>
                            </w:r>
                            <w:r>
                              <w:rPr>
                                <w:noProof/>
                                <w:lang w:eastAsia="en-US"/>
                              </w:rPr>
                              <w:drawing>
                                <wp:inline distT="0" distB="0" distL="0" distR="0" wp14:anchorId="18B7CB74" wp14:editId="5E04E1A7">
                                  <wp:extent cx="28575" cy="481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6" o:spid="_x0000_s1087" type="#_x0000_t61" style="position:absolute;margin-left:115.05pt;margin-top:108.05pt;width:17.65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" adj="481,29191" fillcolor="#92278f [3204]" strokecolor="#481346 [1604]" strokeweight="1pt">
                <v:textbox>
                  <w:txbxContent>
                    <w:p w:rsidR="007E77CE" w:rsidRDefault="007E77CE" w:rsidP="00EB1015">
                      <w:pPr>
                        <w:jc w:val="center"/>
                      </w:pPr>
                      <w:r>
                        <w:t>7</w:t>
                      </w:r>
                      <w:r>
                        <w:rPr>
                          <w:noProof/>
                          <w:lang w:eastAsia="en-US"/>
                        </w:rPr>
                        <w:drawing>
                          <wp:inline distT="0" distB="0" distL="0" distR="0" wp14:anchorId="18B7CB74" wp14:editId="5E04E1A7">
                            <wp:extent cx="28575" cy="481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4489854E" wp14:editId="6ACBD0AF">
            <wp:extent cx="6157934" cy="2018995"/>
            <wp:effectExtent l="0" t="0" r="0" b="63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1"/>
                    <a:srcRect l="12300" t="28884" r="5166" b="22976"/>
                    <a:stretch/>
                  </pic:blipFill>
                  <pic:spPr bwMode="auto">
                    <a:xfrm>
                      <a:off x="0" y="0"/>
                      <a:ext cx="6154847" cy="201798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“Tạo mới xe” link, you will be redirected to the add new Car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“Xe chưa tài trợ” tab, you will see the table of all car that not sponsored</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“Xe đã tài trợ” tab, you will see the table of all car that sponsored</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“Chỉnh sửa” icon, you will be redirected to the Edit Car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“Tài trợ” icon, you will be redirected to the Spomsored Car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6</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“Quay lại” button, you will be redirected to the Home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7</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“Tài trợ nhiều xe” button, you will be redirected to the Sponsored many Car page</w:t>
            </w:r>
          </w:p>
        </w:tc>
      </w:tr>
    </w:tbl>
    <w:p w:rsidR="00EB1015" w:rsidRPr="00866025" w:rsidRDefault="00EB1015" w:rsidP="00EB1015"/>
    <w:p w:rsidR="00EB1015" w:rsidRDefault="00EB1015" w:rsidP="00EB1015">
      <w:pPr>
        <w:pStyle w:val="Heading4"/>
        <w:numPr>
          <w:ilvl w:val="0"/>
          <w:numId w:val="78"/>
        </w:numPr>
        <w:ind w:left="2520"/>
        <w:rPr>
          <w:i w:val="0"/>
          <w:sz w:val="24"/>
          <w:szCs w:val="24"/>
        </w:rPr>
      </w:pPr>
      <w:bookmarkStart w:id="3680" w:name="_Toc385664057"/>
      <w:r>
        <w:rPr>
          <w:i w:val="0"/>
          <w:sz w:val="24"/>
          <w:szCs w:val="24"/>
        </w:rPr>
        <w:t>Sponsored Lodge</w:t>
      </w:r>
      <w:bookmarkEnd w:id="3680"/>
    </w:p>
    <w:p w:rsidR="00EB1015" w:rsidRPr="002304DB" w:rsidRDefault="00EB1015" w:rsidP="00EB1015"/>
    <w:p w:rsidR="00EB1015" w:rsidRDefault="00EB1015" w:rsidP="00EB1015">
      <w:r>
        <w:rPr>
          <w:noProof/>
          <w:lang w:eastAsia="en-US"/>
        </w:rPr>
        <mc:AlternateContent>
          <mc:Choice Requires="wps">
            <w:drawing>
              <wp:anchor distT="0" distB="0" distL="114300" distR="114300" simplePos="0" relativeHeight="251671552" behindDoc="0" locked="0" layoutInCell="1" allowOverlap="1" wp14:anchorId="2811B120" wp14:editId="49C4F3AA">
                <wp:simplePos x="0" y="0"/>
                <wp:positionH relativeFrom="column">
                  <wp:posOffset>1405890</wp:posOffset>
                </wp:positionH>
                <wp:positionV relativeFrom="paragraph">
                  <wp:posOffset>2445385</wp:posOffset>
                </wp:positionV>
                <wp:extent cx="224155" cy="266700"/>
                <wp:effectExtent l="0" t="247650" r="23495" b="19050"/>
                <wp:wrapNone/>
                <wp:docPr id="337" name="Rectangular Callout 33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21664"/>
                            <a:gd name="adj2" fmla="val -128801"/>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Default="007E77CE" w:rsidP="00EB1015">
                            <w:pPr>
                              <w:jc w:val="center"/>
                            </w:pPr>
                            <w:r>
                              <w:t>6</w:t>
                            </w:r>
                            <w:r>
                              <w:rPr>
                                <w:noProof/>
                                <w:lang w:eastAsia="en-US"/>
                              </w:rPr>
                              <w:drawing>
                                <wp:inline distT="0" distB="0" distL="0" distR="0" wp14:anchorId="5679560B" wp14:editId="07E6B7C5">
                                  <wp:extent cx="28575" cy="4816"/>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37" o:spid="_x0000_s1088" type="#_x0000_t61" style="position:absolute;margin-left:110.7pt;margin-top:192.55pt;width:17.65pt;height:2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" adj="6121,-17021" fillcolor="#92278f [3204]" strokecolor="#481346 [1604]" strokeweight="1pt">
                <v:textbox>
                  <w:txbxContent>
                    <w:p w:rsidR="007E77CE" w:rsidRDefault="007E77CE" w:rsidP="00EB1015">
                      <w:pPr>
                        <w:jc w:val="center"/>
                      </w:pPr>
                      <w:r>
                        <w:t>6</w:t>
                      </w:r>
                      <w:r>
                        <w:rPr>
                          <w:noProof/>
                          <w:lang w:eastAsia="en-US"/>
                        </w:rPr>
                        <w:drawing>
                          <wp:inline distT="0" distB="0" distL="0" distR="0" wp14:anchorId="5679560B" wp14:editId="07E6B7C5">
                            <wp:extent cx="28575" cy="4816"/>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69504" behindDoc="0" locked="0" layoutInCell="1" allowOverlap="1" wp14:anchorId="23C48ED6" wp14:editId="46A8658F">
                <wp:simplePos x="0" y="0"/>
                <wp:positionH relativeFrom="column">
                  <wp:posOffset>572135</wp:posOffset>
                </wp:positionH>
                <wp:positionV relativeFrom="paragraph">
                  <wp:posOffset>2386965</wp:posOffset>
                </wp:positionV>
                <wp:extent cx="224155" cy="266700"/>
                <wp:effectExtent l="0" t="152400" r="290195" b="19050"/>
                <wp:wrapNone/>
                <wp:docPr id="338" name="Rectangular Callout 338"/>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44772"/>
                            <a:gd name="adj2" fmla="val -9314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Default="007E77CE" w:rsidP="00EB1015">
                            <w:pPr>
                              <w:jc w:val="center"/>
                            </w:pPr>
                            <w:r>
                              <w:t>5</w:t>
                            </w:r>
                            <w:r>
                              <w:rPr>
                                <w:noProof/>
                                <w:lang w:eastAsia="en-US"/>
                              </w:rPr>
                              <w:drawing>
                                <wp:inline distT="0" distB="0" distL="0" distR="0" wp14:anchorId="363AC05B" wp14:editId="06F23F86">
                                  <wp:extent cx="28575" cy="4816"/>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38" o:spid="_x0000_s1089" type="#_x0000_t61" style="position:absolute;margin-left:45.05pt;margin-top:187.95pt;width:17.65pt;height:2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" adj="42071,-9319" fillcolor="#92278f [3204]" strokecolor="#481346 [1604]" strokeweight="1pt">
                <v:textbox>
                  <w:txbxContent>
                    <w:p w:rsidR="007E77CE" w:rsidRDefault="007E77CE" w:rsidP="00EB1015">
                      <w:pPr>
                        <w:jc w:val="center"/>
                      </w:pPr>
                      <w:r>
                        <w:t>5</w:t>
                      </w:r>
                      <w:r>
                        <w:rPr>
                          <w:noProof/>
                          <w:lang w:eastAsia="en-US"/>
                        </w:rPr>
                        <w:drawing>
                          <wp:inline distT="0" distB="0" distL="0" distR="0" wp14:anchorId="363AC05B" wp14:editId="06F23F86">
                            <wp:extent cx="28575" cy="4816"/>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73600" behindDoc="0" locked="0" layoutInCell="1" allowOverlap="1" wp14:anchorId="454CF32B" wp14:editId="341998C1">
                <wp:simplePos x="0" y="0"/>
                <wp:positionH relativeFrom="column">
                  <wp:posOffset>2005991</wp:posOffset>
                </wp:positionH>
                <wp:positionV relativeFrom="paragraph">
                  <wp:posOffset>1950746</wp:posOffset>
                </wp:positionV>
                <wp:extent cx="224155" cy="266700"/>
                <wp:effectExtent l="19050" t="0" r="23495" b="152400"/>
                <wp:wrapNone/>
                <wp:docPr id="339" name="Rectangular Callout 339"/>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Default="007E77CE" w:rsidP="00EB1015">
                            <w:pPr>
                              <w:jc w:val="center"/>
                            </w:pPr>
                            <w:r>
                              <w:t>44</w:t>
                            </w:r>
                            <w:r>
                              <w:rPr>
                                <w:noProof/>
                                <w:lang w:eastAsia="en-US"/>
                              </w:rPr>
                              <w:drawing>
                                <wp:inline distT="0" distB="0" distL="0" distR="0" wp14:anchorId="257D1331" wp14:editId="4A560263">
                                  <wp:extent cx="28575" cy="4816"/>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39" o:spid="_x0000_s1090" type="#_x0000_t61" style="position:absolute;margin-left:157.95pt;margin-top:153.6pt;width:17.65pt;height:2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" adj="481,29191" fillcolor="#92278f [3204]" strokecolor="#481346 [1604]" strokeweight="1pt">
                <v:textbox>
                  <w:txbxContent>
                    <w:p w:rsidR="007E77CE" w:rsidRDefault="007E77CE" w:rsidP="00EB1015">
                      <w:pPr>
                        <w:jc w:val="center"/>
                      </w:pPr>
                      <w:r>
                        <w:t>44</w:t>
                      </w:r>
                      <w:r>
                        <w:rPr>
                          <w:noProof/>
                          <w:lang w:eastAsia="en-US"/>
                        </w:rPr>
                        <w:drawing>
                          <wp:inline distT="0" distB="0" distL="0" distR="0" wp14:anchorId="257D1331" wp14:editId="4A560263">
                            <wp:extent cx="28575" cy="4816"/>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67456" behindDoc="0" locked="0" layoutInCell="1" allowOverlap="1" wp14:anchorId="5505FFAD" wp14:editId="622E6856">
                <wp:simplePos x="0" y="0"/>
                <wp:positionH relativeFrom="column">
                  <wp:posOffset>850188</wp:posOffset>
                </wp:positionH>
                <wp:positionV relativeFrom="paragraph">
                  <wp:posOffset>1138759</wp:posOffset>
                </wp:positionV>
                <wp:extent cx="224155" cy="266700"/>
                <wp:effectExtent l="19050" t="0" r="23495" b="152400"/>
                <wp:wrapNone/>
                <wp:docPr id="340" name="Rectangular Callout 340"/>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Default="007E77CE" w:rsidP="00EB1015">
                            <w:pPr>
                              <w:jc w:val="center"/>
                            </w:pPr>
                            <w:r>
                              <w:t>3</w:t>
                            </w:r>
                            <w:r>
                              <w:rPr>
                                <w:noProof/>
                                <w:lang w:eastAsia="en-US"/>
                              </w:rPr>
                              <w:drawing>
                                <wp:inline distT="0" distB="0" distL="0" distR="0" wp14:anchorId="38BECA95" wp14:editId="0A6E8C00">
                                  <wp:extent cx="28575" cy="4816"/>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0" o:spid="_x0000_s1091" type="#_x0000_t61" style="position:absolute;margin-left:66.95pt;margin-top:89.65pt;width:17.65pt;height:2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" adj="481,29191" fillcolor="#92278f [3204]" strokecolor="#481346 [1604]" strokeweight="1pt">
                <v:textbox>
                  <w:txbxContent>
                    <w:p w:rsidR="007E77CE" w:rsidRDefault="007E77CE" w:rsidP="00EB1015">
                      <w:pPr>
                        <w:jc w:val="center"/>
                      </w:pPr>
                      <w:r>
                        <w:t>3</w:t>
                      </w:r>
                      <w:r>
                        <w:rPr>
                          <w:noProof/>
                          <w:lang w:eastAsia="en-US"/>
                        </w:rPr>
                        <w:drawing>
                          <wp:inline distT="0" distB="0" distL="0" distR="0" wp14:anchorId="38BECA95" wp14:editId="0A6E8C00">
                            <wp:extent cx="28575" cy="4816"/>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65408" behindDoc="0" locked="0" layoutInCell="1" allowOverlap="1" wp14:anchorId="296598F0" wp14:editId="39A90608">
                <wp:simplePos x="0" y="0"/>
                <wp:positionH relativeFrom="column">
                  <wp:posOffset>4617517</wp:posOffset>
                </wp:positionH>
                <wp:positionV relativeFrom="paragraph">
                  <wp:posOffset>136576</wp:posOffset>
                </wp:positionV>
                <wp:extent cx="224155" cy="266700"/>
                <wp:effectExtent l="19050" t="0" r="23495" b="152400"/>
                <wp:wrapNone/>
                <wp:docPr id="341" name="Rectangular Callout 341"/>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Default="007E77CE" w:rsidP="00EB1015">
                            <w:pPr>
                              <w:jc w:val="center"/>
                            </w:pPr>
                            <w:r>
                              <w:t>2</w:t>
                            </w:r>
                            <w:r>
                              <w:rPr>
                                <w:noProof/>
                                <w:lang w:eastAsia="en-US"/>
                              </w:rPr>
                              <w:drawing>
                                <wp:inline distT="0" distB="0" distL="0" distR="0" wp14:anchorId="056B30B3" wp14:editId="7C38099B">
                                  <wp:extent cx="28575" cy="4816"/>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1" o:spid="_x0000_s1092" type="#_x0000_t61" style="position:absolute;margin-left:363.6pt;margin-top:10.75pt;width:17.65pt;height:2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" adj="481,29191" fillcolor="#92278f [3204]" strokecolor="#481346 [1604]" strokeweight="1pt">
                <v:textbox>
                  <w:txbxContent>
                    <w:p w:rsidR="007E77CE" w:rsidRDefault="007E77CE" w:rsidP="00EB1015">
                      <w:pPr>
                        <w:jc w:val="center"/>
                      </w:pPr>
                      <w:r>
                        <w:t>2</w:t>
                      </w:r>
                      <w:r>
                        <w:rPr>
                          <w:noProof/>
                          <w:lang w:eastAsia="en-US"/>
                        </w:rPr>
                        <w:drawing>
                          <wp:inline distT="0" distB="0" distL="0" distR="0" wp14:anchorId="056B30B3" wp14:editId="7C38099B">
                            <wp:extent cx="28575" cy="4816"/>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63360" behindDoc="0" locked="0" layoutInCell="1" allowOverlap="1" wp14:anchorId="24592864" wp14:editId="0B6F42BF">
                <wp:simplePos x="0" y="0"/>
                <wp:positionH relativeFrom="column">
                  <wp:posOffset>2387930</wp:posOffset>
                </wp:positionH>
                <wp:positionV relativeFrom="paragraph">
                  <wp:posOffset>138176</wp:posOffset>
                </wp:positionV>
                <wp:extent cx="224155" cy="266700"/>
                <wp:effectExtent l="19050" t="0" r="23495" b="152400"/>
                <wp:wrapNone/>
                <wp:docPr id="342" name="Rectangular Callout 34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Default="007E77CE" w:rsidP="00EB1015">
                            <w:pPr>
                              <w:jc w:val="center"/>
                            </w:pPr>
                            <w:r>
                              <w:t>1</w:t>
                            </w:r>
                            <w:r>
                              <w:rPr>
                                <w:noProof/>
                                <w:lang w:eastAsia="en-US"/>
                              </w:rPr>
                              <w:drawing>
                                <wp:inline distT="0" distB="0" distL="0" distR="0" wp14:anchorId="7D3397B1" wp14:editId="3F4F6600">
                                  <wp:extent cx="28575" cy="4816"/>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2" o:spid="_x0000_s1093" type="#_x0000_t61" style="position:absolute;margin-left:188.05pt;margin-top:10.9pt;width:17.65pt;height:2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" adj="481,29191" fillcolor="#92278f [3204]" strokecolor="#481346 [1604]" strokeweight="1pt">
                <v:textbox>
                  <w:txbxContent>
                    <w:p w:rsidR="007E77CE" w:rsidRDefault="007E77CE" w:rsidP="00EB1015">
                      <w:pPr>
                        <w:jc w:val="center"/>
                      </w:pPr>
                      <w:r>
                        <w:t>1</w:t>
                      </w:r>
                      <w:r>
                        <w:rPr>
                          <w:noProof/>
                          <w:lang w:eastAsia="en-US"/>
                        </w:rPr>
                        <w:drawing>
                          <wp:inline distT="0" distB="0" distL="0" distR="0" wp14:anchorId="7D3397B1" wp14:editId="3F4F6600">
                            <wp:extent cx="28575" cy="4816"/>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466058A0" wp14:editId="7934D7A6">
            <wp:extent cx="6525158" cy="2705807"/>
            <wp:effectExtent l="0" t="0" r="952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2"/>
                    <a:srcRect t="16849" r="22869" b="26258"/>
                    <a:stretch/>
                  </pic:blipFill>
                  <pic:spPr bwMode="auto">
                    <a:xfrm>
                      <a:off x="0" y="0"/>
                      <a:ext cx="6521883" cy="270444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Select on “Tài trợ cho” selectbox, to choosethe exam you want to sponsored</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Select on “Tổ chức” selectbox, to choose the charity you want to sponsored</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Check on “checkbox” to choose the room you want sponsored</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“Làm mới” icon, the value in selectbox is empty</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“Quay lại” icon, you will be redirected to the Manage Loge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6</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Submit button, the room and lodge will sponsored for this charity you seected.</w:t>
            </w:r>
          </w:p>
        </w:tc>
      </w:tr>
    </w:tbl>
    <w:p w:rsidR="00EB1015" w:rsidRDefault="00EB1015" w:rsidP="00EB1015"/>
    <w:p w:rsidR="00EB1015" w:rsidRDefault="00EB1015" w:rsidP="00EB1015"/>
    <w:p w:rsidR="00EB1015" w:rsidRPr="00FF329B" w:rsidRDefault="00EB1015" w:rsidP="00EB1015"/>
    <w:p w:rsidR="00EB1015" w:rsidRDefault="00EB1015" w:rsidP="00EB1015">
      <w:pPr>
        <w:pStyle w:val="Heading4"/>
        <w:numPr>
          <w:ilvl w:val="0"/>
          <w:numId w:val="78"/>
        </w:numPr>
        <w:ind w:left="2520"/>
        <w:rPr>
          <w:i w:val="0"/>
          <w:sz w:val="24"/>
          <w:szCs w:val="24"/>
        </w:rPr>
      </w:pPr>
      <w:bookmarkStart w:id="3681" w:name="_Toc385664058"/>
      <w:r>
        <w:rPr>
          <w:i w:val="0"/>
          <w:sz w:val="24"/>
          <w:szCs w:val="24"/>
        </w:rPr>
        <w:t>Sponsored Resource</w:t>
      </w:r>
      <w:bookmarkEnd w:id="3681"/>
    </w:p>
    <w:p w:rsidR="00EB1015" w:rsidRPr="00EA71FC" w:rsidRDefault="00EB1015" w:rsidP="00EB1015">
      <w:r>
        <w:rPr>
          <w:noProof/>
          <w:lang w:eastAsia="en-US"/>
        </w:rPr>
        <mc:AlternateContent>
          <mc:Choice Requires="wps">
            <w:drawing>
              <wp:anchor distT="0" distB="0" distL="114300" distR="114300" simplePos="0" relativeHeight="251687936" behindDoc="0" locked="0" layoutInCell="1" allowOverlap="1" wp14:anchorId="7B420039" wp14:editId="2E0F93E7">
                <wp:simplePos x="0" y="0"/>
                <wp:positionH relativeFrom="column">
                  <wp:posOffset>916229</wp:posOffset>
                </wp:positionH>
                <wp:positionV relativeFrom="paragraph">
                  <wp:posOffset>2801417</wp:posOffset>
                </wp:positionV>
                <wp:extent cx="224155" cy="266700"/>
                <wp:effectExtent l="57150" t="190500" r="23495" b="19050"/>
                <wp:wrapNone/>
                <wp:docPr id="343" name="Rectangular Callout 343"/>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57563"/>
                            <a:gd name="adj2" fmla="val -10685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Default="007E77CE" w:rsidP="00EB1015">
                            <w:pPr>
                              <w:jc w:val="center"/>
                            </w:pPr>
                            <w:r>
                              <w:t>7</w:t>
                            </w:r>
                            <w:r>
                              <w:rPr>
                                <w:noProof/>
                                <w:lang w:eastAsia="en-US"/>
                              </w:rPr>
                              <w:drawing>
                                <wp:inline distT="0" distB="0" distL="0" distR="0" wp14:anchorId="3463212D" wp14:editId="59FC9A5B">
                                  <wp:extent cx="28575" cy="4816"/>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3" o:spid="_x0000_s1094" type="#_x0000_t61" style="position:absolute;margin-left:72.15pt;margin-top:220.6pt;width:17.65pt;height:2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" adj="-1634,-12281" fillcolor="#92278f [3204]" strokecolor="#481346 [1604]" strokeweight="1pt">
                <v:textbox>
                  <w:txbxContent>
                    <w:p w:rsidR="007E77CE" w:rsidRDefault="007E77CE" w:rsidP="00EB1015">
                      <w:pPr>
                        <w:jc w:val="center"/>
                      </w:pPr>
                      <w:r>
                        <w:t>7</w:t>
                      </w:r>
                      <w:r>
                        <w:rPr>
                          <w:noProof/>
                          <w:lang w:eastAsia="en-US"/>
                        </w:rPr>
                        <w:drawing>
                          <wp:inline distT="0" distB="0" distL="0" distR="0" wp14:anchorId="3463212D" wp14:editId="59FC9A5B">
                            <wp:extent cx="28575" cy="4816"/>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85888" behindDoc="0" locked="0" layoutInCell="1" allowOverlap="1" wp14:anchorId="26A9CEE0" wp14:editId="5B722590">
                <wp:simplePos x="0" y="0"/>
                <wp:positionH relativeFrom="column">
                  <wp:posOffset>1627911</wp:posOffset>
                </wp:positionH>
                <wp:positionV relativeFrom="paragraph">
                  <wp:posOffset>2206345</wp:posOffset>
                </wp:positionV>
                <wp:extent cx="224155" cy="266700"/>
                <wp:effectExtent l="19050" t="0" r="23495" b="152400"/>
                <wp:wrapNone/>
                <wp:docPr id="344" name="Rectangular Callout 34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Default="007E77CE" w:rsidP="00EB1015">
                            <w:pPr>
                              <w:jc w:val="center"/>
                            </w:pPr>
                            <w:r>
                              <w:t>6</w:t>
                            </w:r>
                            <w:r>
                              <w:rPr>
                                <w:noProof/>
                                <w:lang w:eastAsia="en-US"/>
                              </w:rPr>
                              <w:drawing>
                                <wp:inline distT="0" distB="0" distL="0" distR="0" wp14:anchorId="06CB4388" wp14:editId="3EEA776C">
                                  <wp:extent cx="28575" cy="4816"/>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4" o:spid="_x0000_s1095" type="#_x0000_t61" style="position:absolute;margin-left:128.2pt;margin-top:173.75pt;width:17.65pt;height:2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" adj="481,29191" fillcolor="#92278f [3204]" strokecolor="#481346 [1604]" strokeweight="1pt">
                <v:textbox>
                  <w:txbxContent>
                    <w:p w:rsidR="007E77CE" w:rsidRDefault="007E77CE" w:rsidP="00EB1015">
                      <w:pPr>
                        <w:jc w:val="center"/>
                      </w:pPr>
                      <w:r>
                        <w:t>6</w:t>
                      </w:r>
                      <w:r>
                        <w:rPr>
                          <w:noProof/>
                          <w:lang w:eastAsia="en-US"/>
                        </w:rPr>
                        <w:drawing>
                          <wp:inline distT="0" distB="0" distL="0" distR="0" wp14:anchorId="06CB4388" wp14:editId="3EEA776C">
                            <wp:extent cx="28575" cy="4816"/>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83840" behindDoc="0" locked="0" layoutInCell="1" allowOverlap="1" wp14:anchorId="4517FC60" wp14:editId="4439BA67">
                <wp:simplePos x="0" y="0"/>
                <wp:positionH relativeFrom="column">
                  <wp:posOffset>470027</wp:posOffset>
                </wp:positionH>
                <wp:positionV relativeFrom="paragraph">
                  <wp:posOffset>2191716</wp:posOffset>
                </wp:positionV>
                <wp:extent cx="224155" cy="266700"/>
                <wp:effectExtent l="19050" t="0" r="23495" b="152400"/>
                <wp:wrapNone/>
                <wp:docPr id="345" name="Rectangular Callout 345"/>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Default="007E77CE" w:rsidP="00EB1015">
                            <w:pPr>
                              <w:jc w:val="center"/>
                            </w:pPr>
                            <w:r>
                              <w:t>5</w:t>
                            </w:r>
                            <w:r>
                              <w:rPr>
                                <w:noProof/>
                                <w:lang w:eastAsia="en-US"/>
                              </w:rPr>
                              <w:drawing>
                                <wp:inline distT="0" distB="0" distL="0" distR="0" wp14:anchorId="3438263E" wp14:editId="691FDF07">
                                  <wp:extent cx="28575" cy="4816"/>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5" o:spid="_x0000_s1096" type="#_x0000_t61" style="position:absolute;margin-left:37pt;margin-top:172.6pt;width:17.65pt;height:2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" adj="481,29191" fillcolor="#92278f [3204]" strokecolor="#481346 [1604]" strokeweight="1pt">
                <v:textbox>
                  <w:txbxContent>
                    <w:p w:rsidR="007E77CE" w:rsidRDefault="007E77CE" w:rsidP="00EB1015">
                      <w:pPr>
                        <w:jc w:val="center"/>
                      </w:pPr>
                      <w:r>
                        <w:t>5</w:t>
                      </w:r>
                      <w:r>
                        <w:rPr>
                          <w:noProof/>
                          <w:lang w:eastAsia="en-US"/>
                        </w:rPr>
                        <w:drawing>
                          <wp:inline distT="0" distB="0" distL="0" distR="0" wp14:anchorId="3438263E" wp14:editId="691FDF07">
                            <wp:extent cx="28575" cy="4816"/>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81792" behindDoc="0" locked="0" layoutInCell="1" allowOverlap="1" wp14:anchorId="75B0DEDA" wp14:editId="1D623E71">
                <wp:simplePos x="0" y="0"/>
                <wp:positionH relativeFrom="column">
                  <wp:posOffset>5448935</wp:posOffset>
                </wp:positionH>
                <wp:positionV relativeFrom="paragraph">
                  <wp:posOffset>742950</wp:posOffset>
                </wp:positionV>
                <wp:extent cx="224155" cy="266700"/>
                <wp:effectExtent l="19050" t="0" r="23495" b="152400"/>
                <wp:wrapNone/>
                <wp:docPr id="346" name="Rectangular Callout 34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Default="007E77CE" w:rsidP="00EB1015">
                            <w:pPr>
                              <w:jc w:val="center"/>
                            </w:pPr>
                            <w:r>
                              <w:t>4</w:t>
                            </w:r>
                            <w:r>
                              <w:rPr>
                                <w:noProof/>
                                <w:lang w:eastAsia="en-US"/>
                              </w:rPr>
                              <w:drawing>
                                <wp:inline distT="0" distB="0" distL="0" distR="0" wp14:anchorId="24E3CB1B" wp14:editId="51F38A92">
                                  <wp:extent cx="28575" cy="4816"/>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6" o:spid="_x0000_s1097" type="#_x0000_t61" style="position:absolute;margin-left:429.05pt;margin-top:58.5pt;width:17.65pt;height:2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" adj="481,29191" fillcolor="#92278f [3204]" strokecolor="#481346 [1604]" strokeweight="1pt">
                <v:textbox>
                  <w:txbxContent>
                    <w:p w:rsidR="007E77CE" w:rsidRDefault="007E77CE" w:rsidP="00EB1015">
                      <w:pPr>
                        <w:jc w:val="center"/>
                      </w:pPr>
                      <w:r>
                        <w:t>4</w:t>
                      </w:r>
                      <w:r>
                        <w:rPr>
                          <w:noProof/>
                          <w:lang w:eastAsia="en-US"/>
                        </w:rPr>
                        <w:drawing>
                          <wp:inline distT="0" distB="0" distL="0" distR="0" wp14:anchorId="24E3CB1B" wp14:editId="51F38A92">
                            <wp:extent cx="28575" cy="4816"/>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79744" behindDoc="0" locked="0" layoutInCell="1" allowOverlap="1" wp14:anchorId="5D024898" wp14:editId="3BA7DD5D">
                <wp:simplePos x="0" y="0"/>
                <wp:positionH relativeFrom="column">
                  <wp:posOffset>1303655</wp:posOffset>
                </wp:positionH>
                <wp:positionV relativeFrom="paragraph">
                  <wp:posOffset>845185</wp:posOffset>
                </wp:positionV>
                <wp:extent cx="224155" cy="266700"/>
                <wp:effectExtent l="19050" t="0" r="23495" b="152400"/>
                <wp:wrapNone/>
                <wp:docPr id="347" name="Rectangular Callout 34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Default="007E77CE" w:rsidP="00EB1015">
                            <w:pPr>
                              <w:jc w:val="center"/>
                            </w:pPr>
                            <w:r>
                              <w:t>3</w:t>
                            </w:r>
                            <w:r>
                              <w:rPr>
                                <w:noProof/>
                                <w:lang w:eastAsia="en-US"/>
                              </w:rPr>
                              <w:drawing>
                                <wp:inline distT="0" distB="0" distL="0" distR="0" wp14:anchorId="49A61C48" wp14:editId="0497BFD1">
                                  <wp:extent cx="28575" cy="4816"/>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7" o:spid="_x0000_s1098" type="#_x0000_t61" style="position:absolute;margin-left:102.65pt;margin-top:66.55pt;width:17.65pt;height:2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" adj="481,29191" fillcolor="#92278f [3204]" strokecolor="#481346 [1604]" strokeweight="1pt">
                <v:textbox>
                  <w:txbxContent>
                    <w:p w:rsidR="007E77CE" w:rsidRDefault="007E77CE" w:rsidP="00EB1015">
                      <w:pPr>
                        <w:jc w:val="center"/>
                      </w:pPr>
                      <w:r>
                        <w:t>3</w:t>
                      </w:r>
                      <w:r>
                        <w:rPr>
                          <w:noProof/>
                          <w:lang w:eastAsia="en-US"/>
                        </w:rPr>
                        <w:drawing>
                          <wp:inline distT="0" distB="0" distL="0" distR="0" wp14:anchorId="49A61C48" wp14:editId="0497BFD1">
                            <wp:extent cx="28575" cy="4816"/>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77696" behindDoc="0" locked="0" layoutInCell="1" allowOverlap="1" wp14:anchorId="31E41313" wp14:editId="15BC9506">
                <wp:simplePos x="0" y="0"/>
                <wp:positionH relativeFrom="column">
                  <wp:posOffset>2390775</wp:posOffset>
                </wp:positionH>
                <wp:positionV relativeFrom="paragraph">
                  <wp:posOffset>201930</wp:posOffset>
                </wp:positionV>
                <wp:extent cx="224155" cy="266700"/>
                <wp:effectExtent l="19050" t="0" r="23495" b="152400"/>
                <wp:wrapNone/>
                <wp:docPr id="348" name="Rectangular Callout 348"/>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Default="007E77CE" w:rsidP="00EB1015">
                            <w:pPr>
                              <w:jc w:val="center"/>
                            </w:pPr>
                            <w:r>
                              <w:t>2</w:t>
                            </w:r>
                            <w:r>
                              <w:rPr>
                                <w:noProof/>
                                <w:lang w:eastAsia="en-US"/>
                              </w:rPr>
                              <w:drawing>
                                <wp:inline distT="0" distB="0" distL="0" distR="0" wp14:anchorId="226CD7C9" wp14:editId="449EFF2E">
                                  <wp:extent cx="28575" cy="4816"/>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8" o:spid="_x0000_s1099" type="#_x0000_t61" style="position:absolute;margin-left:188.25pt;margin-top:15.9pt;width:17.65pt;height:2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" adj="481,29191" fillcolor="#92278f [3204]" strokecolor="#481346 [1604]" strokeweight="1pt">
                <v:textbox>
                  <w:txbxContent>
                    <w:p w:rsidR="007E77CE" w:rsidRDefault="007E77CE" w:rsidP="00EB1015">
                      <w:pPr>
                        <w:jc w:val="center"/>
                      </w:pPr>
                      <w:r>
                        <w:t>2</w:t>
                      </w:r>
                      <w:r>
                        <w:rPr>
                          <w:noProof/>
                          <w:lang w:eastAsia="en-US"/>
                        </w:rPr>
                        <w:drawing>
                          <wp:inline distT="0" distB="0" distL="0" distR="0" wp14:anchorId="226CD7C9" wp14:editId="449EFF2E">
                            <wp:extent cx="28575" cy="4816"/>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75648" behindDoc="0" locked="0" layoutInCell="1" allowOverlap="1" wp14:anchorId="7EADC7D7" wp14:editId="6BD879F0">
                <wp:simplePos x="0" y="0"/>
                <wp:positionH relativeFrom="column">
                  <wp:posOffset>1017270</wp:posOffset>
                </wp:positionH>
                <wp:positionV relativeFrom="paragraph">
                  <wp:posOffset>203200</wp:posOffset>
                </wp:positionV>
                <wp:extent cx="224155" cy="266700"/>
                <wp:effectExtent l="19050" t="0" r="23495" b="152400"/>
                <wp:wrapNone/>
                <wp:docPr id="349" name="Rectangular Callout 349"/>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Default="007E77CE" w:rsidP="00EB1015">
                            <w:pPr>
                              <w:jc w:val="center"/>
                            </w:pPr>
                            <w:r>
                              <w:t>1</w:t>
                            </w:r>
                            <w:r>
                              <w:rPr>
                                <w:noProof/>
                                <w:lang w:eastAsia="en-US"/>
                              </w:rPr>
                              <w:drawing>
                                <wp:inline distT="0" distB="0" distL="0" distR="0" wp14:anchorId="14DA06F0" wp14:editId="0B48D778">
                                  <wp:extent cx="28575" cy="481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9" o:spid="_x0000_s1100" type="#_x0000_t61" style="position:absolute;margin-left:80.1pt;margin-top:16pt;width:17.65pt;height:2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" adj="481,29191" fillcolor="#92278f [3204]" strokecolor="#481346 [1604]" strokeweight="1pt">
                <v:textbox>
                  <w:txbxContent>
                    <w:p w:rsidR="007E77CE" w:rsidRDefault="007E77CE" w:rsidP="00EB1015">
                      <w:pPr>
                        <w:jc w:val="center"/>
                      </w:pPr>
                      <w:r>
                        <w:t>1</w:t>
                      </w:r>
                      <w:r>
                        <w:rPr>
                          <w:noProof/>
                          <w:lang w:eastAsia="en-US"/>
                        </w:rPr>
                        <w:drawing>
                          <wp:inline distT="0" distB="0" distL="0" distR="0" wp14:anchorId="14DA06F0" wp14:editId="0B48D778">
                            <wp:extent cx="28575" cy="481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6ACAEFAF" wp14:editId="065A0463">
            <wp:extent cx="6035040" cy="2854117"/>
            <wp:effectExtent l="0" t="0" r="3810" b="381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3"/>
                    <a:srcRect l="26695" t="17287" r="5051" b="25296"/>
                    <a:stretch/>
                  </pic:blipFill>
                  <pic:spPr bwMode="auto">
                    <a:xfrm>
                      <a:off x="0" y="0"/>
                      <a:ext cx="6041216" cy="2857038"/>
                    </a:xfrm>
                    <a:prstGeom prst="rect">
                      <a:avLst/>
                    </a:prstGeom>
                    <a:ln>
                      <a:noFill/>
                    </a:ln>
                    <a:extLst>
                      <a:ext uri="{53640926-AAD7-44D8-BBD7-CCE9431645EC}">
                        <a14:shadowObscured xmlns:a14="http://schemas.microsoft.com/office/drawing/2010/main"/>
                      </a:ext>
                    </a:extLst>
                  </pic:spPr>
                </pic:pic>
              </a:graphicData>
            </a:graphic>
          </wp:inline>
        </w:drawing>
      </w:r>
    </w:p>
    <w:p w:rsidR="00EB1015" w:rsidRPr="00FF329B" w:rsidRDefault="00EB1015" w:rsidP="00EB1015"/>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Select on “Tài trợ cho” selectbox, to choosethe exam you want to sponsored</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Select on “Tổ chức” selectbox, to choose the charity you want to sponsored</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Select on “Hình thức” selectbox, to choose the type  of resource that you want to sponsored</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Select on “Biển số xe” selectbox, to choose car you want sponsored</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“Làm mới” icon, the value in selectbox is empty</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6</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“Quay lại” icon, you will be redirected to the Manage Loge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7</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Submit button, the room and lodge will sponsored for this charity you seected.</w:t>
            </w:r>
          </w:p>
        </w:tc>
      </w:tr>
    </w:tbl>
    <w:p w:rsidR="00EB1015" w:rsidRPr="006359B1" w:rsidRDefault="00EB1015" w:rsidP="00EB1015">
      <w:pPr>
        <w:ind w:left="720" w:firstLine="720"/>
      </w:pPr>
    </w:p>
    <w:p w:rsidR="00EB1015" w:rsidRPr="0075385E" w:rsidRDefault="00EB1015" w:rsidP="00EB1015"/>
    <w:p w:rsidR="00EB1015" w:rsidRPr="001C1D51" w:rsidRDefault="00EB1015" w:rsidP="00EB1015"/>
    <w:p w:rsidR="00EB1015" w:rsidRDefault="00EB1015" w:rsidP="004D7A42">
      <w:pPr>
        <w:pStyle w:val="Heading3"/>
        <w:numPr>
          <w:ilvl w:val="0"/>
          <w:numId w:val="119"/>
        </w:numPr>
        <w:ind w:left="1800"/>
        <w:rPr>
          <w:b/>
        </w:rPr>
      </w:pPr>
      <w:bookmarkStart w:id="3682" w:name="_Toc385664059"/>
      <w:r w:rsidRPr="00DA3752">
        <w:rPr>
          <w:b/>
        </w:rPr>
        <w:t>Guide for charities</w:t>
      </w:r>
      <w:bookmarkEnd w:id="3682"/>
    </w:p>
    <w:p w:rsidR="00EB1015" w:rsidRPr="00F13C2A" w:rsidRDefault="00EB1015" w:rsidP="00EB1015">
      <w:pPr>
        <w:pStyle w:val="Heading4"/>
        <w:numPr>
          <w:ilvl w:val="0"/>
          <w:numId w:val="78"/>
        </w:numPr>
        <w:ind w:left="2520"/>
        <w:rPr>
          <w:i w:val="0"/>
          <w:sz w:val="24"/>
          <w:szCs w:val="24"/>
        </w:rPr>
      </w:pPr>
      <w:bookmarkStart w:id="3683" w:name="_Toc385664060"/>
      <w:r>
        <w:rPr>
          <w:i w:val="0"/>
          <w:sz w:val="24"/>
          <w:szCs w:val="24"/>
        </w:rPr>
        <w:t>Home Page</w:t>
      </w:r>
      <w:bookmarkEnd w:id="3683"/>
    </w:p>
    <w:p w:rsidR="00EB1015" w:rsidRDefault="00EB1015" w:rsidP="00EB1015">
      <w:r>
        <w:rPr>
          <w:noProof/>
          <w:lang w:eastAsia="en-US"/>
        </w:rPr>
        <mc:AlternateContent>
          <mc:Choice Requires="wps">
            <w:drawing>
              <wp:anchor distT="0" distB="0" distL="114300" distR="114300" simplePos="0" relativeHeight="251702272" behindDoc="0" locked="0" layoutInCell="1" allowOverlap="1" wp14:anchorId="46670E86" wp14:editId="7AA50C3C">
                <wp:simplePos x="0" y="0"/>
                <wp:positionH relativeFrom="column">
                  <wp:posOffset>2028139</wp:posOffset>
                </wp:positionH>
                <wp:positionV relativeFrom="paragraph">
                  <wp:posOffset>1870227</wp:posOffset>
                </wp:positionV>
                <wp:extent cx="224155" cy="266700"/>
                <wp:effectExtent l="171450" t="0" r="23495" b="76200"/>
                <wp:wrapNone/>
                <wp:docPr id="350" name="Rectangular Callout 350"/>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09778"/>
                            <a:gd name="adj2" fmla="val 5771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Default="007E77CE" w:rsidP="00EB1015">
                            <w:pPr>
                              <w:jc w:val="center"/>
                            </w:pPr>
                            <w:r>
                              <w:t>3</w:t>
                            </w:r>
                            <w:r>
                              <w:rPr>
                                <w:noProof/>
                                <w:lang w:eastAsia="en-US"/>
                              </w:rPr>
                              <w:drawing>
                                <wp:inline distT="0" distB="0" distL="0" distR="0" wp14:anchorId="4F3743AD" wp14:editId="162C2196">
                                  <wp:extent cx="28575" cy="4816"/>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0" o:spid="_x0000_s1101" type="#_x0000_t61" style="position:absolute;margin-left:159.7pt;margin-top:147.25pt;width:17.65pt;height:2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" adj="-12912,23266" fillcolor="#92278f [3204]" strokecolor="#481346 [1604]" strokeweight="1pt">
                <v:textbox>
                  <w:txbxContent>
                    <w:p w:rsidR="007E77CE" w:rsidRDefault="007E77CE" w:rsidP="00EB1015">
                      <w:pPr>
                        <w:jc w:val="center"/>
                      </w:pPr>
                      <w:r>
                        <w:t>3</w:t>
                      </w:r>
                      <w:r>
                        <w:rPr>
                          <w:noProof/>
                          <w:lang w:eastAsia="en-US"/>
                        </w:rPr>
                        <w:drawing>
                          <wp:inline distT="0" distB="0" distL="0" distR="0" wp14:anchorId="4F3743AD" wp14:editId="162C2196">
                            <wp:extent cx="28575" cy="4816"/>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00224" behindDoc="0" locked="0" layoutInCell="1" allowOverlap="1" wp14:anchorId="28D346AB" wp14:editId="4C4AE51D">
                <wp:simplePos x="0" y="0"/>
                <wp:positionH relativeFrom="column">
                  <wp:posOffset>1392809</wp:posOffset>
                </wp:positionH>
                <wp:positionV relativeFrom="paragraph">
                  <wp:posOffset>1556360</wp:posOffset>
                </wp:positionV>
                <wp:extent cx="224155" cy="266700"/>
                <wp:effectExtent l="19050" t="0" r="23495" b="152400"/>
                <wp:wrapNone/>
                <wp:docPr id="351" name="Rectangular Callout 351"/>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Default="007E77CE" w:rsidP="00EB1015">
                            <w:pPr>
                              <w:jc w:val="center"/>
                            </w:pPr>
                            <w:r>
                              <w:t>2</w:t>
                            </w:r>
                            <w:r>
                              <w:rPr>
                                <w:noProof/>
                                <w:lang w:eastAsia="en-US"/>
                              </w:rPr>
                              <w:drawing>
                                <wp:inline distT="0" distB="0" distL="0" distR="0" wp14:anchorId="1FCB9A95" wp14:editId="60F61A92">
                                  <wp:extent cx="28575" cy="4816"/>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1" o:spid="_x0000_s1102" type="#_x0000_t61" style="position:absolute;margin-left:109.65pt;margin-top:122.55pt;width:17.65pt;height:2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" adj="481,29191" fillcolor="#92278f [3204]" strokecolor="#481346 [1604]" strokeweight="1pt">
                <v:textbox>
                  <w:txbxContent>
                    <w:p w:rsidR="007E77CE" w:rsidRDefault="007E77CE" w:rsidP="00EB1015">
                      <w:pPr>
                        <w:jc w:val="center"/>
                      </w:pPr>
                      <w:r>
                        <w:t>2</w:t>
                      </w:r>
                      <w:r>
                        <w:rPr>
                          <w:noProof/>
                          <w:lang w:eastAsia="en-US"/>
                        </w:rPr>
                        <w:drawing>
                          <wp:inline distT="0" distB="0" distL="0" distR="0" wp14:anchorId="1FCB9A95" wp14:editId="60F61A92">
                            <wp:extent cx="28575" cy="4816"/>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98176" behindDoc="0" locked="0" layoutInCell="1" allowOverlap="1" wp14:anchorId="70445EF3" wp14:editId="09FB932E">
                <wp:simplePos x="0" y="0"/>
                <wp:positionH relativeFrom="column">
                  <wp:posOffset>1019175</wp:posOffset>
                </wp:positionH>
                <wp:positionV relativeFrom="paragraph">
                  <wp:posOffset>341630</wp:posOffset>
                </wp:positionV>
                <wp:extent cx="224155" cy="266700"/>
                <wp:effectExtent l="19050" t="0" r="23495" b="152400"/>
                <wp:wrapNone/>
                <wp:docPr id="352" name="Rectangular Callout 35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Default="007E77CE" w:rsidP="00EB1015">
                            <w:pPr>
                              <w:jc w:val="center"/>
                            </w:pPr>
                            <w:r>
                              <w:t>1</w:t>
                            </w:r>
                            <w:r>
                              <w:rPr>
                                <w:noProof/>
                                <w:lang w:eastAsia="en-US"/>
                              </w:rPr>
                              <w:drawing>
                                <wp:inline distT="0" distB="0" distL="0" distR="0" wp14:anchorId="0FE70CD9" wp14:editId="2DE49D9A">
                                  <wp:extent cx="28575" cy="481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2" o:spid="_x0000_s1103" type="#_x0000_t61" style="position:absolute;margin-left:80.25pt;margin-top:26.9pt;width:17.65pt;height:2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" adj="481,29191" fillcolor="#92278f [3204]" strokecolor="#481346 [1604]" strokeweight="1pt">
                <v:textbox>
                  <w:txbxContent>
                    <w:p w:rsidR="007E77CE" w:rsidRDefault="007E77CE" w:rsidP="00EB1015">
                      <w:pPr>
                        <w:jc w:val="center"/>
                      </w:pPr>
                      <w:r>
                        <w:t>1</w:t>
                      </w:r>
                      <w:r>
                        <w:rPr>
                          <w:noProof/>
                          <w:lang w:eastAsia="en-US"/>
                        </w:rPr>
                        <w:drawing>
                          <wp:inline distT="0" distB="0" distL="0" distR="0" wp14:anchorId="0FE70CD9" wp14:editId="2DE49D9A">
                            <wp:extent cx="28575" cy="481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96128" behindDoc="0" locked="0" layoutInCell="1" allowOverlap="1" wp14:anchorId="134A0BC7" wp14:editId="1AB29063">
                <wp:simplePos x="0" y="0"/>
                <wp:positionH relativeFrom="column">
                  <wp:posOffset>1802460</wp:posOffset>
                </wp:positionH>
                <wp:positionV relativeFrom="paragraph">
                  <wp:posOffset>594716</wp:posOffset>
                </wp:positionV>
                <wp:extent cx="224155" cy="266700"/>
                <wp:effectExtent l="19050" t="0" r="23495" b="152400"/>
                <wp:wrapNone/>
                <wp:docPr id="353" name="Rectangular Callout 353"/>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Default="007E77CE" w:rsidP="00EB1015">
                            <w:pPr>
                              <w:jc w:val="center"/>
                            </w:pPr>
                            <w:r>
                              <w:t>4</w:t>
                            </w:r>
                            <w:r>
                              <w:rPr>
                                <w:noProof/>
                                <w:lang w:eastAsia="en-US"/>
                              </w:rPr>
                              <w:drawing>
                                <wp:inline distT="0" distB="0" distL="0" distR="0" wp14:anchorId="5995B249" wp14:editId="5EE57DF3">
                                  <wp:extent cx="28575" cy="4816"/>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3" o:spid="_x0000_s1104" type="#_x0000_t61" style="position:absolute;margin-left:141.95pt;margin-top:46.85pt;width:17.65pt;height:2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" adj="481,29191" fillcolor="#92278f [3204]" strokecolor="#481346 [1604]" strokeweight="1pt">
                <v:textbox>
                  <w:txbxContent>
                    <w:p w:rsidR="007E77CE" w:rsidRDefault="007E77CE" w:rsidP="00EB1015">
                      <w:pPr>
                        <w:jc w:val="center"/>
                      </w:pPr>
                      <w:r>
                        <w:t>4</w:t>
                      </w:r>
                      <w:r>
                        <w:rPr>
                          <w:noProof/>
                          <w:lang w:eastAsia="en-US"/>
                        </w:rPr>
                        <w:drawing>
                          <wp:inline distT="0" distB="0" distL="0" distR="0" wp14:anchorId="5995B249" wp14:editId="5EE57DF3">
                            <wp:extent cx="28575" cy="4816"/>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94080" behindDoc="0" locked="0" layoutInCell="1" allowOverlap="1" wp14:anchorId="4F59D731" wp14:editId="44A1599A">
                <wp:simplePos x="0" y="0"/>
                <wp:positionH relativeFrom="column">
                  <wp:posOffset>5349875</wp:posOffset>
                </wp:positionH>
                <wp:positionV relativeFrom="paragraph">
                  <wp:posOffset>341630</wp:posOffset>
                </wp:positionV>
                <wp:extent cx="224155" cy="266700"/>
                <wp:effectExtent l="19050" t="0" r="23495" b="152400"/>
                <wp:wrapNone/>
                <wp:docPr id="354" name="Rectangular Callout 35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Default="007E77CE" w:rsidP="00EB1015">
                            <w:pPr>
                              <w:jc w:val="center"/>
                            </w:pPr>
                            <w:r>
                              <w:t>3</w:t>
                            </w:r>
                            <w:r>
                              <w:rPr>
                                <w:noProof/>
                                <w:lang w:eastAsia="en-US"/>
                              </w:rPr>
                              <w:drawing>
                                <wp:inline distT="0" distB="0" distL="0" distR="0" wp14:anchorId="518C7B5A" wp14:editId="1565010B">
                                  <wp:extent cx="28575" cy="4816"/>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4" o:spid="_x0000_s1105" type="#_x0000_t61" style="position:absolute;margin-left:421.25pt;margin-top:26.9pt;width:17.65pt;height:2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" adj="481,29191" fillcolor="#92278f [3204]" strokecolor="#481346 [1604]" strokeweight="1pt">
                <v:textbox>
                  <w:txbxContent>
                    <w:p w:rsidR="007E77CE" w:rsidRDefault="007E77CE" w:rsidP="00EB1015">
                      <w:pPr>
                        <w:jc w:val="center"/>
                      </w:pPr>
                      <w:r>
                        <w:t>3</w:t>
                      </w:r>
                      <w:r>
                        <w:rPr>
                          <w:noProof/>
                          <w:lang w:eastAsia="en-US"/>
                        </w:rPr>
                        <w:drawing>
                          <wp:inline distT="0" distB="0" distL="0" distR="0" wp14:anchorId="518C7B5A" wp14:editId="1565010B">
                            <wp:extent cx="28575" cy="4816"/>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92032" behindDoc="0" locked="0" layoutInCell="1" allowOverlap="1" wp14:anchorId="7CF74AE0" wp14:editId="36005CBA">
                <wp:simplePos x="0" y="0"/>
                <wp:positionH relativeFrom="column">
                  <wp:posOffset>3997020</wp:posOffset>
                </wp:positionH>
                <wp:positionV relativeFrom="paragraph">
                  <wp:posOffset>342036</wp:posOffset>
                </wp:positionV>
                <wp:extent cx="224155" cy="266700"/>
                <wp:effectExtent l="19050" t="0" r="23495" b="152400"/>
                <wp:wrapNone/>
                <wp:docPr id="355" name="Rectangular Callout 355"/>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Default="007E77CE" w:rsidP="00EB1015">
                            <w:pPr>
                              <w:jc w:val="center"/>
                            </w:pPr>
                            <w:r>
                              <w:t>2</w:t>
                            </w:r>
                            <w:r>
                              <w:rPr>
                                <w:noProof/>
                                <w:lang w:eastAsia="en-US"/>
                              </w:rPr>
                              <w:drawing>
                                <wp:inline distT="0" distB="0" distL="0" distR="0" wp14:anchorId="6381931C" wp14:editId="7CF57867">
                                  <wp:extent cx="28575" cy="4816"/>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5" o:spid="_x0000_s1106" type="#_x0000_t61" style="position:absolute;margin-left:314.75pt;margin-top:26.95pt;width:17.65pt;height:2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" adj="481,29191" fillcolor="#92278f [3204]" strokecolor="#481346 [1604]" strokeweight="1pt">
                <v:textbox>
                  <w:txbxContent>
                    <w:p w:rsidR="007E77CE" w:rsidRDefault="007E77CE" w:rsidP="00EB1015">
                      <w:pPr>
                        <w:jc w:val="center"/>
                      </w:pPr>
                      <w:r>
                        <w:t>2</w:t>
                      </w:r>
                      <w:r>
                        <w:rPr>
                          <w:noProof/>
                          <w:lang w:eastAsia="en-US"/>
                        </w:rPr>
                        <w:drawing>
                          <wp:inline distT="0" distB="0" distL="0" distR="0" wp14:anchorId="6381931C" wp14:editId="7CF57867">
                            <wp:extent cx="28575" cy="4816"/>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89984" behindDoc="0" locked="0" layoutInCell="1" allowOverlap="1" wp14:anchorId="46F20E08" wp14:editId="4F11272A">
                <wp:simplePos x="0" y="0"/>
                <wp:positionH relativeFrom="column">
                  <wp:posOffset>2740025</wp:posOffset>
                </wp:positionH>
                <wp:positionV relativeFrom="paragraph">
                  <wp:posOffset>321310</wp:posOffset>
                </wp:positionV>
                <wp:extent cx="224155" cy="266700"/>
                <wp:effectExtent l="19050" t="0" r="23495" b="152400"/>
                <wp:wrapNone/>
                <wp:docPr id="356" name="Rectangular Callout 35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Default="007E77CE" w:rsidP="00EB1015">
                            <w:pPr>
                              <w:jc w:val="center"/>
                            </w:pPr>
                            <w:r>
                              <w:t>1</w:t>
                            </w:r>
                            <w:r>
                              <w:rPr>
                                <w:noProof/>
                                <w:lang w:eastAsia="en-US"/>
                              </w:rPr>
                              <w:drawing>
                                <wp:inline distT="0" distB="0" distL="0" distR="0" wp14:anchorId="65C82112" wp14:editId="49A9AF5E">
                                  <wp:extent cx="28575" cy="4816"/>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6" o:spid="_x0000_s1107" type="#_x0000_t61" style="position:absolute;margin-left:215.75pt;margin-top:25.3pt;width:17.65pt;height:2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" adj="481,29191" fillcolor="#92278f [3204]" strokecolor="#481346 [1604]" strokeweight="1pt">
                <v:textbox>
                  <w:txbxContent>
                    <w:p w:rsidR="007E77CE" w:rsidRDefault="007E77CE" w:rsidP="00EB1015">
                      <w:pPr>
                        <w:jc w:val="center"/>
                      </w:pPr>
                      <w:r>
                        <w:t>1</w:t>
                      </w:r>
                      <w:r>
                        <w:rPr>
                          <w:noProof/>
                          <w:lang w:eastAsia="en-US"/>
                        </w:rPr>
                        <w:drawing>
                          <wp:inline distT="0" distB="0" distL="0" distR="0" wp14:anchorId="65C82112" wp14:editId="49A9AF5E">
                            <wp:extent cx="28575" cy="4816"/>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6018636D" wp14:editId="22AB3F64">
            <wp:extent cx="5946581" cy="2472538"/>
            <wp:effectExtent l="0" t="0" r="0" b="444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4"/>
                    <a:srcRect l="-6642" t="19694" r="6642" b="29103"/>
                    <a:stretch/>
                  </pic:blipFill>
                  <pic:spPr bwMode="auto">
                    <a:xfrm>
                      <a:off x="0" y="0"/>
                      <a:ext cx="5943600" cy="247129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lastRenderedPageBreak/>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tông tin kỳ thi” link, you will be redirected to the Manage Exam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“Quản lý xe” link, you will be redirected to the Manage Car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chỗ trọ” link, you will be redirected to the Manage Lodge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 xml:space="preserve">Click on “Các đợt thi” link, the list of </w:t>
            </w:r>
            <w:r>
              <w:rPr>
                <w:rStyle w:val="hps"/>
                <w:lang w:val="en"/>
              </w:rPr>
              <w:t>examinations will be appear</w:t>
            </w:r>
          </w:p>
        </w:tc>
      </w:tr>
    </w:tbl>
    <w:p w:rsidR="00EB1015" w:rsidRDefault="00EB1015" w:rsidP="00EB1015">
      <w:pPr>
        <w:pStyle w:val="Heading4"/>
        <w:ind w:left="720"/>
        <w:rPr>
          <w:i w:val="0"/>
          <w:sz w:val="24"/>
          <w:szCs w:val="24"/>
        </w:rPr>
      </w:pPr>
    </w:p>
    <w:p w:rsidR="00EB1015" w:rsidRPr="00F13C2A" w:rsidRDefault="00EB1015" w:rsidP="00EB1015"/>
    <w:p w:rsidR="00EB1015" w:rsidRPr="00F13C2A" w:rsidRDefault="00EB1015" w:rsidP="004D7A42">
      <w:pPr>
        <w:pStyle w:val="Heading4"/>
        <w:numPr>
          <w:ilvl w:val="0"/>
          <w:numId w:val="120"/>
        </w:numPr>
        <w:rPr>
          <w:i w:val="0"/>
          <w:sz w:val="24"/>
          <w:szCs w:val="24"/>
        </w:rPr>
      </w:pPr>
      <w:bookmarkStart w:id="3684" w:name="_Toc385664061"/>
      <w:r>
        <w:rPr>
          <w:i w:val="0"/>
          <w:sz w:val="24"/>
          <w:szCs w:val="24"/>
        </w:rPr>
        <w:t>Manage charity Exam</w:t>
      </w:r>
      <w:bookmarkEnd w:id="3684"/>
    </w:p>
    <w:p w:rsidR="00EB1015" w:rsidRDefault="00EB1015" w:rsidP="00EB1015"/>
    <w:p w:rsidR="00EB1015" w:rsidRDefault="00EB1015" w:rsidP="00EB1015">
      <w:r>
        <w:rPr>
          <w:noProof/>
          <w:lang w:eastAsia="en-US"/>
        </w:rPr>
        <mc:AlternateContent>
          <mc:Choice Requires="wps">
            <w:drawing>
              <wp:anchor distT="0" distB="0" distL="114300" distR="114300" simplePos="0" relativeHeight="251708416" behindDoc="0" locked="0" layoutInCell="1" allowOverlap="1" wp14:anchorId="1EAB9D4C" wp14:editId="38BE2867">
                <wp:simplePos x="0" y="0"/>
                <wp:positionH relativeFrom="column">
                  <wp:posOffset>5948045</wp:posOffset>
                </wp:positionH>
                <wp:positionV relativeFrom="paragraph">
                  <wp:posOffset>1013460</wp:posOffset>
                </wp:positionV>
                <wp:extent cx="224155" cy="266700"/>
                <wp:effectExtent l="19050" t="0" r="23495" b="152400"/>
                <wp:wrapNone/>
                <wp:docPr id="357" name="Rectangular Callout 35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Default="007E77CE" w:rsidP="00EB1015">
                            <w:pPr>
                              <w:jc w:val="center"/>
                            </w:pPr>
                            <w:r>
                              <w:t>3</w:t>
                            </w:r>
                            <w:r>
                              <w:rPr>
                                <w:noProof/>
                                <w:lang w:eastAsia="en-US"/>
                              </w:rPr>
                              <w:drawing>
                                <wp:inline distT="0" distB="0" distL="0" distR="0" wp14:anchorId="08E6894D" wp14:editId="0F2E05F9">
                                  <wp:extent cx="28575" cy="4816"/>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7" o:spid="_x0000_s1108" type="#_x0000_t61" style="position:absolute;margin-left:468.35pt;margin-top:79.8pt;width:17.65pt;height:2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" adj="481,29191" fillcolor="#92278f [3204]" strokecolor="#481346 [1604]" strokeweight="1pt">
                <v:textbox>
                  <w:txbxContent>
                    <w:p w:rsidR="007E77CE" w:rsidRDefault="007E77CE" w:rsidP="00EB1015">
                      <w:pPr>
                        <w:jc w:val="center"/>
                      </w:pPr>
                      <w:r>
                        <w:t>3</w:t>
                      </w:r>
                      <w:r>
                        <w:rPr>
                          <w:noProof/>
                          <w:lang w:eastAsia="en-US"/>
                        </w:rPr>
                        <w:drawing>
                          <wp:inline distT="0" distB="0" distL="0" distR="0" wp14:anchorId="08E6894D" wp14:editId="0F2E05F9">
                            <wp:extent cx="28575" cy="4816"/>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10464" behindDoc="0" locked="0" layoutInCell="1" allowOverlap="1" wp14:anchorId="7220CF4E" wp14:editId="6FBDE602">
                <wp:simplePos x="0" y="0"/>
                <wp:positionH relativeFrom="column">
                  <wp:posOffset>5663794</wp:posOffset>
                </wp:positionH>
                <wp:positionV relativeFrom="paragraph">
                  <wp:posOffset>1809267</wp:posOffset>
                </wp:positionV>
                <wp:extent cx="224155" cy="266700"/>
                <wp:effectExtent l="0" t="209550" r="23495" b="19050"/>
                <wp:wrapNone/>
                <wp:docPr id="358" name="Rectangular Callout 358"/>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4509"/>
                            <a:gd name="adj2" fmla="val -11508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Default="007E77CE" w:rsidP="00EB1015">
                            <w:pPr>
                              <w:jc w:val="center"/>
                            </w:pPr>
                            <w:r>
                              <w:t>4</w:t>
                            </w:r>
                            <w:r>
                              <w:rPr>
                                <w:noProof/>
                                <w:lang w:eastAsia="en-US"/>
                              </w:rPr>
                              <w:drawing>
                                <wp:inline distT="0" distB="0" distL="0" distR="0" wp14:anchorId="17C8D961" wp14:editId="0F481DEE">
                                  <wp:extent cx="28575" cy="4816"/>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8" o:spid="_x0000_s1109" type="#_x0000_t61" style="position:absolute;margin-left:445.95pt;margin-top:142.45pt;width:17.65pt;height:2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" adj="1186,-14059" fillcolor="#92278f [3204]" strokecolor="#481346 [1604]" strokeweight="1pt">
                <v:textbox>
                  <w:txbxContent>
                    <w:p w:rsidR="007E77CE" w:rsidRDefault="007E77CE" w:rsidP="00EB1015">
                      <w:pPr>
                        <w:jc w:val="center"/>
                      </w:pPr>
                      <w:r>
                        <w:t>4</w:t>
                      </w:r>
                      <w:r>
                        <w:rPr>
                          <w:noProof/>
                          <w:lang w:eastAsia="en-US"/>
                        </w:rPr>
                        <w:drawing>
                          <wp:inline distT="0" distB="0" distL="0" distR="0" wp14:anchorId="17C8D961" wp14:editId="0F481DEE">
                            <wp:extent cx="28575" cy="4816"/>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12512" behindDoc="0" locked="0" layoutInCell="1" allowOverlap="1" wp14:anchorId="632DD289" wp14:editId="6FF2BCB1">
                <wp:simplePos x="0" y="0"/>
                <wp:positionH relativeFrom="column">
                  <wp:posOffset>2525573</wp:posOffset>
                </wp:positionH>
                <wp:positionV relativeFrom="paragraph">
                  <wp:posOffset>1867789</wp:posOffset>
                </wp:positionV>
                <wp:extent cx="224155" cy="266700"/>
                <wp:effectExtent l="190500" t="0" r="23495" b="19050"/>
                <wp:wrapNone/>
                <wp:docPr id="359" name="Rectangular Callout 359"/>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Default="007E77CE" w:rsidP="00EB1015">
                            <w:pPr>
                              <w:jc w:val="center"/>
                            </w:pPr>
                            <w:r>
                              <w:t>5</w:t>
                            </w:r>
                            <w:r>
                              <w:rPr>
                                <w:noProof/>
                                <w:lang w:eastAsia="en-US"/>
                              </w:rPr>
                              <w:drawing>
                                <wp:inline distT="0" distB="0" distL="0" distR="0" wp14:anchorId="37D89D3A" wp14:editId="0C148740">
                                  <wp:extent cx="28575" cy="4816"/>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9" o:spid="_x0000_s1110" type="#_x0000_t61" style="position:absolute;margin-left:198.85pt;margin-top:147.05pt;width:17.65pt;height:2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" adj="-14322,9047" fillcolor="#92278f [3204]" strokecolor="#481346 [1604]" strokeweight="1pt">
                <v:textbox>
                  <w:txbxContent>
                    <w:p w:rsidR="007E77CE" w:rsidRDefault="007E77CE" w:rsidP="00EB1015">
                      <w:pPr>
                        <w:jc w:val="center"/>
                      </w:pPr>
                      <w:r>
                        <w:t>5</w:t>
                      </w:r>
                      <w:r>
                        <w:rPr>
                          <w:noProof/>
                          <w:lang w:eastAsia="en-US"/>
                        </w:rPr>
                        <w:drawing>
                          <wp:inline distT="0" distB="0" distL="0" distR="0" wp14:anchorId="37D89D3A" wp14:editId="0C148740">
                            <wp:extent cx="28575" cy="4816"/>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06368" behindDoc="0" locked="0" layoutInCell="1" allowOverlap="1" wp14:anchorId="4E3DB3DB" wp14:editId="3029C595">
                <wp:simplePos x="0" y="0"/>
                <wp:positionH relativeFrom="column">
                  <wp:posOffset>5443474</wp:posOffset>
                </wp:positionH>
                <wp:positionV relativeFrom="paragraph">
                  <wp:posOffset>747040</wp:posOffset>
                </wp:positionV>
                <wp:extent cx="224155" cy="266700"/>
                <wp:effectExtent l="19050" t="0" r="23495" b="152400"/>
                <wp:wrapNone/>
                <wp:docPr id="360" name="Rectangular Callout 360"/>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Default="007E77CE" w:rsidP="00EB1015">
                            <w:pPr>
                              <w:jc w:val="center"/>
                            </w:pPr>
                            <w:r>
                              <w:t>2</w:t>
                            </w:r>
                            <w:r>
                              <w:rPr>
                                <w:noProof/>
                                <w:lang w:eastAsia="en-US"/>
                              </w:rPr>
                              <w:drawing>
                                <wp:inline distT="0" distB="0" distL="0" distR="0" wp14:anchorId="4DCC34E2" wp14:editId="2E15A190">
                                  <wp:extent cx="28575" cy="4816"/>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60" o:spid="_x0000_s1111" type="#_x0000_t61" style="position:absolute;margin-left:428.6pt;margin-top:58.8pt;width:17.65pt;height:2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" adj="481,29191" fillcolor="#92278f [3204]" strokecolor="#481346 [1604]" strokeweight="1pt">
                <v:textbox>
                  <w:txbxContent>
                    <w:p w:rsidR="007E77CE" w:rsidRDefault="007E77CE" w:rsidP="00EB1015">
                      <w:pPr>
                        <w:jc w:val="center"/>
                      </w:pPr>
                      <w:r>
                        <w:t>2</w:t>
                      </w:r>
                      <w:r>
                        <w:rPr>
                          <w:noProof/>
                          <w:lang w:eastAsia="en-US"/>
                        </w:rPr>
                        <w:drawing>
                          <wp:inline distT="0" distB="0" distL="0" distR="0" wp14:anchorId="4DCC34E2" wp14:editId="2E15A190">
                            <wp:extent cx="28575" cy="4816"/>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04320" behindDoc="0" locked="0" layoutInCell="1" allowOverlap="1" wp14:anchorId="4D8DA39E" wp14:editId="4DCAD0F8">
                <wp:simplePos x="0" y="0"/>
                <wp:positionH relativeFrom="column">
                  <wp:posOffset>3498850</wp:posOffset>
                </wp:positionH>
                <wp:positionV relativeFrom="paragraph">
                  <wp:posOffset>250825</wp:posOffset>
                </wp:positionV>
                <wp:extent cx="224155" cy="266700"/>
                <wp:effectExtent l="19050" t="0" r="23495" b="152400"/>
                <wp:wrapNone/>
                <wp:docPr id="361" name="Rectangular Callout 361"/>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Default="007E77CE" w:rsidP="00EB1015">
                            <w:pPr>
                              <w:jc w:val="center"/>
                            </w:pPr>
                            <w:r>
                              <w:t>1</w:t>
                            </w:r>
                            <w:r>
                              <w:rPr>
                                <w:noProof/>
                                <w:lang w:eastAsia="en-US"/>
                              </w:rPr>
                              <w:drawing>
                                <wp:inline distT="0" distB="0" distL="0" distR="0" wp14:anchorId="696C0E83" wp14:editId="7175AE20">
                                  <wp:extent cx="28575" cy="4816"/>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61" o:spid="_x0000_s1112" type="#_x0000_t61" style="position:absolute;margin-left:275.5pt;margin-top:19.75pt;width:17.65pt;height:2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" adj="481,29191" fillcolor="#92278f [3204]" strokecolor="#481346 [1604]" strokeweight="1pt">
                <v:textbox>
                  <w:txbxContent>
                    <w:p w:rsidR="007E77CE" w:rsidRDefault="007E77CE" w:rsidP="00EB1015">
                      <w:pPr>
                        <w:jc w:val="center"/>
                      </w:pPr>
                      <w:r>
                        <w:t>1</w:t>
                      </w:r>
                      <w:r>
                        <w:rPr>
                          <w:noProof/>
                          <w:lang w:eastAsia="en-US"/>
                        </w:rPr>
                        <w:drawing>
                          <wp:inline distT="0" distB="0" distL="0" distR="0" wp14:anchorId="696C0E83" wp14:editId="7175AE20">
                            <wp:extent cx="28575" cy="4816"/>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78BF9B7F" wp14:editId="69BD5C6F">
            <wp:extent cx="6444604" cy="2128723"/>
            <wp:effectExtent l="0" t="0" r="0" b="508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5"/>
                    <a:srcRect t="19475" r="5032" b="24726"/>
                    <a:stretch/>
                  </pic:blipFill>
                  <pic:spPr bwMode="auto">
                    <a:xfrm>
                      <a:off x="0" y="0"/>
                      <a:ext cx="6441370" cy="212765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“Tạo mới” link, you will be redirected to the Add charity exam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“Chi tiết”icon, you will be redirected to the Details of charity exam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“Xóa”icon, the charity exam will be remove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“Chỉnh sửa” icon, you will be redirected to the Edit Car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“Quay lại” button, you will be redirected to the Home page</w:t>
            </w:r>
          </w:p>
        </w:tc>
      </w:tr>
    </w:tbl>
    <w:p w:rsidR="00EB1015" w:rsidRDefault="00EB1015" w:rsidP="00EB1015">
      <w:pPr>
        <w:pStyle w:val="Heading4"/>
        <w:ind w:left="720"/>
        <w:rPr>
          <w:i w:val="0"/>
          <w:sz w:val="24"/>
          <w:szCs w:val="24"/>
        </w:rPr>
      </w:pPr>
    </w:p>
    <w:p w:rsidR="00EB1015" w:rsidRDefault="00EB1015" w:rsidP="00EB1015"/>
    <w:p w:rsidR="00EB1015" w:rsidRDefault="00EB1015" w:rsidP="00EB1015"/>
    <w:p w:rsidR="00EB1015" w:rsidRDefault="00EB1015" w:rsidP="00EB1015"/>
    <w:p w:rsidR="00EB1015" w:rsidRPr="00F13C2A" w:rsidRDefault="00EB1015" w:rsidP="00EB1015"/>
    <w:p w:rsidR="00EB1015" w:rsidRPr="00F13C2A" w:rsidRDefault="00EB1015" w:rsidP="004D7A42">
      <w:pPr>
        <w:pStyle w:val="Heading4"/>
        <w:numPr>
          <w:ilvl w:val="0"/>
          <w:numId w:val="121"/>
        </w:numPr>
        <w:rPr>
          <w:i w:val="0"/>
          <w:sz w:val="24"/>
          <w:szCs w:val="24"/>
        </w:rPr>
      </w:pPr>
      <w:bookmarkStart w:id="3685" w:name="_Toc385664062"/>
      <w:r>
        <w:rPr>
          <w:i w:val="0"/>
          <w:sz w:val="24"/>
          <w:szCs w:val="24"/>
        </w:rPr>
        <w:lastRenderedPageBreak/>
        <w:t>Details Charity exam</w:t>
      </w:r>
      <w:bookmarkEnd w:id="3685"/>
    </w:p>
    <w:p w:rsidR="00EB1015" w:rsidRDefault="00EB1015" w:rsidP="00EB1015">
      <w:r>
        <w:rPr>
          <w:noProof/>
          <w:lang w:eastAsia="en-US"/>
        </w:rPr>
        <mc:AlternateContent>
          <mc:Choice Requires="wps">
            <w:drawing>
              <wp:anchor distT="0" distB="0" distL="114300" distR="114300" simplePos="0" relativeHeight="251716608" behindDoc="0" locked="0" layoutInCell="1" allowOverlap="1" wp14:anchorId="208FED8F" wp14:editId="4C995B9E">
                <wp:simplePos x="0" y="0"/>
                <wp:positionH relativeFrom="column">
                  <wp:posOffset>865022</wp:posOffset>
                </wp:positionH>
                <wp:positionV relativeFrom="paragraph">
                  <wp:posOffset>1143381</wp:posOffset>
                </wp:positionV>
                <wp:extent cx="224155" cy="266700"/>
                <wp:effectExtent l="114300" t="0" r="23495" b="228600"/>
                <wp:wrapNone/>
                <wp:docPr id="362" name="Rectangular Callout 36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80407"/>
                            <a:gd name="adj2" fmla="val 10982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Default="007E77CE" w:rsidP="00EB1015">
                            <w:pPr>
                              <w:jc w:val="center"/>
                            </w:pPr>
                            <w:r>
                              <w:t>2</w:t>
                            </w:r>
                            <w:r>
                              <w:rPr>
                                <w:noProof/>
                                <w:lang w:eastAsia="en-US"/>
                              </w:rPr>
                              <w:drawing>
                                <wp:inline distT="0" distB="0" distL="0" distR="0" wp14:anchorId="5BEFE047" wp14:editId="1C7BEBB9">
                                  <wp:extent cx="28575" cy="4816"/>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62" o:spid="_x0000_s1113" type="#_x0000_t61" style="position:absolute;margin-left:68.1pt;margin-top:90.05pt;width:17.65pt;height:21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" adj="-6568,34523" fillcolor="#92278f [3204]" strokecolor="#481346 [1604]" strokeweight="1pt">
                <v:textbox>
                  <w:txbxContent>
                    <w:p w:rsidR="007E77CE" w:rsidRDefault="007E77CE" w:rsidP="00EB1015">
                      <w:pPr>
                        <w:jc w:val="center"/>
                      </w:pPr>
                      <w:r>
                        <w:t>2</w:t>
                      </w:r>
                      <w:r>
                        <w:rPr>
                          <w:noProof/>
                          <w:lang w:eastAsia="en-US"/>
                        </w:rPr>
                        <w:drawing>
                          <wp:inline distT="0" distB="0" distL="0" distR="0" wp14:anchorId="5BEFE047" wp14:editId="1C7BEBB9">
                            <wp:extent cx="28575" cy="4816"/>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14560" behindDoc="0" locked="0" layoutInCell="1" allowOverlap="1" wp14:anchorId="325C9FFB" wp14:editId="26722306">
                <wp:simplePos x="0" y="0"/>
                <wp:positionH relativeFrom="column">
                  <wp:posOffset>2623820</wp:posOffset>
                </wp:positionH>
                <wp:positionV relativeFrom="paragraph">
                  <wp:posOffset>36830</wp:posOffset>
                </wp:positionV>
                <wp:extent cx="224155" cy="266700"/>
                <wp:effectExtent l="190500" t="0" r="23495" b="19050"/>
                <wp:wrapNone/>
                <wp:docPr id="363" name="Rectangular Callout 363"/>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Default="007E77CE" w:rsidP="00EB1015">
                            <w:pPr>
                              <w:jc w:val="center"/>
                            </w:pPr>
                            <w:r>
                              <w:t>1</w:t>
                            </w:r>
                            <w:r>
                              <w:rPr>
                                <w:noProof/>
                                <w:lang w:eastAsia="en-US"/>
                              </w:rPr>
                              <w:drawing>
                                <wp:inline distT="0" distB="0" distL="0" distR="0" wp14:anchorId="5A5005E2" wp14:editId="4AFE9754">
                                  <wp:extent cx="28575" cy="4816"/>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63" o:spid="_x0000_s1114" type="#_x0000_t61" style="position:absolute;margin-left:206.6pt;margin-top:2.9pt;width:17.65pt;height:2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" adj="-14322,9047" fillcolor="#92278f [3204]" strokecolor="#481346 [1604]" strokeweight="1pt">
                <v:textbox>
                  <w:txbxContent>
                    <w:p w:rsidR="007E77CE" w:rsidRDefault="007E77CE" w:rsidP="00EB1015">
                      <w:pPr>
                        <w:jc w:val="center"/>
                      </w:pPr>
                      <w:r>
                        <w:t>1</w:t>
                      </w:r>
                      <w:r>
                        <w:rPr>
                          <w:noProof/>
                          <w:lang w:eastAsia="en-US"/>
                        </w:rPr>
                        <w:drawing>
                          <wp:inline distT="0" distB="0" distL="0" distR="0" wp14:anchorId="5A5005E2" wp14:editId="4AFE9754">
                            <wp:extent cx="28575" cy="4816"/>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24800" behindDoc="0" locked="0" layoutInCell="1" allowOverlap="1" wp14:anchorId="03B6518F" wp14:editId="04638D28">
                <wp:simplePos x="0" y="0"/>
                <wp:positionH relativeFrom="column">
                  <wp:posOffset>3503041</wp:posOffset>
                </wp:positionH>
                <wp:positionV relativeFrom="paragraph">
                  <wp:posOffset>2607284</wp:posOffset>
                </wp:positionV>
                <wp:extent cx="224155" cy="266700"/>
                <wp:effectExtent l="190500" t="0" r="23495" b="19050"/>
                <wp:wrapNone/>
                <wp:docPr id="364" name="Rectangular Callout 36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Default="007E77CE" w:rsidP="00EB1015">
                            <w:pPr>
                              <w:jc w:val="center"/>
                            </w:pPr>
                            <w:r>
                              <w:t>666</w:t>
                            </w:r>
                            <w:r>
                              <w:rPr>
                                <w:noProof/>
                                <w:lang w:eastAsia="en-US"/>
                              </w:rPr>
                              <w:drawing>
                                <wp:inline distT="0" distB="0" distL="0" distR="0" wp14:anchorId="4C01573D" wp14:editId="6A7C994C">
                                  <wp:extent cx="28575" cy="4816"/>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64" o:spid="_x0000_s1115" type="#_x0000_t61" style="position:absolute;margin-left:275.85pt;margin-top:205.3pt;width:17.65pt;height:21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" adj="-14322,9047" fillcolor="#92278f [3204]" strokecolor="#481346 [1604]" strokeweight="1pt">
                <v:textbox>
                  <w:txbxContent>
                    <w:p w:rsidR="007E77CE" w:rsidRDefault="007E77CE" w:rsidP="00EB1015">
                      <w:pPr>
                        <w:jc w:val="center"/>
                      </w:pPr>
                      <w:r>
                        <w:t>666</w:t>
                      </w:r>
                      <w:r>
                        <w:rPr>
                          <w:noProof/>
                          <w:lang w:eastAsia="en-US"/>
                        </w:rPr>
                        <w:drawing>
                          <wp:inline distT="0" distB="0" distL="0" distR="0" wp14:anchorId="4C01573D" wp14:editId="6A7C994C">
                            <wp:extent cx="28575" cy="4816"/>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22752" behindDoc="0" locked="0" layoutInCell="1" allowOverlap="1" wp14:anchorId="7A2ADF77" wp14:editId="59CBD150">
                <wp:simplePos x="0" y="0"/>
                <wp:positionH relativeFrom="column">
                  <wp:posOffset>2284019</wp:posOffset>
                </wp:positionH>
                <wp:positionV relativeFrom="paragraph">
                  <wp:posOffset>2482926</wp:posOffset>
                </wp:positionV>
                <wp:extent cx="224155" cy="266700"/>
                <wp:effectExtent l="190500" t="0" r="23495" b="19050"/>
                <wp:wrapNone/>
                <wp:docPr id="365" name="Rectangular Callout 365"/>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Default="007E77CE" w:rsidP="00EB1015">
                            <w:pPr>
                              <w:jc w:val="center"/>
                            </w:pPr>
                            <w:r>
                              <w:t>55</w:t>
                            </w:r>
                            <w:r>
                              <w:rPr>
                                <w:noProof/>
                                <w:lang w:eastAsia="en-US"/>
                              </w:rPr>
                              <w:drawing>
                                <wp:inline distT="0" distB="0" distL="0" distR="0" wp14:anchorId="6A557969" wp14:editId="6C1F952C">
                                  <wp:extent cx="28575" cy="4816"/>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65" o:spid="_x0000_s1116" type="#_x0000_t61" style="position:absolute;margin-left:179.85pt;margin-top:195.5pt;width:17.65pt;height:21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" adj="-14322,9047" fillcolor="#92278f [3204]" strokecolor="#481346 [1604]" strokeweight="1pt">
                <v:textbox>
                  <w:txbxContent>
                    <w:p w:rsidR="007E77CE" w:rsidRDefault="007E77CE" w:rsidP="00EB1015">
                      <w:pPr>
                        <w:jc w:val="center"/>
                      </w:pPr>
                      <w:r>
                        <w:t>55</w:t>
                      </w:r>
                      <w:r>
                        <w:rPr>
                          <w:noProof/>
                          <w:lang w:eastAsia="en-US"/>
                        </w:rPr>
                        <w:drawing>
                          <wp:inline distT="0" distB="0" distL="0" distR="0" wp14:anchorId="6A557969" wp14:editId="6C1F952C">
                            <wp:extent cx="28575" cy="4816"/>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20704" behindDoc="0" locked="0" layoutInCell="1" allowOverlap="1" wp14:anchorId="7B29D847" wp14:editId="0F5B236B">
                <wp:simplePos x="0" y="0"/>
                <wp:positionH relativeFrom="column">
                  <wp:posOffset>313614</wp:posOffset>
                </wp:positionH>
                <wp:positionV relativeFrom="paragraph">
                  <wp:posOffset>2361920</wp:posOffset>
                </wp:positionV>
                <wp:extent cx="224155" cy="266700"/>
                <wp:effectExtent l="190500" t="0" r="23495" b="19050"/>
                <wp:wrapNone/>
                <wp:docPr id="366" name="Rectangular Callout 36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Default="007E77CE" w:rsidP="00EB1015">
                            <w:pPr>
                              <w:jc w:val="center"/>
                            </w:pPr>
                            <w:r>
                              <w:t>45</w:t>
                            </w:r>
                            <w:r>
                              <w:rPr>
                                <w:noProof/>
                                <w:lang w:eastAsia="en-US"/>
                              </w:rPr>
                              <w:drawing>
                                <wp:inline distT="0" distB="0" distL="0" distR="0" wp14:anchorId="35A42DD7" wp14:editId="767F6865">
                                  <wp:extent cx="28575" cy="4816"/>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66" o:spid="_x0000_s1117" type="#_x0000_t61" style="position:absolute;margin-left:24.7pt;margin-top:186pt;width:17.65pt;height:21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" adj="-14322,9047" fillcolor="#92278f [3204]" strokecolor="#481346 [1604]" strokeweight="1pt">
                <v:textbox>
                  <w:txbxContent>
                    <w:p w:rsidR="007E77CE" w:rsidRDefault="007E77CE" w:rsidP="00EB1015">
                      <w:pPr>
                        <w:jc w:val="center"/>
                      </w:pPr>
                      <w:r>
                        <w:t>45</w:t>
                      </w:r>
                      <w:r>
                        <w:rPr>
                          <w:noProof/>
                          <w:lang w:eastAsia="en-US"/>
                        </w:rPr>
                        <w:drawing>
                          <wp:inline distT="0" distB="0" distL="0" distR="0" wp14:anchorId="35A42DD7" wp14:editId="767F6865">
                            <wp:extent cx="28575" cy="4816"/>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18656" behindDoc="0" locked="0" layoutInCell="1" allowOverlap="1" wp14:anchorId="366A6AA8" wp14:editId="2B8A7E02">
                <wp:simplePos x="0" y="0"/>
                <wp:positionH relativeFrom="column">
                  <wp:posOffset>2703068</wp:posOffset>
                </wp:positionH>
                <wp:positionV relativeFrom="paragraph">
                  <wp:posOffset>1666976</wp:posOffset>
                </wp:positionV>
                <wp:extent cx="224155" cy="266700"/>
                <wp:effectExtent l="190500" t="0" r="23495" b="19050"/>
                <wp:wrapNone/>
                <wp:docPr id="367" name="Rectangular Callout 36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77CE" w:rsidRDefault="007E77CE" w:rsidP="00EB1015">
                            <w:pPr>
                              <w:jc w:val="center"/>
                            </w:pPr>
                            <w:r>
                              <w:t>3</w:t>
                            </w:r>
                            <w:r>
                              <w:rPr>
                                <w:noProof/>
                                <w:lang w:eastAsia="en-US"/>
                              </w:rPr>
                              <w:drawing>
                                <wp:inline distT="0" distB="0" distL="0" distR="0" wp14:anchorId="3F8ABB6F" wp14:editId="484561B9">
                                  <wp:extent cx="28575" cy="4816"/>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67" o:spid="_x0000_s1118" type="#_x0000_t61" style="position:absolute;margin-left:212.85pt;margin-top:131.25pt;width:17.65pt;height:21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" adj="-14322,9047" fillcolor="#92278f [3204]" strokecolor="#481346 [1604]" strokeweight="1pt">
                <v:textbox>
                  <w:txbxContent>
                    <w:p w:rsidR="007E77CE" w:rsidRDefault="007E77CE" w:rsidP="00EB1015">
                      <w:pPr>
                        <w:jc w:val="center"/>
                      </w:pPr>
                      <w:r>
                        <w:t>3</w:t>
                      </w:r>
                      <w:r>
                        <w:rPr>
                          <w:noProof/>
                          <w:lang w:eastAsia="en-US"/>
                        </w:rPr>
                        <w:drawing>
                          <wp:inline distT="0" distB="0" distL="0" distR="0" wp14:anchorId="3F8ABB6F" wp14:editId="484561B9">
                            <wp:extent cx="28575" cy="4816"/>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7B10D76F" wp14:editId="5025ACD1">
            <wp:extent cx="4572000" cy="34483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6"/>
                    <a:srcRect l="26936" t="7221" r="7505" b="4814"/>
                    <a:stretch/>
                  </pic:blipFill>
                  <pic:spPr bwMode="auto">
                    <a:xfrm>
                      <a:off x="0" y="0"/>
                      <a:ext cx="4569709" cy="3446572"/>
                    </a:xfrm>
                    <a:prstGeom prst="rect">
                      <a:avLst/>
                    </a:prstGeom>
                    <a:ln>
                      <a:noFill/>
                    </a:ln>
                    <a:extLst>
                      <a:ext uri="{53640926-AAD7-44D8-BBD7-CCE9431645EC}">
                        <a14:shadowObscured xmlns:a14="http://schemas.microsoft.com/office/drawing/2010/main"/>
                      </a:ext>
                    </a:extLst>
                  </pic:spPr>
                </pic:pic>
              </a:graphicData>
            </a:graphic>
          </wp:inline>
        </w:drawing>
      </w:r>
    </w:p>
    <w:p w:rsidR="00EB1015" w:rsidRDefault="00EB1015" w:rsidP="00EB1015"/>
    <w:p w:rsidR="00EB1015" w:rsidRDefault="00EB1015" w:rsidP="00EB1015"/>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“Chỉnh sửa” link, you will be redirected to the Edit Charityexam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“Quản lý tình nguyện viên” link, you will be redirected to the Manage Volunteer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thí sinh” link, you will be redirected to the Manage Candidate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“Quản lý chỗ trọ” link, you will be redirected to the Manage Lodge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xe” link, you will be redirected to the Manage Car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6</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“Quản lý tiền được tài trợ” link, you will be redirected to the Manage Car page</w:t>
            </w:r>
          </w:p>
        </w:tc>
      </w:tr>
    </w:tbl>
    <w:p w:rsidR="00EB1015" w:rsidRDefault="00EB1015" w:rsidP="00EB1015">
      <w:pPr>
        <w:pStyle w:val="Heading4"/>
        <w:ind w:left="720"/>
        <w:rPr>
          <w:i w:val="0"/>
          <w:sz w:val="24"/>
          <w:szCs w:val="24"/>
        </w:rPr>
      </w:pPr>
    </w:p>
    <w:p w:rsidR="00EB1015" w:rsidRDefault="00EB1015" w:rsidP="00EB1015"/>
    <w:p w:rsidR="00EB1015" w:rsidRPr="00DF77FD" w:rsidRDefault="00EB1015" w:rsidP="00EB1015"/>
    <w:p w:rsidR="00EB1015" w:rsidRPr="00F13C2A" w:rsidRDefault="00EB1015" w:rsidP="004D7A42">
      <w:pPr>
        <w:pStyle w:val="Heading4"/>
        <w:numPr>
          <w:ilvl w:val="0"/>
          <w:numId w:val="122"/>
        </w:numPr>
        <w:rPr>
          <w:i w:val="0"/>
          <w:sz w:val="24"/>
          <w:szCs w:val="24"/>
        </w:rPr>
      </w:pPr>
      <w:bookmarkStart w:id="3686" w:name="_Toc385664063"/>
      <w:r>
        <w:rPr>
          <w:i w:val="0"/>
          <w:sz w:val="24"/>
          <w:szCs w:val="24"/>
        </w:rPr>
        <w:t>Assign Room</w:t>
      </w:r>
      <w:bookmarkEnd w:id="3686"/>
    </w:p>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“Sắp phòng” link, Candidate will assign to each room relative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“Hủy sắp phòng” link, all candidate will be do not assigh room</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“Quay lại” link, you will be redirected to the Manage Candidate page</w:t>
            </w:r>
          </w:p>
        </w:tc>
      </w:tr>
    </w:tbl>
    <w:p w:rsidR="00EB1015" w:rsidRPr="004B21FA" w:rsidRDefault="00EB1015" w:rsidP="00EB1015">
      <w:pPr>
        <w:spacing w:after="0"/>
        <w:rPr>
          <w:rFonts w:ascii="Times New Roman" w:hAnsi="Times New Roman" w:cs="Times New Roman"/>
        </w:rPr>
      </w:pPr>
    </w:p>
    <w:p w:rsidR="001C1D51" w:rsidRPr="001C1D51" w:rsidRDefault="001C1D51" w:rsidP="001C1D51"/>
    <w:p w:rsidR="001C1D51" w:rsidRPr="001C1D51" w:rsidRDefault="001C1D51" w:rsidP="001C1D51"/>
    <w:p w:rsidR="00A71A48" w:rsidRPr="00912EE2" w:rsidRDefault="00A71A48" w:rsidP="007412DC">
      <w:pPr>
        <w:pStyle w:val="NoSpacing"/>
      </w:pPr>
    </w:p>
    <w:p w:rsidR="00156847" w:rsidRDefault="00D947D1" w:rsidP="00673B0E">
      <w:pPr>
        <w:pStyle w:val="Heading1"/>
        <w:numPr>
          <w:ilvl w:val="0"/>
          <w:numId w:val="5"/>
        </w:numPr>
      </w:pPr>
      <w:bookmarkStart w:id="3687" w:name="_Toc385664064"/>
      <w:r w:rsidRPr="00D947D1">
        <w:rPr>
          <w:rFonts w:ascii="Times New Roman" w:hAnsi="Times New Roman" w:cs="Times New Roman"/>
          <w:b/>
          <w:sz w:val="28"/>
          <w:szCs w:val="28"/>
        </w:rPr>
        <w:t>APPENDIX</w:t>
      </w:r>
      <w:bookmarkEnd w:id="3687"/>
    </w:p>
    <w:p w:rsidR="00156847" w:rsidRPr="00236C8E" w:rsidRDefault="00156847" w:rsidP="007412DC">
      <w:pPr>
        <w:pStyle w:val="NoSpacing"/>
        <w:rPr>
          <w:sz w:val="24"/>
          <w:szCs w:val="24"/>
        </w:rPr>
      </w:pPr>
    </w:p>
    <w:p w:rsidR="00156847" w:rsidRDefault="00156847" w:rsidP="007412DC">
      <w:pPr>
        <w:spacing w:after="0"/>
        <w:rPr>
          <w:rFonts w:ascii="Times New Roman" w:hAnsi="Times New Roman" w:cs="Times New Roman"/>
        </w:rPr>
      </w:pPr>
    </w:p>
    <w:p w:rsidR="004B04EE" w:rsidRDefault="004B04EE" w:rsidP="007412DC">
      <w:pPr>
        <w:spacing w:after="0"/>
        <w:rPr>
          <w:rFonts w:ascii="Times New Roman" w:hAnsi="Times New Roman" w:cs="Times New Roman"/>
        </w:rPr>
      </w:pPr>
    </w:p>
    <w:p w:rsidR="00DA2A6E" w:rsidRDefault="00DA2A6E" w:rsidP="00DA2A6E">
      <w:pPr>
        <w:pStyle w:val="Heading2"/>
      </w:pPr>
      <w:bookmarkStart w:id="3688" w:name="_Toc374334982"/>
      <w:bookmarkStart w:id="3689" w:name="_Toc385664065"/>
      <w:r>
        <w:lastRenderedPageBreak/>
        <w:t>Reference</w:t>
      </w:r>
      <w:bookmarkEnd w:id="3688"/>
      <w:bookmarkEnd w:id="3689"/>
    </w:p>
    <w:p w:rsidR="00DA2A6E" w:rsidRDefault="00335B98" w:rsidP="00DA2A6E">
      <w:hyperlink r:id="rId177" w:history="1">
        <w:r w:rsidRPr="002E38B7">
          <w:rPr>
            <w:rStyle w:val="Hyperlink"/>
          </w:rPr>
          <w:t>http://en.wikipedia.org/wiki/Model-view-controller</w:t>
        </w:r>
      </w:hyperlink>
    </w:p>
    <w:p w:rsidR="00DA2A6E" w:rsidRDefault="007E77CE" w:rsidP="00DA2A6E">
      <w:hyperlink r:id="rId178" w:history="1">
        <w:r w:rsidR="00DA2A6E">
          <w:rPr>
            <w:rStyle w:val="Hyperlink"/>
          </w:rPr>
          <w:t>http://www.visual-paradigm.com/product/vpuml/tutorials/</w:t>
        </w:r>
      </w:hyperlink>
    </w:p>
    <w:p w:rsidR="00DA2A6E" w:rsidRDefault="007E77CE" w:rsidP="00DA2A6E">
      <w:hyperlink r:id="rId179" w:history="1">
        <w:r w:rsidR="00DA2A6E">
          <w:rPr>
            <w:rStyle w:val="Hyperlink"/>
          </w:rPr>
          <w:t>http://en.wikipedia.org/wiki/Waterfall_model</w:t>
        </w:r>
      </w:hyperlink>
    </w:p>
    <w:p w:rsidR="00DA2A6E" w:rsidRDefault="007E77CE" w:rsidP="00DA2A6E">
      <w:hyperlink r:id="rId180" w:history="1">
        <w:r w:rsidR="00DA2A6E">
          <w:rPr>
            <w:rStyle w:val="Hyperlink"/>
          </w:rPr>
          <w:t>http://www.asp.net/mvc/tutorials/mvc-4</w:t>
        </w:r>
      </w:hyperlink>
    </w:p>
    <w:p w:rsidR="00DA2A6E" w:rsidRDefault="007E77CE" w:rsidP="00DA2A6E">
      <w:hyperlink r:id="rId181" w:history="1">
        <w:r w:rsidR="00DA2A6E" w:rsidRPr="00CB7542">
          <w:rPr>
            <w:rStyle w:val="Hyperlink"/>
          </w:rPr>
          <w:t>http://msdn.microsoft.com/en-us/library/vstudio/ff926074.aspx</w:t>
        </w:r>
      </w:hyperlink>
    </w:p>
    <w:p w:rsidR="00DA2A6E" w:rsidRDefault="00335B98" w:rsidP="00DA2A6E">
      <w:hyperlink r:id="rId182" w:history="1">
        <w:r w:rsidRPr="002E38B7">
          <w:rPr>
            <w:rStyle w:val="Hyperlink"/>
          </w:rPr>
          <w:t>http://www.uml-diagrams.org/</w:t>
        </w:r>
      </w:hyperlink>
      <w:bookmarkStart w:id="3690" w:name="_GoBack"/>
      <w:bookmarkEnd w:id="3690"/>
    </w:p>
    <w:p w:rsidR="00DA2A6E" w:rsidRPr="00C91447" w:rsidRDefault="007E77CE" w:rsidP="00DA2A6E">
      <w:pPr>
        <w:rPr>
          <w:b/>
          <w:vanish/>
          <w:color w:val="491347" w:themeColor="accent1" w:themeShade="80"/>
          <w:sz w:val="26"/>
          <w:szCs w:val="26"/>
        </w:rPr>
      </w:pPr>
      <w:hyperlink r:id="rId183" w:history="1">
        <w:r w:rsidR="00DA2A6E">
          <w:rPr>
            <w:rStyle w:val="Hyperlink"/>
          </w:rPr>
          <w:t>http://en.wikipedia.org/wiki/Database_design</w:t>
        </w:r>
      </w:hyperlink>
      <w:bookmarkStart w:id="3691" w:name="_Toc374279650"/>
      <w:bookmarkStart w:id="3692" w:name="_Toc374280387"/>
      <w:bookmarkStart w:id="3693" w:name="_Toc374280531"/>
      <w:bookmarkStart w:id="3694" w:name="_Toc374280845"/>
      <w:bookmarkStart w:id="3695" w:name="_Toc374281153"/>
      <w:bookmarkEnd w:id="3691"/>
      <w:bookmarkEnd w:id="3692"/>
      <w:bookmarkEnd w:id="3693"/>
      <w:bookmarkEnd w:id="3694"/>
      <w:bookmarkEnd w:id="3695"/>
    </w:p>
    <w:p w:rsidR="00DA2A6E" w:rsidRPr="00C91447" w:rsidRDefault="00DA2A6E" w:rsidP="00DA2A6E">
      <w:pPr>
        <w:pStyle w:val="ListParagraph"/>
        <w:numPr>
          <w:ilvl w:val="0"/>
          <w:numId w:val="125"/>
        </w:numPr>
        <w:tabs>
          <w:tab w:val="left" w:pos="360"/>
        </w:tabs>
        <w:snapToGrid w:val="0"/>
        <w:spacing w:before="80" w:after="80" w:line="259" w:lineRule="auto"/>
        <w:contextualSpacing w:val="0"/>
        <w:outlineLvl w:val="2"/>
        <w:rPr>
          <w:b/>
          <w:vanish/>
          <w:color w:val="491347" w:themeColor="accent1" w:themeShade="80"/>
          <w:sz w:val="26"/>
          <w:szCs w:val="26"/>
        </w:rPr>
      </w:pPr>
      <w:bookmarkStart w:id="3696" w:name="_Toc374279651"/>
      <w:bookmarkStart w:id="3697" w:name="_Toc374280388"/>
      <w:bookmarkStart w:id="3698" w:name="_Toc374280532"/>
      <w:bookmarkStart w:id="3699" w:name="_Toc374280846"/>
      <w:bookmarkStart w:id="3700" w:name="_Toc374281154"/>
      <w:bookmarkStart w:id="3701" w:name="_Toc374334983"/>
      <w:bookmarkStart w:id="3702" w:name="_Toc385664066"/>
      <w:bookmarkEnd w:id="3696"/>
      <w:bookmarkEnd w:id="3697"/>
      <w:bookmarkEnd w:id="3698"/>
      <w:bookmarkEnd w:id="3699"/>
      <w:bookmarkEnd w:id="3700"/>
      <w:bookmarkEnd w:id="3701"/>
      <w:bookmarkEnd w:id="3702"/>
    </w:p>
    <w:p w:rsidR="00156847" w:rsidRDefault="00156847"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Pr="004B21FA" w:rsidRDefault="004838A1" w:rsidP="007412DC">
      <w:pPr>
        <w:spacing w:after="0"/>
        <w:rPr>
          <w:rFonts w:ascii="Times New Roman" w:hAnsi="Times New Roman" w:cs="Times New Roman"/>
        </w:rPr>
      </w:pPr>
    </w:p>
    <w:sectPr w:rsidR="004838A1" w:rsidRPr="004B21FA" w:rsidSect="008A1F47">
      <w:pgSz w:w="11907" w:h="16839" w:code="9"/>
      <w:pgMar w:top="720" w:right="720" w:bottom="720" w:left="720" w:header="576" w:footer="720" w:gutter="648"/>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76274" w:rsidRDefault="00476274" w:rsidP="004838A1">
      <w:pPr>
        <w:spacing w:after="0" w:line="240" w:lineRule="auto"/>
      </w:pPr>
      <w:r>
        <w:separator/>
      </w:r>
    </w:p>
  </w:endnote>
  <w:endnote w:type="continuationSeparator" w:id="0">
    <w:p w:rsidR="00476274" w:rsidRDefault="00476274" w:rsidP="004838A1">
      <w:pPr>
        <w:spacing w:after="0" w:line="240" w:lineRule="auto"/>
      </w:pPr>
      <w:r>
        <w:continuationSeparator/>
      </w:r>
    </w:p>
  </w:endnote>
  <w:endnote w:type="continuationNotice" w:id="1">
    <w:p w:rsidR="00476274" w:rsidRDefault="0047627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8028"/>
      <w:gridCol w:w="2007"/>
    </w:tblGrid>
    <w:customXmlInsRangeStart w:id="1" w:author="TuanND60358" w:date="2014-05-21T13:59:00Z"/>
    <w:sdt>
      <w:sdtPr>
        <w:rPr>
          <w:rFonts w:asciiTheme="majorHAnsi" w:eastAsiaTheme="majorEastAsia" w:hAnsiTheme="majorHAnsi" w:cstheme="majorBidi"/>
          <w:sz w:val="20"/>
          <w:szCs w:val="20"/>
        </w:rPr>
        <w:id w:val="-358361341"/>
        <w:docPartObj>
          <w:docPartGallery w:val="Page Numbers (Bottom of Page)"/>
          <w:docPartUnique/>
        </w:docPartObj>
      </w:sdtPr>
      <w:sdtEndPr>
        <w:rPr>
          <w:rFonts w:asciiTheme="minorHAnsi" w:eastAsiaTheme="minorEastAsia" w:hAnsiTheme="minorHAnsi" w:cstheme="minorBidi"/>
          <w:noProof/>
          <w:sz w:val="22"/>
          <w:szCs w:val="22"/>
        </w:rPr>
      </w:sdtEndPr>
      <w:sdtContent>
        <w:customXmlInsRangeEnd w:id="1"/>
        <w:customXmlInsRangeStart w:id="2" w:author="Tri Le Nguyen Huu" w:date="2014-05-21T13:59:00Z"/>
        <w:sdt>
          <w:sdtPr>
            <w:rPr>
              <w:rFonts w:asciiTheme="majorHAnsi" w:eastAsiaTheme="majorEastAsia" w:hAnsiTheme="majorHAnsi" w:cstheme="majorBidi"/>
              <w:sz w:val="20"/>
              <w:szCs w:val="20"/>
            </w:rPr>
            <w:id w:val="-36816986"/>
            <w:docPartObj>
              <w:docPartGallery w:val="Page Numbers (Bottom of Page)"/>
              <w:docPartUnique/>
            </w:docPartObj>
          </w:sdtPr>
          <w:sdtEndPr>
            <w:rPr>
              <w:rFonts w:asciiTheme="minorHAnsi" w:eastAsiaTheme="minorEastAsia" w:hAnsiTheme="minorHAnsi" w:cstheme="minorBidi"/>
              <w:noProof/>
              <w:sz w:val="22"/>
              <w:szCs w:val="22"/>
            </w:rPr>
          </w:sdtEndPr>
          <w:sdtContent>
            <w:customXmlInsRangeEnd w:id="2"/>
            <w:tr w:rsidR="007E77CE">
              <w:trPr>
                <w:trHeight w:val="727"/>
              </w:trPr>
              <w:tc>
                <w:tcPr>
                  <w:tcW w:w="4000" w:type="pct"/>
                  <w:tcBorders>
                    <w:right w:val="triple" w:sz="4" w:space="0" w:color="92278F" w:themeColor="accent1"/>
                  </w:tcBorders>
                </w:tcPr>
                <w:p w:rsidR="007E77CE" w:rsidRDefault="007E77CE">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92278F" w:themeColor="accent1"/>
                  </w:tcBorders>
                </w:tcPr>
                <w:p w:rsidR="007E77CE" w:rsidRDefault="007E77CE">
                  <w:pPr>
                    <w:tabs>
                      <w:tab w:val="left" w:pos="1490"/>
                    </w:tabs>
                    <w:rPr>
                      <w:rFonts w:asciiTheme="majorHAnsi" w:eastAsiaTheme="majorEastAsia" w:hAnsiTheme="majorHAnsi" w:cstheme="majorBidi"/>
                      <w:sz w:val="28"/>
                      <w:szCs w:val="28"/>
                    </w:rPr>
                  </w:pPr>
                  <w:r w:rsidRPr="008A1F47">
                    <w:rPr>
                      <w:b/>
                      <w:sz w:val="28"/>
                      <w:szCs w:val="28"/>
                    </w:rPr>
                    <w:fldChar w:fldCharType="begin"/>
                  </w:r>
                  <w:r w:rsidRPr="008A1F47">
                    <w:rPr>
                      <w:b/>
                      <w:sz w:val="28"/>
                      <w:szCs w:val="28"/>
                    </w:rPr>
                    <w:instrText xml:space="preserve"> PAGE    \* MERGEFORMAT </w:instrText>
                  </w:r>
                  <w:r w:rsidRPr="008A1F47">
                    <w:rPr>
                      <w:b/>
                      <w:sz w:val="28"/>
                      <w:szCs w:val="28"/>
                    </w:rPr>
                    <w:fldChar w:fldCharType="separate"/>
                  </w:r>
                  <w:r w:rsidR="00335B98">
                    <w:rPr>
                      <w:b/>
                      <w:noProof/>
                      <w:sz w:val="28"/>
                      <w:szCs w:val="28"/>
                    </w:rPr>
                    <w:t>220</w:t>
                  </w:r>
                  <w:r w:rsidRPr="008A1F47">
                    <w:rPr>
                      <w:b/>
                      <w:noProof/>
                      <w:sz w:val="28"/>
                      <w:szCs w:val="28"/>
                    </w:rPr>
                    <w:fldChar w:fldCharType="end"/>
                  </w:r>
                </w:p>
              </w:tc>
            </w:tr>
            <w:customXmlInsRangeStart w:id="3" w:author="Tri Le Nguyen Huu" w:date="2014-05-21T13:59:00Z"/>
          </w:sdtContent>
        </w:sdt>
        <w:customXmlInsRangeEnd w:id="3"/>
        <w:customXmlInsRangeStart w:id="4" w:author="TuanND60358" w:date="2014-05-21T13:59:00Z"/>
      </w:sdtContent>
    </w:sdt>
    <w:customXmlInsRangeEnd w:id="4"/>
  </w:tbl>
  <w:p w:rsidR="007E77CE" w:rsidRDefault="007E77C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8028"/>
      <w:gridCol w:w="2007"/>
    </w:tblGrid>
    <w:sdt>
      <w:sdtPr>
        <w:rPr>
          <w:rFonts w:asciiTheme="majorHAnsi" w:eastAsiaTheme="majorEastAsia" w:hAnsiTheme="majorHAnsi" w:cstheme="majorBidi"/>
          <w:sz w:val="20"/>
          <w:szCs w:val="20"/>
        </w:rPr>
        <w:id w:val="732046157"/>
        <w:docPartObj>
          <w:docPartGallery w:val="Page Numbers (Bottom of Page)"/>
          <w:docPartUnique/>
        </w:docPartObj>
      </w:sdtPr>
      <w:sdtEndPr>
        <w:rPr>
          <w:rFonts w:asciiTheme="minorHAnsi" w:eastAsiaTheme="minorEastAsia" w:hAnsiTheme="minorHAnsi" w:cstheme="minorBidi"/>
          <w:noProof/>
          <w:sz w:val="22"/>
          <w:szCs w:val="22"/>
        </w:rPr>
      </w:sdtEndPr>
      <w:sdtContent>
        <w:tr w:rsidR="007E77CE">
          <w:trPr>
            <w:trHeight w:val="727"/>
          </w:trPr>
          <w:tc>
            <w:tcPr>
              <w:tcW w:w="4000" w:type="pct"/>
              <w:tcBorders>
                <w:right w:val="triple" w:sz="4" w:space="0" w:color="92278F" w:themeColor="accent1"/>
              </w:tcBorders>
            </w:tcPr>
            <w:p w:rsidR="007E77CE" w:rsidRDefault="007E77CE">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92278F" w:themeColor="accent1"/>
              </w:tcBorders>
            </w:tcPr>
            <w:p w:rsidR="007E77CE" w:rsidRDefault="007E77CE">
              <w:pPr>
                <w:tabs>
                  <w:tab w:val="left" w:pos="1490"/>
                </w:tabs>
                <w:rPr>
                  <w:rFonts w:asciiTheme="majorHAnsi" w:eastAsiaTheme="majorEastAsia" w:hAnsiTheme="majorHAnsi" w:cstheme="majorBidi"/>
                  <w:sz w:val="28"/>
                  <w:szCs w:val="28"/>
                </w:rPr>
              </w:pPr>
              <w:r w:rsidRPr="008A1F47">
                <w:rPr>
                  <w:b/>
                  <w:sz w:val="28"/>
                  <w:szCs w:val="28"/>
                </w:rPr>
                <w:fldChar w:fldCharType="begin"/>
              </w:r>
              <w:r w:rsidRPr="008A1F47">
                <w:rPr>
                  <w:b/>
                  <w:sz w:val="28"/>
                  <w:szCs w:val="28"/>
                </w:rPr>
                <w:instrText xml:space="preserve"> PAGE    \* MERGEFORMAT </w:instrText>
              </w:r>
              <w:r w:rsidRPr="008A1F47">
                <w:rPr>
                  <w:b/>
                  <w:sz w:val="28"/>
                  <w:szCs w:val="28"/>
                </w:rPr>
                <w:fldChar w:fldCharType="separate"/>
              </w:r>
              <w:r w:rsidR="00335B98">
                <w:rPr>
                  <w:b/>
                  <w:noProof/>
                  <w:sz w:val="28"/>
                  <w:szCs w:val="28"/>
                </w:rPr>
                <w:t>211</w:t>
              </w:r>
              <w:r w:rsidRPr="008A1F47">
                <w:rPr>
                  <w:b/>
                  <w:noProof/>
                  <w:sz w:val="28"/>
                  <w:szCs w:val="28"/>
                </w:rPr>
                <w:fldChar w:fldCharType="end"/>
              </w:r>
            </w:p>
          </w:tc>
        </w:tr>
      </w:sdtContent>
    </w:sdt>
  </w:tbl>
  <w:p w:rsidR="007E77CE" w:rsidRDefault="007E77C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76274" w:rsidRDefault="00476274" w:rsidP="004838A1">
      <w:pPr>
        <w:spacing w:after="0" w:line="240" w:lineRule="auto"/>
      </w:pPr>
      <w:r>
        <w:separator/>
      </w:r>
    </w:p>
  </w:footnote>
  <w:footnote w:type="continuationSeparator" w:id="0">
    <w:p w:rsidR="00476274" w:rsidRDefault="00476274" w:rsidP="004838A1">
      <w:pPr>
        <w:spacing w:after="0" w:line="240" w:lineRule="auto"/>
      </w:pPr>
      <w:r>
        <w:continuationSeparator/>
      </w:r>
    </w:p>
  </w:footnote>
  <w:footnote w:type="continuationNotice" w:id="1">
    <w:p w:rsidR="00476274" w:rsidRDefault="00476274">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11.3pt;height:11.3pt" o:bullet="t">
        <v:imagedata r:id="rId1" o:title="msoF327"/>
      </v:shape>
    </w:pict>
  </w:numPicBullet>
  <w:numPicBullet w:numPicBulletId="1">
    <w:pict>
      <v:shape id="_x0000_i1061" type="#_x0000_t75" style="width:11.3pt;height:11.3pt" o:bullet="t">
        <v:imagedata r:id="rId2" o:title="mso29AC"/>
      </v:shape>
    </w:pict>
  </w:numPicBullet>
  <w:abstractNum w:abstractNumId="0">
    <w:nsid w:val="00B8322E"/>
    <w:multiLevelType w:val="hybridMultilevel"/>
    <w:tmpl w:val="81A03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173751"/>
    <w:multiLevelType w:val="hybridMultilevel"/>
    <w:tmpl w:val="A21CB60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5A18EE"/>
    <w:multiLevelType w:val="hybridMultilevel"/>
    <w:tmpl w:val="44422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0A2B4D"/>
    <w:multiLevelType w:val="hybridMultilevel"/>
    <w:tmpl w:val="BAE4351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173DFB"/>
    <w:multiLevelType w:val="hybridMultilevel"/>
    <w:tmpl w:val="35E86D90"/>
    <w:lvl w:ilvl="0" w:tplc="F19A68A0">
      <w:start w:val="1"/>
      <w:numFmt w:val="decimal"/>
      <w:lvlText w:val="5.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7480299"/>
    <w:multiLevelType w:val="hybridMultilevel"/>
    <w:tmpl w:val="BBA2A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921983"/>
    <w:multiLevelType w:val="hybridMultilevel"/>
    <w:tmpl w:val="459A9C1A"/>
    <w:lvl w:ilvl="0" w:tplc="A2FAEF92">
      <w:start w:val="1"/>
      <w:numFmt w:val="decimal"/>
      <w:lvlText w:val="3.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7BD7EFF"/>
    <w:multiLevelType w:val="hybridMultilevel"/>
    <w:tmpl w:val="B0B0EBDE"/>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83F7E99"/>
    <w:multiLevelType w:val="hybridMultilevel"/>
    <w:tmpl w:val="81761FEE"/>
    <w:lvl w:ilvl="0" w:tplc="151C3DE2">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8960A19"/>
    <w:multiLevelType w:val="hybridMultilevel"/>
    <w:tmpl w:val="06C2972A"/>
    <w:lvl w:ilvl="0" w:tplc="882C72A8">
      <w:start w:val="1"/>
      <w:numFmt w:val="decimal"/>
      <w:lvlText w:val="6.2.2.%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CE72569"/>
    <w:multiLevelType w:val="hybridMultilevel"/>
    <w:tmpl w:val="E926EED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EDE0A6A"/>
    <w:multiLevelType w:val="hybridMultilevel"/>
    <w:tmpl w:val="68EEE16A"/>
    <w:lvl w:ilvl="0" w:tplc="4BA8EFF2">
      <w:start w:val="1"/>
      <w:numFmt w:val="decimal"/>
      <w:lvlText w:val="5.1.%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1437AD8"/>
    <w:multiLevelType w:val="hybridMultilevel"/>
    <w:tmpl w:val="143EF5A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1871505"/>
    <w:multiLevelType w:val="hybridMultilevel"/>
    <w:tmpl w:val="5F0246FE"/>
    <w:lvl w:ilvl="0" w:tplc="F6FEFA70">
      <w:start w:val="1"/>
      <w:numFmt w:val="decimal"/>
      <w:lvlText w:val="4.7.2.%1."/>
      <w:lvlJc w:val="left"/>
      <w:pPr>
        <w:ind w:left="2610" w:hanging="360"/>
      </w:pPr>
      <w:rPr>
        <w:rFonts w:hint="default"/>
      </w:r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14">
    <w:nsid w:val="12C249E5"/>
    <w:multiLevelType w:val="hybridMultilevel"/>
    <w:tmpl w:val="438262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4633B40"/>
    <w:multiLevelType w:val="hybridMultilevel"/>
    <w:tmpl w:val="93DAAF9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47E5698"/>
    <w:multiLevelType w:val="hybridMultilevel"/>
    <w:tmpl w:val="9B3CC4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6904B7A"/>
    <w:multiLevelType w:val="hybridMultilevel"/>
    <w:tmpl w:val="A2BA5D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7584CDA"/>
    <w:multiLevelType w:val="hybridMultilevel"/>
    <w:tmpl w:val="B91603F4"/>
    <w:lvl w:ilvl="0" w:tplc="B2DC41B8">
      <w:start w:val="1"/>
      <w:numFmt w:val="decimal"/>
      <w:lvlText w:val="4.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7F71166"/>
    <w:multiLevelType w:val="hybridMultilevel"/>
    <w:tmpl w:val="6BEEFFC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18867834"/>
    <w:multiLevelType w:val="hybridMultilevel"/>
    <w:tmpl w:val="74764EC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19201CAA"/>
    <w:multiLevelType w:val="hybridMultilevel"/>
    <w:tmpl w:val="E47E42D6"/>
    <w:lvl w:ilvl="0" w:tplc="03DA27D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AAD1632"/>
    <w:multiLevelType w:val="multilevel"/>
    <w:tmpl w:val="360CF6F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righ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1B623D14"/>
    <w:multiLevelType w:val="hybridMultilevel"/>
    <w:tmpl w:val="41689DFC"/>
    <w:lvl w:ilvl="0" w:tplc="B9B62F92">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BB056F5"/>
    <w:multiLevelType w:val="hybridMultilevel"/>
    <w:tmpl w:val="540CB296"/>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C2C6AA8"/>
    <w:multiLevelType w:val="hybridMultilevel"/>
    <w:tmpl w:val="E154FFD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C9D67BF"/>
    <w:multiLevelType w:val="hybridMultilevel"/>
    <w:tmpl w:val="9C12E8E0"/>
    <w:lvl w:ilvl="0" w:tplc="04090003">
      <w:start w:val="1"/>
      <w:numFmt w:val="bullet"/>
      <w:lvlText w:val="o"/>
      <w:lvlJc w:val="left"/>
      <w:pPr>
        <w:ind w:left="2700" w:hanging="360"/>
      </w:pPr>
      <w:rPr>
        <w:rFonts w:ascii="Courier New" w:hAnsi="Courier New" w:cs="Courier New"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27">
    <w:nsid w:val="1D56292E"/>
    <w:multiLevelType w:val="hybridMultilevel"/>
    <w:tmpl w:val="D11CC5C6"/>
    <w:lvl w:ilvl="0" w:tplc="F1ACE436">
      <w:start w:val="1"/>
      <w:numFmt w:val="decimal"/>
      <w:lvlText w:val="2.2.%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00F1CD1"/>
    <w:multiLevelType w:val="hybridMultilevel"/>
    <w:tmpl w:val="864A2344"/>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094051E"/>
    <w:multiLevelType w:val="hybridMultilevel"/>
    <w:tmpl w:val="22D6C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0A21C9F"/>
    <w:multiLevelType w:val="hybridMultilevel"/>
    <w:tmpl w:val="509E3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128208B"/>
    <w:multiLevelType w:val="hybridMultilevel"/>
    <w:tmpl w:val="646287A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1932DCF"/>
    <w:multiLevelType w:val="hybridMultilevel"/>
    <w:tmpl w:val="2C2C062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219F111C"/>
    <w:multiLevelType w:val="hybridMultilevel"/>
    <w:tmpl w:val="19B0CF3A"/>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22B81BCF"/>
    <w:multiLevelType w:val="hybridMultilevel"/>
    <w:tmpl w:val="1E24A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3B92F65"/>
    <w:multiLevelType w:val="hybridMultilevel"/>
    <w:tmpl w:val="C230638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461673F"/>
    <w:multiLevelType w:val="hybridMultilevel"/>
    <w:tmpl w:val="5EF669BC"/>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259F7880"/>
    <w:multiLevelType w:val="hybridMultilevel"/>
    <w:tmpl w:val="2AB48DA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7157D60"/>
    <w:multiLevelType w:val="hybridMultilevel"/>
    <w:tmpl w:val="66E6E276"/>
    <w:lvl w:ilvl="0" w:tplc="CB16C412">
      <w:start w:val="1"/>
      <w:numFmt w:val="decimal"/>
      <w:lvlText w:val="6.2.3.%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7536246"/>
    <w:multiLevelType w:val="hybridMultilevel"/>
    <w:tmpl w:val="CA220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8CE2928"/>
    <w:multiLevelType w:val="hybridMultilevel"/>
    <w:tmpl w:val="5C629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2A5377DA"/>
    <w:multiLevelType w:val="hybridMultilevel"/>
    <w:tmpl w:val="38CE7ECC"/>
    <w:lvl w:ilvl="0" w:tplc="C6E498C4">
      <w:start w:val="1"/>
      <w:numFmt w:val="decimal"/>
      <w:lvlText w:val="2.3.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2B0355E5"/>
    <w:multiLevelType w:val="hybridMultilevel"/>
    <w:tmpl w:val="D9CE708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2BCE4693"/>
    <w:multiLevelType w:val="hybridMultilevel"/>
    <w:tmpl w:val="20F8262E"/>
    <w:lvl w:ilvl="0" w:tplc="0B1801CA">
      <w:start w:val="1"/>
      <w:numFmt w:val="decimal"/>
      <w:lvlText w:val="5.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30141B6B"/>
    <w:multiLevelType w:val="hybridMultilevel"/>
    <w:tmpl w:val="2A3A65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0462EBF"/>
    <w:multiLevelType w:val="hybridMultilevel"/>
    <w:tmpl w:val="02FA835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157033A"/>
    <w:multiLevelType w:val="hybridMultilevel"/>
    <w:tmpl w:val="C8F29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2471C62"/>
    <w:multiLevelType w:val="hybridMultilevel"/>
    <w:tmpl w:val="176CF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2E7765F"/>
    <w:multiLevelType w:val="hybridMultilevel"/>
    <w:tmpl w:val="FC16A44E"/>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3B43A1F"/>
    <w:multiLevelType w:val="hybridMultilevel"/>
    <w:tmpl w:val="D658A2D0"/>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5066797"/>
    <w:multiLevelType w:val="hybridMultilevel"/>
    <w:tmpl w:val="ADF6584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3">
    <w:nsid w:val="37573FE4"/>
    <w:multiLevelType w:val="hybridMultilevel"/>
    <w:tmpl w:val="01B0FF70"/>
    <w:lvl w:ilvl="0" w:tplc="D48CBEDE">
      <w:start w:val="1"/>
      <w:numFmt w:val="decimal"/>
      <w:lvlText w:val="1.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37587905"/>
    <w:multiLevelType w:val="hybridMultilevel"/>
    <w:tmpl w:val="89D0636C"/>
    <w:lvl w:ilvl="0" w:tplc="0F7C74A0">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38067335"/>
    <w:multiLevelType w:val="hybridMultilevel"/>
    <w:tmpl w:val="91584A38"/>
    <w:lvl w:ilvl="0" w:tplc="ADD2BDB0">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nsid w:val="38BC50C2"/>
    <w:multiLevelType w:val="hybridMultilevel"/>
    <w:tmpl w:val="F2544B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39B16ADD"/>
    <w:multiLevelType w:val="hybridMultilevel"/>
    <w:tmpl w:val="F872CC6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39D61282"/>
    <w:multiLevelType w:val="hybridMultilevel"/>
    <w:tmpl w:val="94CCF24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3D31480F"/>
    <w:multiLevelType w:val="hybridMultilevel"/>
    <w:tmpl w:val="4DDC448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3D786A06"/>
    <w:multiLevelType w:val="hybridMultilevel"/>
    <w:tmpl w:val="5178F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3DD313A9"/>
    <w:multiLevelType w:val="hybridMultilevel"/>
    <w:tmpl w:val="F1CA67E2"/>
    <w:lvl w:ilvl="0" w:tplc="0409000D">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3DDF512B"/>
    <w:multiLevelType w:val="hybridMultilevel"/>
    <w:tmpl w:val="7966CC6C"/>
    <w:lvl w:ilvl="0" w:tplc="20EED0C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3EBD2637"/>
    <w:multiLevelType w:val="hybridMultilevel"/>
    <w:tmpl w:val="06822328"/>
    <w:lvl w:ilvl="0" w:tplc="2D5C6DCE">
      <w:start w:val="1"/>
      <w:numFmt w:val="decimal"/>
      <w:lvlText w:val="4.7.3.%1."/>
      <w:lvlJc w:val="left"/>
      <w:pPr>
        <w:ind w:left="2610" w:hanging="360"/>
      </w:pPr>
      <w:rPr>
        <w:rFonts w:hint="default"/>
      </w:r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65">
    <w:nsid w:val="3EEC277F"/>
    <w:multiLevelType w:val="hybridMultilevel"/>
    <w:tmpl w:val="DFF45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3FFD0CC8"/>
    <w:multiLevelType w:val="hybridMultilevel"/>
    <w:tmpl w:val="14B25186"/>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41447D95"/>
    <w:multiLevelType w:val="hybridMultilevel"/>
    <w:tmpl w:val="61EC0B5C"/>
    <w:lvl w:ilvl="0" w:tplc="B9E294FE">
      <w:start w:val="1"/>
      <w:numFmt w:val="decimal"/>
      <w:lvlText w:val="5.3.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41ED68AB"/>
    <w:multiLevelType w:val="hybridMultilevel"/>
    <w:tmpl w:val="CBBED4DC"/>
    <w:lvl w:ilvl="0" w:tplc="C2E09342">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423366F3"/>
    <w:multiLevelType w:val="hybridMultilevel"/>
    <w:tmpl w:val="584AA35C"/>
    <w:lvl w:ilvl="0" w:tplc="3530E360">
      <w:start w:val="1"/>
      <w:numFmt w:val="decimal"/>
      <w:lvlText w:val="6.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431F2E7C"/>
    <w:multiLevelType w:val="hybridMultilevel"/>
    <w:tmpl w:val="25604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448F5949"/>
    <w:multiLevelType w:val="hybridMultilevel"/>
    <w:tmpl w:val="31527F4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46365867"/>
    <w:multiLevelType w:val="hybridMultilevel"/>
    <w:tmpl w:val="08142FF0"/>
    <w:lvl w:ilvl="0" w:tplc="5010E102">
      <w:start w:val="1"/>
      <w:numFmt w:val="decimal"/>
      <w:lvlText w:val="2.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48034F53"/>
    <w:multiLevelType w:val="hybridMultilevel"/>
    <w:tmpl w:val="F0D4BE2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4A16785A"/>
    <w:multiLevelType w:val="hybridMultilevel"/>
    <w:tmpl w:val="C5AE46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4ACB250A"/>
    <w:multiLevelType w:val="hybridMultilevel"/>
    <w:tmpl w:val="79960D6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4B967F02"/>
    <w:multiLevelType w:val="hybridMultilevel"/>
    <w:tmpl w:val="A65A788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4BF35E5E"/>
    <w:multiLevelType w:val="hybridMultilevel"/>
    <w:tmpl w:val="E70A1BC6"/>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4D337194"/>
    <w:multiLevelType w:val="hybridMultilevel"/>
    <w:tmpl w:val="357AFBE4"/>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4DAD2DB1"/>
    <w:multiLevelType w:val="hybridMultilevel"/>
    <w:tmpl w:val="52202D6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4EA84A20"/>
    <w:multiLevelType w:val="hybridMultilevel"/>
    <w:tmpl w:val="D06A068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4ED05038"/>
    <w:multiLevelType w:val="hybridMultilevel"/>
    <w:tmpl w:val="002003F4"/>
    <w:lvl w:ilvl="0" w:tplc="6D16515E">
      <w:start w:val="1"/>
      <w:numFmt w:val="decimal"/>
      <w:lvlText w:val="6.2.5.%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4EF672DC"/>
    <w:multiLevelType w:val="hybridMultilevel"/>
    <w:tmpl w:val="86DC4FA2"/>
    <w:lvl w:ilvl="0" w:tplc="CF5A7066">
      <w:start w:val="1"/>
      <w:numFmt w:val="decimal"/>
      <w:lvlText w:val="5.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4FB17956"/>
    <w:multiLevelType w:val="hybridMultilevel"/>
    <w:tmpl w:val="62442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4FC46917"/>
    <w:multiLevelType w:val="hybridMultilevel"/>
    <w:tmpl w:val="AD94842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52862CB3"/>
    <w:multiLevelType w:val="hybridMultilevel"/>
    <w:tmpl w:val="087CD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53470E77"/>
    <w:multiLevelType w:val="hybridMultilevel"/>
    <w:tmpl w:val="3DB0D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3872C6A"/>
    <w:multiLevelType w:val="hybridMultilevel"/>
    <w:tmpl w:val="346681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548D737F"/>
    <w:multiLevelType w:val="hybridMultilevel"/>
    <w:tmpl w:val="5AF0281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nsid w:val="54F51324"/>
    <w:multiLevelType w:val="hybridMultilevel"/>
    <w:tmpl w:val="DE9C8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55777781"/>
    <w:multiLevelType w:val="hybridMultilevel"/>
    <w:tmpl w:val="BA5843D4"/>
    <w:lvl w:ilvl="0" w:tplc="04090007">
      <w:start w:val="1"/>
      <w:numFmt w:val="bullet"/>
      <w:lvlText w:val=""/>
      <w:lvlPicBulletId w:val="0"/>
      <w:lvlJc w:val="left"/>
      <w:pPr>
        <w:ind w:left="1440" w:hanging="360"/>
      </w:pPr>
      <w:rPr>
        <w:rFonts w:ascii="Symbol" w:hAnsi="Symbol" w:hint="default"/>
      </w:rPr>
    </w:lvl>
    <w:lvl w:ilvl="1" w:tplc="6A3A969E">
      <w:start w:val="4"/>
      <w:numFmt w:val="bullet"/>
      <w:lvlText w:val="-"/>
      <w:lvlJc w:val="left"/>
      <w:pPr>
        <w:ind w:left="2160" w:hanging="360"/>
      </w:pPr>
      <w:rPr>
        <w:rFonts w:ascii="Times New Roman" w:eastAsia="Times New Roman"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nsid w:val="564F62B2"/>
    <w:multiLevelType w:val="hybridMultilevel"/>
    <w:tmpl w:val="AFA2551A"/>
    <w:lvl w:ilvl="0" w:tplc="7D92D15E">
      <w:start w:val="1"/>
      <w:numFmt w:val="decimal"/>
      <w:lvlText w:val="5.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5A995B56"/>
    <w:multiLevelType w:val="hybridMultilevel"/>
    <w:tmpl w:val="975C3C3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5C043C24"/>
    <w:multiLevelType w:val="hybridMultilevel"/>
    <w:tmpl w:val="46FC84D4"/>
    <w:lvl w:ilvl="0" w:tplc="56A67642">
      <w:start w:val="1"/>
      <w:numFmt w:val="decimal"/>
      <w:lvlText w:val="6.%1."/>
      <w:lvlJc w:val="left"/>
      <w:pPr>
        <w:ind w:left="720" w:hanging="360"/>
      </w:pPr>
      <w:rPr>
        <w:rFonts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5C8A56F7"/>
    <w:multiLevelType w:val="hybridMultilevel"/>
    <w:tmpl w:val="F4D64B8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5DED2591"/>
    <w:multiLevelType w:val="hybridMultilevel"/>
    <w:tmpl w:val="C03A15B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5DFE3081"/>
    <w:multiLevelType w:val="hybridMultilevel"/>
    <w:tmpl w:val="F9EEC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5E3D21C8"/>
    <w:multiLevelType w:val="hybridMultilevel"/>
    <w:tmpl w:val="42D2C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5EE01218"/>
    <w:multiLevelType w:val="hybridMultilevel"/>
    <w:tmpl w:val="C70CB682"/>
    <w:lvl w:ilvl="0" w:tplc="ABCC4C84">
      <w:start w:val="1"/>
      <w:numFmt w:val="decimal"/>
      <w:lvlText w:val="2.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5F1C7D40"/>
    <w:multiLevelType w:val="hybridMultilevel"/>
    <w:tmpl w:val="A044C52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5F614987"/>
    <w:multiLevelType w:val="hybridMultilevel"/>
    <w:tmpl w:val="08EEE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60F151A6"/>
    <w:multiLevelType w:val="hybridMultilevel"/>
    <w:tmpl w:val="B15EFF5E"/>
    <w:lvl w:ilvl="0" w:tplc="88AA7BA8">
      <w:start w:val="1"/>
      <w:numFmt w:val="decimal"/>
      <w:lvlText w:val="6.2.%1."/>
      <w:lvlJc w:val="righ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672A7B7F"/>
    <w:multiLevelType w:val="hybridMultilevel"/>
    <w:tmpl w:val="002003F4"/>
    <w:lvl w:ilvl="0" w:tplc="6D16515E">
      <w:start w:val="1"/>
      <w:numFmt w:val="decimal"/>
      <w:lvlText w:val="6.2.5.%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68AC69B5"/>
    <w:multiLevelType w:val="hybridMultilevel"/>
    <w:tmpl w:val="23F48D2E"/>
    <w:lvl w:ilvl="0" w:tplc="2488F456">
      <w:start w:val="1"/>
      <w:numFmt w:val="decimal"/>
      <w:lvlText w:val="4.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68BD7195"/>
    <w:multiLevelType w:val="hybridMultilevel"/>
    <w:tmpl w:val="B4C6C800"/>
    <w:lvl w:ilvl="0" w:tplc="DC38CB60">
      <w:start w:val="1"/>
      <w:numFmt w:val="decimal"/>
      <w:lvlText w:val="3.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698302E4"/>
    <w:multiLevelType w:val="hybridMultilevel"/>
    <w:tmpl w:val="150E139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6C1A7345"/>
    <w:multiLevelType w:val="hybridMultilevel"/>
    <w:tmpl w:val="037A9A64"/>
    <w:lvl w:ilvl="0" w:tplc="04090007">
      <w:start w:val="1"/>
      <w:numFmt w:val="bullet"/>
      <w:lvlText w:val=""/>
      <w:lvlPicBulletId w:val="1"/>
      <w:lvlJc w:val="left"/>
      <w:pPr>
        <w:ind w:left="720" w:hanging="360"/>
      </w:pPr>
      <w:rPr>
        <w:rFonts w:ascii="Symbol" w:hAnsi="Symbol" w:hint="default"/>
      </w:rPr>
    </w:lvl>
    <w:lvl w:ilvl="1" w:tplc="04090007">
      <w:start w:val="1"/>
      <w:numFmt w:val="bullet"/>
      <w:lvlText w:val=""/>
      <w:lvlPicBulletId w:val="1"/>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6DC2680F"/>
    <w:multiLevelType w:val="hybridMultilevel"/>
    <w:tmpl w:val="C1BE47E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700F4201"/>
    <w:multiLevelType w:val="hybridMultilevel"/>
    <w:tmpl w:val="D338A506"/>
    <w:lvl w:ilvl="0" w:tplc="88AA7BA8">
      <w:start w:val="1"/>
      <w:numFmt w:val="decimal"/>
      <w:lvlText w:val="6.2.%1."/>
      <w:lvlJc w:val="righ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708620DD"/>
    <w:multiLevelType w:val="hybridMultilevel"/>
    <w:tmpl w:val="C9AC42C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747D3EB4"/>
    <w:multiLevelType w:val="hybridMultilevel"/>
    <w:tmpl w:val="834EED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7544094B"/>
    <w:multiLevelType w:val="hybridMultilevel"/>
    <w:tmpl w:val="74789F6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75580A82"/>
    <w:multiLevelType w:val="hybridMultilevel"/>
    <w:tmpl w:val="2E3C442C"/>
    <w:lvl w:ilvl="0" w:tplc="C88C4DBA">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76160DB5"/>
    <w:multiLevelType w:val="hybridMultilevel"/>
    <w:tmpl w:val="3152920E"/>
    <w:lvl w:ilvl="0" w:tplc="A3A0ADC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7723589C"/>
    <w:multiLevelType w:val="hybridMultilevel"/>
    <w:tmpl w:val="5660F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778927D9"/>
    <w:multiLevelType w:val="hybridMultilevel"/>
    <w:tmpl w:val="33DE3EEE"/>
    <w:lvl w:ilvl="0" w:tplc="11682C42">
      <w:start w:val="1"/>
      <w:numFmt w:val="decimal"/>
      <w:lvlText w:val="4.6.%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8">
    <w:nsid w:val="7A184214"/>
    <w:multiLevelType w:val="hybridMultilevel"/>
    <w:tmpl w:val="7654CE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7A5020C1"/>
    <w:multiLevelType w:val="hybridMultilevel"/>
    <w:tmpl w:val="98905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7C017640"/>
    <w:multiLevelType w:val="hybridMultilevel"/>
    <w:tmpl w:val="1344A026"/>
    <w:lvl w:ilvl="0" w:tplc="70420C8E">
      <w:start w:val="1"/>
      <w:numFmt w:val="decimal"/>
      <w:lvlText w:val="4.7.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7C297C3C"/>
    <w:multiLevelType w:val="hybridMultilevel"/>
    <w:tmpl w:val="AE00B22E"/>
    <w:lvl w:ilvl="0" w:tplc="36560E1E">
      <w:start w:val="1"/>
      <w:numFmt w:val="decimal"/>
      <w:lvlText w:val="6.2.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7CA6430F"/>
    <w:multiLevelType w:val="hybridMultilevel"/>
    <w:tmpl w:val="002003F4"/>
    <w:lvl w:ilvl="0" w:tplc="6D16515E">
      <w:start w:val="1"/>
      <w:numFmt w:val="decimal"/>
      <w:lvlText w:val="6.2.5.%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7CB75817"/>
    <w:multiLevelType w:val="hybridMultilevel"/>
    <w:tmpl w:val="8258E1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7EE86E4D"/>
    <w:multiLevelType w:val="multilevel"/>
    <w:tmpl w:val="EFE84AC6"/>
    <w:lvl w:ilvl="0">
      <w:start w:val="1"/>
      <w:numFmt w:val="decimal"/>
      <w:lvlText w:val="%1."/>
      <w:lvlJc w:val="left"/>
      <w:pPr>
        <w:ind w:left="720" w:hanging="360"/>
      </w:pPr>
      <w:rPr>
        <w:rFonts w:hint="default"/>
        <w:b/>
        <w:sz w:val="28"/>
        <w:szCs w:val="28"/>
      </w:rPr>
    </w:lvl>
    <w:lvl w:ilvl="1">
      <w:start w:val="6"/>
      <w:numFmt w:val="decimal"/>
      <w:isLgl/>
      <w:lvlText w:val="%1.%2"/>
      <w:lvlJc w:val="left"/>
      <w:pPr>
        <w:ind w:left="1260" w:hanging="6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400" w:hanging="1080"/>
      </w:pPr>
      <w:rPr>
        <w:rFonts w:hint="default"/>
      </w:rPr>
    </w:lvl>
    <w:lvl w:ilvl="5">
      <w:start w:val="1"/>
      <w:numFmt w:val="decimal"/>
      <w:isLgl/>
      <w:lvlText w:val="%1.%2.%3.%4.%5.%6"/>
      <w:lvlJc w:val="left"/>
      <w:pPr>
        <w:ind w:left="264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480" w:hanging="1440"/>
      </w:pPr>
      <w:rPr>
        <w:rFonts w:hint="default"/>
      </w:rPr>
    </w:lvl>
    <w:lvl w:ilvl="8">
      <w:start w:val="1"/>
      <w:numFmt w:val="decimal"/>
      <w:isLgl/>
      <w:lvlText w:val="%1.%2.%3.%4.%5.%6.%7.%8.%9"/>
      <w:lvlJc w:val="left"/>
      <w:pPr>
        <w:ind w:left="4080" w:hanging="1800"/>
      </w:pPr>
      <w:rPr>
        <w:rFonts w:hint="default"/>
      </w:rPr>
    </w:lvl>
  </w:abstractNum>
  <w:num w:numId="1">
    <w:abstractNumId w:val="124"/>
  </w:num>
  <w:num w:numId="2">
    <w:abstractNumId w:val="54"/>
  </w:num>
  <w:num w:numId="3">
    <w:abstractNumId w:val="21"/>
  </w:num>
  <w:num w:numId="4">
    <w:abstractNumId w:val="68"/>
  </w:num>
  <w:num w:numId="5">
    <w:abstractNumId w:val="94"/>
  </w:num>
  <w:num w:numId="6">
    <w:abstractNumId w:val="115"/>
  </w:num>
  <w:num w:numId="7">
    <w:abstractNumId w:val="58"/>
  </w:num>
  <w:num w:numId="8">
    <w:abstractNumId w:val="20"/>
  </w:num>
  <w:num w:numId="9">
    <w:abstractNumId w:val="3"/>
  </w:num>
  <w:num w:numId="10">
    <w:abstractNumId w:val="88"/>
  </w:num>
  <w:num w:numId="11">
    <w:abstractNumId w:val="19"/>
  </w:num>
  <w:num w:numId="12">
    <w:abstractNumId w:val="26"/>
  </w:num>
  <w:num w:numId="13">
    <w:abstractNumId w:val="33"/>
  </w:num>
  <w:num w:numId="14">
    <w:abstractNumId w:val="100"/>
  </w:num>
  <w:num w:numId="15">
    <w:abstractNumId w:val="53"/>
  </w:num>
  <w:num w:numId="16">
    <w:abstractNumId w:val="106"/>
  </w:num>
  <w:num w:numId="17">
    <w:abstractNumId w:val="12"/>
  </w:num>
  <w:num w:numId="18">
    <w:abstractNumId w:val="111"/>
  </w:num>
  <w:num w:numId="19">
    <w:abstractNumId w:val="80"/>
  </w:num>
  <w:num w:numId="20">
    <w:abstractNumId w:val="71"/>
  </w:num>
  <w:num w:numId="21">
    <w:abstractNumId w:val="55"/>
  </w:num>
  <w:num w:numId="22">
    <w:abstractNumId w:val="99"/>
  </w:num>
  <w:num w:numId="23">
    <w:abstractNumId w:val="37"/>
  </w:num>
  <w:num w:numId="24">
    <w:abstractNumId w:val="1"/>
  </w:num>
  <w:num w:numId="25">
    <w:abstractNumId w:val="25"/>
  </w:num>
  <w:num w:numId="26">
    <w:abstractNumId w:val="79"/>
  </w:num>
  <w:num w:numId="27">
    <w:abstractNumId w:val="27"/>
  </w:num>
  <w:num w:numId="28">
    <w:abstractNumId w:val="95"/>
  </w:num>
  <w:num w:numId="29">
    <w:abstractNumId w:val="109"/>
  </w:num>
  <w:num w:numId="30">
    <w:abstractNumId w:val="93"/>
  </w:num>
  <w:num w:numId="31">
    <w:abstractNumId w:val="118"/>
  </w:num>
  <w:num w:numId="32">
    <w:abstractNumId w:val="14"/>
  </w:num>
  <w:num w:numId="33">
    <w:abstractNumId w:val="17"/>
  </w:num>
  <w:num w:numId="34">
    <w:abstractNumId w:val="112"/>
  </w:num>
  <w:num w:numId="35">
    <w:abstractNumId w:val="76"/>
  </w:num>
  <w:num w:numId="36">
    <w:abstractNumId w:val="45"/>
  </w:num>
  <w:num w:numId="37">
    <w:abstractNumId w:val="72"/>
  </w:num>
  <w:num w:numId="38">
    <w:abstractNumId w:val="42"/>
  </w:num>
  <w:num w:numId="39">
    <w:abstractNumId w:val="90"/>
  </w:num>
  <w:num w:numId="40">
    <w:abstractNumId w:val="70"/>
  </w:num>
  <w:num w:numId="41">
    <w:abstractNumId w:val="61"/>
  </w:num>
  <w:num w:numId="42">
    <w:abstractNumId w:val="40"/>
  </w:num>
  <w:num w:numId="43">
    <w:abstractNumId w:val="97"/>
  </w:num>
  <w:num w:numId="44">
    <w:abstractNumId w:val="2"/>
  </w:num>
  <w:num w:numId="45">
    <w:abstractNumId w:val="47"/>
  </w:num>
  <w:num w:numId="46">
    <w:abstractNumId w:val="29"/>
  </w:num>
  <w:num w:numId="47">
    <w:abstractNumId w:val="5"/>
  </w:num>
  <w:num w:numId="48">
    <w:abstractNumId w:val="123"/>
  </w:num>
  <w:num w:numId="49">
    <w:abstractNumId w:val="41"/>
  </w:num>
  <w:num w:numId="50">
    <w:abstractNumId w:val="86"/>
  </w:num>
  <w:num w:numId="51">
    <w:abstractNumId w:val="65"/>
  </w:num>
  <w:num w:numId="52">
    <w:abstractNumId w:val="98"/>
  </w:num>
  <w:num w:numId="53">
    <w:abstractNumId w:val="30"/>
  </w:num>
  <w:num w:numId="54">
    <w:abstractNumId w:val="119"/>
  </w:num>
  <w:num w:numId="55">
    <w:abstractNumId w:val="89"/>
  </w:num>
  <w:num w:numId="56">
    <w:abstractNumId w:val="63"/>
  </w:num>
  <w:num w:numId="57">
    <w:abstractNumId w:val="23"/>
  </w:num>
  <w:num w:numId="58">
    <w:abstractNumId w:val="114"/>
  </w:num>
  <w:num w:numId="59">
    <w:abstractNumId w:val="105"/>
  </w:num>
  <w:num w:numId="60">
    <w:abstractNumId w:val="6"/>
  </w:num>
  <w:num w:numId="61">
    <w:abstractNumId w:val="8"/>
  </w:num>
  <w:num w:numId="62">
    <w:abstractNumId w:val="59"/>
  </w:num>
  <w:num w:numId="63">
    <w:abstractNumId w:val="36"/>
  </w:num>
  <w:num w:numId="64">
    <w:abstractNumId w:val="38"/>
  </w:num>
  <w:num w:numId="65">
    <w:abstractNumId w:val="73"/>
  </w:num>
  <w:num w:numId="66">
    <w:abstractNumId w:val="87"/>
  </w:num>
  <w:num w:numId="67">
    <w:abstractNumId w:val="31"/>
  </w:num>
  <w:num w:numId="68">
    <w:abstractNumId w:val="101"/>
  </w:num>
  <w:num w:numId="69">
    <w:abstractNumId w:val="60"/>
  </w:num>
  <w:num w:numId="70">
    <w:abstractNumId w:val="117"/>
  </w:num>
  <w:num w:numId="71">
    <w:abstractNumId w:val="91"/>
  </w:num>
  <w:num w:numId="72">
    <w:abstractNumId w:val="69"/>
  </w:num>
  <w:num w:numId="73">
    <w:abstractNumId w:val="75"/>
  </w:num>
  <w:num w:numId="74">
    <w:abstractNumId w:val="10"/>
  </w:num>
  <w:num w:numId="75">
    <w:abstractNumId w:val="110"/>
  </w:num>
  <w:num w:numId="76">
    <w:abstractNumId w:val="85"/>
  </w:num>
  <w:num w:numId="77">
    <w:abstractNumId w:val="9"/>
  </w:num>
  <w:num w:numId="78">
    <w:abstractNumId w:val="39"/>
  </w:num>
  <w:num w:numId="79">
    <w:abstractNumId w:val="46"/>
  </w:num>
  <w:num w:numId="80">
    <w:abstractNumId w:val="113"/>
  </w:num>
  <w:num w:numId="81">
    <w:abstractNumId w:val="51"/>
  </w:num>
  <w:num w:numId="82">
    <w:abstractNumId w:val="32"/>
  </w:num>
  <w:num w:numId="83">
    <w:abstractNumId w:val="24"/>
  </w:num>
  <w:num w:numId="84">
    <w:abstractNumId w:val="43"/>
  </w:num>
  <w:num w:numId="85">
    <w:abstractNumId w:val="18"/>
  </w:num>
  <w:num w:numId="86">
    <w:abstractNumId w:val="11"/>
  </w:num>
  <w:num w:numId="87">
    <w:abstractNumId w:val="15"/>
  </w:num>
  <w:num w:numId="88">
    <w:abstractNumId w:val="44"/>
  </w:num>
  <w:num w:numId="89">
    <w:abstractNumId w:val="4"/>
  </w:num>
  <w:num w:numId="90">
    <w:abstractNumId w:val="92"/>
  </w:num>
  <w:num w:numId="91">
    <w:abstractNumId w:val="67"/>
  </w:num>
  <w:num w:numId="92">
    <w:abstractNumId w:val="77"/>
  </w:num>
  <w:num w:numId="93">
    <w:abstractNumId w:val="82"/>
  </w:num>
  <w:num w:numId="94">
    <w:abstractNumId w:val="74"/>
  </w:num>
  <w:num w:numId="95">
    <w:abstractNumId w:val="48"/>
  </w:num>
  <w:num w:numId="96">
    <w:abstractNumId w:val="35"/>
  </w:num>
  <w:num w:numId="97">
    <w:abstractNumId w:val="83"/>
  </w:num>
  <w:num w:numId="98">
    <w:abstractNumId w:val="62"/>
  </w:num>
  <w:num w:numId="99">
    <w:abstractNumId w:val="16"/>
  </w:num>
  <w:num w:numId="100">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52"/>
  </w:num>
  <w:num w:numId="102">
    <w:abstractNumId w:val="107"/>
  </w:num>
  <w:num w:numId="103">
    <w:abstractNumId w:val="57"/>
  </w:num>
  <w:num w:numId="104">
    <w:abstractNumId w:val="34"/>
  </w:num>
  <w:num w:numId="105">
    <w:abstractNumId w:val="84"/>
  </w:num>
  <w:num w:numId="106">
    <w:abstractNumId w:val="0"/>
  </w:num>
  <w:num w:numId="107">
    <w:abstractNumId w:val="116"/>
  </w:num>
  <w:num w:numId="108">
    <w:abstractNumId w:val="104"/>
  </w:num>
  <w:num w:numId="109">
    <w:abstractNumId w:val="120"/>
  </w:num>
  <w:num w:numId="110">
    <w:abstractNumId w:val="64"/>
  </w:num>
  <w:num w:numId="111">
    <w:abstractNumId w:val="13"/>
  </w:num>
  <w:num w:numId="112">
    <w:abstractNumId w:val="66"/>
  </w:num>
  <w:num w:numId="113">
    <w:abstractNumId w:val="49"/>
  </w:num>
  <w:num w:numId="114">
    <w:abstractNumId w:val="7"/>
  </w:num>
  <w:num w:numId="115">
    <w:abstractNumId w:val="108"/>
  </w:num>
  <w:num w:numId="116">
    <w:abstractNumId w:val="50"/>
  </w:num>
  <w:num w:numId="117">
    <w:abstractNumId w:val="78"/>
  </w:num>
  <w:num w:numId="118">
    <w:abstractNumId w:val="28"/>
  </w:num>
  <w:num w:numId="119">
    <w:abstractNumId w:val="102"/>
  </w:num>
  <w:num w:numId="120">
    <w:abstractNumId w:val="103"/>
  </w:num>
  <w:num w:numId="121">
    <w:abstractNumId w:val="81"/>
  </w:num>
  <w:num w:numId="122">
    <w:abstractNumId w:val="122"/>
  </w:num>
  <w:num w:numId="123">
    <w:abstractNumId w:val="121"/>
  </w:num>
  <w:num w:numId="124">
    <w:abstractNumId w:val="22"/>
  </w:num>
  <w:num w:numId="12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96"/>
  </w:num>
  <w:numIdMacAtCleanup w:val="1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3"/>
  <w:hideSpellingErrors/>
  <w:proofState w:grammar="clean"/>
  <w:revisionView w:markup="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2316"/>
    <w:rsid w:val="00000A56"/>
    <w:rsid w:val="00000CE8"/>
    <w:rsid w:val="000045AE"/>
    <w:rsid w:val="00005608"/>
    <w:rsid w:val="000065C7"/>
    <w:rsid w:val="000076F2"/>
    <w:rsid w:val="00010480"/>
    <w:rsid w:val="000117DA"/>
    <w:rsid w:val="00013FE7"/>
    <w:rsid w:val="00014487"/>
    <w:rsid w:val="00016077"/>
    <w:rsid w:val="000168E2"/>
    <w:rsid w:val="000179F1"/>
    <w:rsid w:val="0002127D"/>
    <w:rsid w:val="00022C9E"/>
    <w:rsid w:val="00025ACE"/>
    <w:rsid w:val="00025F02"/>
    <w:rsid w:val="000260BA"/>
    <w:rsid w:val="00030531"/>
    <w:rsid w:val="000318A2"/>
    <w:rsid w:val="0003297C"/>
    <w:rsid w:val="000356A9"/>
    <w:rsid w:val="00035876"/>
    <w:rsid w:val="0003590A"/>
    <w:rsid w:val="00035C34"/>
    <w:rsid w:val="000374DE"/>
    <w:rsid w:val="00037EEE"/>
    <w:rsid w:val="000410E9"/>
    <w:rsid w:val="00042502"/>
    <w:rsid w:val="00043169"/>
    <w:rsid w:val="000434E0"/>
    <w:rsid w:val="000445C3"/>
    <w:rsid w:val="000449DC"/>
    <w:rsid w:val="00046A4B"/>
    <w:rsid w:val="00046DB6"/>
    <w:rsid w:val="000500E8"/>
    <w:rsid w:val="000515BA"/>
    <w:rsid w:val="000545EF"/>
    <w:rsid w:val="0005467E"/>
    <w:rsid w:val="000571B0"/>
    <w:rsid w:val="00057AD5"/>
    <w:rsid w:val="00060E52"/>
    <w:rsid w:val="00061F5D"/>
    <w:rsid w:val="00063E6B"/>
    <w:rsid w:val="00064FE3"/>
    <w:rsid w:val="000658DF"/>
    <w:rsid w:val="00065991"/>
    <w:rsid w:val="00065D25"/>
    <w:rsid w:val="00065D37"/>
    <w:rsid w:val="00066201"/>
    <w:rsid w:val="00066826"/>
    <w:rsid w:val="000704C1"/>
    <w:rsid w:val="00077671"/>
    <w:rsid w:val="0008059F"/>
    <w:rsid w:val="00081EE6"/>
    <w:rsid w:val="00082391"/>
    <w:rsid w:val="00082CF3"/>
    <w:rsid w:val="000851F1"/>
    <w:rsid w:val="000875A1"/>
    <w:rsid w:val="00087602"/>
    <w:rsid w:val="00087779"/>
    <w:rsid w:val="00090766"/>
    <w:rsid w:val="000916B9"/>
    <w:rsid w:val="0009190F"/>
    <w:rsid w:val="000953BC"/>
    <w:rsid w:val="00095B70"/>
    <w:rsid w:val="000966B8"/>
    <w:rsid w:val="00097588"/>
    <w:rsid w:val="000A1BB6"/>
    <w:rsid w:val="000A378B"/>
    <w:rsid w:val="000A6A4E"/>
    <w:rsid w:val="000A7818"/>
    <w:rsid w:val="000B0F1E"/>
    <w:rsid w:val="000B26F9"/>
    <w:rsid w:val="000B3B49"/>
    <w:rsid w:val="000B5754"/>
    <w:rsid w:val="000B6E75"/>
    <w:rsid w:val="000C0951"/>
    <w:rsid w:val="000C1725"/>
    <w:rsid w:val="000C25DE"/>
    <w:rsid w:val="000C2D86"/>
    <w:rsid w:val="000C2DB4"/>
    <w:rsid w:val="000C3032"/>
    <w:rsid w:val="000C3E76"/>
    <w:rsid w:val="000C4020"/>
    <w:rsid w:val="000C6996"/>
    <w:rsid w:val="000C6CCE"/>
    <w:rsid w:val="000C7CBD"/>
    <w:rsid w:val="000D3A7B"/>
    <w:rsid w:val="000D5B65"/>
    <w:rsid w:val="000D5E60"/>
    <w:rsid w:val="000D63CC"/>
    <w:rsid w:val="000D65A5"/>
    <w:rsid w:val="000D6E41"/>
    <w:rsid w:val="000D7395"/>
    <w:rsid w:val="000E1B16"/>
    <w:rsid w:val="000E1E63"/>
    <w:rsid w:val="000E2209"/>
    <w:rsid w:val="000E2FB9"/>
    <w:rsid w:val="000E38C6"/>
    <w:rsid w:val="000E3985"/>
    <w:rsid w:val="000E451A"/>
    <w:rsid w:val="000E469E"/>
    <w:rsid w:val="000E6C63"/>
    <w:rsid w:val="000E6D1A"/>
    <w:rsid w:val="000F0620"/>
    <w:rsid w:val="000F5843"/>
    <w:rsid w:val="000F755C"/>
    <w:rsid w:val="000F7C99"/>
    <w:rsid w:val="001014C1"/>
    <w:rsid w:val="00102E96"/>
    <w:rsid w:val="00104531"/>
    <w:rsid w:val="001057AF"/>
    <w:rsid w:val="00106235"/>
    <w:rsid w:val="0010689B"/>
    <w:rsid w:val="00107D0D"/>
    <w:rsid w:val="00110EFA"/>
    <w:rsid w:val="00111F03"/>
    <w:rsid w:val="00112FC6"/>
    <w:rsid w:val="00113435"/>
    <w:rsid w:val="0011344E"/>
    <w:rsid w:val="00113FE0"/>
    <w:rsid w:val="00114BF7"/>
    <w:rsid w:val="00114E19"/>
    <w:rsid w:val="00114FE8"/>
    <w:rsid w:val="00115BC5"/>
    <w:rsid w:val="0011723B"/>
    <w:rsid w:val="00117423"/>
    <w:rsid w:val="00120074"/>
    <w:rsid w:val="001202D1"/>
    <w:rsid w:val="0012236F"/>
    <w:rsid w:val="00122EFB"/>
    <w:rsid w:val="00123682"/>
    <w:rsid w:val="00123E76"/>
    <w:rsid w:val="00124951"/>
    <w:rsid w:val="00125742"/>
    <w:rsid w:val="0012715B"/>
    <w:rsid w:val="001303FF"/>
    <w:rsid w:val="00130C66"/>
    <w:rsid w:val="00131579"/>
    <w:rsid w:val="00132FF4"/>
    <w:rsid w:val="0013340D"/>
    <w:rsid w:val="001334F2"/>
    <w:rsid w:val="0013443D"/>
    <w:rsid w:val="00134B4C"/>
    <w:rsid w:val="00135E3C"/>
    <w:rsid w:val="001362E9"/>
    <w:rsid w:val="001364FE"/>
    <w:rsid w:val="0013731B"/>
    <w:rsid w:val="00140179"/>
    <w:rsid w:val="00141018"/>
    <w:rsid w:val="00143626"/>
    <w:rsid w:val="0014396E"/>
    <w:rsid w:val="00145309"/>
    <w:rsid w:val="001455E2"/>
    <w:rsid w:val="00146399"/>
    <w:rsid w:val="0014645E"/>
    <w:rsid w:val="001468F4"/>
    <w:rsid w:val="00147E35"/>
    <w:rsid w:val="00150D97"/>
    <w:rsid w:val="00151F39"/>
    <w:rsid w:val="00153F20"/>
    <w:rsid w:val="00154965"/>
    <w:rsid w:val="00156847"/>
    <w:rsid w:val="00161205"/>
    <w:rsid w:val="001615D7"/>
    <w:rsid w:val="00162240"/>
    <w:rsid w:val="001629C4"/>
    <w:rsid w:val="00162CB9"/>
    <w:rsid w:val="00164D61"/>
    <w:rsid w:val="00164DB8"/>
    <w:rsid w:val="00165010"/>
    <w:rsid w:val="00165E13"/>
    <w:rsid w:val="00167294"/>
    <w:rsid w:val="00167786"/>
    <w:rsid w:val="001723B5"/>
    <w:rsid w:val="00173452"/>
    <w:rsid w:val="001736BF"/>
    <w:rsid w:val="00173E99"/>
    <w:rsid w:val="001744C9"/>
    <w:rsid w:val="001764DE"/>
    <w:rsid w:val="00176525"/>
    <w:rsid w:val="00177D99"/>
    <w:rsid w:val="001819A3"/>
    <w:rsid w:val="00181B9E"/>
    <w:rsid w:val="001852EC"/>
    <w:rsid w:val="00186EB4"/>
    <w:rsid w:val="00187D81"/>
    <w:rsid w:val="00190605"/>
    <w:rsid w:val="00190C95"/>
    <w:rsid w:val="00190FC5"/>
    <w:rsid w:val="001915DE"/>
    <w:rsid w:val="001931D1"/>
    <w:rsid w:val="0019372B"/>
    <w:rsid w:val="00194272"/>
    <w:rsid w:val="00195519"/>
    <w:rsid w:val="001A0211"/>
    <w:rsid w:val="001A3A9E"/>
    <w:rsid w:val="001A5378"/>
    <w:rsid w:val="001A5889"/>
    <w:rsid w:val="001A591D"/>
    <w:rsid w:val="001A6CC0"/>
    <w:rsid w:val="001A7E22"/>
    <w:rsid w:val="001B096E"/>
    <w:rsid w:val="001B390A"/>
    <w:rsid w:val="001B40D9"/>
    <w:rsid w:val="001B493C"/>
    <w:rsid w:val="001B56D4"/>
    <w:rsid w:val="001B5B65"/>
    <w:rsid w:val="001B5EC2"/>
    <w:rsid w:val="001B6065"/>
    <w:rsid w:val="001B6C04"/>
    <w:rsid w:val="001B7E81"/>
    <w:rsid w:val="001B7EE9"/>
    <w:rsid w:val="001C1D51"/>
    <w:rsid w:val="001C2C22"/>
    <w:rsid w:val="001C3BA0"/>
    <w:rsid w:val="001C46C1"/>
    <w:rsid w:val="001C5DE5"/>
    <w:rsid w:val="001C6424"/>
    <w:rsid w:val="001C7E92"/>
    <w:rsid w:val="001D0517"/>
    <w:rsid w:val="001D0F72"/>
    <w:rsid w:val="001D12E3"/>
    <w:rsid w:val="001D3022"/>
    <w:rsid w:val="001D410E"/>
    <w:rsid w:val="001D44CC"/>
    <w:rsid w:val="001D46DD"/>
    <w:rsid w:val="001D7774"/>
    <w:rsid w:val="001E0295"/>
    <w:rsid w:val="001E048C"/>
    <w:rsid w:val="001E08A6"/>
    <w:rsid w:val="001E2D7B"/>
    <w:rsid w:val="001E4631"/>
    <w:rsid w:val="001E46E6"/>
    <w:rsid w:val="001E6A4A"/>
    <w:rsid w:val="001F1978"/>
    <w:rsid w:val="001F2346"/>
    <w:rsid w:val="001F32A1"/>
    <w:rsid w:val="001F4D98"/>
    <w:rsid w:val="001F5576"/>
    <w:rsid w:val="00200BC5"/>
    <w:rsid w:val="0020627D"/>
    <w:rsid w:val="002062A8"/>
    <w:rsid w:val="0020697B"/>
    <w:rsid w:val="00206C9B"/>
    <w:rsid w:val="002074DB"/>
    <w:rsid w:val="002115EB"/>
    <w:rsid w:val="00212261"/>
    <w:rsid w:val="00212826"/>
    <w:rsid w:val="002131DC"/>
    <w:rsid w:val="00213A9D"/>
    <w:rsid w:val="00215240"/>
    <w:rsid w:val="00215ECE"/>
    <w:rsid w:val="00216BAC"/>
    <w:rsid w:val="002173C8"/>
    <w:rsid w:val="002204AE"/>
    <w:rsid w:val="0022078D"/>
    <w:rsid w:val="00220AF1"/>
    <w:rsid w:val="00220B74"/>
    <w:rsid w:val="00221769"/>
    <w:rsid w:val="00221A2A"/>
    <w:rsid w:val="00221AC4"/>
    <w:rsid w:val="00225EF6"/>
    <w:rsid w:val="00226E4C"/>
    <w:rsid w:val="00226F26"/>
    <w:rsid w:val="00226F7F"/>
    <w:rsid w:val="00233EB2"/>
    <w:rsid w:val="00234102"/>
    <w:rsid w:val="002348F1"/>
    <w:rsid w:val="00235098"/>
    <w:rsid w:val="0023549E"/>
    <w:rsid w:val="00235559"/>
    <w:rsid w:val="002358D6"/>
    <w:rsid w:val="00236C8E"/>
    <w:rsid w:val="00237E68"/>
    <w:rsid w:val="00241F43"/>
    <w:rsid w:val="00242072"/>
    <w:rsid w:val="00242A18"/>
    <w:rsid w:val="002458FA"/>
    <w:rsid w:val="00246646"/>
    <w:rsid w:val="0024730D"/>
    <w:rsid w:val="00250339"/>
    <w:rsid w:val="0025033F"/>
    <w:rsid w:val="00251023"/>
    <w:rsid w:val="00255909"/>
    <w:rsid w:val="002605B5"/>
    <w:rsid w:val="00261885"/>
    <w:rsid w:val="0026265F"/>
    <w:rsid w:val="002638EB"/>
    <w:rsid w:val="00263B14"/>
    <w:rsid w:val="00264021"/>
    <w:rsid w:val="002649F3"/>
    <w:rsid w:val="0026755F"/>
    <w:rsid w:val="00271F46"/>
    <w:rsid w:val="0027204F"/>
    <w:rsid w:val="00273200"/>
    <w:rsid w:val="00273812"/>
    <w:rsid w:val="0027447D"/>
    <w:rsid w:val="002748A3"/>
    <w:rsid w:val="00274BFB"/>
    <w:rsid w:val="0027625E"/>
    <w:rsid w:val="0027707C"/>
    <w:rsid w:val="002772E3"/>
    <w:rsid w:val="002775E7"/>
    <w:rsid w:val="0028039F"/>
    <w:rsid w:val="00280700"/>
    <w:rsid w:val="00280C52"/>
    <w:rsid w:val="00281897"/>
    <w:rsid w:val="00286587"/>
    <w:rsid w:val="00291EBC"/>
    <w:rsid w:val="00294190"/>
    <w:rsid w:val="00295736"/>
    <w:rsid w:val="002962F9"/>
    <w:rsid w:val="00296603"/>
    <w:rsid w:val="0029734D"/>
    <w:rsid w:val="002A0554"/>
    <w:rsid w:val="002A1728"/>
    <w:rsid w:val="002A1A29"/>
    <w:rsid w:val="002A28F0"/>
    <w:rsid w:val="002A3BE3"/>
    <w:rsid w:val="002A4344"/>
    <w:rsid w:val="002A4554"/>
    <w:rsid w:val="002A49AF"/>
    <w:rsid w:val="002A4A2C"/>
    <w:rsid w:val="002A4BE2"/>
    <w:rsid w:val="002A4CCB"/>
    <w:rsid w:val="002A5483"/>
    <w:rsid w:val="002A5730"/>
    <w:rsid w:val="002A5F4C"/>
    <w:rsid w:val="002A7646"/>
    <w:rsid w:val="002B155D"/>
    <w:rsid w:val="002B1FE5"/>
    <w:rsid w:val="002B204D"/>
    <w:rsid w:val="002B2068"/>
    <w:rsid w:val="002B4CB2"/>
    <w:rsid w:val="002B5120"/>
    <w:rsid w:val="002B59CF"/>
    <w:rsid w:val="002B610A"/>
    <w:rsid w:val="002B645E"/>
    <w:rsid w:val="002B6A3E"/>
    <w:rsid w:val="002B70D7"/>
    <w:rsid w:val="002B7B2C"/>
    <w:rsid w:val="002C181D"/>
    <w:rsid w:val="002C5038"/>
    <w:rsid w:val="002C6480"/>
    <w:rsid w:val="002C6BCC"/>
    <w:rsid w:val="002C7D82"/>
    <w:rsid w:val="002D0A4E"/>
    <w:rsid w:val="002D2F93"/>
    <w:rsid w:val="002D2FE3"/>
    <w:rsid w:val="002D3008"/>
    <w:rsid w:val="002D31FA"/>
    <w:rsid w:val="002D42D0"/>
    <w:rsid w:val="002D46B3"/>
    <w:rsid w:val="002D622C"/>
    <w:rsid w:val="002D75E6"/>
    <w:rsid w:val="002E0E46"/>
    <w:rsid w:val="002E1CB3"/>
    <w:rsid w:val="002E1E63"/>
    <w:rsid w:val="002E277B"/>
    <w:rsid w:val="002E3234"/>
    <w:rsid w:val="002E455D"/>
    <w:rsid w:val="002E4647"/>
    <w:rsid w:val="002E4AA0"/>
    <w:rsid w:val="002E5777"/>
    <w:rsid w:val="002E59E8"/>
    <w:rsid w:val="002E5E3E"/>
    <w:rsid w:val="002E6917"/>
    <w:rsid w:val="002E7794"/>
    <w:rsid w:val="002F003B"/>
    <w:rsid w:val="002F1016"/>
    <w:rsid w:val="002F18C1"/>
    <w:rsid w:val="002F19EC"/>
    <w:rsid w:val="002F43B2"/>
    <w:rsid w:val="002F5724"/>
    <w:rsid w:val="002F6885"/>
    <w:rsid w:val="003016DD"/>
    <w:rsid w:val="00302A75"/>
    <w:rsid w:val="00302E42"/>
    <w:rsid w:val="003048DB"/>
    <w:rsid w:val="00304C96"/>
    <w:rsid w:val="003101C6"/>
    <w:rsid w:val="0031046A"/>
    <w:rsid w:val="00311CD4"/>
    <w:rsid w:val="00313F66"/>
    <w:rsid w:val="00314FA9"/>
    <w:rsid w:val="00315969"/>
    <w:rsid w:val="00317DDC"/>
    <w:rsid w:val="003204EB"/>
    <w:rsid w:val="003205A7"/>
    <w:rsid w:val="00326347"/>
    <w:rsid w:val="00327186"/>
    <w:rsid w:val="00327ED5"/>
    <w:rsid w:val="00332914"/>
    <w:rsid w:val="00333AEF"/>
    <w:rsid w:val="003357ED"/>
    <w:rsid w:val="00335B98"/>
    <w:rsid w:val="00336A58"/>
    <w:rsid w:val="00337A95"/>
    <w:rsid w:val="003401FA"/>
    <w:rsid w:val="00342A39"/>
    <w:rsid w:val="00342D84"/>
    <w:rsid w:val="00342F5A"/>
    <w:rsid w:val="00351FDE"/>
    <w:rsid w:val="00352711"/>
    <w:rsid w:val="00352981"/>
    <w:rsid w:val="00352C32"/>
    <w:rsid w:val="003546D5"/>
    <w:rsid w:val="00354AF9"/>
    <w:rsid w:val="00355A47"/>
    <w:rsid w:val="00355DAB"/>
    <w:rsid w:val="00356818"/>
    <w:rsid w:val="00357D2B"/>
    <w:rsid w:val="0036104C"/>
    <w:rsid w:val="00363B96"/>
    <w:rsid w:val="0036430A"/>
    <w:rsid w:val="00364E8E"/>
    <w:rsid w:val="00365D93"/>
    <w:rsid w:val="0036618F"/>
    <w:rsid w:val="003664D2"/>
    <w:rsid w:val="003665D5"/>
    <w:rsid w:val="00367574"/>
    <w:rsid w:val="00367A18"/>
    <w:rsid w:val="00367A4D"/>
    <w:rsid w:val="00367A86"/>
    <w:rsid w:val="00367B51"/>
    <w:rsid w:val="00367E03"/>
    <w:rsid w:val="00370358"/>
    <w:rsid w:val="0037211A"/>
    <w:rsid w:val="00373BBE"/>
    <w:rsid w:val="00374895"/>
    <w:rsid w:val="0037639B"/>
    <w:rsid w:val="003772A2"/>
    <w:rsid w:val="00383717"/>
    <w:rsid w:val="003849F3"/>
    <w:rsid w:val="003857AC"/>
    <w:rsid w:val="003874B7"/>
    <w:rsid w:val="00387540"/>
    <w:rsid w:val="00390F7A"/>
    <w:rsid w:val="003928C7"/>
    <w:rsid w:val="00392918"/>
    <w:rsid w:val="00394B91"/>
    <w:rsid w:val="00394D9C"/>
    <w:rsid w:val="00395D84"/>
    <w:rsid w:val="00396863"/>
    <w:rsid w:val="00396BD3"/>
    <w:rsid w:val="00396E9E"/>
    <w:rsid w:val="00397E6E"/>
    <w:rsid w:val="003A1186"/>
    <w:rsid w:val="003A28A5"/>
    <w:rsid w:val="003A48D6"/>
    <w:rsid w:val="003A4DDB"/>
    <w:rsid w:val="003A5E78"/>
    <w:rsid w:val="003B1419"/>
    <w:rsid w:val="003B1DA4"/>
    <w:rsid w:val="003B1FD1"/>
    <w:rsid w:val="003B47F8"/>
    <w:rsid w:val="003B4DF9"/>
    <w:rsid w:val="003B7287"/>
    <w:rsid w:val="003B7343"/>
    <w:rsid w:val="003C07E8"/>
    <w:rsid w:val="003C0CAD"/>
    <w:rsid w:val="003C2C26"/>
    <w:rsid w:val="003C3CCA"/>
    <w:rsid w:val="003C3D1A"/>
    <w:rsid w:val="003C474E"/>
    <w:rsid w:val="003C4962"/>
    <w:rsid w:val="003C544C"/>
    <w:rsid w:val="003C6DF7"/>
    <w:rsid w:val="003C6E6A"/>
    <w:rsid w:val="003C785F"/>
    <w:rsid w:val="003D03D7"/>
    <w:rsid w:val="003D0A1E"/>
    <w:rsid w:val="003D1F53"/>
    <w:rsid w:val="003D4694"/>
    <w:rsid w:val="003D4CC3"/>
    <w:rsid w:val="003D5FFE"/>
    <w:rsid w:val="003D75CF"/>
    <w:rsid w:val="003E03A6"/>
    <w:rsid w:val="003E331E"/>
    <w:rsid w:val="003E39E0"/>
    <w:rsid w:val="003F0693"/>
    <w:rsid w:val="003F439F"/>
    <w:rsid w:val="003F66D4"/>
    <w:rsid w:val="00402533"/>
    <w:rsid w:val="004046E7"/>
    <w:rsid w:val="00404C4D"/>
    <w:rsid w:val="004050F3"/>
    <w:rsid w:val="004063EB"/>
    <w:rsid w:val="00406E7E"/>
    <w:rsid w:val="00407A5D"/>
    <w:rsid w:val="00407DF8"/>
    <w:rsid w:val="00411003"/>
    <w:rsid w:val="00411CF0"/>
    <w:rsid w:val="00413135"/>
    <w:rsid w:val="00413817"/>
    <w:rsid w:val="00415EC0"/>
    <w:rsid w:val="00416509"/>
    <w:rsid w:val="004167FE"/>
    <w:rsid w:val="00420ED9"/>
    <w:rsid w:val="00421D85"/>
    <w:rsid w:val="00423E4F"/>
    <w:rsid w:val="00424C66"/>
    <w:rsid w:val="00424EC3"/>
    <w:rsid w:val="00425BF0"/>
    <w:rsid w:val="0042664E"/>
    <w:rsid w:val="00427854"/>
    <w:rsid w:val="00433C98"/>
    <w:rsid w:val="00435136"/>
    <w:rsid w:val="00435CD0"/>
    <w:rsid w:val="004365C3"/>
    <w:rsid w:val="00437915"/>
    <w:rsid w:val="00437FD5"/>
    <w:rsid w:val="0044298A"/>
    <w:rsid w:val="00443790"/>
    <w:rsid w:val="00443AB2"/>
    <w:rsid w:val="00444E9E"/>
    <w:rsid w:val="0044595E"/>
    <w:rsid w:val="00445A84"/>
    <w:rsid w:val="0044664C"/>
    <w:rsid w:val="00446DBB"/>
    <w:rsid w:val="00447BD4"/>
    <w:rsid w:val="0045061A"/>
    <w:rsid w:val="004515AE"/>
    <w:rsid w:val="00451E95"/>
    <w:rsid w:val="00452DF8"/>
    <w:rsid w:val="0045369E"/>
    <w:rsid w:val="00455B73"/>
    <w:rsid w:val="0045609F"/>
    <w:rsid w:val="00456FBE"/>
    <w:rsid w:val="0046200B"/>
    <w:rsid w:val="004621DD"/>
    <w:rsid w:val="004650DB"/>
    <w:rsid w:val="00466F6D"/>
    <w:rsid w:val="004674F4"/>
    <w:rsid w:val="00467D4E"/>
    <w:rsid w:val="00470F94"/>
    <w:rsid w:val="0047378B"/>
    <w:rsid w:val="00476274"/>
    <w:rsid w:val="00477706"/>
    <w:rsid w:val="0048258F"/>
    <w:rsid w:val="00482A07"/>
    <w:rsid w:val="004838A1"/>
    <w:rsid w:val="00485DDE"/>
    <w:rsid w:val="004860DD"/>
    <w:rsid w:val="004871BF"/>
    <w:rsid w:val="0048744E"/>
    <w:rsid w:val="004926F8"/>
    <w:rsid w:val="00493DE7"/>
    <w:rsid w:val="0049515E"/>
    <w:rsid w:val="004A0474"/>
    <w:rsid w:val="004A0A0B"/>
    <w:rsid w:val="004A257E"/>
    <w:rsid w:val="004A2FD4"/>
    <w:rsid w:val="004A3C15"/>
    <w:rsid w:val="004A6354"/>
    <w:rsid w:val="004A6C16"/>
    <w:rsid w:val="004A7376"/>
    <w:rsid w:val="004A771F"/>
    <w:rsid w:val="004B04EE"/>
    <w:rsid w:val="004B2029"/>
    <w:rsid w:val="004B20E2"/>
    <w:rsid w:val="004B21FA"/>
    <w:rsid w:val="004B3C3F"/>
    <w:rsid w:val="004B552B"/>
    <w:rsid w:val="004B5AB1"/>
    <w:rsid w:val="004B7DB4"/>
    <w:rsid w:val="004C0201"/>
    <w:rsid w:val="004C0BF4"/>
    <w:rsid w:val="004C177F"/>
    <w:rsid w:val="004C57CF"/>
    <w:rsid w:val="004C5811"/>
    <w:rsid w:val="004C7FD5"/>
    <w:rsid w:val="004D1189"/>
    <w:rsid w:val="004D22B0"/>
    <w:rsid w:val="004D2DC1"/>
    <w:rsid w:val="004D34B8"/>
    <w:rsid w:val="004D3D56"/>
    <w:rsid w:val="004D4660"/>
    <w:rsid w:val="004D4B29"/>
    <w:rsid w:val="004D546F"/>
    <w:rsid w:val="004D555B"/>
    <w:rsid w:val="004D5CA2"/>
    <w:rsid w:val="004D5D8D"/>
    <w:rsid w:val="004D627A"/>
    <w:rsid w:val="004D7A42"/>
    <w:rsid w:val="004E0A3D"/>
    <w:rsid w:val="004E18CE"/>
    <w:rsid w:val="004E2829"/>
    <w:rsid w:val="004E2969"/>
    <w:rsid w:val="004E3011"/>
    <w:rsid w:val="004E408E"/>
    <w:rsid w:val="004E4FBE"/>
    <w:rsid w:val="004E5BD9"/>
    <w:rsid w:val="004E5D6A"/>
    <w:rsid w:val="004E6871"/>
    <w:rsid w:val="004E7383"/>
    <w:rsid w:val="004F233D"/>
    <w:rsid w:val="004F306A"/>
    <w:rsid w:val="004F46F8"/>
    <w:rsid w:val="004F48CC"/>
    <w:rsid w:val="004F503D"/>
    <w:rsid w:val="004F5186"/>
    <w:rsid w:val="004F5B1C"/>
    <w:rsid w:val="0050288F"/>
    <w:rsid w:val="00504A56"/>
    <w:rsid w:val="0051056D"/>
    <w:rsid w:val="00510814"/>
    <w:rsid w:val="005125F1"/>
    <w:rsid w:val="00514F78"/>
    <w:rsid w:val="00521D0C"/>
    <w:rsid w:val="00522130"/>
    <w:rsid w:val="00523826"/>
    <w:rsid w:val="00525F23"/>
    <w:rsid w:val="00526411"/>
    <w:rsid w:val="005314B4"/>
    <w:rsid w:val="0053247B"/>
    <w:rsid w:val="00532F75"/>
    <w:rsid w:val="00533D0E"/>
    <w:rsid w:val="00533DD7"/>
    <w:rsid w:val="0053494B"/>
    <w:rsid w:val="00535D65"/>
    <w:rsid w:val="00536D51"/>
    <w:rsid w:val="005409AB"/>
    <w:rsid w:val="00540BBA"/>
    <w:rsid w:val="0054181D"/>
    <w:rsid w:val="00543A34"/>
    <w:rsid w:val="005459CE"/>
    <w:rsid w:val="00546644"/>
    <w:rsid w:val="00546AE3"/>
    <w:rsid w:val="00546C5C"/>
    <w:rsid w:val="00550624"/>
    <w:rsid w:val="00550B1A"/>
    <w:rsid w:val="00551750"/>
    <w:rsid w:val="00551DDA"/>
    <w:rsid w:val="00552D18"/>
    <w:rsid w:val="00552E1B"/>
    <w:rsid w:val="00554056"/>
    <w:rsid w:val="00554367"/>
    <w:rsid w:val="0055456C"/>
    <w:rsid w:val="00555A5F"/>
    <w:rsid w:val="0055719C"/>
    <w:rsid w:val="005601C6"/>
    <w:rsid w:val="00563138"/>
    <w:rsid w:val="00565F85"/>
    <w:rsid w:val="00567CD9"/>
    <w:rsid w:val="00571401"/>
    <w:rsid w:val="005718BC"/>
    <w:rsid w:val="00572134"/>
    <w:rsid w:val="0057377A"/>
    <w:rsid w:val="00574AEC"/>
    <w:rsid w:val="005776AD"/>
    <w:rsid w:val="00577E43"/>
    <w:rsid w:val="005806DE"/>
    <w:rsid w:val="0058214F"/>
    <w:rsid w:val="0058310D"/>
    <w:rsid w:val="0058398F"/>
    <w:rsid w:val="00584DC3"/>
    <w:rsid w:val="00585430"/>
    <w:rsid w:val="00594CA9"/>
    <w:rsid w:val="00596A72"/>
    <w:rsid w:val="005A1A3E"/>
    <w:rsid w:val="005A23D5"/>
    <w:rsid w:val="005A2D5E"/>
    <w:rsid w:val="005A356D"/>
    <w:rsid w:val="005A3BA7"/>
    <w:rsid w:val="005A3F37"/>
    <w:rsid w:val="005A4ADB"/>
    <w:rsid w:val="005A5D1C"/>
    <w:rsid w:val="005B1E50"/>
    <w:rsid w:val="005B2555"/>
    <w:rsid w:val="005B3AB9"/>
    <w:rsid w:val="005B4737"/>
    <w:rsid w:val="005B50AB"/>
    <w:rsid w:val="005B535C"/>
    <w:rsid w:val="005B5750"/>
    <w:rsid w:val="005B58C5"/>
    <w:rsid w:val="005B6E67"/>
    <w:rsid w:val="005B7238"/>
    <w:rsid w:val="005B7C50"/>
    <w:rsid w:val="005C06E6"/>
    <w:rsid w:val="005C0FE0"/>
    <w:rsid w:val="005C45AB"/>
    <w:rsid w:val="005C5373"/>
    <w:rsid w:val="005C5DDC"/>
    <w:rsid w:val="005D6F7E"/>
    <w:rsid w:val="005D7EC2"/>
    <w:rsid w:val="005E2CE9"/>
    <w:rsid w:val="005E5A4A"/>
    <w:rsid w:val="005E6EB8"/>
    <w:rsid w:val="005F0A5E"/>
    <w:rsid w:val="005F35B6"/>
    <w:rsid w:val="005F5280"/>
    <w:rsid w:val="005F58C7"/>
    <w:rsid w:val="005F5B7C"/>
    <w:rsid w:val="005F67F9"/>
    <w:rsid w:val="005F68BD"/>
    <w:rsid w:val="006001CB"/>
    <w:rsid w:val="00600E74"/>
    <w:rsid w:val="00601D29"/>
    <w:rsid w:val="0060270A"/>
    <w:rsid w:val="00602B8D"/>
    <w:rsid w:val="00602E85"/>
    <w:rsid w:val="00603D67"/>
    <w:rsid w:val="0060617D"/>
    <w:rsid w:val="00607B82"/>
    <w:rsid w:val="0061171A"/>
    <w:rsid w:val="00613366"/>
    <w:rsid w:val="00614D65"/>
    <w:rsid w:val="00615113"/>
    <w:rsid w:val="00616013"/>
    <w:rsid w:val="00616191"/>
    <w:rsid w:val="00616E68"/>
    <w:rsid w:val="00616FF3"/>
    <w:rsid w:val="00622C19"/>
    <w:rsid w:val="00622DE9"/>
    <w:rsid w:val="0062377A"/>
    <w:rsid w:val="006238BD"/>
    <w:rsid w:val="00624973"/>
    <w:rsid w:val="00632978"/>
    <w:rsid w:val="00633A28"/>
    <w:rsid w:val="00634E51"/>
    <w:rsid w:val="00636A06"/>
    <w:rsid w:val="00636A3E"/>
    <w:rsid w:val="006408B4"/>
    <w:rsid w:val="006415D8"/>
    <w:rsid w:val="00641C0A"/>
    <w:rsid w:val="00641F6A"/>
    <w:rsid w:val="00642007"/>
    <w:rsid w:val="0064304D"/>
    <w:rsid w:val="006451B9"/>
    <w:rsid w:val="0064779B"/>
    <w:rsid w:val="00647A89"/>
    <w:rsid w:val="00647EE9"/>
    <w:rsid w:val="006536C3"/>
    <w:rsid w:val="0065435F"/>
    <w:rsid w:val="00654D01"/>
    <w:rsid w:val="00655714"/>
    <w:rsid w:val="0065605C"/>
    <w:rsid w:val="00656A9D"/>
    <w:rsid w:val="00656F5C"/>
    <w:rsid w:val="00657E37"/>
    <w:rsid w:val="006617CB"/>
    <w:rsid w:val="006619F3"/>
    <w:rsid w:val="0066245B"/>
    <w:rsid w:val="00662525"/>
    <w:rsid w:val="00663502"/>
    <w:rsid w:val="00663A99"/>
    <w:rsid w:val="0066483F"/>
    <w:rsid w:val="0066514A"/>
    <w:rsid w:val="00665D8C"/>
    <w:rsid w:val="006668DB"/>
    <w:rsid w:val="00667C36"/>
    <w:rsid w:val="006703E9"/>
    <w:rsid w:val="00671A97"/>
    <w:rsid w:val="00671F5B"/>
    <w:rsid w:val="00672D68"/>
    <w:rsid w:val="006735FD"/>
    <w:rsid w:val="006736AA"/>
    <w:rsid w:val="00673B0E"/>
    <w:rsid w:val="0067446B"/>
    <w:rsid w:val="00674EB8"/>
    <w:rsid w:val="00676547"/>
    <w:rsid w:val="006839E9"/>
    <w:rsid w:val="00684BF6"/>
    <w:rsid w:val="006852E1"/>
    <w:rsid w:val="006854B2"/>
    <w:rsid w:val="00685BA9"/>
    <w:rsid w:val="006875B1"/>
    <w:rsid w:val="00691E8B"/>
    <w:rsid w:val="00692330"/>
    <w:rsid w:val="00692551"/>
    <w:rsid w:val="006928AA"/>
    <w:rsid w:val="0069421A"/>
    <w:rsid w:val="00695280"/>
    <w:rsid w:val="00696873"/>
    <w:rsid w:val="00697779"/>
    <w:rsid w:val="006A0B12"/>
    <w:rsid w:val="006A0CD3"/>
    <w:rsid w:val="006A23A1"/>
    <w:rsid w:val="006A3784"/>
    <w:rsid w:val="006A4066"/>
    <w:rsid w:val="006A61EB"/>
    <w:rsid w:val="006B057F"/>
    <w:rsid w:val="006B3014"/>
    <w:rsid w:val="006B489A"/>
    <w:rsid w:val="006B5051"/>
    <w:rsid w:val="006B6043"/>
    <w:rsid w:val="006B6F7E"/>
    <w:rsid w:val="006B7A0F"/>
    <w:rsid w:val="006B7A8C"/>
    <w:rsid w:val="006C02F7"/>
    <w:rsid w:val="006C1D16"/>
    <w:rsid w:val="006C1F77"/>
    <w:rsid w:val="006C2232"/>
    <w:rsid w:val="006C3E33"/>
    <w:rsid w:val="006C6E8C"/>
    <w:rsid w:val="006C77EC"/>
    <w:rsid w:val="006C792B"/>
    <w:rsid w:val="006C79CF"/>
    <w:rsid w:val="006D2C8F"/>
    <w:rsid w:val="006D4F6D"/>
    <w:rsid w:val="006D6A70"/>
    <w:rsid w:val="006E212D"/>
    <w:rsid w:val="006E275D"/>
    <w:rsid w:val="006E54D0"/>
    <w:rsid w:val="006E7197"/>
    <w:rsid w:val="006F06AB"/>
    <w:rsid w:val="006F0BE3"/>
    <w:rsid w:val="006F11C0"/>
    <w:rsid w:val="006F3895"/>
    <w:rsid w:val="006F3DFC"/>
    <w:rsid w:val="006F4DD4"/>
    <w:rsid w:val="006F536A"/>
    <w:rsid w:val="006F67D8"/>
    <w:rsid w:val="006F6864"/>
    <w:rsid w:val="007011FD"/>
    <w:rsid w:val="00701396"/>
    <w:rsid w:val="007014EE"/>
    <w:rsid w:val="00703301"/>
    <w:rsid w:val="0070431F"/>
    <w:rsid w:val="007070E9"/>
    <w:rsid w:val="007074BF"/>
    <w:rsid w:val="00707C41"/>
    <w:rsid w:val="00710071"/>
    <w:rsid w:val="00710B90"/>
    <w:rsid w:val="00710D12"/>
    <w:rsid w:val="007125EA"/>
    <w:rsid w:val="00712C10"/>
    <w:rsid w:val="00713015"/>
    <w:rsid w:val="00713DCD"/>
    <w:rsid w:val="00714A1D"/>
    <w:rsid w:val="00716B34"/>
    <w:rsid w:val="007174B9"/>
    <w:rsid w:val="00724183"/>
    <w:rsid w:val="007248E2"/>
    <w:rsid w:val="00726798"/>
    <w:rsid w:val="007324C0"/>
    <w:rsid w:val="007354D1"/>
    <w:rsid w:val="00737251"/>
    <w:rsid w:val="0074014B"/>
    <w:rsid w:val="00741288"/>
    <w:rsid w:val="007412DC"/>
    <w:rsid w:val="00743708"/>
    <w:rsid w:val="00743EE5"/>
    <w:rsid w:val="00743FB7"/>
    <w:rsid w:val="00744F4E"/>
    <w:rsid w:val="00745771"/>
    <w:rsid w:val="00746683"/>
    <w:rsid w:val="00746DA1"/>
    <w:rsid w:val="00747836"/>
    <w:rsid w:val="007508D4"/>
    <w:rsid w:val="00751F82"/>
    <w:rsid w:val="00754B1C"/>
    <w:rsid w:val="0075538C"/>
    <w:rsid w:val="00756831"/>
    <w:rsid w:val="007578E5"/>
    <w:rsid w:val="007604AB"/>
    <w:rsid w:val="00760DAE"/>
    <w:rsid w:val="0076161C"/>
    <w:rsid w:val="00761B0C"/>
    <w:rsid w:val="00762928"/>
    <w:rsid w:val="007648B7"/>
    <w:rsid w:val="00764E02"/>
    <w:rsid w:val="007655AE"/>
    <w:rsid w:val="0076750F"/>
    <w:rsid w:val="00770B5F"/>
    <w:rsid w:val="00770CCA"/>
    <w:rsid w:val="00770E91"/>
    <w:rsid w:val="00773B40"/>
    <w:rsid w:val="007744FF"/>
    <w:rsid w:val="00775377"/>
    <w:rsid w:val="00775437"/>
    <w:rsid w:val="00775CF6"/>
    <w:rsid w:val="00776CC0"/>
    <w:rsid w:val="007777F6"/>
    <w:rsid w:val="0078084A"/>
    <w:rsid w:val="00784CEF"/>
    <w:rsid w:val="0078582F"/>
    <w:rsid w:val="007858FF"/>
    <w:rsid w:val="00787224"/>
    <w:rsid w:val="00787823"/>
    <w:rsid w:val="007908F2"/>
    <w:rsid w:val="00790BCE"/>
    <w:rsid w:val="00791CD8"/>
    <w:rsid w:val="00791D5A"/>
    <w:rsid w:val="00791EE2"/>
    <w:rsid w:val="007920D8"/>
    <w:rsid w:val="0079338D"/>
    <w:rsid w:val="007937FC"/>
    <w:rsid w:val="007955EC"/>
    <w:rsid w:val="0079723F"/>
    <w:rsid w:val="007A1E01"/>
    <w:rsid w:val="007A3254"/>
    <w:rsid w:val="007A6052"/>
    <w:rsid w:val="007A6A96"/>
    <w:rsid w:val="007A727A"/>
    <w:rsid w:val="007B1304"/>
    <w:rsid w:val="007B221D"/>
    <w:rsid w:val="007B2CDC"/>
    <w:rsid w:val="007B3B80"/>
    <w:rsid w:val="007B41DE"/>
    <w:rsid w:val="007B42A1"/>
    <w:rsid w:val="007B4450"/>
    <w:rsid w:val="007B6DBE"/>
    <w:rsid w:val="007C0B43"/>
    <w:rsid w:val="007C4EB1"/>
    <w:rsid w:val="007C545A"/>
    <w:rsid w:val="007C647A"/>
    <w:rsid w:val="007C774D"/>
    <w:rsid w:val="007D1995"/>
    <w:rsid w:val="007D226B"/>
    <w:rsid w:val="007D37F4"/>
    <w:rsid w:val="007D3844"/>
    <w:rsid w:val="007D40C0"/>
    <w:rsid w:val="007D4394"/>
    <w:rsid w:val="007D65B2"/>
    <w:rsid w:val="007D6AC3"/>
    <w:rsid w:val="007E1567"/>
    <w:rsid w:val="007E2521"/>
    <w:rsid w:val="007E38F9"/>
    <w:rsid w:val="007E517E"/>
    <w:rsid w:val="007E5788"/>
    <w:rsid w:val="007E629A"/>
    <w:rsid w:val="007E64E2"/>
    <w:rsid w:val="007E64FE"/>
    <w:rsid w:val="007E77CE"/>
    <w:rsid w:val="007E7F9B"/>
    <w:rsid w:val="007F37E6"/>
    <w:rsid w:val="007F4B59"/>
    <w:rsid w:val="007F6BF4"/>
    <w:rsid w:val="007F712C"/>
    <w:rsid w:val="007F73AF"/>
    <w:rsid w:val="00801160"/>
    <w:rsid w:val="008028BA"/>
    <w:rsid w:val="00805589"/>
    <w:rsid w:val="00805A55"/>
    <w:rsid w:val="008074C5"/>
    <w:rsid w:val="00812D91"/>
    <w:rsid w:val="00813524"/>
    <w:rsid w:val="00813679"/>
    <w:rsid w:val="00814AA4"/>
    <w:rsid w:val="00814F38"/>
    <w:rsid w:val="0081668E"/>
    <w:rsid w:val="00821EBA"/>
    <w:rsid w:val="0082212B"/>
    <w:rsid w:val="008243FF"/>
    <w:rsid w:val="0082543B"/>
    <w:rsid w:val="008254B4"/>
    <w:rsid w:val="00825671"/>
    <w:rsid w:val="00825C12"/>
    <w:rsid w:val="008302C1"/>
    <w:rsid w:val="00830E33"/>
    <w:rsid w:val="00831906"/>
    <w:rsid w:val="00832481"/>
    <w:rsid w:val="0083290A"/>
    <w:rsid w:val="008330FC"/>
    <w:rsid w:val="00833AF7"/>
    <w:rsid w:val="0083408A"/>
    <w:rsid w:val="00836845"/>
    <w:rsid w:val="0084062A"/>
    <w:rsid w:val="00840F97"/>
    <w:rsid w:val="0084207E"/>
    <w:rsid w:val="00843789"/>
    <w:rsid w:val="00844385"/>
    <w:rsid w:val="0084532E"/>
    <w:rsid w:val="008503E9"/>
    <w:rsid w:val="008504A2"/>
    <w:rsid w:val="00850E7C"/>
    <w:rsid w:val="0085279E"/>
    <w:rsid w:val="008531EF"/>
    <w:rsid w:val="0085392D"/>
    <w:rsid w:val="00854627"/>
    <w:rsid w:val="0085605D"/>
    <w:rsid w:val="00856CF1"/>
    <w:rsid w:val="00856FD7"/>
    <w:rsid w:val="00857091"/>
    <w:rsid w:val="008579ED"/>
    <w:rsid w:val="008606EE"/>
    <w:rsid w:val="00860C18"/>
    <w:rsid w:val="00861716"/>
    <w:rsid w:val="00861F4E"/>
    <w:rsid w:val="00862965"/>
    <w:rsid w:val="0086300D"/>
    <w:rsid w:val="008634DD"/>
    <w:rsid w:val="0086350F"/>
    <w:rsid w:val="00863DC9"/>
    <w:rsid w:val="0086473D"/>
    <w:rsid w:val="008649FE"/>
    <w:rsid w:val="0086786F"/>
    <w:rsid w:val="0087009E"/>
    <w:rsid w:val="008712D9"/>
    <w:rsid w:val="008728A7"/>
    <w:rsid w:val="0087315A"/>
    <w:rsid w:val="00873A4C"/>
    <w:rsid w:val="00873DD4"/>
    <w:rsid w:val="00874C07"/>
    <w:rsid w:val="00877102"/>
    <w:rsid w:val="00877AF3"/>
    <w:rsid w:val="00880257"/>
    <w:rsid w:val="0088142E"/>
    <w:rsid w:val="00881A71"/>
    <w:rsid w:val="00881C11"/>
    <w:rsid w:val="00882DCA"/>
    <w:rsid w:val="00882FD4"/>
    <w:rsid w:val="008831A1"/>
    <w:rsid w:val="0088327C"/>
    <w:rsid w:val="00883366"/>
    <w:rsid w:val="008850DD"/>
    <w:rsid w:val="00885DBF"/>
    <w:rsid w:val="008908C4"/>
    <w:rsid w:val="00892020"/>
    <w:rsid w:val="0089209A"/>
    <w:rsid w:val="008922F2"/>
    <w:rsid w:val="00892BBB"/>
    <w:rsid w:val="00893DFF"/>
    <w:rsid w:val="00893EF9"/>
    <w:rsid w:val="00894225"/>
    <w:rsid w:val="008945DC"/>
    <w:rsid w:val="0089476A"/>
    <w:rsid w:val="0089575B"/>
    <w:rsid w:val="00895B0D"/>
    <w:rsid w:val="0089750E"/>
    <w:rsid w:val="008A1F47"/>
    <w:rsid w:val="008A2CEE"/>
    <w:rsid w:val="008A3C8A"/>
    <w:rsid w:val="008A49A4"/>
    <w:rsid w:val="008B0E6C"/>
    <w:rsid w:val="008B1256"/>
    <w:rsid w:val="008B2075"/>
    <w:rsid w:val="008B217E"/>
    <w:rsid w:val="008B28EF"/>
    <w:rsid w:val="008B3017"/>
    <w:rsid w:val="008B3751"/>
    <w:rsid w:val="008B3B09"/>
    <w:rsid w:val="008B4CE9"/>
    <w:rsid w:val="008B5087"/>
    <w:rsid w:val="008B5372"/>
    <w:rsid w:val="008B630A"/>
    <w:rsid w:val="008B644D"/>
    <w:rsid w:val="008B652F"/>
    <w:rsid w:val="008B69F8"/>
    <w:rsid w:val="008B7734"/>
    <w:rsid w:val="008C3735"/>
    <w:rsid w:val="008C54BD"/>
    <w:rsid w:val="008C5FD3"/>
    <w:rsid w:val="008C6E37"/>
    <w:rsid w:val="008C6FD2"/>
    <w:rsid w:val="008C7645"/>
    <w:rsid w:val="008C7BF1"/>
    <w:rsid w:val="008D02CB"/>
    <w:rsid w:val="008D0589"/>
    <w:rsid w:val="008D0855"/>
    <w:rsid w:val="008D095A"/>
    <w:rsid w:val="008D1781"/>
    <w:rsid w:val="008D36EA"/>
    <w:rsid w:val="008D4C38"/>
    <w:rsid w:val="008D530B"/>
    <w:rsid w:val="008D75CD"/>
    <w:rsid w:val="008E0834"/>
    <w:rsid w:val="008E1666"/>
    <w:rsid w:val="008E2646"/>
    <w:rsid w:val="008E3B8D"/>
    <w:rsid w:val="008E43D7"/>
    <w:rsid w:val="008E4D81"/>
    <w:rsid w:val="008E64DB"/>
    <w:rsid w:val="008E6931"/>
    <w:rsid w:val="008E7238"/>
    <w:rsid w:val="008F0342"/>
    <w:rsid w:val="008F3A63"/>
    <w:rsid w:val="008F3CA0"/>
    <w:rsid w:val="008F4B7A"/>
    <w:rsid w:val="008F5FE3"/>
    <w:rsid w:val="008F5FF8"/>
    <w:rsid w:val="009013DD"/>
    <w:rsid w:val="00901C6F"/>
    <w:rsid w:val="00903DD1"/>
    <w:rsid w:val="00904799"/>
    <w:rsid w:val="009068DE"/>
    <w:rsid w:val="0090734D"/>
    <w:rsid w:val="009074E3"/>
    <w:rsid w:val="009078FD"/>
    <w:rsid w:val="00907D43"/>
    <w:rsid w:val="00910408"/>
    <w:rsid w:val="00910E78"/>
    <w:rsid w:val="00912EE2"/>
    <w:rsid w:val="009145F9"/>
    <w:rsid w:val="0091497F"/>
    <w:rsid w:val="009156AD"/>
    <w:rsid w:val="00916D82"/>
    <w:rsid w:val="009177F8"/>
    <w:rsid w:val="009209E8"/>
    <w:rsid w:val="0092214A"/>
    <w:rsid w:val="009227E5"/>
    <w:rsid w:val="00925EFF"/>
    <w:rsid w:val="00926D43"/>
    <w:rsid w:val="00927260"/>
    <w:rsid w:val="00930949"/>
    <w:rsid w:val="00930CCC"/>
    <w:rsid w:val="00932531"/>
    <w:rsid w:val="00934941"/>
    <w:rsid w:val="00934BFA"/>
    <w:rsid w:val="00936A80"/>
    <w:rsid w:val="00937B10"/>
    <w:rsid w:val="0094049B"/>
    <w:rsid w:val="00943FFE"/>
    <w:rsid w:val="00944083"/>
    <w:rsid w:val="009506FD"/>
    <w:rsid w:val="009524E9"/>
    <w:rsid w:val="009528C1"/>
    <w:rsid w:val="00952F60"/>
    <w:rsid w:val="00955E27"/>
    <w:rsid w:val="00956C0F"/>
    <w:rsid w:val="0095778D"/>
    <w:rsid w:val="00960A17"/>
    <w:rsid w:val="009616B8"/>
    <w:rsid w:val="00964848"/>
    <w:rsid w:val="009655A1"/>
    <w:rsid w:val="00965F00"/>
    <w:rsid w:val="00966B4A"/>
    <w:rsid w:val="00970CC1"/>
    <w:rsid w:val="009714E2"/>
    <w:rsid w:val="00974300"/>
    <w:rsid w:val="009743A9"/>
    <w:rsid w:val="00975353"/>
    <w:rsid w:val="00977D67"/>
    <w:rsid w:val="00980043"/>
    <w:rsid w:val="00980D10"/>
    <w:rsid w:val="00981253"/>
    <w:rsid w:val="009820BD"/>
    <w:rsid w:val="00984F58"/>
    <w:rsid w:val="00987E5B"/>
    <w:rsid w:val="009907D4"/>
    <w:rsid w:val="009909E5"/>
    <w:rsid w:val="00995BA5"/>
    <w:rsid w:val="00997107"/>
    <w:rsid w:val="009A0CDE"/>
    <w:rsid w:val="009A334A"/>
    <w:rsid w:val="009A6309"/>
    <w:rsid w:val="009A73DB"/>
    <w:rsid w:val="009A7FBE"/>
    <w:rsid w:val="009B1AE6"/>
    <w:rsid w:val="009B2D56"/>
    <w:rsid w:val="009B3DA9"/>
    <w:rsid w:val="009B3FD1"/>
    <w:rsid w:val="009B4630"/>
    <w:rsid w:val="009B52DF"/>
    <w:rsid w:val="009B640F"/>
    <w:rsid w:val="009B7246"/>
    <w:rsid w:val="009B79B7"/>
    <w:rsid w:val="009C0426"/>
    <w:rsid w:val="009C0432"/>
    <w:rsid w:val="009C1262"/>
    <w:rsid w:val="009C13D9"/>
    <w:rsid w:val="009C1A7A"/>
    <w:rsid w:val="009C2316"/>
    <w:rsid w:val="009C42BB"/>
    <w:rsid w:val="009C4C1B"/>
    <w:rsid w:val="009C5526"/>
    <w:rsid w:val="009C5C2E"/>
    <w:rsid w:val="009C7C6F"/>
    <w:rsid w:val="009D0FF4"/>
    <w:rsid w:val="009D1EAA"/>
    <w:rsid w:val="009D2C98"/>
    <w:rsid w:val="009D2D46"/>
    <w:rsid w:val="009D47D5"/>
    <w:rsid w:val="009D6272"/>
    <w:rsid w:val="009D672A"/>
    <w:rsid w:val="009E22DC"/>
    <w:rsid w:val="009E47F2"/>
    <w:rsid w:val="009E53F5"/>
    <w:rsid w:val="009E5ADD"/>
    <w:rsid w:val="009E651F"/>
    <w:rsid w:val="009E7274"/>
    <w:rsid w:val="009E7709"/>
    <w:rsid w:val="009E7BE5"/>
    <w:rsid w:val="009F06CC"/>
    <w:rsid w:val="009F0A7C"/>
    <w:rsid w:val="009F0EFA"/>
    <w:rsid w:val="009F1C2B"/>
    <w:rsid w:val="009F3831"/>
    <w:rsid w:val="009F51AB"/>
    <w:rsid w:val="009F6248"/>
    <w:rsid w:val="009F6765"/>
    <w:rsid w:val="009F713F"/>
    <w:rsid w:val="00A00E48"/>
    <w:rsid w:val="00A01570"/>
    <w:rsid w:val="00A04140"/>
    <w:rsid w:val="00A04421"/>
    <w:rsid w:val="00A05CF0"/>
    <w:rsid w:val="00A06AAE"/>
    <w:rsid w:val="00A1178F"/>
    <w:rsid w:val="00A11B64"/>
    <w:rsid w:val="00A11D05"/>
    <w:rsid w:val="00A129C2"/>
    <w:rsid w:val="00A13C86"/>
    <w:rsid w:val="00A14120"/>
    <w:rsid w:val="00A14638"/>
    <w:rsid w:val="00A14B2F"/>
    <w:rsid w:val="00A152F8"/>
    <w:rsid w:val="00A154D4"/>
    <w:rsid w:val="00A15846"/>
    <w:rsid w:val="00A16045"/>
    <w:rsid w:val="00A17232"/>
    <w:rsid w:val="00A2000F"/>
    <w:rsid w:val="00A20A6F"/>
    <w:rsid w:val="00A214BB"/>
    <w:rsid w:val="00A228CC"/>
    <w:rsid w:val="00A22AB0"/>
    <w:rsid w:val="00A2407E"/>
    <w:rsid w:val="00A262DE"/>
    <w:rsid w:val="00A30935"/>
    <w:rsid w:val="00A31642"/>
    <w:rsid w:val="00A31948"/>
    <w:rsid w:val="00A320C9"/>
    <w:rsid w:val="00A37FF0"/>
    <w:rsid w:val="00A4087A"/>
    <w:rsid w:val="00A42C7C"/>
    <w:rsid w:val="00A43760"/>
    <w:rsid w:val="00A43E54"/>
    <w:rsid w:val="00A44CF8"/>
    <w:rsid w:val="00A46DAA"/>
    <w:rsid w:val="00A519BE"/>
    <w:rsid w:val="00A519F0"/>
    <w:rsid w:val="00A53F40"/>
    <w:rsid w:val="00A541B1"/>
    <w:rsid w:val="00A56F81"/>
    <w:rsid w:val="00A61090"/>
    <w:rsid w:val="00A6125C"/>
    <w:rsid w:val="00A62AE3"/>
    <w:rsid w:val="00A63692"/>
    <w:rsid w:val="00A64191"/>
    <w:rsid w:val="00A64E8B"/>
    <w:rsid w:val="00A66824"/>
    <w:rsid w:val="00A66F16"/>
    <w:rsid w:val="00A67873"/>
    <w:rsid w:val="00A701AC"/>
    <w:rsid w:val="00A719A6"/>
    <w:rsid w:val="00A71A48"/>
    <w:rsid w:val="00A72646"/>
    <w:rsid w:val="00A72894"/>
    <w:rsid w:val="00A745D4"/>
    <w:rsid w:val="00A74A15"/>
    <w:rsid w:val="00A74EC4"/>
    <w:rsid w:val="00A752C3"/>
    <w:rsid w:val="00A75E4B"/>
    <w:rsid w:val="00A76FAA"/>
    <w:rsid w:val="00A81245"/>
    <w:rsid w:val="00A82B36"/>
    <w:rsid w:val="00A83440"/>
    <w:rsid w:val="00A84480"/>
    <w:rsid w:val="00A8526E"/>
    <w:rsid w:val="00A86750"/>
    <w:rsid w:val="00A87F85"/>
    <w:rsid w:val="00A909C0"/>
    <w:rsid w:val="00A93A1E"/>
    <w:rsid w:val="00A943A6"/>
    <w:rsid w:val="00A95EC1"/>
    <w:rsid w:val="00A96D45"/>
    <w:rsid w:val="00AA0D83"/>
    <w:rsid w:val="00AA14D3"/>
    <w:rsid w:val="00AA3F05"/>
    <w:rsid w:val="00AA5059"/>
    <w:rsid w:val="00AA565E"/>
    <w:rsid w:val="00AA56BD"/>
    <w:rsid w:val="00AA5B99"/>
    <w:rsid w:val="00AA79E2"/>
    <w:rsid w:val="00AA7E1B"/>
    <w:rsid w:val="00AA7F56"/>
    <w:rsid w:val="00AB0442"/>
    <w:rsid w:val="00AB0F34"/>
    <w:rsid w:val="00AB11C6"/>
    <w:rsid w:val="00AB3300"/>
    <w:rsid w:val="00AB41F9"/>
    <w:rsid w:val="00AB6323"/>
    <w:rsid w:val="00AB69C1"/>
    <w:rsid w:val="00AB789A"/>
    <w:rsid w:val="00AB78AD"/>
    <w:rsid w:val="00AC12AB"/>
    <w:rsid w:val="00AC152F"/>
    <w:rsid w:val="00AC2AF5"/>
    <w:rsid w:val="00AC3537"/>
    <w:rsid w:val="00AC40C2"/>
    <w:rsid w:val="00AC4363"/>
    <w:rsid w:val="00AC4A4D"/>
    <w:rsid w:val="00AC561D"/>
    <w:rsid w:val="00AC6744"/>
    <w:rsid w:val="00AC6B80"/>
    <w:rsid w:val="00AD0DD7"/>
    <w:rsid w:val="00AD33D3"/>
    <w:rsid w:val="00AD34D2"/>
    <w:rsid w:val="00AD3A77"/>
    <w:rsid w:val="00AD4580"/>
    <w:rsid w:val="00AD525E"/>
    <w:rsid w:val="00AD723D"/>
    <w:rsid w:val="00AD784A"/>
    <w:rsid w:val="00AD7B03"/>
    <w:rsid w:val="00AD7CB3"/>
    <w:rsid w:val="00AE3381"/>
    <w:rsid w:val="00AE3747"/>
    <w:rsid w:val="00AE45FF"/>
    <w:rsid w:val="00AE624F"/>
    <w:rsid w:val="00AE6743"/>
    <w:rsid w:val="00AE6BED"/>
    <w:rsid w:val="00AE758E"/>
    <w:rsid w:val="00AF00AF"/>
    <w:rsid w:val="00AF00E6"/>
    <w:rsid w:val="00AF048C"/>
    <w:rsid w:val="00AF0E38"/>
    <w:rsid w:val="00AF35CE"/>
    <w:rsid w:val="00AF48BF"/>
    <w:rsid w:val="00AF57B9"/>
    <w:rsid w:val="00AF5D3A"/>
    <w:rsid w:val="00AF77C0"/>
    <w:rsid w:val="00B00A5D"/>
    <w:rsid w:val="00B00BFC"/>
    <w:rsid w:val="00B00ECB"/>
    <w:rsid w:val="00B0130A"/>
    <w:rsid w:val="00B0145D"/>
    <w:rsid w:val="00B02658"/>
    <w:rsid w:val="00B0284F"/>
    <w:rsid w:val="00B02D75"/>
    <w:rsid w:val="00B03C76"/>
    <w:rsid w:val="00B03E4C"/>
    <w:rsid w:val="00B0634B"/>
    <w:rsid w:val="00B07B61"/>
    <w:rsid w:val="00B10919"/>
    <w:rsid w:val="00B10C14"/>
    <w:rsid w:val="00B10FA3"/>
    <w:rsid w:val="00B11EBB"/>
    <w:rsid w:val="00B1647D"/>
    <w:rsid w:val="00B1648B"/>
    <w:rsid w:val="00B1759F"/>
    <w:rsid w:val="00B17CF6"/>
    <w:rsid w:val="00B200CB"/>
    <w:rsid w:val="00B20209"/>
    <w:rsid w:val="00B20320"/>
    <w:rsid w:val="00B207F1"/>
    <w:rsid w:val="00B20E3D"/>
    <w:rsid w:val="00B22BB6"/>
    <w:rsid w:val="00B22FE3"/>
    <w:rsid w:val="00B23542"/>
    <w:rsid w:val="00B24DC1"/>
    <w:rsid w:val="00B318E7"/>
    <w:rsid w:val="00B32910"/>
    <w:rsid w:val="00B33000"/>
    <w:rsid w:val="00B34AAE"/>
    <w:rsid w:val="00B34E24"/>
    <w:rsid w:val="00B36E39"/>
    <w:rsid w:val="00B37545"/>
    <w:rsid w:val="00B4188D"/>
    <w:rsid w:val="00B42B39"/>
    <w:rsid w:val="00B42D7D"/>
    <w:rsid w:val="00B43DCD"/>
    <w:rsid w:val="00B445F0"/>
    <w:rsid w:val="00B45B41"/>
    <w:rsid w:val="00B47BC0"/>
    <w:rsid w:val="00B47E01"/>
    <w:rsid w:val="00B5016F"/>
    <w:rsid w:val="00B50C8E"/>
    <w:rsid w:val="00B52A7F"/>
    <w:rsid w:val="00B53E53"/>
    <w:rsid w:val="00B55A3F"/>
    <w:rsid w:val="00B55B51"/>
    <w:rsid w:val="00B56B99"/>
    <w:rsid w:val="00B603D4"/>
    <w:rsid w:val="00B60F50"/>
    <w:rsid w:val="00B61754"/>
    <w:rsid w:val="00B61CE9"/>
    <w:rsid w:val="00B62683"/>
    <w:rsid w:val="00B6383F"/>
    <w:rsid w:val="00B641DD"/>
    <w:rsid w:val="00B659D8"/>
    <w:rsid w:val="00B6643D"/>
    <w:rsid w:val="00B70F80"/>
    <w:rsid w:val="00B719E9"/>
    <w:rsid w:val="00B71E77"/>
    <w:rsid w:val="00B72459"/>
    <w:rsid w:val="00B72B0B"/>
    <w:rsid w:val="00B74F02"/>
    <w:rsid w:val="00B7518B"/>
    <w:rsid w:val="00B75797"/>
    <w:rsid w:val="00B75D67"/>
    <w:rsid w:val="00B75EAA"/>
    <w:rsid w:val="00B7706D"/>
    <w:rsid w:val="00B7740F"/>
    <w:rsid w:val="00B77415"/>
    <w:rsid w:val="00B77462"/>
    <w:rsid w:val="00B8059D"/>
    <w:rsid w:val="00B8061D"/>
    <w:rsid w:val="00B81299"/>
    <w:rsid w:val="00B81A5B"/>
    <w:rsid w:val="00B8251B"/>
    <w:rsid w:val="00B83228"/>
    <w:rsid w:val="00B83571"/>
    <w:rsid w:val="00B8505D"/>
    <w:rsid w:val="00B91779"/>
    <w:rsid w:val="00B931D4"/>
    <w:rsid w:val="00B94770"/>
    <w:rsid w:val="00B94840"/>
    <w:rsid w:val="00B95C84"/>
    <w:rsid w:val="00B97307"/>
    <w:rsid w:val="00B977E0"/>
    <w:rsid w:val="00B97C52"/>
    <w:rsid w:val="00BA0152"/>
    <w:rsid w:val="00BA0EB2"/>
    <w:rsid w:val="00BA1EF5"/>
    <w:rsid w:val="00BA4607"/>
    <w:rsid w:val="00BA5BB3"/>
    <w:rsid w:val="00BA782E"/>
    <w:rsid w:val="00BB1F20"/>
    <w:rsid w:val="00BB22B7"/>
    <w:rsid w:val="00BB2B77"/>
    <w:rsid w:val="00BB2F3C"/>
    <w:rsid w:val="00BB3DC1"/>
    <w:rsid w:val="00BB75A7"/>
    <w:rsid w:val="00BC037E"/>
    <w:rsid w:val="00BC1789"/>
    <w:rsid w:val="00BC42BC"/>
    <w:rsid w:val="00BC486C"/>
    <w:rsid w:val="00BC52EE"/>
    <w:rsid w:val="00BC534C"/>
    <w:rsid w:val="00BC6DF3"/>
    <w:rsid w:val="00BC740B"/>
    <w:rsid w:val="00BD0BC4"/>
    <w:rsid w:val="00BD18A9"/>
    <w:rsid w:val="00BD321F"/>
    <w:rsid w:val="00BD369F"/>
    <w:rsid w:val="00BD5E5E"/>
    <w:rsid w:val="00BD6B56"/>
    <w:rsid w:val="00BD7007"/>
    <w:rsid w:val="00BD7C9D"/>
    <w:rsid w:val="00BE0FF6"/>
    <w:rsid w:val="00BE15CE"/>
    <w:rsid w:val="00BE3C56"/>
    <w:rsid w:val="00BE46A4"/>
    <w:rsid w:val="00BE4B69"/>
    <w:rsid w:val="00BE591A"/>
    <w:rsid w:val="00BE72CA"/>
    <w:rsid w:val="00BE7348"/>
    <w:rsid w:val="00BF0E58"/>
    <w:rsid w:val="00BF147A"/>
    <w:rsid w:val="00BF2400"/>
    <w:rsid w:val="00BF2FB6"/>
    <w:rsid w:val="00BF334B"/>
    <w:rsid w:val="00BF4453"/>
    <w:rsid w:val="00BF5B6C"/>
    <w:rsid w:val="00BF636C"/>
    <w:rsid w:val="00BF7197"/>
    <w:rsid w:val="00C01C21"/>
    <w:rsid w:val="00C02B46"/>
    <w:rsid w:val="00C03956"/>
    <w:rsid w:val="00C03D8D"/>
    <w:rsid w:val="00C06987"/>
    <w:rsid w:val="00C06D4D"/>
    <w:rsid w:val="00C07F64"/>
    <w:rsid w:val="00C07FFB"/>
    <w:rsid w:val="00C112C5"/>
    <w:rsid w:val="00C11600"/>
    <w:rsid w:val="00C14395"/>
    <w:rsid w:val="00C15429"/>
    <w:rsid w:val="00C15E6C"/>
    <w:rsid w:val="00C16472"/>
    <w:rsid w:val="00C16AC7"/>
    <w:rsid w:val="00C23128"/>
    <w:rsid w:val="00C2374A"/>
    <w:rsid w:val="00C252B5"/>
    <w:rsid w:val="00C25B2A"/>
    <w:rsid w:val="00C30A27"/>
    <w:rsid w:val="00C31A85"/>
    <w:rsid w:val="00C31C13"/>
    <w:rsid w:val="00C32F1B"/>
    <w:rsid w:val="00C330A3"/>
    <w:rsid w:val="00C34149"/>
    <w:rsid w:val="00C347EC"/>
    <w:rsid w:val="00C34B23"/>
    <w:rsid w:val="00C36A18"/>
    <w:rsid w:val="00C36F9A"/>
    <w:rsid w:val="00C37323"/>
    <w:rsid w:val="00C37AEA"/>
    <w:rsid w:val="00C4059B"/>
    <w:rsid w:val="00C4092C"/>
    <w:rsid w:val="00C42BCC"/>
    <w:rsid w:val="00C42DBF"/>
    <w:rsid w:val="00C43ECE"/>
    <w:rsid w:val="00C50664"/>
    <w:rsid w:val="00C518B4"/>
    <w:rsid w:val="00C5212B"/>
    <w:rsid w:val="00C542D3"/>
    <w:rsid w:val="00C54A31"/>
    <w:rsid w:val="00C561A3"/>
    <w:rsid w:val="00C56515"/>
    <w:rsid w:val="00C56C72"/>
    <w:rsid w:val="00C57B33"/>
    <w:rsid w:val="00C62072"/>
    <w:rsid w:val="00C62BBA"/>
    <w:rsid w:val="00C633C0"/>
    <w:rsid w:val="00C637BF"/>
    <w:rsid w:val="00C65CBF"/>
    <w:rsid w:val="00C65FFD"/>
    <w:rsid w:val="00C67A81"/>
    <w:rsid w:val="00C67CA5"/>
    <w:rsid w:val="00C71513"/>
    <w:rsid w:val="00C726E6"/>
    <w:rsid w:val="00C73E93"/>
    <w:rsid w:val="00C74743"/>
    <w:rsid w:val="00C7561B"/>
    <w:rsid w:val="00C76752"/>
    <w:rsid w:val="00C76DEA"/>
    <w:rsid w:val="00C77411"/>
    <w:rsid w:val="00C8050D"/>
    <w:rsid w:val="00C81A29"/>
    <w:rsid w:val="00C905C8"/>
    <w:rsid w:val="00C90F2C"/>
    <w:rsid w:val="00C91BEB"/>
    <w:rsid w:val="00C94836"/>
    <w:rsid w:val="00C95289"/>
    <w:rsid w:val="00C979EE"/>
    <w:rsid w:val="00C97E40"/>
    <w:rsid w:val="00CA2BB1"/>
    <w:rsid w:val="00CA36F9"/>
    <w:rsid w:val="00CA3E20"/>
    <w:rsid w:val="00CA49EF"/>
    <w:rsid w:val="00CA6534"/>
    <w:rsid w:val="00CA6BBF"/>
    <w:rsid w:val="00CB1325"/>
    <w:rsid w:val="00CB357E"/>
    <w:rsid w:val="00CB3A67"/>
    <w:rsid w:val="00CB4785"/>
    <w:rsid w:val="00CB4AFE"/>
    <w:rsid w:val="00CB5DF4"/>
    <w:rsid w:val="00CB73E2"/>
    <w:rsid w:val="00CC0C03"/>
    <w:rsid w:val="00CC19A2"/>
    <w:rsid w:val="00CC23B1"/>
    <w:rsid w:val="00CC2452"/>
    <w:rsid w:val="00CC34D2"/>
    <w:rsid w:val="00CC4026"/>
    <w:rsid w:val="00CC459C"/>
    <w:rsid w:val="00CC5CCB"/>
    <w:rsid w:val="00CC66F2"/>
    <w:rsid w:val="00CC67B9"/>
    <w:rsid w:val="00CC6D13"/>
    <w:rsid w:val="00CC77AE"/>
    <w:rsid w:val="00CD1522"/>
    <w:rsid w:val="00CD26AD"/>
    <w:rsid w:val="00CD3ADC"/>
    <w:rsid w:val="00CD438B"/>
    <w:rsid w:val="00CD46A0"/>
    <w:rsid w:val="00CD59F1"/>
    <w:rsid w:val="00CD5C95"/>
    <w:rsid w:val="00CD6AC2"/>
    <w:rsid w:val="00CD6EE0"/>
    <w:rsid w:val="00CE04CC"/>
    <w:rsid w:val="00CE262E"/>
    <w:rsid w:val="00CE3AB3"/>
    <w:rsid w:val="00CE534A"/>
    <w:rsid w:val="00CE5A9E"/>
    <w:rsid w:val="00CE699D"/>
    <w:rsid w:val="00CE7341"/>
    <w:rsid w:val="00CF00B7"/>
    <w:rsid w:val="00CF0F3B"/>
    <w:rsid w:val="00CF216C"/>
    <w:rsid w:val="00CF33FC"/>
    <w:rsid w:val="00CF4C07"/>
    <w:rsid w:val="00CF5947"/>
    <w:rsid w:val="00CF6E1D"/>
    <w:rsid w:val="00D0267A"/>
    <w:rsid w:val="00D02BE9"/>
    <w:rsid w:val="00D030AD"/>
    <w:rsid w:val="00D036A5"/>
    <w:rsid w:val="00D04B36"/>
    <w:rsid w:val="00D05502"/>
    <w:rsid w:val="00D057E7"/>
    <w:rsid w:val="00D05B82"/>
    <w:rsid w:val="00D063B1"/>
    <w:rsid w:val="00D07771"/>
    <w:rsid w:val="00D07792"/>
    <w:rsid w:val="00D07D89"/>
    <w:rsid w:val="00D1339E"/>
    <w:rsid w:val="00D154B0"/>
    <w:rsid w:val="00D16BB2"/>
    <w:rsid w:val="00D170CF"/>
    <w:rsid w:val="00D17A4D"/>
    <w:rsid w:val="00D20292"/>
    <w:rsid w:val="00D219FE"/>
    <w:rsid w:val="00D23CB5"/>
    <w:rsid w:val="00D2650D"/>
    <w:rsid w:val="00D27FF5"/>
    <w:rsid w:val="00D30AFF"/>
    <w:rsid w:val="00D32701"/>
    <w:rsid w:val="00D34193"/>
    <w:rsid w:val="00D37A79"/>
    <w:rsid w:val="00D37E57"/>
    <w:rsid w:val="00D40C8B"/>
    <w:rsid w:val="00D40D7F"/>
    <w:rsid w:val="00D42D67"/>
    <w:rsid w:val="00D439C2"/>
    <w:rsid w:val="00D44035"/>
    <w:rsid w:val="00D44929"/>
    <w:rsid w:val="00D456FD"/>
    <w:rsid w:val="00D4651F"/>
    <w:rsid w:val="00D46CAE"/>
    <w:rsid w:val="00D46D9F"/>
    <w:rsid w:val="00D474D4"/>
    <w:rsid w:val="00D5098F"/>
    <w:rsid w:val="00D53295"/>
    <w:rsid w:val="00D5347D"/>
    <w:rsid w:val="00D55C5E"/>
    <w:rsid w:val="00D56992"/>
    <w:rsid w:val="00D56E0B"/>
    <w:rsid w:val="00D617C3"/>
    <w:rsid w:val="00D64527"/>
    <w:rsid w:val="00D64734"/>
    <w:rsid w:val="00D66067"/>
    <w:rsid w:val="00D66D03"/>
    <w:rsid w:val="00D70468"/>
    <w:rsid w:val="00D70914"/>
    <w:rsid w:val="00D70935"/>
    <w:rsid w:val="00D71709"/>
    <w:rsid w:val="00D7330F"/>
    <w:rsid w:val="00D75405"/>
    <w:rsid w:val="00D75CD4"/>
    <w:rsid w:val="00D76B77"/>
    <w:rsid w:val="00D800D3"/>
    <w:rsid w:val="00D80103"/>
    <w:rsid w:val="00D815E0"/>
    <w:rsid w:val="00D81E90"/>
    <w:rsid w:val="00D83427"/>
    <w:rsid w:val="00D86A36"/>
    <w:rsid w:val="00D875F6"/>
    <w:rsid w:val="00D878E2"/>
    <w:rsid w:val="00D906A3"/>
    <w:rsid w:val="00D913A9"/>
    <w:rsid w:val="00D91A05"/>
    <w:rsid w:val="00D935A2"/>
    <w:rsid w:val="00D93AE9"/>
    <w:rsid w:val="00D947D1"/>
    <w:rsid w:val="00D94EDE"/>
    <w:rsid w:val="00D9514A"/>
    <w:rsid w:val="00D95261"/>
    <w:rsid w:val="00D96946"/>
    <w:rsid w:val="00DA0306"/>
    <w:rsid w:val="00DA0CFD"/>
    <w:rsid w:val="00DA0E6F"/>
    <w:rsid w:val="00DA2128"/>
    <w:rsid w:val="00DA2A6E"/>
    <w:rsid w:val="00DA30DB"/>
    <w:rsid w:val="00DA3752"/>
    <w:rsid w:val="00DA48BC"/>
    <w:rsid w:val="00DA5420"/>
    <w:rsid w:val="00DA5EF0"/>
    <w:rsid w:val="00DA7D44"/>
    <w:rsid w:val="00DB1B38"/>
    <w:rsid w:val="00DB1B45"/>
    <w:rsid w:val="00DB21C2"/>
    <w:rsid w:val="00DB5217"/>
    <w:rsid w:val="00DB6546"/>
    <w:rsid w:val="00DB7145"/>
    <w:rsid w:val="00DB7746"/>
    <w:rsid w:val="00DB7862"/>
    <w:rsid w:val="00DB7EF6"/>
    <w:rsid w:val="00DC3E94"/>
    <w:rsid w:val="00DC4F5F"/>
    <w:rsid w:val="00DC78A7"/>
    <w:rsid w:val="00DD0660"/>
    <w:rsid w:val="00DD4128"/>
    <w:rsid w:val="00DD58C7"/>
    <w:rsid w:val="00DD626E"/>
    <w:rsid w:val="00DD649A"/>
    <w:rsid w:val="00DD6A72"/>
    <w:rsid w:val="00DD73F9"/>
    <w:rsid w:val="00DE045E"/>
    <w:rsid w:val="00DE10E5"/>
    <w:rsid w:val="00DE2164"/>
    <w:rsid w:val="00DE26F4"/>
    <w:rsid w:val="00DE3F03"/>
    <w:rsid w:val="00DF0C71"/>
    <w:rsid w:val="00DF161B"/>
    <w:rsid w:val="00DF247F"/>
    <w:rsid w:val="00DF3D74"/>
    <w:rsid w:val="00DF486F"/>
    <w:rsid w:val="00DF4E31"/>
    <w:rsid w:val="00DF4FA8"/>
    <w:rsid w:val="00DF6A3D"/>
    <w:rsid w:val="00DF7886"/>
    <w:rsid w:val="00E00F9F"/>
    <w:rsid w:val="00E00FE8"/>
    <w:rsid w:val="00E0117E"/>
    <w:rsid w:val="00E030F5"/>
    <w:rsid w:val="00E03937"/>
    <w:rsid w:val="00E048F1"/>
    <w:rsid w:val="00E0552B"/>
    <w:rsid w:val="00E0681B"/>
    <w:rsid w:val="00E124D0"/>
    <w:rsid w:val="00E125B6"/>
    <w:rsid w:val="00E13FDD"/>
    <w:rsid w:val="00E20D48"/>
    <w:rsid w:val="00E21CFC"/>
    <w:rsid w:val="00E2298C"/>
    <w:rsid w:val="00E23F0E"/>
    <w:rsid w:val="00E24B06"/>
    <w:rsid w:val="00E24D3E"/>
    <w:rsid w:val="00E26D20"/>
    <w:rsid w:val="00E275CC"/>
    <w:rsid w:val="00E30332"/>
    <w:rsid w:val="00E3290E"/>
    <w:rsid w:val="00E32C09"/>
    <w:rsid w:val="00E331AE"/>
    <w:rsid w:val="00E34261"/>
    <w:rsid w:val="00E36347"/>
    <w:rsid w:val="00E36776"/>
    <w:rsid w:val="00E3755E"/>
    <w:rsid w:val="00E4118B"/>
    <w:rsid w:val="00E4413A"/>
    <w:rsid w:val="00E4462E"/>
    <w:rsid w:val="00E47A7C"/>
    <w:rsid w:val="00E50DC5"/>
    <w:rsid w:val="00E5128E"/>
    <w:rsid w:val="00E5228B"/>
    <w:rsid w:val="00E525E6"/>
    <w:rsid w:val="00E5267F"/>
    <w:rsid w:val="00E53B69"/>
    <w:rsid w:val="00E603B2"/>
    <w:rsid w:val="00E60973"/>
    <w:rsid w:val="00E62798"/>
    <w:rsid w:val="00E635C2"/>
    <w:rsid w:val="00E63ABE"/>
    <w:rsid w:val="00E646CC"/>
    <w:rsid w:val="00E646D2"/>
    <w:rsid w:val="00E65A32"/>
    <w:rsid w:val="00E66A6D"/>
    <w:rsid w:val="00E704FB"/>
    <w:rsid w:val="00E70891"/>
    <w:rsid w:val="00E70C71"/>
    <w:rsid w:val="00E717D4"/>
    <w:rsid w:val="00E71B36"/>
    <w:rsid w:val="00E72270"/>
    <w:rsid w:val="00E7322A"/>
    <w:rsid w:val="00E74C0F"/>
    <w:rsid w:val="00E75347"/>
    <w:rsid w:val="00E75437"/>
    <w:rsid w:val="00E76291"/>
    <w:rsid w:val="00E77339"/>
    <w:rsid w:val="00E775BD"/>
    <w:rsid w:val="00E8131B"/>
    <w:rsid w:val="00E81430"/>
    <w:rsid w:val="00E8359B"/>
    <w:rsid w:val="00E84956"/>
    <w:rsid w:val="00E854FA"/>
    <w:rsid w:val="00E87C4D"/>
    <w:rsid w:val="00E965BC"/>
    <w:rsid w:val="00E96B68"/>
    <w:rsid w:val="00E970B8"/>
    <w:rsid w:val="00EA101C"/>
    <w:rsid w:val="00EA28D4"/>
    <w:rsid w:val="00EA2B6B"/>
    <w:rsid w:val="00EA2C39"/>
    <w:rsid w:val="00EA3168"/>
    <w:rsid w:val="00EA413D"/>
    <w:rsid w:val="00EA49C8"/>
    <w:rsid w:val="00EA58FD"/>
    <w:rsid w:val="00EB03E2"/>
    <w:rsid w:val="00EB0F95"/>
    <w:rsid w:val="00EB1015"/>
    <w:rsid w:val="00EB26C1"/>
    <w:rsid w:val="00EB3817"/>
    <w:rsid w:val="00EB415A"/>
    <w:rsid w:val="00EB79A8"/>
    <w:rsid w:val="00EC0E3C"/>
    <w:rsid w:val="00EC2A2C"/>
    <w:rsid w:val="00EC3A15"/>
    <w:rsid w:val="00EC4DF0"/>
    <w:rsid w:val="00EC5BC9"/>
    <w:rsid w:val="00EC700C"/>
    <w:rsid w:val="00ED086B"/>
    <w:rsid w:val="00ED0D79"/>
    <w:rsid w:val="00ED1691"/>
    <w:rsid w:val="00ED1B42"/>
    <w:rsid w:val="00ED3D37"/>
    <w:rsid w:val="00ED67D2"/>
    <w:rsid w:val="00ED7AA5"/>
    <w:rsid w:val="00EE212E"/>
    <w:rsid w:val="00EE23FA"/>
    <w:rsid w:val="00EE2452"/>
    <w:rsid w:val="00EE2952"/>
    <w:rsid w:val="00EE4634"/>
    <w:rsid w:val="00EE4F3E"/>
    <w:rsid w:val="00EE5288"/>
    <w:rsid w:val="00EE5550"/>
    <w:rsid w:val="00EF0068"/>
    <w:rsid w:val="00EF0EE6"/>
    <w:rsid w:val="00EF2885"/>
    <w:rsid w:val="00EF2C2B"/>
    <w:rsid w:val="00EF33C6"/>
    <w:rsid w:val="00EF4E74"/>
    <w:rsid w:val="00EF58AB"/>
    <w:rsid w:val="00F003DD"/>
    <w:rsid w:val="00F03502"/>
    <w:rsid w:val="00F03870"/>
    <w:rsid w:val="00F03B86"/>
    <w:rsid w:val="00F03E44"/>
    <w:rsid w:val="00F04C56"/>
    <w:rsid w:val="00F04CA7"/>
    <w:rsid w:val="00F10357"/>
    <w:rsid w:val="00F1101C"/>
    <w:rsid w:val="00F11950"/>
    <w:rsid w:val="00F12FCB"/>
    <w:rsid w:val="00F162D8"/>
    <w:rsid w:val="00F165FE"/>
    <w:rsid w:val="00F20D56"/>
    <w:rsid w:val="00F21B68"/>
    <w:rsid w:val="00F23380"/>
    <w:rsid w:val="00F23433"/>
    <w:rsid w:val="00F2397E"/>
    <w:rsid w:val="00F23C3F"/>
    <w:rsid w:val="00F25286"/>
    <w:rsid w:val="00F276B8"/>
    <w:rsid w:val="00F31184"/>
    <w:rsid w:val="00F31321"/>
    <w:rsid w:val="00F3136B"/>
    <w:rsid w:val="00F313AC"/>
    <w:rsid w:val="00F315E0"/>
    <w:rsid w:val="00F32601"/>
    <w:rsid w:val="00F35208"/>
    <w:rsid w:val="00F35C0F"/>
    <w:rsid w:val="00F3620B"/>
    <w:rsid w:val="00F36217"/>
    <w:rsid w:val="00F3643D"/>
    <w:rsid w:val="00F364DC"/>
    <w:rsid w:val="00F366F5"/>
    <w:rsid w:val="00F3747B"/>
    <w:rsid w:val="00F421D6"/>
    <w:rsid w:val="00F42386"/>
    <w:rsid w:val="00F42A5C"/>
    <w:rsid w:val="00F463EB"/>
    <w:rsid w:val="00F466D8"/>
    <w:rsid w:val="00F47423"/>
    <w:rsid w:val="00F51840"/>
    <w:rsid w:val="00F518D2"/>
    <w:rsid w:val="00F52037"/>
    <w:rsid w:val="00F52AB5"/>
    <w:rsid w:val="00F52AE7"/>
    <w:rsid w:val="00F53724"/>
    <w:rsid w:val="00F541E4"/>
    <w:rsid w:val="00F54615"/>
    <w:rsid w:val="00F56614"/>
    <w:rsid w:val="00F61E59"/>
    <w:rsid w:val="00F62830"/>
    <w:rsid w:val="00F64FA4"/>
    <w:rsid w:val="00F6517B"/>
    <w:rsid w:val="00F6602A"/>
    <w:rsid w:val="00F70879"/>
    <w:rsid w:val="00F70B5D"/>
    <w:rsid w:val="00F73CB6"/>
    <w:rsid w:val="00F75121"/>
    <w:rsid w:val="00F75BB1"/>
    <w:rsid w:val="00F762E0"/>
    <w:rsid w:val="00F7796E"/>
    <w:rsid w:val="00F80A14"/>
    <w:rsid w:val="00F81507"/>
    <w:rsid w:val="00F848C1"/>
    <w:rsid w:val="00F8684D"/>
    <w:rsid w:val="00F90267"/>
    <w:rsid w:val="00F91A93"/>
    <w:rsid w:val="00F92231"/>
    <w:rsid w:val="00F95300"/>
    <w:rsid w:val="00F95D1B"/>
    <w:rsid w:val="00FA05CF"/>
    <w:rsid w:val="00FA0BEC"/>
    <w:rsid w:val="00FA1333"/>
    <w:rsid w:val="00FA1766"/>
    <w:rsid w:val="00FA4038"/>
    <w:rsid w:val="00FA5AA6"/>
    <w:rsid w:val="00FB0607"/>
    <w:rsid w:val="00FB0EAF"/>
    <w:rsid w:val="00FB152C"/>
    <w:rsid w:val="00FB2C82"/>
    <w:rsid w:val="00FB3531"/>
    <w:rsid w:val="00FB42A5"/>
    <w:rsid w:val="00FB4542"/>
    <w:rsid w:val="00FB4752"/>
    <w:rsid w:val="00FB531F"/>
    <w:rsid w:val="00FB5B91"/>
    <w:rsid w:val="00FB69DB"/>
    <w:rsid w:val="00FB7491"/>
    <w:rsid w:val="00FC2F4E"/>
    <w:rsid w:val="00FC359D"/>
    <w:rsid w:val="00FC3977"/>
    <w:rsid w:val="00FC54BA"/>
    <w:rsid w:val="00FC6867"/>
    <w:rsid w:val="00FC701D"/>
    <w:rsid w:val="00FC7047"/>
    <w:rsid w:val="00FC734F"/>
    <w:rsid w:val="00FC77D3"/>
    <w:rsid w:val="00FD0DB9"/>
    <w:rsid w:val="00FD14D7"/>
    <w:rsid w:val="00FD17F4"/>
    <w:rsid w:val="00FD1B7E"/>
    <w:rsid w:val="00FD1FD1"/>
    <w:rsid w:val="00FD2378"/>
    <w:rsid w:val="00FD26AB"/>
    <w:rsid w:val="00FD26C7"/>
    <w:rsid w:val="00FD2E51"/>
    <w:rsid w:val="00FD41A8"/>
    <w:rsid w:val="00FD5F18"/>
    <w:rsid w:val="00FD6414"/>
    <w:rsid w:val="00FD7BB1"/>
    <w:rsid w:val="00FD7E54"/>
    <w:rsid w:val="00FE07ED"/>
    <w:rsid w:val="00FE0909"/>
    <w:rsid w:val="00FE1703"/>
    <w:rsid w:val="00FE1E3F"/>
    <w:rsid w:val="00FE1F43"/>
    <w:rsid w:val="00FE2D69"/>
    <w:rsid w:val="00FE3342"/>
    <w:rsid w:val="00FE3D13"/>
    <w:rsid w:val="00FE58FE"/>
    <w:rsid w:val="00FE5DB4"/>
    <w:rsid w:val="00FE6399"/>
    <w:rsid w:val="00FF04C3"/>
    <w:rsid w:val="00FF2949"/>
    <w:rsid w:val="00FF3276"/>
    <w:rsid w:val="00FF436A"/>
    <w:rsid w:val="00FF5CC2"/>
    <w:rsid w:val="00FF65E0"/>
    <w:rsid w:val="00FF69B7"/>
    <w:rsid w:val="00FF75C4"/>
    <w:rsid w:val="00FF7C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38A1"/>
    <w:pPr>
      <w:spacing w:after="200" w:line="276" w:lineRule="auto"/>
    </w:pPr>
    <w:rPr>
      <w:rFonts w:eastAsiaTheme="minorEastAsia"/>
      <w:lang w:eastAsia="ja-JP"/>
    </w:rPr>
  </w:style>
  <w:style w:type="paragraph" w:styleId="Heading1">
    <w:name w:val="heading 1"/>
    <w:basedOn w:val="Normal"/>
    <w:next w:val="Normal"/>
    <w:link w:val="Heading1Char"/>
    <w:uiPriority w:val="9"/>
    <w:qFormat/>
    <w:rsid w:val="00D947D1"/>
    <w:pPr>
      <w:keepNext/>
      <w:keepLines/>
      <w:spacing w:before="240" w:after="0"/>
      <w:outlineLvl w:val="0"/>
    </w:pPr>
    <w:rPr>
      <w:rFonts w:asciiTheme="majorHAnsi" w:eastAsiaTheme="majorEastAsia" w:hAnsiTheme="majorHAnsi" w:cstheme="majorBidi"/>
      <w:color w:val="6D1D6A" w:themeColor="accent1" w:themeShade="BF"/>
      <w:sz w:val="32"/>
      <w:szCs w:val="32"/>
    </w:rPr>
  </w:style>
  <w:style w:type="paragraph" w:styleId="Heading2">
    <w:name w:val="heading 2"/>
    <w:basedOn w:val="Normal"/>
    <w:next w:val="Normal"/>
    <w:link w:val="Heading2Char"/>
    <w:uiPriority w:val="9"/>
    <w:unhideWhenUsed/>
    <w:qFormat/>
    <w:rsid w:val="00D439C2"/>
    <w:pPr>
      <w:keepNext/>
      <w:keepLines/>
      <w:spacing w:before="40" w:after="0"/>
      <w:outlineLvl w:val="1"/>
    </w:pPr>
    <w:rPr>
      <w:rFonts w:asciiTheme="majorHAnsi" w:eastAsiaTheme="majorEastAsia" w:hAnsiTheme="majorHAnsi" w:cstheme="majorBidi"/>
      <w:color w:val="6D1D6A" w:themeColor="accent1" w:themeShade="BF"/>
      <w:sz w:val="26"/>
      <w:szCs w:val="26"/>
    </w:rPr>
  </w:style>
  <w:style w:type="paragraph" w:styleId="Heading3">
    <w:name w:val="heading 3"/>
    <w:basedOn w:val="Normal"/>
    <w:next w:val="Normal"/>
    <w:link w:val="Heading3Char"/>
    <w:uiPriority w:val="9"/>
    <w:unhideWhenUsed/>
    <w:qFormat/>
    <w:rsid w:val="00CB4785"/>
    <w:pPr>
      <w:keepNext/>
      <w:keepLines/>
      <w:spacing w:before="40" w:after="0"/>
      <w:outlineLvl w:val="2"/>
    </w:pPr>
    <w:rPr>
      <w:rFonts w:asciiTheme="majorHAnsi" w:eastAsiaTheme="majorEastAsia" w:hAnsiTheme="majorHAnsi" w:cstheme="majorBidi"/>
      <w:color w:val="481346" w:themeColor="accent1" w:themeShade="7F"/>
      <w:sz w:val="24"/>
      <w:szCs w:val="24"/>
    </w:rPr>
  </w:style>
  <w:style w:type="paragraph" w:styleId="Heading4">
    <w:name w:val="heading 4"/>
    <w:basedOn w:val="Normal"/>
    <w:next w:val="Normal"/>
    <w:link w:val="Heading4Char"/>
    <w:uiPriority w:val="9"/>
    <w:unhideWhenUsed/>
    <w:qFormat/>
    <w:rsid w:val="00AF048C"/>
    <w:pPr>
      <w:keepNext/>
      <w:keepLines/>
      <w:spacing w:before="40" w:after="0"/>
      <w:outlineLvl w:val="3"/>
    </w:pPr>
    <w:rPr>
      <w:rFonts w:asciiTheme="majorHAnsi" w:eastAsiaTheme="majorEastAsia" w:hAnsiTheme="majorHAnsi" w:cstheme="majorBidi"/>
      <w:i/>
      <w:iCs/>
      <w:color w:val="6D1D6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838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38A1"/>
  </w:style>
  <w:style w:type="paragraph" w:styleId="Footer">
    <w:name w:val="footer"/>
    <w:basedOn w:val="Normal"/>
    <w:link w:val="FooterChar"/>
    <w:uiPriority w:val="99"/>
    <w:unhideWhenUsed/>
    <w:rsid w:val="004838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38A1"/>
  </w:style>
  <w:style w:type="table" w:styleId="TableGrid">
    <w:name w:val="Table Grid"/>
    <w:basedOn w:val="TableNormal"/>
    <w:uiPriority w:val="39"/>
    <w:rsid w:val="004838A1"/>
    <w:pPr>
      <w:spacing w:after="0" w:line="240" w:lineRule="auto"/>
    </w:pPr>
    <w:rPr>
      <w:rFonts w:eastAsiaTheme="minorEastAsia"/>
      <w:lang w:eastAsia="ja-JP"/>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link w:val="NoSpacingChar"/>
    <w:uiPriority w:val="1"/>
    <w:qFormat/>
    <w:rsid w:val="004838A1"/>
    <w:pPr>
      <w:spacing w:after="0" w:line="240" w:lineRule="auto"/>
    </w:pPr>
    <w:rPr>
      <w:color w:val="632E62" w:themeColor="text2"/>
      <w:sz w:val="20"/>
      <w:szCs w:val="20"/>
    </w:rPr>
  </w:style>
  <w:style w:type="character" w:customStyle="1" w:styleId="NoSpacingChar">
    <w:name w:val="No Spacing Char"/>
    <w:basedOn w:val="DefaultParagraphFont"/>
    <w:link w:val="NoSpacing"/>
    <w:uiPriority w:val="1"/>
    <w:rsid w:val="004838A1"/>
    <w:rPr>
      <w:color w:val="632E62" w:themeColor="text2"/>
      <w:sz w:val="20"/>
      <w:szCs w:val="20"/>
    </w:rPr>
  </w:style>
  <w:style w:type="character" w:customStyle="1" w:styleId="Heading1Char">
    <w:name w:val="Heading 1 Char"/>
    <w:basedOn w:val="DefaultParagraphFont"/>
    <w:link w:val="Heading1"/>
    <w:uiPriority w:val="9"/>
    <w:rsid w:val="00D947D1"/>
    <w:rPr>
      <w:rFonts w:asciiTheme="majorHAnsi" w:eastAsiaTheme="majorEastAsia" w:hAnsiTheme="majorHAnsi" w:cstheme="majorBidi"/>
      <w:color w:val="6D1D6A" w:themeColor="accent1" w:themeShade="BF"/>
      <w:sz w:val="32"/>
      <w:szCs w:val="32"/>
      <w:lang w:eastAsia="ja-JP"/>
    </w:rPr>
  </w:style>
  <w:style w:type="character" w:styleId="PlaceholderText">
    <w:name w:val="Placeholder Text"/>
    <w:basedOn w:val="DefaultParagraphFont"/>
    <w:uiPriority w:val="99"/>
    <w:semiHidden/>
    <w:rsid w:val="0058214F"/>
    <w:rPr>
      <w:color w:val="808080"/>
    </w:rPr>
  </w:style>
  <w:style w:type="paragraph" w:styleId="TOCHeading">
    <w:name w:val="TOC Heading"/>
    <w:basedOn w:val="Heading1"/>
    <w:next w:val="Normal"/>
    <w:uiPriority w:val="39"/>
    <w:unhideWhenUsed/>
    <w:qFormat/>
    <w:rsid w:val="00035C34"/>
    <w:pPr>
      <w:spacing w:line="259" w:lineRule="auto"/>
      <w:outlineLvl w:val="9"/>
    </w:pPr>
    <w:rPr>
      <w:lang w:eastAsia="en-US"/>
    </w:rPr>
  </w:style>
  <w:style w:type="paragraph" w:styleId="TOC1">
    <w:name w:val="toc 1"/>
    <w:basedOn w:val="Normal"/>
    <w:next w:val="Normal"/>
    <w:autoRedefine/>
    <w:uiPriority w:val="39"/>
    <w:unhideWhenUsed/>
    <w:rsid w:val="00035C34"/>
    <w:pPr>
      <w:spacing w:after="100"/>
    </w:pPr>
  </w:style>
  <w:style w:type="character" w:styleId="Hyperlink">
    <w:name w:val="Hyperlink"/>
    <w:basedOn w:val="DefaultParagraphFont"/>
    <w:uiPriority w:val="99"/>
    <w:unhideWhenUsed/>
    <w:rsid w:val="00035C34"/>
    <w:rPr>
      <w:color w:val="0066FF" w:themeColor="hyperlink"/>
      <w:u w:val="single"/>
    </w:rPr>
  </w:style>
  <w:style w:type="character" w:customStyle="1" w:styleId="Heading2Char">
    <w:name w:val="Heading 2 Char"/>
    <w:basedOn w:val="DefaultParagraphFont"/>
    <w:link w:val="Heading2"/>
    <w:uiPriority w:val="9"/>
    <w:rsid w:val="00D439C2"/>
    <w:rPr>
      <w:rFonts w:asciiTheme="majorHAnsi" w:eastAsiaTheme="majorEastAsia" w:hAnsiTheme="majorHAnsi" w:cstheme="majorBidi"/>
      <w:color w:val="6D1D6A" w:themeColor="accent1" w:themeShade="BF"/>
      <w:sz w:val="26"/>
      <w:szCs w:val="26"/>
      <w:lang w:eastAsia="ja-JP"/>
    </w:rPr>
  </w:style>
  <w:style w:type="paragraph" w:styleId="TOC2">
    <w:name w:val="toc 2"/>
    <w:basedOn w:val="Normal"/>
    <w:next w:val="Normal"/>
    <w:autoRedefine/>
    <w:uiPriority w:val="39"/>
    <w:unhideWhenUsed/>
    <w:rsid w:val="000C25DE"/>
    <w:pPr>
      <w:spacing w:after="100"/>
      <w:ind w:left="220"/>
    </w:pPr>
  </w:style>
  <w:style w:type="paragraph" w:styleId="ListParagraph">
    <w:name w:val="List Paragraph"/>
    <w:basedOn w:val="Normal"/>
    <w:link w:val="ListParagraphChar"/>
    <w:uiPriority w:val="34"/>
    <w:qFormat/>
    <w:rsid w:val="002204AE"/>
    <w:pPr>
      <w:ind w:left="720"/>
      <w:contextualSpacing/>
    </w:pPr>
  </w:style>
  <w:style w:type="table" w:customStyle="1" w:styleId="GridTable4-Accent11">
    <w:name w:val="Grid Table 4 - Accent 11"/>
    <w:basedOn w:val="TableNormal"/>
    <w:uiPriority w:val="49"/>
    <w:rsid w:val="00522130"/>
    <w:pPr>
      <w:spacing w:after="0" w:line="240" w:lineRule="auto"/>
    </w:pPr>
    <w:tblPr>
      <w:tblStyleRowBandSize w:val="1"/>
      <w:tblStyleColBandSize w:val="1"/>
      <w:tblInd w:w="0" w:type="dxa"/>
      <w:tblBorders>
        <w:top w:val="single" w:sz="4" w:space="0" w:color="D565D2" w:themeColor="accent1" w:themeTint="99"/>
        <w:left w:val="single" w:sz="4" w:space="0" w:color="D565D2" w:themeColor="accent1" w:themeTint="99"/>
        <w:bottom w:val="single" w:sz="4" w:space="0" w:color="D565D2" w:themeColor="accent1" w:themeTint="99"/>
        <w:right w:val="single" w:sz="4" w:space="0" w:color="D565D2" w:themeColor="accent1" w:themeTint="99"/>
        <w:insideH w:val="single" w:sz="4" w:space="0" w:color="D565D2" w:themeColor="accent1" w:themeTint="99"/>
        <w:insideV w:val="single" w:sz="4" w:space="0" w:color="D565D2"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2278F" w:themeColor="accent1"/>
          <w:left w:val="single" w:sz="4" w:space="0" w:color="92278F" w:themeColor="accent1"/>
          <w:bottom w:val="single" w:sz="4" w:space="0" w:color="92278F" w:themeColor="accent1"/>
          <w:right w:val="single" w:sz="4" w:space="0" w:color="92278F" w:themeColor="accent1"/>
          <w:insideH w:val="nil"/>
          <w:insideV w:val="nil"/>
        </w:tcBorders>
        <w:shd w:val="clear" w:color="auto" w:fill="92278F" w:themeFill="accent1"/>
      </w:tcPr>
    </w:tblStylePr>
    <w:tblStylePr w:type="lastRow">
      <w:rPr>
        <w:b/>
        <w:bCs/>
      </w:rPr>
      <w:tblPr/>
      <w:tcPr>
        <w:tcBorders>
          <w:top w:val="double" w:sz="4" w:space="0" w:color="92278F" w:themeColor="accent1"/>
        </w:tcBorders>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character" w:customStyle="1" w:styleId="Heading3Char">
    <w:name w:val="Heading 3 Char"/>
    <w:basedOn w:val="DefaultParagraphFont"/>
    <w:link w:val="Heading3"/>
    <w:uiPriority w:val="9"/>
    <w:rsid w:val="00CB4785"/>
    <w:rPr>
      <w:rFonts w:asciiTheme="majorHAnsi" w:eastAsiaTheme="majorEastAsia" w:hAnsiTheme="majorHAnsi" w:cstheme="majorBidi"/>
      <w:color w:val="481346" w:themeColor="accent1" w:themeShade="7F"/>
      <w:sz w:val="24"/>
      <w:szCs w:val="24"/>
      <w:lang w:eastAsia="ja-JP"/>
    </w:rPr>
  </w:style>
  <w:style w:type="paragraph" w:styleId="TOC3">
    <w:name w:val="toc 3"/>
    <w:basedOn w:val="Normal"/>
    <w:next w:val="Normal"/>
    <w:autoRedefine/>
    <w:uiPriority w:val="39"/>
    <w:unhideWhenUsed/>
    <w:rsid w:val="00452DF8"/>
    <w:pPr>
      <w:spacing w:after="100"/>
      <w:ind w:left="440"/>
    </w:pPr>
  </w:style>
  <w:style w:type="table" w:customStyle="1" w:styleId="GridTable1Light-Accent51">
    <w:name w:val="Grid Table 1 Light - Accent 51"/>
    <w:basedOn w:val="TableNormal"/>
    <w:uiPriority w:val="46"/>
    <w:rsid w:val="00BE15CE"/>
    <w:pPr>
      <w:spacing w:after="0" w:line="240" w:lineRule="auto"/>
    </w:pPr>
    <w:rPr>
      <w:rFonts w:eastAsiaTheme="minorEastAsia"/>
      <w:lang w:eastAsia="ja-JP"/>
    </w:rPr>
    <w:tblPr>
      <w:tblStyleRowBandSize w:val="1"/>
      <w:tblStyleColBandSize w:val="1"/>
      <w:tblInd w:w="0" w:type="dxa"/>
      <w:tbl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insideH w:val="single" w:sz="4" w:space="0" w:color="B4DAF7" w:themeColor="accent5" w:themeTint="66"/>
        <w:insideV w:val="single" w:sz="4" w:space="0" w:color="B4DAF7" w:themeColor="accent5" w:themeTint="66"/>
      </w:tblBorders>
      <w:tblCellMar>
        <w:top w:w="0" w:type="dxa"/>
        <w:left w:w="108" w:type="dxa"/>
        <w:bottom w:w="0" w:type="dxa"/>
        <w:right w:w="108" w:type="dxa"/>
      </w:tblCellMar>
    </w:tblPr>
    <w:tblStylePr w:type="firstRow">
      <w:rPr>
        <w:b/>
        <w:bCs/>
      </w:rPr>
      <w:tblPr/>
      <w:tcPr>
        <w:tcBorders>
          <w:bottom w:val="single" w:sz="12" w:space="0" w:color="8FC8F4" w:themeColor="accent5" w:themeTint="99"/>
        </w:tcBorders>
      </w:tcPr>
    </w:tblStylePr>
    <w:tblStylePr w:type="lastRow">
      <w:rPr>
        <w:b/>
        <w:bCs/>
      </w:rPr>
      <w:tblPr/>
      <w:tcPr>
        <w:tcBorders>
          <w:top w:val="double" w:sz="2" w:space="0" w:color="8FC8F4" w:themeColor="accent5"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1B40D9"/>
    <w:pPr>
      <w:spacing w:after="0" w:line="240" w:lineRule="auto"/>
    </w:pPr>
    <w:tblPr>
      <w:tblStyleRowBandSize w:val="1"/>
      <w:tblStyleColBandSize w:val="1"/>
      <w:tblInd w:w="0" w:type="dxa"/>
      <w:tblBorders>
        <w:top w:val="single" w:sz="4" w:space="0" w:color="D6BBED" w:themeColor="accent2" w:themeTint="66"/>
        <w:left w:val="single" w:sz="4" w:space="0" w:color="D6BBED" w:themeColor="accent2" w:themeTint="66"/>
        <w:bottom w:val="single" w:sz="4" w:space="0" w:color="D6BBED" w:themeColor="accent2" w:themeTint="66"/>
        <w:right w:val="single" w:sz="4" w:space="0" w:color="D6BBED" w:themeColor="accent2" w:themeTint="66"/>
        <w:insideH w:val="single" w:sz="4" w:space="0" w:color="D6BBED" w:themeColor="accent2" w:themeTint="66"/>
        <w:insideV w:val="single" w:sz="4" w:space="0" w:color="D6BBED" w:themeColor="accent2" w:themeTint="66"/>
      </w:tblBorders>
      <w:tblCellMar>
        <w:top w:w="0" w:type="dxa"/>
        <w:left w:w="108" w:type="dxa"/>
        <w:bottom w:w="0" w:type="dxa"/>
        <w:right w:w="108" w:type="dxa"/>
      </w:tblCellMar>
    </w:tblPr>
    <w:tblStylePr w:type="firstRow">
      <w:rPr>
        <w:b/>
        <w:bCs/>
      </w:rPr>
      <w:tblPr/>
      <w:tcPr>
        <w:tcBorders>
          <w:bottom w:val="single" w:sz="12" w:space="0" w:color="C29AE4" w:themeColor="accent2" w:themeTint="99"/>
        </w:tcBorders>
      </w:tcPr>
    </w:tblStylePr>
    <w:tblStylePr w:type="lastRow">
      <w:rPr>
        <w:b/>
        <w:bCs/>
      </w:rPr>
      <w:tblPr/>
      <w:tcPr>
        <w:tcBorders>
          <w:top w:val="double" w:sz="2" w:space="0" w:color="C29AE4" w:themeColor="accent2" w:themeTint="99"/>
        </w:tcBorders>
      </w:tcPr>
    </w:tblStylePr>
    <w:tblStylePr w:type="firstCol">
      <w:rPr>
        <w:b/>
        <w:bCs/>
      </w:rPr>
    </w:tblStylePr>
    <w:tblStylePr w:type="lastCol">
      <w:rPr>
        <w:b/>
        <w:bCs/>
      </w:rPr>
    </w:tblStylePr>
  </w:style>
  <w:style w:type="table" w:customStyle="1" w:styleId="GridTable2-Accent11">
    <w:name w:val="Grid Table 2 - Accent 11"/>
    <w:basedOn w:val="TableNormal"/>
    <w:uiPriority w:val="47"/>
    <w:rsid w:val="000D3A7B"/>
    <w:pPr>
      <w:spacing w:after="0" w:line="240" w:lineRule="auto"/>
    </w:pPr>
    <w:tblPr>
      <w:tblStyleRowBandSize w:val="1"/>
      <w:tblStyleColBandSize w:val="1"/>
      <w:tblInd w:w="0" w:type="dxa"/>
      <w:tblBorders>
        <w:top w:val="single" w:sz="2" w:space="0" w:color="D565D2" w:themeColor="accent1" w:themeTint="99"/>
        <w:bottom w:val="single" w:sz="2" w:space="0" w:color="D565D2" w:themeColor="accent1" w:themeTint="99"/>
        <w:insideH w:val="single" w:sz="2" w:space="0" w:color="D565D2" w:themeColor="accent1" w:themeTint="99"/>
        <w:insideV w:val="single" w:sz="2" w:space="0" w:color="D565D2" w:themeColor="accent1" w:themeTint="99"/>
      </w:tblBorders>
      <w:tblCellMar>
        <w:top w:w="0" w:type="dxa"/>
        <w:left w:w="108" w:type="dxa"/>
        <w:bottom w:w="0" w:type="dxa"/>
        <w:right w:w="108" w:type="dxa"/>
      </w:tblCellMar>
    </w:tblPr>
    <w:tblStylePr w:type="firstRow">
      <w:rPr>
        <w:b/>
        <w:bCs/>
      </w:rPr>
      <w:tblPr/>
      <w:tcPr>
        <w:tcBorders>
          <w:top w:val="nil"/>
          <w:bottom w:val="single" w:sz="12" w:space="0" w:color="D565D2" w:themeColor="accent1" w:themeTint="99"/>
          <w:insideH w:val="nil"/>
          <w:insideV w:val="nil"/>
        </w:tcBorders>
        <w:shd w:val="clear" w:color="auto" w:fill="FFFFFF" w:themeFill="background1"/>
      </w:tcPr>
    </w:tblStylePr>
    <w:tblStylePr w:type="lastRow">
      <w:rPr>
        <w:b/>
        <w:bCs/>
      </w:rPr>
      <w:tblPr/>
      <w:tcPr>
        <w:tcBorders>
          <w:top w:val="double" w:sz="2" w:space="0" w:color="D565D2"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character" w:customStyle="1" w:styleId="Heading4Char">
    <w:name w:val="Heading 4 Char"/>
    <w:basedOn w:val="DefaultParagraphFont"/>
    <w:link w:val="Heading4"/>
    <w:uiPriority w:val="9"/>
    <w:rsid w:val="00AF048C"/>
    <w:rPr>
      <w:rFonts w:asciiTheme="majorHAnsi" w:eastAsiaTheme="majorEastAsia" w:hAnsiTheme="majorHAnsi" w:cstheme="majorBidi"/>
      <w:i/>
      <w:iCs/>
      <w:color w:val="6D1D6A" w:themeColor="accent1" w:themeShade="BF"/>
      <w:lang w:eastAsia="ja-JP"/>
    </w:rPr>
  </w:style>
  <w:style w:type="character" w:customStyle="1" w:styleId="ListParagraphChar">
    <w:name w:val="List Paragraph Char"/>
    <w:link w:val="ListParagraph"/>
    <w:uiPriority w:val="34"/>
    <w:rsid w:val="00C56515"/>
    <w:rPr>
      <w:rFonts w:eastAsiaTheme="minorEastAsia"/>
      <w:lang w:eastAsia="ja-JP"/>
    </w:rPr>
  </w:style>
  <w:style w:type="table" w:customStyle="1" w:styleId="GridTable4-Accent51">
    <w:name w:val="Grid Table 4 - Accent 51"/>
    <w:basedOn w:val="TableNormal"/>
    <w:uiPriority w:val="49"/>
    <w:rsid w:val="004C177F"/>
    <w:pPr>
      <w:spacing w:after="0" w:line="240" w:lineRule="auto"/>
    </w:pPr>
    <w:rPr>
      <w:rFonts w:eastAsiaTheme="minorEastAsia"/>
      <w:lang w:eastAsia="ja-JP"/>
    </w:rPr>
    <w:tblPr>
      <w:tblStyleRowBandSize w:val="1"/>
      <w:tblStyleColBandSize w:val="1"/>
      <w:tblInd w:w="0" w:type="dxa"/>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insideV w:val="single" w:sz="4" w:space="0" w:color="8FC8F4"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5A5ED" w:themeColor="accent5"/>
          <w:left w:val="single" w:sz="4" w:space="0" w:color="45A5ED" w:themeColor="accent5"/>
          <w:bottom w:val="single" w:sz="4" w:space="0" w:color="45A5ED" w:themeColor="accent5"/>
          <w:right w:val="single" w:sz="4" w:space="0" w:color="45A5ED" w:themeColor="accent5"/>
          <w:insideH w:val="nil"/>
          <w:insideV w:val="nil"/>
        </w:tcBorders>
        <w:shd w:val="clear" w:color="auto" w:fill="45A5ED" w:themeFill="accent5"/>
      </w:tcPr>
    </w:tblStylePr>
    <w:tblStylePr w:type="lastRow">
      <w:rPr>
        <w:b/>
        <w:bCs/>
      </w:rPr>
      <w:tblPr/>
      <w:tcPr>
        <w:tcBorders>
          <w:top w:val="double" w:sz="4" w:space="0" w:color="45A5ED" w:themeColor="accent5"/>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customStyle="1" w:styleId="GridTable4-Accent61">
    <w:name w:val="Grid Table 4 - Accent 61"/>
    <w:basedOn w:val="TableNormal"/>
    <w:uiPriority w:val="49"/>
    <w:rsid w:val="007B42A1"/>
    <w:pPr>
      <w:spacing w:after="0" w:line="240" w:lineRule="auto"/>
    </w:pPr>
    <w:tblPr>
      <w:tblStyleRowBandSize w:val="1"/>
      <w:tblStyleColBandSize w:val="1"/>
      <w:tblInd w:w="0" w:type="dxa"/>
      <w:tblBorders>
        <w:top w:val="single" w:sz="4" w:space="0" w:color="9BB3E9" w:themeColor="accent6" w:themeTint="99"/>
        <w:left w:val="single" w:sz="4" w:space="0" w:color="9BB3E9" w:themeColor="accent6" w:themeTint="99"/>
        <w:bottom w:val="single" w:sz="4" w:space="0" w:color="9BB3E9" w:themeColor="accent6" w:themeTint="99"/>
        <w:right w:val="single" w:sz="4" w:space="0" w:color="9BB3E9" w:themeColor="accent6" w:themeTint="99"/>
        <w:insideH w:val="single" w:sz="4" w:space="0" w:color="9BB3E9" w:themeColor="accent6" w:themeTint="99"/>
        <w:insideV w:val="single" w:sz="4" w:space="0" w:color="9BB3E9"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982DB" w:themeColor="accent6"/>
          <w:left w:val="single" w:sz="4" w:space="0" w:color="5982DB" w:themeColor="accent6"/>
          <w:bottom w:val="single" w:sz="4" w:space="0" w:color="5982DB" w:themeColor="accent6"/>
          <w:right w:val="single" w:sz="4" w:space="0" w:color="5982DB" w:themeColor="accent6"/>
          <w:insideH w:val="nil"/>
          <w:insideV w:val="nil"/>
        </w:tcBorders>
        <w:shd w:val="clear" w:color="auto" w:fill="5982DB" w:themeFill="accent6"/>
      </w:tcPr>
    </w:tblStylePr>
    <w:tblStylePr w:type="lastRow">
      <w:rPr>
        <w:b/>
        <w:bCs/>
      </w:rPr>
      <w:tblPr/>
      <w:tcPr>
        <w:tcBorders>
          <w:top w:val="double" w:sz="4" w:space="0" w:color="5982DB" w:themeColor="accent6"/>
        </w:tcBorders>
      </w:tcPr>
    </w:tblStylePr>
    <w:tblStylePr w:type="firstCol">
      <w:rPr>
        <w:b/>
        <w:bCs/>
      </w:rPr>
    </w:tblStylePr>
    <w:tblStylePr w:type="lastCol">
      <w:rPr>
        <w:b/>
        <w:bCs/>
      </w:rPr>
    </w:tblStylePr>
    <w:tblStylePr w:type="band1Vert">
      <w:tblPr/>
      <w:tcPr>
        <w:shd w:val="clear" w:color="auto" w:fill="DDE5F7" w:themeFill="accent6" w:themeFillTint="33"/>
      </w:tcPr>
    </w:tblStylePr>
    <w:tblStylePr w:type="band1Horz">
      <w:tblPr/>
      <w:tcPr>
        <w:shd w:val="clear" w:color="auto" w:fill="DDE5F7" w:themeFill="accent6" w:themeFillTint="33"/>
      </w:tcPr>
    </w:tblStylePr>
  </w:style>
  <w:style w:type="table" w:customStyle="1" w:styleId="GridTable5Dark-Accent51">
    <w:name w:val="Grid Table 5 Dark - Accent 51"/>
    <w:basedOn w:val="TableNormal"/>
    <w:uiPriority w:val="50"/>
    <w:rsid w:val="00AA56BD"/>
    <w:pPr>
      <w:spacing w:after="0" w:line="240" w:lineRule="auto"/>
    </w:pPr>
    <w:rPr>
      <w:rFonts w:eastAsiaTheme="minorEastAsia"/>
      <w:lang w:eastAsia="ja-JP"/>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CFB"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5A5ED"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5A5ED"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5A5ED"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5A5ED" w:themeFill="accent5"/>
      </w:tcPr>
    </w:tblStylePr>
    <w:tblStylePr w:type="band1Vert">
      <w:tblPr/>
      <w:tcPr>
        <w:shd w:val="clear" w:color="auto" w:fill="B4DAF7" w:themeFill="accent5" w:themeFillTint="66"/>
      </w:tcPr>
    </w:tblStylePr>
    <w:tblStylePr w:type="band1Horz">
      <w:tblPr/>
      <w:tcPr>
        <w:shd w:val="clear" w:color="auto" w:fill="B4DAF7" w:themeFill="accent5" w:themeFillTint="66"/>
      </w:tcPr>
    </w:tblStylePr>
  </w:style>
  <w:style w:type="paragraph" w:styleId="TOC4">
    <w:name w:val="toc 4"/>
    <w:basedOn w:val="Normal"/>
    <w:next w:val="Normal"/>
    <w:autoRedefine/>
    <w:uiPriority w:val="39"/>
    <w:unhideWhenUsed/>
    <w:rsid w:val="002A3BE3"/>
    <w:pPr>
      <w:spacing w:after="100"/>
      <w:ind w:left="660"/>
    </w:pPr>
  </w:style>
  <w:style w:type="table" w:customStyle="1" w:styleId="GridTable5Dark-Accent11">
    <w:name w:val="Grid Table 5 Dark - Accent 11"/>
    <w:basedOn w:val="TableNormal"/>
    <w:uiPriority w:val="50"/>
    <w:rsid w:val="00535D6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1CBF0"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2278F"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2278F"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2278F"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2278F" w:themeFill="accent1"/>
      </w:tcPr>
    </w:tblStylePr>
    <w:tblStylePr w:type="band1Vert">
      <w:tblPr/>
      <w:tcPr>
        <w:shd w:val="clear" w:color="auto" w:fill="E398E1" w:themeFill="accent1" w:themeFillTint="66"/>
      </w:tcPr>
    </w:tblStylePr>
    <w:tblStylePr w:type="band1Horz">
      <w:tblPr/>
      <w:tcPr>
        <w:shd w:val="clear" w:color="auto" w:fill="E398E1" w:themeFill="accent1" w:themeFillTint="66"/>
      </w:tcPr>
    </w:tblStylePr>
  </w:style>
  <w:style w:type="table" w:customStyle="1" w:styleId="GridTable5Dark-Accent21">
    <w:name w:val="Grid Table 5 Dark - Accent 21"/>
    <w:basedOn w:val="TableNormal"/>
    <w:uiPriority w:val="50"/>
    <w:rsid w:val="001E46E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DDF6"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57D3"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57D3"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57D3"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57D3" w:themeFill="accent2"/>
      </w:tcPr>
    </w:tblStylePr>
    <w:tblStylePr w:type="band1Vert">
      <w:tblPr/>
      <w:tcPr>
        <w:shd w:val="clear" w:color="auto" w:fill="D6BBED" w:themeFill="accent2" w:themeFillTint="66"/>
      </w:tcPr>
    </w:tblStylePr>
    <w:tblStylePr w:type="band1Horz">
      <w:tblPr/>
      <w:tcPr>
        <w:shd w:val="clear" w:color="auto" w:fill="D6BBED" w:themeFill="accent2" w:themeFillTint="66"/>
      </w:tcPr>
    </w:tblStylePr>
  </w:style>
  <w:style w:type="table" w:customStyle="1" w:styleId="GridTable3-Accent31">
    <w:name w:val="Grid Table 3 - Accent 31"/>
    <w:basedOn w:val="TableNormal"/>
    <w:uiPriority w:val="48"/>
    <w:rsid w:val="00D875F6"/>
    <w:pPr>
      <w:spacing w:after="0" w:line="240" w:lineRule="auto"/>
    </w:pPr>
    <w:tblPr>
      <w:tblStyleRowBandSize w:val="1"/>
      <w:tblStyleColBandSize w:val="1"/>
      <w:tblInd w:w="0" w:type="dxa"/>
      <w:tblBorders>
        <w:top w:val="single" w:sz="4" w:space="0" w:color="AC9DE8" w:themeColor="accent3" w:themeTint="99"/>
        <w:left w:val="single" w:sz="4" w:space="0" w:color="AC9DE8" w:themeColor="accent3" w:themeTint="99"/>
        <w:bottom w:val="single" w:sz="4" w:space="0" w:color="AC9DE8" w:themeColor="accent3" w:themeTint="99"/>
        <w:right w:val="single" w:sz="4" w:space="0" w:color="AC9DE8" w:themeColor="accent3" w:themeTint="99"/>
        <w:insideH w:val="single" w:sz="4" w:space="0" w:color="AC9DE8" w:themeColor="accent3" w:themeTint="99"/>
        <w:insideV w:val="single" w:sz="4" w:space="0" w:color="AC9DE8"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3DEF7" w:themeFill="accent3" w:themeFillTint="33"/>
      </w:tcPr>
    </w:tblStylePr>
    <w:tblStylePr w:type="band1Horz">
      <w:tblPr/>
      <w:tcPr>
        <w:shd w:val="clear" w:color="auto" w:fill="E3DEF7" w:themeFill="accent3" w:themeFillTint="33"/>
      </w:tcPr>
    </w:tblStylePr>
    <w:tblStylePr w:type="neCell">
      <w:tblPr/>
      <w:tcPr>
        <w:tcBorders>
          <w:bottom w:val="single" w:sz="4" w:space="0" w:color="AC9DE8" w:themeColor="accent3" w:themeTint="99"/>
        </w:tcBorders>
      </w:tcPr>
    </w:tblStylePr>
    <w:tblStylePr w:type="nwCell">
      <w:tblPr/>
      <w:tcPr>
        <w:tcBorders>
          <w:bottom w:val="single" w:sz="4" w:space="0" w:color="AC9DE8" w:themeColor="accent3" w:themeTint="99"/>
        </w:tcBorders>
      </w:tcPr>
    </w:tblStylePr>
    <w:tblStylePr w:type="seCell">
      <w:tblPr/>
      <w:tcPr>
        <w:tcBorders>
          <w:top w:val="single" w:sz="4" w:space="0" w:color="AC9DE8" w:themeColor="accent3" w:themeTint="99"/>
        </w:tcBorders>
      </w:tcPr>
    </w:tblStylePr>
    <w:tblStylePr w:type="swCell">
      <w:tblPr/>
      <w:tcPr>
        <w:tcBorders>
          <w:top w:val="single" w:sz="4" w:space="0" w:color="AC9DE8" w:themeColor="accent3" w:themeTint="99"/>
        </w:tcBorders>
      </w:tcPr>
    </w:tblStylePr>
  </w:style>
  <w:style w:type="table" w:customStyle="1" w:styleId="GridTable4-Accent21">
    <w:name w:val="Grid Table 4 - Accent 21"/>
    <w:basedOn w:val="TableNormal"/>
    <w:uiPriority w:val="49"/>
    <w:rsid w:val="00D875F6"/>
    <w:pPr>
      <w:spacing w:after="0" w:line="240" w:lineRule="auto"/>
    </w:pPr>
    <w:tblPr>
      <w:tblStyleRowBandSize w:val="1"/>
      <w:tblStyleColBandSize w:val="1"/>
      <w:tblInd w:w="0" w:type="dxa"/>
      <w:tblBorders>
        <w:top w:val="single" w:sz="4" w:space="0" w:color="C29AE4" w:themeColor="accent2" w:themeTint="99"/>
        <w:left w:val="single" w:sz="4" w:space="0" w:color="C29AE4" w:themeColor="accent2" w:themeTint="99"/>
        <w:bottom w:val="single" w:sz="4" w:space="0" w:color="C29AE4" w:themeColor="accent2" w:themeTint="99"/>
        <w:right w:val="single" w:sz="4" w:space="0" w:color="C29AE4" w:themeColor="accent2" w:themeTint="99"/>
        <w:insideH w:val="single" w:sz="4" w:space="0" w:color="C29AE4" w:themeColor="accent2" w:themeTint="99"/>
        <w:insideV w:val="single" w:sz="4" w:space="0" w:color="C29AE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57D3" w:themeColor="accent2"/>
          <w:left w:val="single" w:sz="4" w:space="0" w:color="9B57D3" w:themeColor="accent2"/>
          <w:bottom w:val="single" w:sz="4" w:space="0" w:color="9B57D3" w:themeColor="accent2"/>
          <w:right w:val="single" w:sz="4" w:space="0" w:color="9B57D3" w:themeColor="accent2"/>
          <w:insideH w:val="nil"/>
          <w:insideV w:val="nil"/>
        </w:tcBorders>
        <w:shd w:val="clear" w:color="auto" w:fill="9B57D3" w:themeFill="accent2"/>
      </w:tcPr>
    </w:tblStylePr>
    <w:tblStylePr w:type="lastRow">
      <w:rPr>
        <w:b/>
        <w:bCs/>
      </w:rPr>
      <w:tblPr/>
      <w:tcPr>
        <w:tcBorders>
          <w:top w:val="double" w:sz="4" w:space="0" w:color="9B57D3" w:themeColor="accent2"/>
        </w:tcBorders>
      </w:tcPr>
    </w:tblStylePr>
    <w:tblStylePr w:type="firstCol">
      <w:rPr>
        <w:b/>
        <w:bCs/>
      </w:rPr>
    </w:tblStylePr>
    <w:tblStylePr w:type="lastCol">
      <w:rPr>
        <w:b/>
        <w:bCs/>
      </w:rPr>
    </w:tblStylePr>
    <w:tblStylePr w:type="band1Vert">
      <w:tblPr/>
      <w:tcPr>
        <w:shd w:val="clear" w:color="auto" w:fill="EADDF6" w:themeFill="accent2" w:themeFillTint="33"/>
      </w:tcPr>
    </w:tblStylePr>
    <w:tblStylePr w:type="band1Horz">
      <w:tblPr/>
      <w:tcPr>
        <w:shd w:val="clear" w:color="auto" w:fill="EADDF6" w:themeFill="accent2" w:themeFillTint="33"/>
      </w:tcPr>
    </w:tblStylePr>
  </w:style>
  <w:style w:type="paragraph" w:styleId="Caption">
    <w:name w:val="caption"/>
    <w:basedOn w:val="Normal"/>
    <w:next w:val="Normal"/>
    <w:uiPriority w:val="35"/>
    <w:unhideWhenUsed/>
    <w:qFormat/>
    <w:rsid w:val="00726798"/>
    <w:pPr>
      <w:spacing w:line="240" w:lineRule="auto"/>
    </w:pPr>
    <w:rPr>
      <w:i/>
      <w:iCs/>
      <w:color w:val="632E62" w:themeColor="text2"/>
      <w:sz w:val="18"/>
      <w:szCs w:val="18"/>
    </w:rPr>
  </w:style>
  <w:style w:type="paragraph" w:styleId="TableofFigures">
    <w:name w:val="table of figures"/>
    <w:basedOn w:val="Normal"/>
    <w:next w:val="Normal"/>
    <w:uiPriority w:val="99"/>
    <w:unhideWhenUsed/>
    <w:rsid w:val="000D7395"/>
    <w:pPr>
      <w:spacing w:after="0"/>
    </w:pPr>
  </w:style>
  <w:style w:type="paragraph" w:styleId="TOC5">
    <w:name w:val="toc 5"/>
    <w:basedOn w:val="Normal"/>
    <w:next w:val="Normal"/>
    <w:autoRedefine/>
    <w:uiPriority w:val="39"/>
    <w:unhideWhenUsed/>
    <w:rsid w:val="00281897"/>
    <w:pPr>
      <w:spacing w:after="100" w:line="259" w:lineRule="auto"/>
      <w:ind w:left="880"/>
    </w:pPr>
    <w:rPr>
      <w:lang w:eastAsia="en-US"/>
    </w:rPr>
  </w:style>
  <w:style w:type="paragraph" w:styleId="TOC6">
    <w:name w:val="toc 6"/>
    <w:basedOn w:val="Normal"/>
    <w:next w:val="Normal"/>
    <w:autoRedefine/>
    <w:uiPriority w:val="39"/>
    <w:unhideWhenUsed/>
    <w:rsid w:val="00281897"/>
    <w:pPr>
      <w:spacing w:after="100" w:line="259" w:lineRule="auto"/>
      <w:ind w:left="1100"/>
    </w:pPr>
    <w:rPr>
      <w:lang w:eastAsia="en-US"/>
    </w:rPr>
  </w:style>
  <w:style w:type="paragraph" w:styleId="TOC7">
    <w:name w:val="toc 7"/>
    <w:basedOn w:val="Normal"/>
    <w:next w:val="Normal"/>
    <w:autoRedefine/>
    <w:uiPriority w:val="39"/>
    <w:unhideWhenUsed/>
    <w:rsid w:val="00281897"/>
    <w:pPr>
      <w:spacing w:after="100" w:line="259" w:lineRule="auto"/>
      <w:ind w:left="1320"/>
    </w:pPr>
    <w:rPr>
      <w:lang w:eastAsia="en-US"/>
    </w:rPr>
  </w:style>
  <w:style w:type="paragraph" w:styleId="TOC8">
    <w:name w:val="toc 8"/>
    <w:basedOn w:val="Normal"/>
    <w:next w:val="Normal"/>
    <w:autoRedefine/>
    <w:uiPriority w:val="39"/>
    <w:unhideWhenUsed/>
    <w:rsid w:val="00281897"/>
    <w:pPr>
      <w:spacing w:after="100" w:line="259" w:lineRule="auto"/>
      <w:ind w:left="1540"/>
    </w:pPr>
    <w:rPr>
      <w:lang w:eastAsia="en-US"/>
    </w:rPr>
  </w:style>
  <w:style w:type="paragraph" w:styleId="TOC9">
    <w:name w:val="toc 9"/>
    <w:basedOn w:val="Normal"/>
    <w:next w:val="Normal"/>
    <w:autoRedefine/>
    <w:uiPriority w:val="39"/>
    <w:unhideWhenUsed/>
    <w:rsid w:val="00281897"/>
    <w:pPr>
      <w:spacing w:after="100" w:line="259" w:lineRule="auto"/>
      <w:ind w:left="1760"/>
    </w:pPr>
    <w:rPr>
      <w:lang w:eastAsia="en-US"/>
    </w:rPr>
  </w:style>
  <w:style w:type="character" w:customStyle="1" w:styleId="shorttext">
    <w:name w:val="short_text"/>
    <w:basedOn w:val="DefaultParagraphFont"/>
    <w:rsid w:val="00B81A5B"/>
  </w:style>
  <w:style w:type="character" w:customStyle="1" w:styleId="hps">
    <w:name w:val="hps"/>
    <w:basedOn w:val="DefaultParagraphFont"/>
    <w:rsid w:val="00B81A5B"/>
  </w:style>
  <w:style w:type="paragraph" w:customStyle="1" w:styleId="Default">
    <w:name w:val="Default"/>
    <w:rsid w:val="00445A84"/>
    <w:pPr>
      <w:autoSpaceDE w:val="0"/>
      <w:autoSpaceDN w:val="0"/>
      <w:adjustRightInd w:val="0"/>
      <w:spacing w:after="0" w:line="240" w:lineRule="auto"/>
    </w:pPr>
    <w:rPr>
      <w:rFonts w:ascii="Cambria" w:hAnsi="Cambria" w:cs="Cambria"/>
      <w:color w:val="000000"/>
      <w:sz w:val="24"/>
      <w:szCs w:val="24"/>
    </w:rPr>
  </w:style>
  <w:style w:type="character" w:customStyle="1" w:styleId="NormalFlowChar">
    <w:name w:val="Normal Flow Char"/>
    <w:basedOn w:val="DefaultParagraphFont"/>
    <w:link w:val="NormalFlow"/>
    <w:locked/>
    <w:rsid w:val="00445A84"/>
    <w:rPr>
      <w:rFonts w:ascii="Arial" w:hAnsi="Arial" w:cs="Arial"/>
      <w:color w:val="000000"/>
    </w:rPr>
  </w:style>
  <w:style w:type="paragraph" w:customStyle="1" w:styleId="NormalFlow">
    <w:name w:val="Normal Flow"/>
    <w:basedOn w:val="BodyText"/>
    <w:link w:val="NormalFlowChar"/>
    <w:qFormat/>
    <w:rsid w:val="00445A84"/>
    <w:pPr>
      <w:numPr>
        <w:numId w:val="100"/>
      </w:numPr>
      <w:spacing w:before="40" w:line="240" w:lineRule="auto"/>
    </w:pPr>
    <w:rPr>
      <w:rFonts w:ascii="Arial" w:eastAsiaTheme="minorHAnsi" w:hAnsi="Arial" w:cs="Arial"/>
      <w:color w:val="000000"/>
      <w:lang w:eastAsia="en-US"/>
    </w:rPr>
  </w:style>
  <w:style w:type="paragraph" w:styleId="BodyText">
    <w:name w:val="Body Text"/>
    <w:basedOn w:val="Normal"/>
    <w:link w:val="BodyTextChar"/>
    <w:uiPriority w:val="99"/>
    <w:semiHidden/>
    <w:unhideWhenUsed/>
    <w:rsid w:val="00445A84"/>
    <w:pPr>
      <w:spacing w:after="120"/>
    </w:pPr>
  </w:style>
  <w:style w:type="character" w:customStyle="1" w:styleId="BodyTextChar">
    <w:name w:val="Body Text Char"/>
    <w:basedOn w:val="DefaultParagraphFont"/>
    <w:link w:val="BodyText"/>
    <w:uiPriority w:val="99"/>
    <w:semiHidden/>
    <w:rsid w:val="00445A84"/>
    <w:rPr>
      <w:rFonts w:eastAsiaTheme="minorEastAsia"/>
      <w:lang w:eastAsia="ja-JP"/>
    </w:rPr>
  </w:style>
  <w:style w:type="table" w:customStyle="1" w:styleId="GridTable4-Accent210">
    <w:name w:val="Grid Table 4 - Accent 21"/>
    <w:basedOn w:val="TableNormal"/>
    <w:uiPriority w:val="49"/>
    <w:rsid w:val="00EB1015"/>
    <w:pPr>
      <w:spacing w:after="0" w:line="240" w:lineRule="auto"/>
    </w:pPr>
    <w:tblPr>
      <w:tblStyleRowBandSize w:val="1"/>
      <w:tblStyleColBandSize w:val="1"/>
      <w:tblInd w:w="0" w:type="dxa"/>
      <w:tblBorders>
        <w:top w:val="single" w:sz="4" w:space="0" w:color="C29AE4" w:themeColor="accent2" w:themeTint="99"/>
        <w:left w:val="single" w:sz="4" w:space="0" w:color="C29AE4" w:themeColor="accent2" w:themeTint="99"/>
        <w:bottom w:val="single" w:sz="4" w:space="0" w:color="C29AE4" w:themeColor="accent2" w:themeTint="99"/>
        <w:right w:val="single" w:sz="4" w:space="0" w:color="C29AE4" w:themeColor="accent2" w:themeTint="99"/>
        <w:insideH w:val="single" w:sz="4" w:space="0" w:color="C29AE4" w:themeColor="accent2" w:themeTint="99"/>
        <w:insideV w:val="single" w:sz="4" w:space="0" w:color="C29AE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57D3" w:themeColor="accent2"/>
          <w:left w:val="single" w:sz="4" w:space="0" w:color="9B57D3" w:themeColor="accent2"/>
          <w:bottom w:val="single" w:sz="4" w:space="0" w:color="9B57D3" w:themeColor="accent2"/>
          <w:right w:val="single" w:sz="4" w:space="0" w:color="9B57D3" w:themeColor="accent2"/>
          <w:insideH w:val="nil"/>
          <w:insideV w:val="nil"/>
        </w:tcBorders>
        <w:shd w:val="clear" w:color="auto" w:fill="9B57D3" w:themeFill="accent2"/>
      </w:tcPr>
    </w:tblStylePr>
    <w:tblStylePr w:type="lastRow">
      <w:rPr>
        <w:b/>
        <w:bCs/>
      </w:rPr>
      <w:tblPr/>
      <w:tcPr>
        <w:tcBorders>
          <w:top w:val="double" w:sz="4" w:space="0" w:color="9B57D3" w:themeColor="accent2"/>
        </w:tcBorders>
      </w:tcPr>
    </w:tblStylePr>
    <w:tblStylePr w:type="firstCol">
      <w:rPr>
        <w:b/>
        <w:bCs/>
      </w:rPr>
    </w:tblStylePr>
    <w:tblStylePr w:type="lastCol">
      <w:rPr>
        <w:b/>
        <w:bCs/>
      </w:rPr>
    </w:tblStylePr>
    <w:tblStylePr w:type="band1Vert">
      <w:tblPr/>
      <w:tcPr>
        <w:shd w:val="clear" w:color="auto" w:fill="EADDF6" w:themeFill="accent2" w:themeFillTint="33"/>
      </w:tcPr>
    </w:tblStylePr>
    <w:tblStylePr w:type="band1Horz">
      <w:tblPr/>
      <w:tcPr>
        <w:shd w:val="clear" w:color="auto" w:fill="EADDF6" w:themeFill="accent2" w:themeFillTint="33"/>
      </w:tcPr>
    </w:tblStylePr>
  </w:style>
  <w:style w:type="table" w:customStyle="1" w:styleId="GridTable1Light1">
    <w:name w:val="Grid Table 1 Light1"/>
    <w:basedOn w:val="TableNormal"/>
    <w:uiPriority w:val="46"/>
    <w:rsid w:val="006852E1"/>
    <w:pPr>
      <w:spacing w:after="0" w:line="240" w:lineRule="auto"/>
    </w:pPr>
    <w:rPr>
      <w:rFonts w:ascii="Times New Roman" w:eastAsiaTheme="minorEastAsia" w:hAnsi="Times New Roman"/>
      <w:sz w:val="24"/>
      <w:lang w:eastAsia="ja-JP"/>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2473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730D"/>
    <w:rPr>
      <w:rFonts w:ascii="Tahoma" w:eastAsiaTheme="minorEastAsia" w:hAnsi="Tahoma" w:cs="Tahoma"/>
      <w:sz w:val="16"/>
      <w:szCs w:val="16"/>
      <w:lang w:eastAsia="ja-JP"/>
    </w:rPr>
  </w:style>
  <w:style w:type="paragraph" w:styleId="Revision">
    <w:name w:val="Revision"/>
    <w:hidden/>
    <w:uiPriority w:val="99"/>
    <w:semiHidden/>
    <w:rsid w:val="00743708"/>
    <w:pPr>
      <w:spacing w:after="0" w:line="240" w:lineRule="auto"/>
    </w:pPr>
    <w:rPr>
      <w:rFonts w:eastAsiaTheme="minorEastAsia"/>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38A1"/>
    <w:pPr>
      <w:spacing w:after="200" w:line="276" w:lineRule="auto"/>
    </w:pPr>
    <w:rPr>
      <w:rFonts w:eastAsiaTheme="minorEastAsia"/>
      <w:lang w:eastAsia="ja-JP"/>
    </w:rPr>
  </w:style>
  <w:style w:type="paragraph" w:styleId="Heading1">
    <w:name w:val="heading 1"/>
    <w:basedOn w:val="Normal"/>
    <w:next w:val="Normal"/>
    <w:link w:val="Heading1Char"/>
    <w:uiPriority w:val="9"/>
    <w:qFormat/>
    <w:rsid w:val="00D947D1"/>
    <w:pPr>
      <w:keepNext/>
      <w:keepLines/>
      <w:spacing w:before="240" w:after="0"/>
      <w:outlineLvl w:val="0"/>
    </w:pPr>
    <w:rPr>
      <w:rFonts w:asciiTheme="majorHAnsi" w:eastAsiaTheme="majorEastAsia" w:hAnsiTheme="majorHAnsi" w:cstheme="majorBidi"/>
      <w:color w:val="6D1D6A" w:themeColor="accent1" w:themeShade="BF"/>
      <w:sz w:val="32"/>
      <w:szCs w:val="32"/>
    </w:rPr>
  </w:style>
  <w:style w:type="paragraph" w:styleId="Heading2">
    <w:name w:val="heading 2"/>
    <w:basedOn w:val="Normal"/>
    <w:next w:val="Normal"/>
    <w:link w:val="Heading2Char"/>
    <w:uiPriority w:val="9"/>
    <w:unhideWhenUsed/>
    <w:qFormat/>
    <w:rsid w:val="00D439C2"/>
    <w:pPr>
      <w:keepNext/>
      <w:keepLines/>
      <w:spacing w:before="40" w:after="0"/>
      <w:outlineLvl w:val="1"/>
    </w:pPr>
    <w:rPr>
      <w:rFonts w:asciiTheme="majorHAnsi" w:eastAsiaTheme="majorEastAsia" w:hAnsiTheme="majorHAnsi" w:cstheme="majorBidi"/>
      <w:color w:val="6D1D6A" w:themeColor="accent1" w:themeShade="BF"/>
      <w:sz w:val="26"/>
      <w:szCs w:val="26"/>
    </w:rPr>
  </w:style>
  <w:style w:type="paragraph" w:styleId="Heading3">
    <w:name w:val="heading 3"/>
    <w:basedOn w:val="Normal"/>
    <w:next w:val="Normal"/>
    <w:link w:val="Heading3Char"/>
    <w:uiPriority w:val="9"/>
    <w:unhideWhenUsed/>
    <w:qFormat/>
    <w:rsid w:val="00CB4785"/>
    <w:pPr>
      <w:keepNext/>
      <w:keepLines/>
      <w:spacing w:before="40" w:after="0"/>
      <w:outlineLvl w:val="2"/>
    </w:pPr>
    <w:rPr>
      <w:rFonts w:asciiTheme="majorHAnsi" w:eastAsiaTheme="majorEastAsia" w:hAnsiTheme="majorHAnsi" w:cstheme="majorBidi"/>
      <w:color w:val="481346" w:themeColor="accent1" w:themeShade="7F"/>
      <w:sz w:val="24"/>
      <w:szCs w:val="24"/>
    </w:rPr>
  </w:style>
  <w:style w:type="paragraph" w:styleId="Heading4">
    <w:name w:val="heading 4"/>
    <w:basedOn w:val="Normal"/>
    <w:next w:val="Normal"/>
    <w:link w:val="Heading4Char"/>
    <w:uiPriority w:val="9"/>
    <w:unhideWhenUsed/>
    <w:qFormat/>
    <w:rsid w:val="00AF048C"/>
    <w:pPr>
      <w:keepNext/>
      <w:keepLines/>
      <w:spacing w:before="40" w:after="0"/>
      <w:outlineLvl w:val="3"/>
    </w:pPr>
    <w:rPr>
      <w:rFonts w:asciiTheme="majorHAnsi" w:eastAsiaTheme="majorEastAsia" w:hAnsiTheme="majorHAnsi" w:cstheme="majorBidi"/>
      <w:i/>
      <w:iCs/>
      <w:color w:val="6D1D6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838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38A1"/>
  </w:style>
  <w:style w:type="paragraph" w:styleId="Footer">
    <w:name w:val="footer"/>
    <w:basedOn w:val="Normal"/>
    <w:link w:val="FooterChar"/>
    <w:uiPriority w:val="99"/>
    <w:unhideWhenUsed/>
    <w:rsid w:val="004838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38A1"/>
  </w:style>
  <w:style w:type="table" w:styleId="TableGrid">
    <w:name w:val="Table Grid"/>
    <w:basedOn w:val="TableNormal"/>
    <w:uiPriority w:val="39"/>
    <w:rsid w:val="004838A1"/>
    <w:pPr>
      <w:spacing w:after="0" w:line="240" w:lineRule="auto"/>
    </w:pPr>
    <w:rPr>
      <w:rFonts w:eastAsiaTheme="minorEastAsia"/>
      <w:lang w:eastAsia="ja-JP"/>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link w:val="NoSpacingChar"/>
    <w:uiPriority w:val="1"/>
    <w:qFormat/>
    <w:rsid w:val="004838A1"/>
    <w:pPr>
      <w:spacing w:after="0" w:line="240" w:lineRule="auto"/>
    </w:pPr>
    <w:rPr>
      <w:color w:val="632E62" w:themeColor="text2"/>
      <w:sz w:val="20"/>
      <w:szCs w:val="20"/>
    </w:rPr>
  </w:style>
  <w:style w:type="character" w:customStyle="1" w:styleId="NoSpacingChar">
    <w:name w:val="No Spacing Char"/>
    <w:basedOn w:val="DefaultParagraphFont"/>
    <w:link w:val="NoSpacing"/>
    <w:uiPriority w:val="1"/>
    <w:rsid w:val="004838A1"/>
    <w:rPr>
      <w:color w:val="632E62" w:themeColor="text2"/>
      <w:sz w:val="20"/>
      <w:szCs w:val="20"/>
    </w:rPr>
  </w:style>
  <w:style w:type="character" w:customStyle="1" w:styleId="Heading1Char">
    <w:name w:val="Heading 1 Char"/>
    <w:basedOn w:val="DefaultParagraphFont"/>
    <w:link w:val="Heading1"/>
    <w:uiPriority w:val="9"/>
    <w:rsid w:val="00D947D1"/>
    <w:rPr>
      <w:rFonts w:asciiTheme="majorHAnsi" w:eastAsiaTheme="majorEastAsia" w:hAnsiTheme="majorHAnsi" w:cstheme="majorBidi"/>
      <w:color w:val="6D1D6A" w:themeColor="accent1" w:themeShade="BF"/>
      <w:sz w:val="32"/>
      <w:szCs w:val="32"/>
      <w:lang w:eastAsia="ja-JP"/>
    </w:rPr>
  </w:style>
  <w:style w:type="character" w:styleId="PlaceholderText">
    <w:name w:val="Placeholder Text"/>
    <w:basedOn w:val="DefaultParagraphFont"/>
    <w:uiPriority w:val="99"/>
    <w:semiHidden/>
    <w:rsid w:val="0058214F"/>
    <w:rPr>
      <w:color w:val="808080"/>
    </w:rPr>
  </w:style>
  <w:style w:type="paragraph" w:styleId="TOCHeading">
    <w:name w:val="TOC Heading"/>
    <w:basedOn w:val="Heading1"/>
    <w:next w:val="Normal"/>
    <w:uiPriority w:val="39"/>
    <w:unhideWhenUsed/>
    <w:qFormat/>
    <w:rsid w:val="00035C34"/>
    <w:pPr>
      <w:spacing w:line="259" w:lineRule="auto"/>
      <w:outlineLvl w:val="9"/>
    </w:pPr>
    <w:rPr>
      <w:lang w:eastAsia="en-US"/>
    </w:rPr>
  </w:style>
  <w:style w:type="paragraph" w:styleId="TOC1">
    <w:name w:val="toc 1"/>
    <w:basedOn w:val="Normal"/>
    <w:next w:val="Normal"/>
    <w:autoRedefine/>
    <w:uiPriority w:val="39"/>
    <w:unhideWhenUsed/>
    <w:rsid w:val="00035C34"/>
    <w:pPr>
      <w:spacing w:after="100"/>
    </w:pPr>
  </w:style>
  <w:style w:type="character" w:styleId="Hyperlink">
    <w:name w:val="Hyperlink"/>
    <w:basedOn w:val="DefaultParagraphFont"/>
    <w:uiPriority w:val="99"/>
    <w:unhideWhenUsed/>
    <w:rsid w:val="00035C34"/>
    <w:rPr>
      <w:color w:val="0066FF" w:themeColor="hyperlink"/>
      <w:u w:val="single"/>
    </w:rPr>
  </w:style>
  <w:style w:type="character" w:customStyle="1" w:styleId="Heading2Char">
    <w:name w:val="Heading 2 Char"/>
    <w:basedOn w:val="DefaultParagraphFont"/>
    <w:link w:val="Heading2"/>
    <w:uiPriority w:val="9"/>
    <w:rsid w:val="00D439C2"/>
    <w:rPr>
      <w:rFonts w:asciiTheme="majorHAnsi" w:eastAsiaTheme="majorEastAsia" w:hAnsiTheme="majorHAnsi" w:cstheme="majorBidi"/>
      <w:color w:val="6D1D6A" w:themeColor="accent1" w:themeShade="BF"/>
      <w:sz w:val="26"/>
      <w:szCs w:val="26"/>
      <w:lang w:eastAsia="ja-JP"/>
    </w:rPr>
  </w:style>
  <w:style w:type="paragraph" w:styleId="TOC2">
    <w:name w:val="toc 2"/>
    <w:basedOn w:val="Normal"/>
    <w:next w:val="Normal"/>
    <w:autoRedefine/>
    <w:uiPriority w:val="39"/>
    <w:unhideWhenUsed/>
    <w:rsid w:val="000C25DE"/>
    <w:pPr>
      <w:spacing w:after="100"/>
      <w:ind w:left="220"/>
    </w:pPr>
  </w:style>
  <w:style w:type="paragraph" w:styleId="ListParagraph">
    <w:name w:val="List Paragraph"/>
    <w:basedOn w:val="Normal"/>
    <w:link w:val="ListParagraphChar"/>
    <w:uiPriority w:val="34"/>
    <w:qFormat/>
    <w:rsid w:val="002204AE"/>
    <w:pPr>
      <w:ind w:left="720"/>
      <w:contextualSpacing/>
    </w:pPr>
  </w:style>
  <w:style w:type="table" w:customStyle="1" w:styleId="GridTable4-Accent11">
    <w:name w:val="Grid Table 4 - Accent 11"/>
    <w:basedOn w:val="TableNormal"/>
    <w:uiPriority w:val="49"/>
    <w:rsid w:val="00522130"/>
    <w:pPr>
      <w:spacing w:after="0" w:line="240" w:lineRule="auto"/>
    </w:pPr>
    <w:tblPr>
      <w:tblStyleRowBandSize w:val="1"/>
      <w:tblStyleColBandSize w:val="1"/>
      <w:tblInd w:w="0" w:type="dxa"/>
      <w:tblBorders>
        <w:top w:val="single" w:sz="4" w:space="0" w:color="D565D2" w:themeColor="accent1" w:themeTint="99"/>
        <w:left w:val="single" w:sz="4" w:space="0" w:color="D565D2" w:themeColor="accent1" w:themeTint="99"/>
        <w:bottom w:val="single" w:sz="4" w:space="0" w:color="D565D2" w:themeColor="accent1" w:themeTint="99"/>
        <w:right w:val="single" w:sz="4" w:space="0" w:color="D565D2" w:themeColor="accent1" w:themeTint="99"/>
        <w:insideH w:val="single" w:sz="4" w:space="0" w:color="D565D2" w:themeColor="accent1" w:themeTint="99"/>
        <w:insideV w:val="single" w:sz="4" w:space="0" w:color="D565D2"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2278F" w:themeColor="accent1"/>
          <w:left w:val="single" w:sz="4" w:space="0" w:color="92278F" w:themeColor="accent1"/>
          <w:bottom w:val="single" w:sz="4" w:space="0" w:color="92278F" w:themeColor="accent1"/>
          <w:right w:val="single" w:sz="4" w:space="0" w:color="92278F" w:themeColor="accent1"/>
          <w:insideH w:val="nil"/>
          <w:insideV w:val="nil"/>
        </w:tcBorders>
        <w:shd w:val="clear" w:color="auto" w:fill="92278F" w:themeFill="accent1"/>
      </w:tcPr>
    </w:tblStylePr>
    <w:tblStylePr w:type="lastRow">
      <w:rPr>
        <w:b/>
        <w:bCs/>
      </w:rPr>
      <w:tblPr/>
      <w:tcPr>
        <w:tcBorders>
          <w:top w:val="double" w:sz="4" w:space="0" w:color="92278F" w:themeColor="accent1"/>
        </w:tcBorders>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character" w:customStyle="1" w:styleId="Heading3Char">
    <w:name w:val="Heading 3 Char"/>
    <w:basedOn w:val="DefaultParagraphFont"/>
    <w:link w:val="Heading3"/>
    <w:uiPriority w:val="9"/>
    <w:rsid w:val="00CB4785"/>
    <w:rPr>
      <w:rFonts w:asciiTheme="majorHAnsi" w:eastAsiaTheme="majorEastAsia" w:hAnsiTheme="majorHAnsi" w:cstheme="majorBidi"/>
      <w:color w:val="481346" w:themeColor="accent1" w:themeShade="7F"/>
      <w:sz w:val="24"/>
      <w:szCs w:val="24"/>
      <w:lang w:eastAsia="ja-JP"/>
    </w:rPr>
  </w:style>
  <w:style w:type="paragraph" w:styleId="TOC3">
    <w:name w:val="toc 3"/>
    <w:basedOn w:val="Normal"/>
    <w:next w:val="Normal"/>
    <w:autoRedefine/>
    <w:uiPriority w:val="39"/>
    <w:unhideWhenUsed/>
    <w:rsid w:val="00452DF8"/>
    <w:pPr>
      <w:spacing w:after="100"/>
      <w:ind w:left="440"/>
    </w:pPr>
  </w:style>
  <w:style w:type="table" w:customStyle="1" w:styleId="GridTable1Light-Accent51">
    <w:name w:val="Grid Table 1 Light - Accent 51"/>
    <w:basedOn w:val="TableNormal"/>
    <w:uiPriority w:val="46"/>
    <w:rsid w:val="00BE15CE"/>
    <w:pPr>
      <w:spacing w:after="0" w:line="240" w:lineRule="auto"/>
    </w:pPr>
    <w:rPr>
      <w:rFonts w:eastAsiaTheme="minorEastAsia"/>
      <w:lang w:eastAsia="ja-JP"/>
    </w:rPr>
    <w:tblPr>
      <w:tblStyleRowBandSize w:val="1"/>
      <w:tblStyleColBandSize w:val="1"/>
      <w:tblInd w:w="0" w:type="dxa"/>
      <w:tbl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insideH w:val="single" w:sz="4" w:space="0" w:color="B4DAF7" w:themeColor="accent5" w:themeTint="66"/>
        <w:insideV w:val="single" w:sz="4" w:space="0" w:color="B4DAF7" w:themeColor="accent5" w:themeTint="66"/>
      </w:tblBorders>
      <w:tblCellMar>
        <w:top w:w="0" w:type="dxa"/>
        <w:left w:w="108" w:type="dxa"/>
        <w:bottom w:w="0" w:type="dxa"/>
        <w:right w:w="108" w:type="dxa"/>
      </w:tblCellMar>
    </w:tblPr>
    <w:tblStylePr w:type="firstRow">
      <w:rPr>
        <w:b/>
        <w:bCs/>
      </w:rPr>
      <w:tblPr/>
      <w:tcPr>
        <w:tcBorders>
          <w:bottom w:val="single" w:sz="12" w:space="0" w:color="8FC8F4" w:themeColor="accent5" w:themeTint="99"/>
        </w:tcBorders>
      </w:tcPr>
    </w:tblStylePr>
    <w:tblStylePr w:type="lastRow">
      <w:rPr>
        <w:b/>
        <w:bCs/>
      </w:rPr>
      <w:tblPr/>
      <w:tcPr>
        <w:tcBorders>
          <w:top w:val="double" w:sz="2" w:space="0" w:color="8FC8F4" w:themeColor="accent5"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1B40D9"/>
    <w:pPr>
      <w:spacing w:after="0" w:line="240" w:lineRule="auto"/>
    </w:pPr>
    <w:tblPr>
      <w:tblStyleRowBandSize w:val="1"/>
      <w:tblStyleColBandSize w:val="1"/>
      <w:tblInd w:w="0" w:type="dxa"/>
      <w:tblBorders>
        <w:top w:val="single" w:sz="4" w:space="0" w:color="D6BBED" w:themeColor="accent2" w:themeTint="66"/>
        <w:left w:val="single" w:sz="4" w:space="0" w:color="D6BBED" w:themeColor="accent2" w:themeTint="66"/>
        <w:bottom w:val="single" w:sz="4" w:space="0" w:color="D6BBED" w:themeColor="accent2" w:themeTint="66"/>
        <w:right w:val="single" w:sz="4" w:space="0" w:color="D6BBED" w:themeColor="accent2" w:themeTint="66"/>
        <w:insideH w:val="single" w:sz="4" w:space="0" w:color="D6BBED" w:themeColor="accent2" w:themeTint="66"/>
        <w:insideV w:val="single" w:sz="4" w:space="0" w:color="D6BBED" w:themeColor="accent2" w:themeTint="66"/>
      </w:tblBorders>
      <w:tblCellMar>
        <w:top w:w="0" w:type="dxa"/>
        <w:left w:w="108" w:type="dxa"/>
        <w:bottom w:w="0" w:type="dxa"/>
        <w:right w:w="108" w:type="dxa"/>
      </w:tblCellMar>
    </w:tblPr>
    <w:tblStylePr w:type="firstRow">
      <w:rPr>
        <w:b/>
        <w:bCs/>
      </w:rPr>
      <w:tblPr/>
      <w:tcPr>
        <w:tcBorders>
          <w:bottom w:val="single" w:sz="12" w:space="0" w:color="C29AE4" w:themeColor="accent2" w:themeTint="99"/>
        </w:tcBorders>
      </w:tcPr>
    </w:tblStylePr>
    <w:tblStylePr w:type="lastRow">
      <w:rPr>
        <w:b/>
        <w:bCs/>
      </w:rPr>
      <w:tblPr/>
      <w:tcPr>
        <w:tcBorders>
          <w:top w:val="double" w:sz="2" w:space="0" w:color="C29AE4" w:themeColor="accent2" w:themeTint="99"/>
        </w:tcBorders>
      </w:tcPr>
    </w:tblStylePr>
    <w:tblStylePr w:type="firstCol">
      <w:rPr>
        <w:b/>
        <w:bCs/>
      </w:rPr>
    </w:tblStylePr>
    <w:tblStylePr w:type="lastCol">
      <w:rPr>
        <w:b/>
        <w:bCs/>
      </w:rPr>
    </w:tblStylePr>
  </w:style>
  <w:style w:type="table" w:customStyle="1" w:styleId="GridTable2-Accent11">
    <w:name w:val="Grid Table 2 - Accent 11"/>
    <w:basedOn w:val="TableNormal"/>
    <w:uiPriority w:val="47"/>
    <w:rsid w:val="000D3A7B"/>
    <w:pPr>
      <w:spacing w:after="0" w:line="240" w:lineRule="auto"/>
    </w:pPr>
    <w:tblPr>
      <w:tblStyleRowBandSize w:val="1"/>
      <w:tblStyleColBandSize w:val="1"/>
      <w:tblInd w:w="0" w:type="dxa"/>
      <w:tblBorders>
        <w:top w:val="single" w:sz="2" w:space="0" w:color="D565D2" w:themeColor="accent1" w:themeTint="99"/>
        <w:bottom w:val="single" w:sz="2" w:space="0" w:color="D565D2" w:themeColor="accent1" w:themeTint="99"/>
        <w:insideH w:val="single" w:sz="2" w:space="0" w:color="D565D2" w:themeColor="accent1" w:themeTint="99"/>
        <w:insideV w:val="single" w:sz="2" w:space="0" w:color="D565D2" w:themeColor="accent1" w:themeTint="99"/>
      </w:tblBorders>
      <w:tblCellMar>
        <w:top w:w="0" w:type="dxa"/>
        <w:left w:w="108" w:type="dxa"/>
        <w:bottom w:w="0" w:type="dxa"/>
        <w:right w:w="108" w:type="dxa"/>
      </w:tblCellMar>
    </w:tblPr>
    <w:tblStylePr w:type="firstRow">
      <w:rPr>
        <w:b/>
        <w:bCs/>
      </w:rPr>
      <w:tblPr/>
      <w:tcPr>
        <w:tcBorders>
          <w:top w:val="nil"/>
          <w:bottom w:val="single" w:sz="12" w:space="0" w:color="D565D2" w:themeColor="accent1" w:themeTint="99"/>
          <w:insideH w:val="nil"/>
          <w:insideV w:val="nil"/>
        </w:tcBorders>
        <w:shd w:val="clear" w:color="auto" w:fill="FFFFFF" w:themeFill="background1"/>
      </w:tcPr>
    </w:tblStylePr>
    <w:tblStylePr w:type="lastRow">
      <w:rPr>
        <w:b/>
        <w:bCs/>
      </w:rPr>
      <w:tblPr/>
      <w:tcPr>
        <w:tcBorders>
          <w:top w:val="double" w:sz="2" w:space="0" w:color="D565D2"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character" w:customStyle="1" w:styleId="Heading4Char">
    <w:name w:val="Heading 4 Char"/>
    <w:basedOn w:val="DefaultParagraphFont"/>
    <w:link w:val="Heading4"/>
    <w:uiPriority w:val="9"/>
    <w:rsid w:val="00AF048C"/>
    <w:rPr>
      <w:rFonts w:asciiTheme="majorHAnsi" w:eastAsiaTheme="majorEastAsia" w:hAnsiTheme="majorHAnsi" w:cstheme="majorBidi"/>
      <w:i/>
      <w:iCs/>
      <w:color w:val="6D1D6A" w:themeColor="accent1" w:themeShade="BF"/>
      <w:lang w:eastAsia="ja-JP"/>
    </w:rPr>
  </w:style>
  <w:style w:type="character" w:customStyle="1" w:styleId="ListParagraphChar">
    <w:name w:val="List Paragraph Char"/>
    <w:link w:val="ListParagraph"/>
    <w:uiPriority w:val="34"/>
    <w:rsid w:val="00C56515"/>
    <w:rPr>
      <w:rFonts w:eastAsiaTheme="minorEastAsia"/>
      <w:lang w:eastAsia="ja-JP"/>
    </w:rPr>
  </w:style>
  <w:style w:type="table" w:customStyle="1" w:styleId="GridTable4-Accent51">
    <w:name w:val="Grid Table 4 - Accent 51"/>
    <w:basedOn w:val="TableNormal"/>
    <w:uiPriority w:val="49"/>
    <w:rsid w:val="004C177F"/>
    <w:pPr>
      <w:spacing w:after="0" w:line="240" w:lineRule="auto"/>
    </w:pPr>
    <w:rPr>
      <w:rFonts w:eastAsiaTheme="minorEastAsia"/>
      <w:lang w:eastAsia="ja-JP"/>
    </w:rPr>
    <w:tblPr>
      <w:tblStyleRowBandSize w:val="1"/>
      <w:tblStyleColBandSize w:val="1"/>
      <w:tblInd w:w="0" w:type="dxa"/>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insideV w:val="single" w:sz="4" w:space="0" w:color="8FC8F4"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5A5ED" w:themeColor="accent5"/>
          <w:left w:val="single" w:sz="4" w:space="0" w:color="45A5ED" w:themeColor="accent5"/>
          <w:bottom w:val="single" w:sz="4" w:space="0" w:color="45A5ED" w:themeColor="accent5"/>
          <w:right w:val="single" w:sz="4" w:space="0" w:color="45A5ED" w:themeColor="accent5"/>
          <w:insideH w:val="nil"/>
          <w:insideV w:val="nil"/>
        </w:tcBorders>
        <w:shd w:val="clear" w:color="auto" w:fill="45A5ED" w:themeFill="accent5"/>
      </w:tcPr>
    </w:tblStylePr>
    <w:tblStylePr w:type="lastRow">
      <w:rPr>
        <w:b/>
        <w:bCs/>
      </w:rPr>
      <w:tblPr/>
      <w:tcPr>
        <w:tcBorders>
          <w:top w:val="double" w:sz="4" w:space="0" w:color="45A5ED" w:themeColor="accent5"/>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customStyle="1" w:styleId="GridTable4-Accent61">
    <w:name w:val="Grid Table 4 - Accent 61"/>
    <w:basedOn w:val="TableNormal"/>
    <w:uiPriority w:val="49"/>
    <w:rsid w:val="007B42A1"/>
    <w:pPr>
      <w:spacing w:after="0" w:line="240" w:lineRule="auto"/>
    </w:pPr>
    <w:tblPr>
      <w:tblStyleRowBandSize w:val="1"/>
      <w:tblStyleColBandSize w:val="1"/>
      <w:tblInd w:w="0" w:type="dxa"/>
      <w:tblBorders>
        <w:top w:val="single" w:sz="4" w:space="0" w:color="9BB3E9" w:themeColor="accent6" w:themeTint="99"/>
        <w:left w:val="single" w:sz="4" w:space="0" w:color="9BB3E9" w:themeColor="accent6" w:themeTint="99"/>
        <w:bottom w:val="single" w:sz="4" w:space="0" w:color="9BB3E9" w:themeColor="accent6" w:themeTint="99"/>
        <w:right w:val="single" w:sz="4" w:space="0" w:color="9BB3E9" w:themeColor="accent6" w:themeTint="99"/>
        <w:insideH w:val="single" w:sz="4" w:space="0" w:color="9BB3E9" w:themeColor="accent6" w:themeTint="99"/>
        <w:insideV w:val="single" w:sz="4" w:space="0" w:color="9BB3E9"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982DB" w:themeColor="accent6"/>
          <w:left w:val="single" w:sz="4" w:space="0" w:color="5982DB" w:themeColor="accent6"/>
          <w:bottom w:val="single" w:sz="4" w:space="0" w:color="5982DB" w:themeColor="accent6"/>
          <w:right w:val="single" w:sz="4" w:space="0" w:color="5982DB" w:themeColor="accent6"/>
          <w:insideH w:val="nil"/>
          <w:insideV w:val="nil"/>
        </w:tcBorders>
        <w:shd w:val="clear" w:color="auto" w:fill="5982DB" w:themeFill="accent6"/>
      </w:tcPr>
    </w:tblStylePr>
    <w:tblStylePr w:type="lastRow">
      <w:rPr>
        <w:b/>
        <w:bCs/>
      </w:rPr>
      <w:tblPr/>
      <w:tcPr>
        <w:tcBorders>
          <w:top w:val="double" w:sz="4" w:space="0" w:color="5982DB" w:themeColor="accent6"/>
        </w:tcBorders>
      </w:tcPr>
    </w:tblStylePr>
    <w:tblStylePr w:type="firstCol">
      <w:rPr>
        <w:b/>
        <w:bCs/>
      </w:rPr>
    </w:tblStylePr>
    <w:tblStylePr w:type="lastCol">
      <w:rPr>
        <w:b/>
        <w:bCs/>
      </w:rPr>
    </w:tblStylePr>
    <w:tblStylePr w:type="band1Vert">
      <w:tblPr/>
      <w:tcPr>
        <w:shd w:val="clear" w:color="auto" w:fill="DDE5F7" w:themeFill="accent6" w:themeFillTint="33"/>
      </w:tcPr>
    </w:tblStylePr>
    <w:tblStylePr w:type="band1Horz">
      <w:tblPr/>
      <w:tcPr>
        <w:shd w:val="clear" w:color="auto" w:fill="DDE5F7" w:themeFill="accent6" w:themeFillTint="33"/>
      </w:tcPr>
    </w:tblStylePr>
  </w:style>
  <w:style w:type="table" w:customStyle="1" w:styleId="GridTable5Dark-Accent51">
    <w:name w:val="Grid Table 5 Dark - Accent 51"/>
    <w:basedOn w:val="TableNormal"/>
    <w:uiPriority w:val="50"/>
    <w:rsid w:val="00AA56BD"/>
    <w:pPr>
      <w:spacing w:after="0" w:line="240" w:lineRule="auto"/>
    </w:pPr>
    <w:rPr>
      <w:rFonts w:eastAsiaTheme="minorEastAsia"/>
      <w:lang w:eastAsia="ja-JP"/>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CFB"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5A5ED"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5A5ED"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5A5ED"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5A5ED" w:themeFill="accent5"/>
      </w:tcPr>
    </w:tblStylePr>
    <w:tblStylePr w:type="band1Vert">
      <w:tblPr/>
      <w:tcPr>
        <w:shd w:val="clear" w:color="auto" w:fill="B4DAF7" w:themeFill="accent5" w:themeFillTint="66"/>
      </w:tcPr>
    </w:tblStylePr>
    <w:tblStylePr w:type="band1Horz">
      <w:tblPr/>
      <w:tcPr>
        <w:shd w:val="clear" w:color="auto" w:fill="B4DAF7" w:themeFill="accent5" w:themeFillTint="66"/>
      </w:tcPr>
    </w:tblStylePr>
  </w:style>
  <w:style w:type="paragraph" w:styleId="TOC4">
    <w:name w:val="toc 4"/>
    <w:basedOn w:val="Normal"/>
    <w:next w:val="Normal"/>
    <w:autoRedefine/>
    <w:uiPriority w:val="39"/>
    <w:unhideWhenUsed/>
    <w:rsid w:val="002A3BE3"/>
    <w:pPr>
      <w:spacing w:after="100"/>
      <w:ind w:left="660"/>
    </w:pPr>
  </w:style>
  <w:style w:type="table" w:customStyle="1" w:styleId="GridTable5Dark-Accent11">
    <w:name w:val="Grid Table 5 Dark - Accent 11"/>
    <w:basedOn w:val="TableNormal"/>
    <w:uiPriority w:val="50"/>
    <w:rsid w:val="00535D6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1CBF0"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2278F"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2278F"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2278F"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2278F" w:themeFill="accent1"/>
      </w:tcPr>
    </w:tblStylePr>
    <w:tblStylePr w:type="band1Vert">
      <w:tblPr/>
      <w:tcPr>
        <w:shd w:val="clear" w:color="auto" w:fill="E398E1" w:themeFill="accent1" w:themeFillTint="66"/>
      </w:tcPr>
    </w:tblStylePr>
    <w:tblStylePr w:type="band1Horz">
      <w:tblPr/>
      <w:tcPr>
        <w:shd w:val="clear" w:color="auto" w:fill="E398E1" w:themeFill="accent1" w:themeFillTint="66"/>
      </w:tcPr>
    </w:tblStylePr>
  </w:style>
  <w:style w:type="table" w:customStyle="1" w:styleId="GridTable5Dark-Accent21">
    <w:name w:val="Grid Table 5 Dark - Accent 21"/>
    <w:basedOn w:val="TableNormal"/>
    <w:uiPriority w:val="50"/>
    <w:rsid w:val="001E46E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DDF6"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57D3"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57D3"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57D3"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57D3" w:themeFill="accent2"/>
      </w:tcPr>
    </w:tblStylePr>
    <w:tblStylePr w:type="band1Vert">
      <w:tblPr/>
      <w:tcPr>
        <w:shd w:val="clear" w:color="auto" w:fill="D6BBED" w:themeFill="accent2" w:themeFillTint="66"/>
      </w:tcPr>
    </w:tblStylePr>
    <w:tblStylePr w:type="band1Horz">
      <w:tblPr/>
      <w:tcPr>
        <w:shd w:val="clear" w:color="auto" w:fill="D6BBED" w:themeFill="accent2" w:themeFillTint="66"/>
      </w:tcPr>
    </w:tblStylePr>
  </w:style>
  <w:style w:type="table" w:customStyle="1" w:styleId="GridTable3-Accent31">
    <w:name w:val="Grid Table 3 - Accent 31"/>
    <w:basedOn w:val="TableNormal"/>
    <w:uiPriority w:val="48"/>
    <w:rsid w:val="00D875F6"/>
    <w:pPr>
      <w:spacing w:after="0" w:line="240" w:lineRule="auto"/>
    </w:pPr>
    <w:tblPr>
      <w:tblStyleRowBandSize w:val="1"/>
      <w:tblStyleColBandSize w:val="1"/>
      <w:tblInd w:w="0" w:type="dxa"/>
      <w:tblBorders>
        <w:top w:val="single" w:sz="4" w:space="0" w:color="AC9DE8" w:themeColor="accent3" w:themeTint="99"/>
        <w:left w:val="single" w:sz="4" w:space="0" w:color="AC9DE8" w:themeColor="accent3" w:themeTint="99"/>
        <w:bottom w:val="single" w:sz="4" w:space="0" w:color="AC9DE8" w:themeColor="accent3" w:themeTint="99"/>
        <w:right w:val="single" w:sz="4" w:space="0" w:color="AC9DE8" w:themeColor="accent3" w:themeTint="99"/>
        <w:insideH w:val="single" w:sz="4" w:space="0" w:color="AC9DE8" w:themeColor="accent3" w:themeTint="99"/>
        <w:insideV w:val="single" w:sz="4" w:space="0" w:color="AC9DE8"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3DEF7" w:themeFill="accent3" w:themeFillTint="33"/>
      </w:tcPr>
    </w:tblStylePr>
    <w:tblStylePr w:type="band1Horz">
      <w:tblPr/>
      <w:tcPr>
        <w:shd w:val="clear" w:color="auto" w:fill="E3DEF7" w:themeFill="accent3" w:themeFillTint="33"/>
      </w:tcPr>
    </w:tblStylePr>
    <w:tblStylePr w:type="neCell">
      <w:tblPr/>
      <w:tcPr>
        <w:tcBorders>
          <w:bottom w:val="single" w:sz="4" w:space="0" w:color="AC9DE8" w:themeColor="accent3" w:themeTint="99"/>
        </w:tcBorders>
      </w:tcPr>
    </w:tblStylePr>
    <w:tblStylePr w:type="nwCell">
      <w:tblPr/>
      <w:tcPr>
        <w:tcBorders>
          <w:bottom w:val="single" w:sz="4" w:space="0" w:color="AC9DE8" w:themeColor="accent3" w:themeTint="99"/>
        </w:tcBorders>
      </w:tcPr>
    </w:tblStylePr>
    <w:tblStylePr w:type="seCell">
      <w:tblPr/>
      <w:tcPr>
        <w:tcBorders>
          <w:top w:val="single" w:sz="4" w:space="0" w:color="AC9DE8" w:themeColor="accent3" w:themeTint="99"/>
        </w:tcBorders>
      </w:tcPr>
    </w:tblStylePr>
    <w:tblStylePr w:type="swCell">
      <w:tblPr/>
      <w:tcPr>
        <w:tcBorders>
          <w:top w:val="single" w:sz="4" w:space="0" w:color="AC9DE8" w:themeColor="accent3" w:themeTint="99"/>
        </w:tcBorders>
      </w:tcPr>
    </w:tblStylePr>
  </w:style>
  <w:style w:type="table" w:customStyle="1" w:styleId="GridTable4-Accent21">
    <w:name w:val="Grid Table 4 - Accent 21"/>
    <w:basedOn w:val="TableNormal"/>
    <w:uiPriority w:val="49"/>
    <w:rsid w:val="00D875F6"/>
    <w:pPr>
      <w:spacing w:after="0" w:line="240" w:lineRule="auto"/>
    </w:pPr>
    <w:tblPr>
      <w:tblStyleRowBandSize w:val="1"/>
      <w:tblStyleColBandSize w:val="1"/>
      <w:tblInd w:w="0" w:type="dxa"/>
      <w:tblBorders>
        <w:top w:val="single" w:sz="4" w:space="0" w:color="C29AE4" w:themeColor="accent2" w:themeTint="99"/>
        <w:left w:val="single" w:sz="4" w:space="0" w:color="C29AE4" w:themeColor="accent2" w:themeTint="99"/>
        <w:bottom w:val="single" w:sz="4" w:space="0" w:color="C29AE4" w:themeColor="accent2" w:themeTint="99"/>
        <w:right w:val="single" w:sz="4" w:space="0" w:color="C29AE4" w:themeColor="accent2" w:themeTint="99"/>
        <w:insideH w:val="single" w:sz="4" w:space="0" w:color="C29AE4" w:themeColor="accent2" w:themeTint="99"/>
        <w:insideV w:val="single" w:sz="4" w:space="0" w:color="C29AE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57D3" w:themeColor="accent2"/>
          <w:left w:val="single" w:sz="4" w:space="0" w:color="9B57D3" w:themeColor="accent2"/>
          <w:bottom w:val="single" w:sz="4" w:space="0" w:color="9B57D3" w:themeColor="accent2"/>
          <w:right w:val="single" w:sz="4" w:space="0" w:color="9B57D3" w:themeColor="accent2"/>
          <w:insideH w:val="nil"/>
          <w:insideV w:val="nil"/>
        </w:tcBorders>
        <w:shd w:val="clear" w:color="auto" w:fill="9B57D3" w:themeFill="accent2"/>
      </w:tcPr>
    </w:tblStylePr>
    <w:tblStylePr w:type="lastRow">
      <w:rPr>
        <w:b/>
        <w:bCs/>
      </w:rPr>
      <w:tblPr/>
      <w:tcPr>
        <w:tcBorders>
          <w:top w:val="double" w:sz="4" w:space="0" w:color="9B57D3" w:themeColor="accent2"/>
        </w:tcBorders>
      </w:tcPr>
    </w:tblStylePr>
    <w:tblStylePr w:type="firstCol">
      <w:rPr>
        <w:b/>
        <w:bCs/>
      </w:rPr>
    </w:tblStylePr>
    <w:tblStylePr w:type="lastCol">
      <w:rPr>
        <w:b/>
        <w:bCs/>
      </w:rPr>
    </w:tblStylePr>
    <w:tblStylePr w:type="band1Vert">
      <w:tblPr/>
      <w:tcPr>
        <w:shd w:val="clear" w:color="auto" w:fill="EADDF6" w:themeFill="accent2" w:themeFillTint="33"/>
      </w:tcPr>
    </w:tblStylePr>
    <w:tblStylePr w:type="band1Horz">
      <w:tblPr/>
      <w:tcPr>
        <w:shd w:val="clear" w:color="auto" w:fill="EADDF6" w:themeFill="accent2" w:themeFillTint="33"/>
      </w:tcPr>
    </w:tblStylePr>
  </w:style>
  <w:style w:type="paragraph" w:styleId="Caption">
    <w:name w:val="caption"/>
    <w:basedOn w:val="Normal"/>
    <w:next w:val="Normal"/>
    <w:uiPriority w:val="35"/>
    <w:unhideWhenUsed/>
    <w:qFormat/>
    <w:rsid w:val="00726798"/>
    <w:pPr>
      <w:spacing w:line="240" w:lineRule="auto"/>
    </w:pPr>
    <w:rPr>
      <w:i/>
      <w:iCs/>
      <w:color w:val="632E62" w:themeColor="text2"/>
      <w:sz w:val="18"/>
      <w:szCs w:val="18"/>
    </w:rPr>
  </w:style>
  <w:style w:type="paragraph" w:styleId="TableofFigures">
    <w:name w:val="table of figures"/>
    <w:basedOn w:val="Normal"/>
    <w:next w:val="Normal"/>
    <w:uiPriority w:val="99"/>
    <w:unhideWhenUsed/>
    <w:rsid w:val="000D7395"/>
    <w:pPr>
      <w:spacing w:after="0"/>
    </w:pPr>
  </w:style>
  <w:style w:type="paragraph" w:styleId="TOC5">
    <w:name w:val="toc 5"/>
    <w:basedOn w:val="Normal"/>
    <w:next w:val="Normal"/>
    <w:autoRedefine/>
    <w:uiPriority w:val="39"/>
    <w:unhideWhenUsed/>
    <w:rsid w:val="00281897"/>
    <w:pPr>
      <w:spacing w:after="100" w:line="259" w:lineRule="auto"/>
      <w:ind w:left="880"/>
    </w:pPr>
    <w:rPr>
      <w:lang w:eastAsia="en-US"/>
    </w:rPr>
  </w:style>
  <w:style w:type="paragraph" w:styleId="TOC6">
    <w:name w:val="toc 6"/>
    <w:basedOn w:val="Normal"/>
    <w:next w:val="Normal"/>
    <w:autoRedefine/>
    <w:uiPriority w:val="39"/>
    <w:unhideWhenUsed/>
    <w:rsid w:val="00281897"/>
    <w:pPr>
      <w:spacing w:after="100" w:line="259" w:lineRule="auto"/>
      <w:ind w:left="1100"/>
    </w:pPr>
    <w:rPr>
      <w:lang w:eastAsia="en-US"/>
    </w:rPr>
  </w:style>
  <w:style w:type="paragraph" w:styleId="TOC7">
    <w:name w:val="toc 7"/>
    <w:basedOn w:val="Normal"/>
    <w:next w:val="Normal"/>
    <w:autoRedefine/>
    <w:uiPriority w:val="39"/>
    <w:unhideWhenUsed/>
    <w:rsid w:val="00281897"/>
    <w:pPr>
      <w:spacing w:after="100" w:line="259" w:lineRule="auto"/>
      <w:ind w:left="1320"/>
    </w:pPr>
    <w:rPr>
      <w:lang w:eastAsia="en-US"/>
    </w:rPr>
  </w:style>
  <w:style w:type="paragraph" w:styleId="TOC8">
    <w:name w:val="toc 8"/>
    <w:basedOn w:val="Normal"/>
    <w:next w:val="Normal"/>
    <w:autoRedefine/>
    <w:uiPriority w:val="39"/>
    <w:unhideWhenUsed/>
    <w:rsid w:val="00281897"/>
    <w:pPr>
      <w:spacing w:after="100" w:line="259" w:lineRule="auto"/>
      <w:ind w:left="1540"/>
    </w:pPr>
    <w:rPr>
      <w:lang w:eastAsia="en-US"/>
    </w:rPr>
  </w:style>
  <w:style w:type="paragraph" w:styleId="TOC9">
    <w:name w:val="toc 9"/>
    <w:basedOn w:val="Normal"/>
    <w:next w:val="Normal"/>
    <w:autoRedefine/>
    <w:uiPriority w:val="39"/>
    <w:unhideWhenUsed/>
    <w:rsid w:val="00281897"/>
    <w:pPr>
      <w:spacing w:after="100" w:line="259" w:lineRule="auto"/>
      <w:ind w:left="1760"/>
    </w:pPr>
    <w:rPr>
      <w:lang w:eastAsia="en-US"/>
    </w:rPr>
  </w:style>
  <w:style w:type="character" w:customStyle="1" w:styleId="shorttext">
    <w:name w:val="short_text"/>
    <w:basedOn w:val="DefaultParagraphFont"/>
    <w:rsid w:val="00B81A5B"/>
  </w:style>
  <w:style w:type="character" w:customStyle="1" w:styleId="hps">
    <w:name w:val="hps"/>
    <w:basedOn w:val="DefaultParagraphFont"/>
    <w:rsid w:val="00B81A5B"/>
  </w:style>
  <w:style w:type="paragraph" w:customStyle="1" w:styleId="Default">
    <w:name w:val="Default"/>
    <w:rsid w:val="00445A84"/>
    <w:pPr>
      <w:autoSpaceDE w:val="0"/>
      <w:autoSpaceDN w:val="0"/>
      <w:adjustRightInd w:val="0"/>
      <w:spacing w:after="0" w:line="240" w:lineRule="auto"/>
    </w:pPr>
    <w:rPr>
      <w:rFonts w:ascii="Cambria" w:hAnsi="Cambria" w:cs="Cambria"/>
      <w:color w:val="000000"/>
      <w:sz w:val="24"/>
      <w:szCs w:val="24"/>
    </w:rPr>
  </w:style>
  <w:style w:type="character" w:customStyle="1" w:styleId="NormalFlowChar">
    <w:name w:val="Normal Flow Char"/>
    <w:basedOn w:val="DefaultParagraphFont"/>
    <w:link w:val="NormalFlow"/>
    <w:locked/>
    <w:rsid w:val="00445A84"/>
    <w:rPr>
      <w:rFonts w:ascii="Arial" w:hAnsi="Arial" w:cs="Arial"/>
      <w:color w:val="000000"/>
    </w:rPr>
  </w:style>
  <w:style w:type="paragraph" w:customStyle="1" w:styleId="NormalFlow">
    <w:name w:val="Normal Flow"/>
    <w:basedOn w:val="BodyText"/>
    <w:link w:val="NormalFlowChar"/>
    <w:qFormat/>
    <w:rsid w:val="00445A84"/>
    <w:pPr>
      <w:numPr>
        <w:numId w:val="100"/>
      </w:numPr>
      <w:spacing w:before="40" w:line="240" w:lineRule="auto"/>
    </w:pPr>
    <w:rPr>
      <w:rFonts w:ascii="Arial" w:eastAsiaTheme="minorHAnsi" w:hAnsi="Arial" w:cs="Arial"/>
      <w:color w:val="000000"/>
      <w:lang w:eastAsia="en-US"/>
    </w:rPr>
  </w:style>
  <w:style w:type="paragraph" w:styleId="BodyText">
    <w:name w:val="Body Text"/>
    <w:basedOn w:val="Normal"/>
    <w:link w:val="BodyTextChar"/>
    <w:uiPriority w:val="99"/>
    <w:semiHidden/>
    <w:unhideWhenUsed/>
    <w:rsid w:val="00445A84"/>
    <w:pPr>
      <w:spacing w:after="120"/>
    </w:pPr>
  </w:style>
  <w:style w:type="character" w:customStyle="1" w:styleId="BodyTextChar">
    <w:name w:val="Body Text Char"/>
    <w:basedOn w:val="DefaultParagraphFont"/>
    <w:link w:val="BodyText"/>
    <w:uiPriority w:val="99"/>
    <w:semiHidden/>
    <w:rsid w:val="00445A84"/>
    <w:rPr>
      <w:rFonts w:eastAsiaTheme="minorEastAsia"/>
      <w:lang w:eastAsia="ja-JP"/>
    </w:rPr>
  </w:style>
  <w:style w:type="table" w:customStyle="1" w:styleId="GridTable4-Accent210">
    <w:name w:val="Grid Table 4 - Accent 21"/>
    <w:basedOn w:val="TableNormal"/>
    <w:uiPriority w:val="49"/>
    <w:rsid w:val="00EB1015"/>
    <w:pPr>
      <w:spacing w:after="0" w:line="240" w:lineRule="auto"/>
    </w:pPr>
    <w:tblPr>
      <w:tblStyleRowBandSize w:val="1"/>
      <w:tblStyleColBandSize w:val="1"/>
      <w:tblInd w:w="0" w:type="dxa"/>
      <w:tblBorders>
        <w:top w:val="single" w:sz="4" w:space="0" w:color="C29AE4" w:themeColor="accent2" w:themeTint="99"/>
        <w:left w:val="single" w:sz="4" w:space="0" w:color="C29AE4" w:themeColor="accent2" w:themeTint="99"/>
        <w:bottom w:val="single" w:sz="4" w:space="0" w:color="C29AE4" w:themeColor="accent2" w:themeTint="99"/>
        <w:right w:val="single" w:sz="4" w:space="0" w:color="C29AE4" w:themeColor="accent2" w:themeTint="99"/>
        <w:insideH w:val="single" w:sz="4" w:space="0" w:color="C29AE4" w:themeColor="accent2" w:themeTint="99"/>
        <w:insideV w:val="single" w:sz="4" w:space="0" w:color="C29AE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57D3" w:themeColor="accent2"/>
          <w:left w:val="single" w:sz="4" w:space="0" w:color="9B57D3" w:themeColor="accent2"/>
          <w:bottom w:val="single" w:sz="4" w:space="0" w:color="9B57D3" w:themeColor="accent2"/>
          <w:right w:val="single" w:sz="4" w:space="0" w:color="9B57D3" w:themeColor="accent2"/>
          <w:insideH w:val="nil"/>
          <w:insideV w:val="nil"/>
        </w:tcBorders>
        <w:shd w:val="clear" w:color="auto" w:fill="9B57D3" w:themeFill="accent2"/>
      </w:tcPr>
    </w:tblStylePr>
    <w:tblStylePr w:type="lastRow">
      <w:rPr>
        <w:b/>
        <w:bCs/>
      </w:rPr>
      <w:tblPr/>
      <w:tcPr>
        <w:tcBorders>
          <w:top w:val="double" w:sz="4" w:space="0" w:color="9B57D3" w:themeColor="accent2"/>
        </w:tcBorders>
      </w:tcPr>
    </w:tblStylePr>
    <w:tblStylePr w:type="firstCol">
      <w:rPr>
        <w:b/>
        <w:bCs/>
      </w:rPr>
    </w:tblStylePr>
    <w:tblStylePr w:type="lastCol">
      <w:rPr>
        <w:b/>
        <w:bCs/>
      </w:rPr>
    </w:tblStylePr>
    <w:tblStylePr w:type="band1Vert">
      <w:tblPr/>
      <w:tcPr>
        <w:shd w:val="clear" w:color="auto" w:fill="EADDF6" w:themeFill="accent2" w:themeFillTint="33"/>
      </w:tcPr>
    </w:tblStylePr>
    <w:tblStylePr w:type="band1Horz">
      <w:tblPr/>
      <w:tcPr>
        <w:shd w:val="clear" w:color="auto" w:fill="EADDF6" w:themeFill="accent2" w:themeFillTint="33"/>
      </w:tcPr>
    </w:tblStylePr>
  </w:style>
  <w:style w:type="table" w:customStyle="1" w:styleId="GridTable1Light1">
    <w:name w:val="Grid Table 1 Light1"/>
    <w:basedOn w:val="TableNormal"/>
    <w:uiPriority w:val="46"/>
    <w:rsid w:val="006852E1"/>
    <w:pPr>
      <w:spacing w:after="0" w:line="240" w:lineRule="auto"/>
    </w:pPr>
    <w:rPr>
      <w:rFonts w:ascii="Times New Roman" w:eastAsiaTheme="minorEastAsia" w:hAnsi="Times New Roman"/>
      <w:sz w:val="24"/>
      <w:lang w:eastAsia="ja-JP"/>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2473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730D"/>
    <w:rPr>
      <w:rFonts w:ascii="Tahoma" w:eastAsiaTheme="minorEastAsia" w:hAnsi="Tahoma" w:cs="Tahoma"/>
      <w:sz w:val="16"/>
      <w:szCs w:val="16"/>
      <w:lang w:eastAsia="ja-JP"/>
    </w:rPr>
  </w:style>
  <w:style w:type="paragraph" w:styleId="Revision">
    <w:name w:val="Revision"/>
    <w:hidden/>
    <w:uiPriority w:val="99"/>
    <w:semiHidden/>
    <w:rsid w:val="00743708"/>
    <w:pPr>
      <w:spacing w:after="0" w:line="240" w:lineRule="auto"/>
    </w:pPr>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jpe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jpeg"/><Relationship Id="rId133" Type="http://schemas.openxmlformats.org/officeDocument/2006/relationships/image" Target="media/image123.jpeg"/><Relationship Id="rId138" Type="http://schemas.openxmlformats.org/officeDocument/2006/relationships/image" Target="media/image128.jpeg"/><Relationship Id="rId154" Type="http://schemas.openxmlformats.org/officeDocument/2006/relationships/image" Target="media/image144.jpeg"/><Relationship Id="rId159" Type="http://schemas.openxmlformats.org/officeDocument/2006/relationships/image" Target="media/image148.png"/><Relationship Id="rId175" Type="http://schemas.openxmlformats.org/officeDocument/2006/relationships/image" Target="media/image164.png"/><Relationship Id="rId170" Type="http://schemas.openxmlformats.org/officeDocument/2006/relationships/image" Target="media/image159.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jpg"/><Relationship Id="rId123" Type="http://schemas.openxmlformats.org/officeDocument/2006/relationships/image" Target="media/image113.jpeg"/><Relationship Id="rId128" Type="http://schemas.openxmlformats.org/officeDocument/2006/relationships/image" Target="media/image118.jpeg"/><Relationship Id="rId144" Type="http://schemas.openxmlformats.org/officeDocument/2006/relationships/image" Target="media/image134.jpeg"/><Relationship Id="rId149" Type="http://schemas.openxmlformats.org/officeDocument/2006/relationships/image" Target="media/image139.jpeg"/><Relationship Id="rId5" Type="http://schemas.openxmlformats.org/officeDocument/2006/relationships/styles" Target="style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49.png"/><Relationship Id="rId165" Type="http://schemas.openxmlformats.org/officeDocument/2006/relationships/image" Target="media/image154.png"/><Relationship Id="rId181" Type="http://schemas.openxmlformats.org/officeDocument/2006/relationships/hyperlink" Target="http://msdn.microsoft.com/en-us/library/vstudio/ff926074.aspx"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jpeg"/><Relationship Id="rId118" Type="http://schemas.openxmlformats.org/officeDocument/2006/relationships/image" Target="media/image108.jpeg"/><Relationship Id="rId134" Type="http://schemas.openxmlformats.org/officeDocument/2006/relationships/image" Target="media/image124.jpeg"/><Relationship Id="rId139" Type="http://schemas.openxmlformats.org/officeDocument/2006/relationships/image" Target="media/image129.jpe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jpeg"/><Relationship Id="rId155" Type="http://schemas.openxmlformats.org/officeDocument/2006/relationships/image" Target="media/image145.png"/><Relationship Id="rId171" Type="http://schemas.openxmlformats.org/officeDocument/2006/relationships/image" Target="media/image160.png"/><Relationship Id="rId176" Type="http://schemas.openxmlformats.org/officeDocument/2006/relationships/image" Target="media/image165.png"/><Relationship Id="rId12" Type="http://schemas.openxmlformats.org/officeDocument/2006/relationships/footer" Target="footer1.xml"/><Relationship Id="rId17" Type="http://schemas.openxmlformats.org/officeDocument/2006/relationships/image" Target="media/image7.png"/><Relationship Id="rId33" Type="http://schemas.openxmlformats.org/officeDocument/2006/relationships/image" Target="media/image23.jpeg"/><Relationship Id="rId38" Type="http://schemas.openxmlformats.org/officeDocument/2006/relationships/image" Target="media/image28.png"/><Relationship Id="rId59" Type="http://schemas.openxmlformats.org/officeDocument/2006/relationships/image" Target="media/image49.jpeg"/><Relationship Id="rId103" Type="http://schemas.openxmlformats.org/officeDocument/2006/relationships/image" Target="media/image93.jpeg"/><Relationship Id="rId108" Type="http://schemas.openxmlformats.org/officeDocument/2006/relationships/image" Target="media/image98.JPG"/><Relationship Id="rId124" Type="http://schemas.openxmlformats.org/officeDocument/2006/relationships/image" Target="media/image114.jpeg"/><Relationship Id="rId129" Type="http://schemas.openxmlformats.org/officeDocument/2006/relationships/image" Target="media/image119.jpe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jpeg"/><Relationship Id="rId145" Type="http://schemas.openxmlformats.org/officeDocument/2006/relationships/image" Target="media/image135.jpeg"/><Relationship Id="rId161" Type="http://schemas.openxmlformats.org/officeDocument/2006/relationships/image" Target="media/image150.png"/><Relationship Id="rId166" Type="http://schemas.openxmlformats.org/officeDocument/2006/relationships/image" Target="media/image155.png"/><Relationship Id="rId182" Type="http://schemas.openxmlformats.org/officeDocument/2006/relationships/hyperlink" Target="http://www.uml-diagrams.org/" TargetMode="External"/><Relationship Id="rId1" Type="http://schemas.openxmlformats.org/officeDocument/2006/relationships/customXml" Target="../customXml/item1.xml"/><Relationship Id="rId6" Type="http://schemas.microsoft.com/office/2007/relationships/stylesWithEffects" Target="stylesWithEffect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jpeg"/><Relationship Id="rId119" Type="http://schemas.openxmlformats.org/officeDocument/2006/relationships/image" Target="media/image109.jpeg"/><Relationship Id="rId44" Type="http://schemas.openxmlformats.org/officeDocument/2006/relationships/image" Target="media/image34.jpe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jpeg"/><Relationship Id="rId135" Type="http://schemas.openxmlformats.org/officeDocument/2006/relationships/image" Target="media/image125.jpeg"/><Relationship Id="rId151" Type="http://schemas.openxmlformats.org/officeDocument/2006/relationships/image" Target="media/image141.jpeg"/><Relationship Id="rId156" Type="http://schemas.openxmlformats.org/officeDocument/2006/relationships/image" Target="media/image146.png"/><Relationship Id="rId177" Type="http://schemas.openxmlformats.org/officeDocument/2006/relationships/hyperlink" Target="http://en.wikipedia.org/wiki/Model-view-controller" TargetMode="External"/><Relationship Id="rId4" Type="http://schemas.openxmlformats.org/officeDocument/2006/relationships/numbering" Target="numbering.xml"/><Relationship Id="rId9" Type="http://schemas.openxmlformats.org/officeDocument/2006/relationships/footnotes" Target="footnotes.xml"/><Relationship Id="rId172" Type="http://schemas.openxmlformats.org/officeDocument/2006/relationships/image" Target="media/image161.png"/><Relationship Id="rId180" Type="http://schemas.openxmlformats.org/officeDocument/2006/relationships/hyperlink" Target="http://www.asp.net/mvc/tutorials/mvc-4" TargetMode="External"/><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9.jpeg"/><Relationship Id="rId109" Type="http://schemas.openxmlformats.org/officeDocument/2006/relationships/image" Target="media/image99.JP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jpeg"/><Relationship Id="rId120" Type="http://schemas.openxmlformats.org/officeDocument/2006/relationships/image" Target="media/image110.jpeg"/><Relationship Id="rId125" Type="http://schemas.openxmlformats.org/officeDocument/2006/relationships/image" Target="media/image115.jpeg"/><Relationship Id="rId141" Type="http://schemas.openxmlformats.org/officeDocument/2006/relationships/image" Target="media/image131.jpeg"/><Relationship Id="rId146" Type="http://schemas.openxmlformats.org/officeDocument/2006/relationships/image" Target="media/image136.jpeg"/><Relationship Id="rId167" Type="http://schemas.openxmlformats.org/officeDocument/2006/relationships/image" Target="media/image156.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1.png"/><Relationship Id="rId183" Type="http://schemas.openxmlformats.org/officeDocument/2006/relationships/hyperlink" Target="http://en.wikipedia.org/wiki/Database_design" TargetMode="External"/><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jpeg"/><Relationship Id="rId115" Type="http://schemas.openxmlformats.org/officeDocument/2006/relationships/image" Target="media/image105.jpeg"/><Relationship Id="rId131" Type="http://schemas.openxmlformats.org/officeDocument/2006/relationships/image" Target="media/image121.jpeg"/><Relationship Id="rId136" Type="http://schemas.openxmlformats.org/officeDocument/2006/relationships/image" Target="media/image126.jpeg"/><Relationship Id="rId157" Type="http://schemas.openxmlformats.org/officeDocument/2006/relationships/image" Target="media/image147.png"/><Relationship Id="rId178" Type="http://schemas.openxmlformats.org/officeDocument/2006/relationships/hyperlink" Target="http://www.visual-paradigm.com/product/vpuml/tutorials/" TargetMode="Externa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jpeg"/><Relationship Id="rId173" Type="http://schemas.openxmlformats.org/officeDocument/2006/relationships/image" Target="media/image16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jpeg"/><Relationship Id="rId147" Type="http://schemas.openxmlformats.org/officeDocument/2006/relationships/image" Target="media/image137.jpeg"/><Relationship Id="rId168" Type="http://schemas.openxmlformats.org/officeDocument/2006/relationships/image" Target="media/image157.emf"/><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jpeg"/><Relationship Id="rId142" Type="http://schemas.openxmlformats.org/officeDocument/2006/relationships/image" Target="media/image132.jpeg"/><Relationship Id="rId163" Type="http://schemas.openxmlformats.org/officeDocument/2006/relationships/image" Target="media/image152.png"/><Relationship Id="rId184"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jpeg"/><Relationship Id="rId67" Type="http://schemas.openxmlformats.org/officeDocument/2006/relationships/image" Target="media/image57.png"/><Relationship Id="rId116" Type="http://schemas.openxmlformats.org/officeDocument/2006/relationships/image" Target="media/image106.jpeg"/><Relationship Id="rId137" Type="http://schemas.openxmlformats.org/officeDocument/2006/relationships/image" Target="media/image127.jpeg"/><Relationship Id="rId158" Type="http://schemas.openxmlformats.org/officeDocument/2006/relationships/hyperlink" Target="http://cntt.epu.edu.vn/images/book_LeMinhHoang.pdf" TargetMode="External"/><Relationship Id="rId20" Type="http://schemas.openxmlformats.org/officeDocument/2006/relationships/image" Target="media/image10.png"/><Relationship Id="rId41" Type="http://schemas.openxmlformats.org/officeDocument/2006/relationships/image" Target="media/image31.jpe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jpeg"/><Relationship Id="rId132" Type="http://schemas.openxmlformats.org/officeDocument/2006/relationships/image" Target="media/image122.jpeg"/><Relationship Id="rId153" Type="http://schemas.openxmlformats.org/officeDocument/2006/relationships/image" Target="media/image143.jpeg"/><Relationship Id="rId174" Type="http://schemas.openxmlformats.org/officeDocument/2006/relationships/image" Target="media/image163.png"/><Relationship Id="rId179" Type="http://schemas.openxmlformats.org/officeDocument/2006/relationships/hyperlink" Target="http://en.wikipedia.org/wiki/Waterfall_model"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JPG"/><Relationship Id="rId127" Type="http://schemas.openxmlformats.org/officeDocument/2006/relationships/image" Target="media/image117.jpeg"/><Relationship Id="rId10" Type="http://schemas.openxmlformats.org/officeDocument/2006/relationships/endnotes" Target="endnotes.xml"/><Relationship Id="rId31" Type="http://schemas.openxmlformats.org/officeDocument/2006/relationships/image" Target="media/image21.jpe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jpeg"/><Relationship Id="rId143" Type="http://schemas.openxmlformats.org/officeDocument/2006/relationships/image" Target="media/image133.jpeg"/><Relationship Id="rId148" Type="http://schemas.openxmlformats.org/officeDocument/2006/relationships/image" Target="media/image138.jpeg"/><Relationship Id="rId164" Type="http://schemas.openxmlformats.org/officeDocument/2006/relationships/image" Target="media/image153.png"/><Relationship Id="rId169" Type="http://schemas.openxmlformats.org/officeDocument/2006/relationships/image" Target="media/image158.emf"/><Relationship Id="rId185" Type="http://schemas.openxmlformats.org/officeDocument/2006/relationships/theme" Target="theme/theme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C44AAE-F4F2-4560-8617-C4297B3CCFD2}">
  <ds:schemaRefs>
    <ds:schemaRef ds:uri="http://schemas.openxmlformats.org/officeDocument/2006/bibliography"/>
  </ds:schemaRefs>
</ds:datastoreItem>
</file>

<file path=customXml/itemProps2.xml><?xml version="1.0" encoding="utf-8"?>
<ds:datastoreItem xmlns:ds="http://schemas.openxmlformats.org/officeDocument/2006/customXml" ds:itemID="{5117FE5B-8A11-4BAB-9DC9-93929B00C001}">
  <ds:schemaRefs>
    <ds:schemaRef ds:uri="http://schemas.openxmlformats.org/officeDocument/2006/bibliography"/>
  </ds:schemaRefs>
</ds:datastoreItem>
</file>

<file path=customXml/itemProps3.xml><?xml version="1.0" encoding="utf-8"?>
<ds:datastoreItem xmlns:ds="http://schemas.openxmlformats.org/officeDocument/2006/customXml" ds:itemID="{3A73FEC6-CB8A-48CC-B46A-CF0C63890E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2223</TotalTime>
  <Pages>221</Pages>
  <Words>31628</Words>
  <Characters>180286</Characters>
  <Application>Microsoft Office Word</Application>
  <DocSecurity>0</DocSecurity>
  <Lines>1502</Lines>
  <Paragraphs>422</Paragraphs>
  <ScaleCrop>false</ScaleCrop>
  <HeadingPairs>
    <vt:vector size="2" baseType="variant">
      <vt:variant>
        <vt:lpstr>Title</vt:lpstr>
      </vt:variant>
      <vt:variant>
        <vt:i4>1</vt:i4>
      </vt:variant>
    </vt:vector>
  </HeadingPairs>
  <TitlesOfParts>
    <vt:vector size="1" baseType="lpstr">
      <vt:lpstr>TSMT | Final Report</vt:lpstr>
    </vt:vector>
  </TitlesOfParts>
  <Company>FPT University | SCHOOL OF ENGINEERING</Company>
  <LinksUpToDate>false</LinksUpToDate>
  <CharactersWithSpaces>211492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TSMT | Final Report</dc:title>
  <dc:creator>Tri Le Nguyen Huu</dc:creator>
  <cp:lastModifiedBy>TuanND60358</cp:lastModifiedBy>
  <cp:revision>37</cp:revision>
  <dcterms:created xsi:type="dcterms:W3CDTF">2014-04-19T02:41:00Z</dcterms:created>
  <dcterms:modified xsi:type="dcterms:W3CDTF">2014-05-25T12:33:00Z</dcterms:modified>
</cp:coreProperties>
</file>