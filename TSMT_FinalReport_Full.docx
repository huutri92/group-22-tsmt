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3D18FD2C" wp14:editId="02B55E93">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886318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B86BA3"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8863180" w:history="1">
            <w:r w:rsidR="00B86BA3" w:rsidRPr="005415CB">
              <w:rPr>
                <w:rStyle w:val="Hyperlink"/>
                <w:rFonts w:ascii="Times New Roman" w:hAnsi="Times New Roman" w:cs="Times New Roman"/>
                <w:b/>
                <w:noProof/>
              </w:rPr>
              <w:t>TABLE OF CONTENTS</w:t>
            </w:r>
            <w:r w:rsidR="00B86BA3">
              <w:rPr>
                <w:noProof/>
                <w:webHidden/>
              </w:rPr>
              <w:tab/>
            </w:r>
            <w:r w:rsidR="00B86BA3">
              <w:rPr>
                <w:noProof/>
                <w:webHidden/>
              </w:rPr>
              <w:fldChar w:fldCharType="begin"/>
            </w:r>
            <w:r w:rsidR="00B86BA3">
              <w:rPr>
                <w:noProof/>
                <w:webHidden/>
              </w:rPr>
              <w:instrText xml:space="preserve"> PAGEREF _Toc388863180 \h </w:instrText>
            </w:r>
            <w:r w:rsidR="00B86BA3">
              <w:rPr>
                <w:noProof/>
                <w:webHidden/>
              </w:rPr>
            </w:r>
            <w:r w:rsidR="00B86BA3">
              <w:rPr>
                <w:noProof/>
                <w:webHidden/>
              </w:rPr>
              <w:fldChar w:fldCharType="separate"/>
            </w:r>
            <w:r w:rsidR="00B86BA3">
              <w:rPr>
                <w:noProof/>
                <w:webHidden/>
              </w:rPr>
              <w:t>2</w:t>
            </w:r>
            <w:r w:rsidR="00B86BA3">
              <w:rPr>
                <w:noProof/>
                <w:webHidden/>
              </w:rPr>
              <w:fldChar w:fldCharType="end"/>
            </w:r>
          </w:hyperlink>
        </w:p>
        <w:p w:rsidR="00B86BA3" w:rsidRDefault="00B86BA3">
          <w:pPr>
            <w:pStyle w:val="TOC1"/>
            <w:tabs>
              <w:tab w:val="right" w:leader="hyphen" w:pos="9809"/>
            </w:tabs>
            <w:rPr>
              <w:noProof/>
              <w:lang w:eastAsia="en-US"/>
            </w:rPr>
          </w:pPr>
          <w:hyperlink w:anchor="_Toc388863181" w:history="1">
            <w:r w:rsidRPr="005415CB">
              <w:rPr>
                <w:rStyle w:val="Hyperlink"/>
                <w:b/>
                <w:noProof/>
              </w:rPr>
              <w:t>TABLE OF FIGURE</w:t>
            </w:r>
            <w:r>
              <w:rPr>
                <w:noProof/>
                <w:webHidden/>
              </w:rPr>
              <w:tab/>
            </w:r>
            <w:r>
              <w:rPr>
                <w:noProof/>
                <w:webHidden/>
              </w:rPr>
              <w:fldChar w:fldCharType="begin"/>
            </w:r>
            <w:r>
              <w:rPr>
                <w:noProof/>
                <w:webHidden/>
              </w:rPr>
              <w:instrText xml:space="preserve"> PAGEREF _Toc388863181 \h </w:instrText>
            </w:r>
            <w:r>
              <w:rPr>
                <w:noProof/>
                <w:webHidden/>
              </w:rPr>
            </w:r>
            <w:r>
              <w:rPr>
                <w:noProof/>
                <w:webHidden/>
              </w:rPr>
              <w:fldChar w:fldCharType="separate"/>
            </w:r>
            <w:r>
              <w:rPr>
                <w:noProof/>
                <w:webHidden/>
              </w:rPr>
              <w:t>10</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182" w:history="1">
            <w:r w:rsidRPr="005415CB">
              <w:rPr>
                <w:rStyle w:val="Hyperlink"/>
                <w:rFonts w:ascii="Times New Roman" w:hAnsi="Times New Roman" w:cs="Times New Roman"/>
                <w:b/>
                <w:noProof/>
              </w:rPr>
              <w:t>1.</w:t>
            </w:r>
            <w:r>
              <w:rPr>
                <w:noProof/>
                <w:lang w:eastAsia="en-US"/>
              </w:rPr>
              <w:tab/>
            </w:r>
            <w:r w:rsidRPr="005415CB">
              <w:rPr>
                <w:rStyle w:val="Hyperlink"/>
                <w:rFonts w:ascii="Times New Roman" w:hAnsi="Times New Roman" w:cs="Times New Roman"/>
                <w:b/>
                <w:noProof/>
              </w:rPr>
              <w:t>REPORT NO.1: INTRODUCTION</w:t>
            </w:r>
            <w:r>
              <w:rPr>
                <w:noProof/>
                <w:webHidden/>
              </w:rPr>
              <w:tab/>
            </w:r>
            <w:r>
              <w:rPr>
                <w:noProof/>
                <w:webHidden/>
              </w:rPr>
              <w:fldChar w:fldCharType="begin"/>
            </w:r>
            <w:r>
              <w:rPr>
                <w:noProof/>
                <w:webHidden/>
              </w:rPr>
              <w:instrText xml:space="preserve"> PAGEREF _Toc388863182 \h </w:instrText>
            </w:r>
            <w:r>
              <w:rPr>
                <w:noProof/>
                <w:webHidden/>
              </w:rPr>
            </w:r>
            <w:r>
              <w:rPr>
                <w:noProof/>
                <w:webHidden/>
              </w:rPr>
              <w:fldChar w:fldCharType="separate"/>
            </w:r>
            <w:r>
              <w:rPr>
                <w:noProof/>
                <w:webHidden/>
              </w:rPr>
              <w:t>11</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3" w:history="1">
            <w:r w:rsidRPr="005415CB">
              <w:rPr>
                <w:rStyle w:val="Hyperlink"/>
                <w:b/>
                <w:noProof/>
              </w:rPr>
              <w:t>1.1.</w:t>
            </w:r>
            <w:r>
              <w:rPr>
                <w:noProof/>
                <w:lang w:eastAsia="en-US"/>
              </w:rPr>
              <w:tab/>
            </w:r>
            <w:r w:rsidRPr="005415CB">
              <w:rPr>
                <w:rStyle w:val="Hyperlink"/>
                <w:b/>
                <w:noProof/>
              </w:rPr>
              <w:t>Project Information</w:t>
            </w:r>
            <w:r>
              <w:rPr>
                <w:noProof/>
                <w:webHidden/>
              </w:rPr>
              <w:tab/>
            </w:r>
            <w:r>
              <w:rPr>
                <w:noProof/>
                <w:webHidden/>
              </w:rPr>
              <w:fldChar w:fldCharType="begin"/>
            </w:r>
            <w:r>
              <w:rPr>
                <w:noProof/>
                <w:webHidden/>
              </w:rPr>
              <w:instrText xml:space="preserve"> PAGEREF _Toc388863183 \h </w:instrText>
            </w:r>
            <w:r>
              <w:rPr>
                <w:noProof/>
                <w:webHidden/>
              </w:rPr>
            </w:r>
            <w:r>
              <w:rPr>
                <w:noProof/>
                <w:webHidden/>
              </w:rPr>
              <w:fldChar w:fldCharType="separate"/>
            </w:r>
            <w:r>
              <w:rPr>
                <w:noProof/>
                <w:webHidden/>
              </w:rPr>
              <w:t>11</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4" w:history="1">
            <w:r w:rsidRPr="005415CB">
              <w:rPr>
                <w:rStyle w:val="Hyperlink"/>
                <w:b/>
                <w:noProof/>
              </w:rPr>
              <w:t>1.2.</w:t>
            </w:r>
            <w:r>
              <w:rPr>
                <w:noProof/>
                <w:lang w:eastAsia="en-US"/>
              </w:rPr>
              <w:tab/>
            </w:r>
            <w:r w:rsidRPr="005415CB">
              <w:rPr>
                <w:rStyle w:val="Hyperlink"/>
                <w:b/>
                <w:noProof/>
              </w:rPr>
              <w:t>Acronym and Definition</w:t>
            </w:r>
            <w:r>
              <w:rPr>
                <w:noProof/>
                <w:webHidden/>
              </w:rPr>
              <w:tab/>
            </w:r>
            <w:r>
              <w:rPr>
                <w:noProof/>
                <w:webHidden/>
              </w:rPr>
              <w:fldChar w:fldCharType="begin"/>
            </w:r>
            <w:r>
              <w:rPr>
                <w:noProof/>
                <w:webHidden/>
              </w:rPr>
              <w:instrText xml:space="preserve"> PAGEREF _Toc388863184 \h </w:instrText>
            </w:r>
            <w:r>
              <w:rPr>
                <w:noProof/>
                <w:webHidden/>
              </w:rPr>
            </w:r>
            <w:r>
              <w:rPr>
                <w:noProof/>
                <w:webHidden/>
              </w:rPr>
              <w:fldChar w:fldCharType="separate"/>
            </w:r>
            <w:r>
              <w:rPr>
                <w:noProof/>
                <w:webHidden/>
              </w:rPr>
              <w:t>11</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5" w:history="1">
            <w:r w:rsidRPr="005415CB">
              <w:rPr>
                <w:rStyle w:val="Hyperlink"/>
                <w:b/>
                <w:noProof/>
              </w:rPr>
              <w:t>1.3.</w:t>
            </w:r>
            <w:r>
              <w:rPr>
                <w:noProof/>
                <w:lang w:eastAsia="en-US"/>
              </w:rPr>
              <w:tab/>
            </w:r>
            <w:r w:rsidRPr="005415CB">
              <w:rPr>
                <w:rStyle w:val="Hyperlink"/>
                <w:b/>
                <w:noProof/>
              </w:rPr>
              <w:t>Introduction</w:t>
            </w:r>
            <w:r>
              <w:rPr>
                <w:noProof/>
                <w:webHidden/>
              </w:rPr>
              <w:tab/>
            </w:r>
            <w:r>
              <w:rPr>
                <w:noProof/>
                <w:webHidden/>
              </w:rPr>
              <w:fldChar w:fldCharType="begin"/>
            </w:r>
            <w:r>
              <w:rPr>
                <w:noProof/>
                <w:webHidden/>
              </w:rPr>
              <w:instrText xml:space="preserve"> PAGEREF _Toc388863185 \h </w:instrText>
            </w:r>
            <w:r>
              <w:rPr>
                <w:noProof/>
                <w:webHidden/>
              </w:rPr>
            </w:r>
            <w:r>
              <w:rPr>
                <w:noProof/>
                <w:webHidden/>
              </w:rPr>
              <w:fldChar w:fldCharType="separate"/>
            </w:r>
            <w:r>
              <w:rPr>
                <w:noProof/>
                <w:webHidden/>
              </w:rPr>
              <w:t>11</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6" w:history="1">
            <w:r w:rsidRPr="005415CB">
              <w:rPr>
                <w:rStyle w:val="Hyperlink"/>
                <w:b/>
                <w:noProof/>
              </w:rPr>
              <w:t>1.4.</w:t>
            </w:r>
            <w:r>
              <w:rPr>
                <w:noProof/>
                <w:lang w:eastAsia="en-US"/>
              </w:rPr>
              <w:tab/>
            </w:r>
            <w:r w:rsidRPr="005415CB">
              <w:rPr>
                <w:rStyle w:val="Hyperlink"/>
                <w:b/>
                <w:noProof/>
              </w:rPr>
              <w:t>Overview of Existing Methods</w:t>
            </w:r>
            <w:r>
              <w:rPr>
                <w:noProof/>
                <w:webHidden/>
              </w:rPr>
              <w:tab/>
            </w:r>
            <w:r>
              <w:rPr>
                <w:noProof/>
                <w:webHidden/>
              </w:rPr>
              <w:fldChar w:fldCharType="begin"/>
            </w:r>
            <w:r>
              <w:rPr>
                <w:noProof/>
                <w:webHidden/>
              </w:rPr>
              <w:instrText xml:space="preserve"> PAGEREF _Toc388863186 \h </w:instrText>
            </w:r>
            <w:r>
              <w:rPr>
                <w:noProof/>
                <w:webHidden/>
              </w:rPr>
            </w:r>
            <w:r>
              <w:rPr>
                <w:noProof/>
                <w:webHidden/>
              </w:rPr>
              <w:fldChar w:fldCharType="separate"/>
            </w:r>
            <w:r>
              <w:rPr>
                <w:noProof/>
                <w:webHidden/>
              </w:rPr>
              <w:t>11</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7" w:history="1">
            <w:r w:rsidRPr="005415CB">
              <w:rPr>
                <w:rStyle w:val="Hyperlink"/>
                <w:b/>
                <w:noProof/>
              </w:rPr>
              <w:t>1.5.</w:t>
            </w:r>
            <w:r>
              <w:rPr>
                <w:noProof/>
                <w:lang w:eastAsia="en-US"/>
              </w:rPr>
              <w:tab/>
            </w:r>
            <w:r w:rsidRPr="005415CB">
              <w:rPr>
                <w:rStyle w:val="Hyperlink"/>
                <w:b/>
                <w:noProof/>
              </w:rPr>
              <w:t>Project Objective</w:t>
            </w:r>
            <w:r>
              <w:rPr>
                <w:noProof/>
                <w:webHidden/>
              </w:rPr>
              <w:tab/>
            </w:r>
            <w:r>
              <w:rPr>
                <w:noProof/>
                <w:webHidden/>
              </w:rPr>
              <w:fldChar w:fldCharType="begin"/>
            </w:r>
            <w:r>
              <w:rPr>
                <w:noProof/>
                <w:webHidden/>
              </w:rPr>
              <w:instrText xml:space="preserve"> PAGEREF _Toc388863187 \h </w:instrText>
            </w:r>
            <w:r>
              <w:rPr>
                <w:noProof/>
                <w:webHidden/>
              </w:rPr>
            </w:r>
            <w:r>
              <w:rPr>
                <w:noProof/>
                <w:webHidden/>
              </w:rPr>
              <w:fldChar w:fldCharType="separate"/>
            </w:r>
            <w:r>
              <w:rPr>
                <w:noProof/>
                <w:webHidden/>
              </w:rPr>
              <w:t>13</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8" w:history="1">
            <w:r w:rsidRPr="005415CB">
              <w:rPr>
                <w:rStyle w:val="Hyperlink"/>
                <w:b/>
                <w:noProof/>
              </w:rPr>
              <w:t>1.6.</w:t>
            </w:r>
            <w:r>
              <w:rPr>
                <w:noProof/>
                <w:lang w:eastAsia="en-US"/>
              </w:rPr>
              <w:tab/>
            </w:r>
            <w:r w:rsidRPr="005415CB">
              <w:rPr>
                <w:rStyle w:val="Hyperlink"/>
                <w:b/>
                <w:noProof/>
              </w:rPr>
              <w:t>Scope Definition</w:t>
            </w:r>
            <w:r>
              <w:rPr>
                <w:noProof/>
                <w:webHidden/>
              </w:rPr>
              <w:tab/>
            </w:r>
            <w:r>
              <w:rPr>
                <w:noProof/>
                <w:webHidden/>
              </w:rPr>
              <w:fldChar w:fldCharType="begin"/>
            </w:r>
            <w:r>
              <w:rPr>
                <w:noProof/>
                <w:webHidden/>
              </w:rPr>
              <w:instrText xml:space="preserve"> PAGEREF _Toc388863188 \h </w:instrText>
            </w:r>
            <w:r>
              <w:rPr>
                <w:noProof/>
                <w:webHidden/>
              </w:rPr>
            </w:r>
            <w:r>
              <w:rPr>
                <w:noProof/>
                <w:webHidden/>
              </w:rPr>
              <w:fldChar w:fldCharType="separate"/>
            </w:r>
            <w:r>
              <w:rPr>
                <w:noProof/>
                <w:webHidden/>
              </w:rPr>
              <w:t>13</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89" w:history="1">
            <w:r w:rsidRPr="005415CB">
              <w:rPr>
                <w:rStyle w:val="Hyperlink"/>
                <w:b/>
                <w:noProof/>
              </w:rPr>
              <w:t>1.7.</w:t>
            </w:r>
            <w:r>
              <w:rPr>
                <w:noProof/>
                <w:lang w:eastAsia="en-US"/>
              </w:rPr>
              <w:tab/>
            </w:r>
            <w:r w:rsidRPr="005415CB">
              <w:rPr>
                <w:rStyle w:val="Hyperlink"/>
                <w:b/>
                <w:noProof/>
              </w:rPr>
              <w:t>Main Project Success Criteria</w:t>
            </w:r>
            <w:r>
              <w:rPr>
                <w:noProof/>
                <w:webHidden/>
              </w:rPr>
              <w:tab/>
            </w:r>
            <w:r>
              <w:rPr>
                <w:noProof/>
                <w:webHidden/>
              </w:rPr>
              <w:fldChar w:fldCharType="begin"/>
            </w:r>
            <w:r>
              <w:rPr>
                <w:noProof/>
                <w:webHidden/>
              </w:rPr>
              <w:instrText xml:space="preserve"> PAGEREF _Toc388863189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90" w:history="1">
            <w:r w:rsidRPr="005415CB">
              <w:rPr>
                <w:rStyle w:val="Hyperlink"/>
                <w:b/>
                <w:noProof/>
              </w:rPr>
              <w:t>1.8.</w:t>
            </w:r>
            <w:r>
              <w:rPr>
                <w:noProof/>
                <w:lang w:eastAsia="en-US"/>
              </w:rPr>
              <w:tab/>
            </w:r>
            <w:r w:rsidRPr="005415CB">
              <w:rPr>
                <w:rStyle w:val="Hyperlink"/>
                <w:b/>
                <w:noProof/>
              </w:rPr>
              <w:t>Approach</w:t>
            </w:r>
            <w:bookmarkStart w:id="1" w:name="_GoBack"/>
            <w:bookmarkEnd w:id="1"/>
            <w:r>
              <w:rPr>
                <w:noProof/>
                <w:webHidden/>
              </w:rPr>
              <w:tab/>
            </w:r>
            <w:r>
              <w:rPr>
                <w:noProof/>
                <w:webHidden/>
              </w:rPr>
              <w:fldChar w:fldCharType="begin"/>
            </w:r>
            <w:r>
              <w:rPr>
                <w:noProof/>
                <w:webHidden/>
              </w:rPr>
              <w:instrText xml:space="preserve"> PAGEREF _Toc388863190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191" w:history="1">
            <w:r w:rsidRPr="005415CB">
              <w:rPr>
                <w:rStyle w:val="Hyperlink"/>
                <w:b/>
                <w:noProof/>
              </w:rPr>
              <w:t>1.9.</w:t>
            </w:r>
            <w:r>
              <w:rPr>
                <w:noProof/>
                <w:lang w:eastAsia="en-US"/>
              </w:rPr>
              <w:tab/>
            </w:r>
            <w:r w:rsidRPr="005415CB">
              <w:rPr>
                <w:rStyle w:val="Hyperlink"/>
                <w:b/>
                <w:noProof/>
              </w:rPr>
              <w:t>Functions</w:t>
            </w:r>
            <w:r>
              <w:rPr>
                <w:noProof/>
                <w:webHidden/>
              </w:rPr>
              <w:tab/>
            </w:r>
            <w:r>
              <w:rPr>
                <w:noProof/>
                <w:webHidden/>
              </w:rPr>
              <w:fldChar w:fldCharType="begin"/>
            </w:r>
            <w:r>
              <w:rPr>
                <w:noProof/>
                <w:webHidden/>
              </w:rPr>
              <w:instrText xml:space="preserve"> PAGEREF _Toc388863191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2" w:history="1">
            <w:r w:rsidRPr="005415CB">
              <w:rPr>
                <w:rStyle w:val="Hyperlink"/>
                <w:b/>
                <w:noProof/>
              </w:rPr>
              <w:t>1.9.1.</w:t>
            </w:r>
            <w:r>
              <w:rPr>
                <w:noProof/>
                <w:lang w:eastAsia="en-US"/>
              </w:rPr>
              <w:tab/>
            </w:r>
            <w:r w:rsidRPr="005415CB">
              <w:rPr>
                <w:rStyle w:val="Hyperlink"/>
                <w:b/>
                <w:noProof/>
              </w:rPr>
              <w:t>Functions for guests</w:t>
            </w:r>
            <w:r>
              <w:rPr>
                <w:noProof/>
                <w:webHidden/>
              </w:rPr>
              <w:tab/>
            </w:r>
            <w:r>
              <w:rPr>
                <w:noProof/>
                <w:webHidden/>
              </w:rPr>
              <w:fldChar w:fldCharType="begin"/>
            </w:r>
            <w:r>
              <w:rPr>
                <w:noProof/>
                <w:webHidden/>
              </w:rPr>
              <w:instrText xml:space="preserve"> PAGEREF _Toc388863192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3" w:history="1">
            <w:r w:rsidRPr="005415CB">
              <w:rPr>
                <w:rStyle w:val="Hyperlink"/>
                <w:b/>
                <w:noProof/>
              </w:rPr>
              <w:t>1.9.2.</w:t>
            </w:r>
            <w:r>
              <w:rPr>
                <w:noProof/>
                <w:lang w:eastAsia="en-US"/>
              </w:rPr>
              <w:tab/>
            </w:r>
            <w:r w:rsidRPr="005415CB">
              <w:rPr>
                <w:rStyle w:val="Hyperlink"/>
                <w:b/>
                <w:noProof/>
              </w:rPr>
              <w:t>Functions for candidates</w:t>
            </w:r>
            <w:r>
              <w:rPr>
                <w:noProof/>
                <w:webHidden/>
              </w:rPr>
              <w:tab/>
            </w:r>
            <w:r>
              <w:rPr>
                <w:noProof/>
                <w:webHidden/>
              </w:rPr>
              <w:fldChar w:fldCharType="begin"/>
            </w:r>
            <w:r>
              <w:rPr>
                <w:noProof/>
                <w:webHidden/>
              </w:rPr>
              <w:instrText xml:space="preserve"> PAGEREF _Toc388863193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4" w:history="1">
            <w:r w:rsidRPr="005415CB">
              <w:rPr>
                <w:rStyle w:val="Hyperlink"/>
                <w:b/>
                <w:noProof/>
              </w:rPr>
              <w:t>1.9.3.</w:t>
            </w:r>
            <w:r>
              <w:rPr>
                <w:noProof/>
                <w:lang w:eastAsia="en-US"/>
              </w:rPr>
              <w:tab/>
            </w:r>
            <w:r w:rsidRPr="005415CB">
              <w:rPr>
                <w:rStyle w:val="Hyperlink"/>
                <w:b/>
                <w:noProof/>
              </w:rPr>
              <w:t>Functions for sponsors</w:t>
            </w:r>
            <w:r>
              <w:rPr>
                <w:noProof/>
                <w:webHidden/>
              </w:rPr>
              <w:tab/>
            </w:r>
            <w:r>
              <w:rPr>
                <w:noProof/>
                <w:webHidden/>
              </w:rPr>
              <w:fldChar w:fldCharType="begin"/>
            </w:r>
            <w:r>
              <w:rPr>
                <w:noProof/>
                <w:webHidden/>
              </w:rPr>
              <w:instrText xml:space="preserve"> PAGEREF _Toc388863194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5" w:history="1">
            <w:r w:rsidRPr="005415CB">
              <w:rPr>
                <w:rStyle w:val="Hyperlink"/>
                <w:b/>
                <w:noProof/>
              </w:rPr>
              <w:t>1.9.4.</w:t>
            </w:r>
            <w:r>
              <w:rPr>
                <w:noProof/>
                <w:lang w:eastAsia="en-US"/>
              </w:rPr>
              <w:tab/>
            </w:r>
            <w:r w:rsidRPr="005415CB">
              <w:rPr>
                <w:rStyle w:val="Hyperlink"/>
                <w:b/>
                <w:noProof/>
              </w:rPr>
              <w:t>Functions for charities</w:t>
            </w:r>
            <w:r>
              <w:rPr>
                <w:noProof/>
                <w:webHidden/>
              </w:rPr>
              <w:tab/>
            </w:r>
            <w:r>
              <w:rPr>
                <w:noProof/>
                <w:webHidden/>
              </w:rPr>
              <w:fldChar w:fldCharType="begin"/>
            </w:r>
            <w:r>
              <w:rPr>
                <w:noProof/>
                <w:webHidden/>
              </w:rPr>
              <w:instrText xml:space="preserve"> PAGEREF _Toc388863195 \h </w:instrText>
            </w:r>
            <w:r>
              <w:rPr>
                <w:noProof/>
                <w:webHidden/>
              </w:rPr>
            </w:r>
            <w:r>
              <w:rPr>
                <w:noProof/>
                <w:webHidden/>
              </w:rPr>
              <w:fldChar w:fldCharType="separate"/>
            </w:r>
            <w:r>
              <w:rPr>
                <w:noProof/>
                <w:webHidden/>
              </w:rPr>
              <w:t>14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6" w:history="1">
            <w:r w:rsidRPr="005415CB">
              <w:rPr>
                <w:rStyle w:val="Hyperlink"/>
                <w:b/>
                <w:noProof/>
              </w:rPr>
              <w:t>1.9.5.</w:t>
            </w:r>
            <w:r>
              <w:rPr>
                <w:noProof/>
                <w:lang w:eastAsia="en-US"/>
              </w:rPr>
              <w:tab/>
            </w:r>
            <w:r w:rsidRPr="005415CB">
              <w:rPr>
                <w:rStyle w:val="Hyperlink"/>
                <w:b/>
                <w:noProof/>
              </w:rPr>
              <w:t>Functions for volunteers</w:t>
            </w:r>
            <w:r>
              <w:rPr>
                <w:noProof/>
                <w:webHidden/>
              </w:rPr>
              <w:tab/>
            </w:r>
            <w:r>
              <w:rPr>
                <w:noProof/>
                <w:webHidden/>
              </w:rPr>
              <w:fldChar w:fldCharType="begin"/>
            </w:r>
            <w:r>
              <w:rPr>
                <w:noProof/>
                <w:webHidden/>
              </w:rPr>
              <w:instrText xml:space="preserve"> PAGEREF _Toc388863196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197" w:history="1">
            <w:r w:rsidRPr="005415CB">
              <w:rPr>
                <w:rStyle w:val="Hyperlink"/>
                <w:b/>
                <w:noProof/>
              </w:rPr>
              <w:t>1.9.6.</w:t>
            </w:r>
            <w:r>
              <w:rPr>
                <w:noProof/>
                <w:lang w:eastAsia="en-US"/>
              </w:rPr>
              <w:tab/>
            </w:r>
            <w:r w:rsidRPr="005415CB">
              <w:rPr>
                <w:rStyle w:val="Hyperlink"/>
                <w:b/>
                <w:noProof/>
              </w:rPr>
              <w:t>Functions for system administration</w:t>
            </w:r>
            <w:r>
              <w:rPr>
                <w:noProof/>
                <w:webHidden/>
              </w:rPr>
              <w:tab/>
            </w:r>
            <w:r>
              <w:rPr>
                <w:noProof/>
                <w:webHidden/>
              </w:rPr>
              <w:fldChar w:fldCharType="begin"/>
            </w:r>
            <w:r>
              <w:rPr>
                <w:noProof/>
                <w:webHidden/>
              </w:rPr>
              <w:instrText xml:space="preserve"> PAGEREF _Toc388863197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2"/>
            <w:tabs>
              <w:tab w:val="left" w:pos="1100"/>
              <w:tab w:val="right" w:leader="hyphen" w:pos="9809"/>
            </w:tabs>
            <w:rPr>
              <w:noProof/>
              <w:lang w:eastAsia="en-US"/>
            </w:rPr>
          </w:pPr>
          <w:hyperlink w:anchor="_Toc388863198" w:history="1">
            <w:r w:rsidRPr="005415CB">
              <w:rPr>
                <w:rStyle w:val="Hyperlink"/>
                <w:b/>
                <w:noProof/>
              </w:rPr>
              <w:t>1.10.</w:t>
            </w:r>
            <w:r>
              <w:rPr>
                <w:noProof/>
                <w:lang w:eastAsia="en-US"/>
              </w:rPr>
              <w:tab/>
            </w:r>
            <w:r w:rsidRPr="005415CB">
              <w:rPr>
                <w:rStyle w:val="Hyperlink"/>
                <w:b/>
                <w:noProof/>
              </w:rPr>
              <w:t>Roles and Responsibility</w:t>
            </w:r>
            <w:r>
              <w:rPr>
                <w:noProof/>
                <w:webHidden/>
              </w:rPr>
              <w:tab/>
            </w:r>
            <w:r>
              <w:rPr>
                <w:noProof/>
                <w:webHidden/>
              </w:rPr>
              <w:fldChar w:fldCharType="begin"/>
            </w:r>
            <w:r>
              <w:rPr>
                <w:noProof/>
                <w:webHidden/>
              </w:rPr>
              <w:instrText xml:space="preserve"> PAGEREF _Toc388863198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199" w:history="1">
            <w:r w:rsidRPr="005415CB">
              <w:rPr>
                <w:rStyle w:val="Hyperlink"/>
                <w:rFonts w:ascii="Times New Roman" w:hAnsi="Times New Roman" w:cs="Times New Roman"/>
                <w:b/>
                <w:noProof/>
              </w:rPr>
              <w:t>2.</w:t>
            </w:r>
            <w:r>
              <w:rPr>
                <w:noProof/>
                <w:lang w:eastAsia="en-US"/>
              </w:rPr>
              <w:tab/>
            </w:r>
            <w:r w:rsidRPr="005415CB">
              <w:rPr>
                <w:rStyle w:val="Hyperlink"/>
                <w:rFonts w:ascii="Times New Roman" w:hAnsi="Times New Roman" w:cs="Times New Roman"/>
                <w:b/>
                <w:noProof/>
              </w:rPr>
              <w:t>REPORT NO.2: PROJECT MANAGEMENT PLAN (PMP)</w:t>
            </w:r>
            <w:r>
              <w:rPr>
                <w:noProof/>
                <w:webHidden/>
              </w:rPr>
              <w:tab/>
            </w:r>
            <w:r>
              <w:rPr>
                <w:noProof/>
                <w:webHidden/>
              </w:rPr>
              <w:fldChar w:fldCharType="begin"/>
            </w:r>
            <w:r>
              <w:rPr>
                <w:noProof/>
                <w:webHidden/>
              </w:rPr>
              <w:instrText xml:space="preserve"> PAGEREF _Toc388863199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00" w:history="1">
            <w:r w:rsidRPr="005415CB">
              <w:rPr>
                <w:rStyle w:val="Hyperlink"/>
                <w:b/>
                <w:noProof/>
              </w:rPr>
              <w:t>2.1.</w:t>
            </w:r>
            <w:r>
              <w:rPr>
                <w:noProof/>
                <w:lang w:eastAsia="en-US"/>
              </w:rPr>
              <w:tab/>
            </w:r>
            <w:r w:rsidRPr="005415CB">
              <w:rPr>
                <w:rStyle w:val="Hyperlink"/>
                <w:b/>
                <w:noProof/>
              </w:rPr>
              <w:t>Problem Definition</w:t>
            </w:r>
            <w:r>
              <w:rPr>
                <w:noProof/>
                <w:webHidden/>
              </w:rPr>
              <w:tab/>
            </w:r>
            <w:r>
              <w:rPr>
                <w:noProof/>
                <w:webHidden/>
              </w:rPr>
              <w:fldChar w:fldCharType="begin"/>
            </w:r>
            <w:r>
              <w:rPr>
                <w:noProof/>
                <w:webHidden/>
              </w:rPr>
              <w:instrText xml:space="preserve"> PAGEREF _Toc388863200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01" w:history="1">
            <w:r w:rsidRPr="005415CB">
              <w:rPr>
                <w:rStyle w:val="Hyperlink"/>
                <w:b/>
                <w:noProof/>
              </w:rPr>
              <w:t>2.1.1.</w:t>
            </w:r>
            <w:r>
              <w:rPr>
                <w:noProof/>
                <w:lang w:eastAsia="en-US"/>
              </w:rPr>
              <w:tab/>
            </w:r>
            <w:r w:rsidRPr="005415CB">
              <w:rPr>
                <w:rStyle w:val="Hyperlink"/>
                <w:b/>
                <w:noProof/>
              </w:rPr>
              <w:t>Name of this Capstone Project</w:t>
            </w:r>
            <w:r>
              <w:rPr>
                <w:noProof/>
                <w:webHidden/>
              </w:rPr>
              <w:tab/>
            </w:r>
            <w:r>
              <w:rPr>
                <w:noProof/>
                <w:webHidden/>
              </w:rPr>
              <w:fldChar w:fldCharType="begin"/>
            </w:r>
            <w:r>
              <w:rPr>
                <w:noProof/>
                <w:webHidden/>
              </w:rPr>
              <w:instrText xml:space="preserve"> PAGEREF _Toc388863201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02" w:history="1">
            <w:r w:rsidRPr="005415CB">
              <w:rPr>
                <w:rStyle w:val="Hyperlink"/>
                <w:b/>
                <w:noProof/>
              </w:rPr>
              <w:t>2.1.2.</w:t>
            </w:r>
            <w:r>
              <w:rPr>
                <w:noProof/>
                <w:lang w:eastAsia="en-US"/>
              </w:rPr>
              <w:tab/>
            </w:r>
            <w:r w:rsidRPr="005415CB">
              <w:rPr>
                <w:rStyle w:val="Hyperlink"/>
                <w:b/>
                <w:noProof/>
              </w:rPr>
              <w:t>Project Abstract</w:t>
            </w:r>
            <w:r>
              <w:rPr>
                <w:noProof/>
                <w:webHidden/>
              </w:rPr>
              <w:tab/>
            </w:r>
            <w:r>
              <w:rPr>
                <w:noProof/>
                <w:webHidden/>
              </w:rPr>
              <w:fldChar w:fldCharType="begin"/>
            </w:r>
            <w:r>
              <w:rPr>
                <w:noProof/>
                <w:webHidden/>
              </w:rPr>
              <w:instrText xml:space="preserve"> PAGEREF _Toc388863202 \h </w:instrText>
            </w:r>
            <w:r>
              <w:rPr>
                <w:noProof/>
                <w:webHidden/>
              </w:rPr>
            </w:r>
            <w:r>
              <w:rPr>
                <w:noProof/>
                <w:webHidden/>
              </w:rPr>
              <w:fldChar w:fldCharType="separate"/>
            </w:r>
            <w:r>
              <w:rPr>
                <w:noProof/>
                <w:webHidden/>
              </w:rPr>
              <w:t>15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03" w:history="1">
            <w:r w:rsidRPr="005415CB">
              <w:rPr>
                <w:rStyle w:val="Hyperlink"/>
                <w:b/>
                <w:noProof/>
              </w:rPr>
              <w:t>2.1.3.</w:t>
            </w:r>
            <w:r>
              <w:rPr>
                <w:noProof/>
                <w:lang w:eastAsia="en-US"/>
              </w:rPr>
              <w:tab/>
            </w:r>
            <w:r w:rsidRPr="005415CB">
              <w:rPr>
                <w:rStyle w:val="Hyperlink"/>
                <w:b/>
                <w:noProof/>
              </w:rPr>
              <w:t>Project Overview</w:t>
            </w:r>
            <w:r>
              <w:rPr>
                <w:noProof/>
                <w:webHidden/>
              </w:rPr>
              <w:tab/>
            </w:r>
            <w:r>
              <w:rPr>
                <w:noProof/>
                <w:webHidden/>
              </w:rPr>
              <w:fldChar w:fldCharType="begin"/>
            </w:r>
            <w:r>
              <w:rPr>
                <w:noProof/>
                <w:webHidden/>
              </w:rPr>
              <w:instrText xml:space="preserve"> PAGEREF _Toc388863203 \h </w:instrText>
            </w:r>
            <w:r>
              <w:rPr>
                <w:noProof/>
                <w:webHidden/>
              </w:rPr>
            </w:r>
            <w:r>
              <w:rPr>
                <w:noProof/>
                <w:webHidden/>
              </w:rPr>
              <w:fldChar w:fldCharType="separate"/>
            </w:r>
            <w:r>
              <w:rPr>
                <w:noProof/>
                <w:webHidden/>
              </w:rPr>
              <w:t>16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04" w:history="1">
            <w:r w:rsidRPr="005415CB">
              <w:rPr>
                <w:rStyle w:val="Hyperlink"/>
                <w:noProof/>
              </w:rPr>
              <w:t>2.1.3.1.</w:t>
            </w:r>
            <w:r>
              <w:rPr>
                <w:noProof/>
                <w:lang w:eastAsia="en-US"/>
              </w:rPr>
              <w:tab/>
            </w:r>
            <w:r w:rsidRPr="005415CB">
              <w:rPr>
                <w:rStyle w:val="Hyperlink"/>
                <w:noProof/>
              </w:rPr>
              <w:t>The Current System</w:t>
            </w:r>
            <w:r>
              <w:rPr>
                <w:noProof/>
                <w:webHidden/>
              </w:rPr>
              <w:tab/>
            </w:r>
            <w:r>
              <w:rPr>
                <w:noProof/>
                <w:webHidden/>
              </w:rPr>
              <w:fldChar w:fldCharType="begin"/>
            </w:r>
            <w:r>
              <w:rPr>
                <w:noProof/>
                <w:webHidden/>
              </w:rPr>
              <w:instrText xml:space="preserve"> PAGEREF _Toc388863204 \h </w:instrText>
            </w:r>
            <w:r>
              <w:rPr>
                <w:noProof/>
                <w:webHidden/>
              </w:rPr>
            </w:r>
            <w:r>
              <w:rPr>
                <w:noProof/>
                <w:webHidden/>
              </w:rPr>
              <w:fldChar w:fldCharType="separate"/>
            </w:r>
            <w:r>
              <w:rPr>
                <w:noProof/>
                <w:webHidden/>
              </w:rPr>
              <w:t>16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05" w:history="1">
            <w:r w:rsidRPr="005415CB">
              <w:rPr>
                <w:rStyle w:val="Hyperlink"/>
                <w:noProof/>
              </w:rPr>
              <w:t>2.1.3.2.</w:t>
            </w:r>
            <w:r>
              <w:rPr>
                <w:noProof/>
                <w:lang w:eastAsia="en-US"/>
              </w:rPr>
              <w:tab/>
            </w:r>
            <w:r w:rsidRPr="005415CB">
              <w:rPr>
                <w:rStyle w:val="Hyperlink"/>
                <w:noProof/>
              </w:rPr>
              <w:t>The Proposed System</w:t>
            </w:r>
            <w:r>
              <w:rPr>
                <w:noProof/>
                <w:webHidden/>
              </w:rPr>
              <w:tab/>
            </w:r>
            <w:r>
              <w:rPr>
                <w:noProof/>
                <w:webHidden/>
              </w:rPr>
              <w:fldChar w:fldCharType="begin"/>
            </w:r>
            <w:r>
              <w:rPr>
                <w:noProof/>
                <w:webHidden/>
              </w:rPr>
              <w:instrText xml:space="preserve"> PAGEREF _Toc388863205 \h </w:instrText>
            </w:r>
            <w:r>
              <w:rPr>
                <w:noProof/>
                <w:webHidden/>
              </w:rPr>
            </w:r>
            <w:r>
              <w:rPr>
                <w:noProof/>
                <w:webHidden/>
              </w:rPr>
              <w:fldChar w:fldCharType="separate"/>
            </w:r>
            <w:r>
              <w:rPr>
                <w:noProof/>
                <w:webHidden/>
              </w:rPr>
              <w:t>16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06" w:history="1">
            <w:r w:rsidRPr="005415CB">
              <w:rPr>
                <w:rStyle w:val="Hyperlink"/>
                <w:noProof/>
              </w:rPr>
              <w:t>2.1.3.3.</w:t>
            </w:r>
            <w:r>
              <w:rPr>
                <w:noProof/>
                <w:lang w:eastAsia="en-US"/>
              </w:rPr>
              <w:tab/>
            </w:r>
            <w:r w:rsidRPr="005415CB">
              <w:rPr>
                <w:rStyle w:val="Hyperlink"/>
                <w:noProof/>
              </w:rPr>
              <w:t>Boundaries of System</w:t>
            </w:r>
            <w:r>
              <w:rPr>
                <w:noProof/>
                <w:webHidden/>
              </w:rPr>
              <w:tab/>
            </w:r>
            <w:r>
              <w:rPr>
                <w:noProof/>
                <w:webHidden/>
              </w:rPr>
              <w:fldChar w:fldCharType="begin"/>
            </w:r>
            <w:r>
              <w:rPr>
                <w:noProof/>
                <w:webHidden/>
              </w:rPr>
              <w:instrText xml:space="preserve"> PAGEREF _Toc388863206 \h </w:instrText>
            </w:r>
            <w:r>
              <w:rPr>
                <w:noProof/>
                <w:webHidden/>
              </w:rPr>
            </w:r>
            <w:r>
              <w:rPr>
                <w:noProof/>
                <w:webHidden/>
              </w:rPr>
              <w:fldChar w:fldCharType="separate"/>
            </w:r>
            <w:r>
              <w:rPr>
                <w:noProof/>
                <w:webHidden/>
              </w:rPr>
              <w:t>16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07" w:history="1">
            <w:r w:rsidRPr="005415CB">
              <w:rPr>
                <w:rStyle w:val="Hyperlink"/>
                <w:noProof/>
              </w:rPr>
              <w:t>2.1.3.4.</w:t>
            </w:r>
            <w:r>
              <w:rPr>
                <w:noProof/>
                <w:lang w:eastAsia="en-US"/>
              </w:rPr>
              <w:tab/>
            </w:r>
            <w:r w:rsidRPr="005415CB">
              <w:rPr>
                <w:rStyle w:val="Hyperlink"/>
                <w:noProof/>
              </w:rPr>
              <w:t>Development Environment</w:t>
            </w:r>
            <w:r>
              <w:rPr>
                <w:noProof/>
                <w:webHidden/>
              </w:rPr>
              <w:tab/>
            </w:r>
            <w:r>
              <w:rPr>
                <w:noProof/>
                <w:webHidden/>
              </w:rPr>
              <w:fldChar w:fldCharType="begin"/>
            </w:r>
            <w:r>
              <w:rPr>
                <w:noProof/>
                <w:webHidden/>
              </w:rPr>
              <w:instrText xml:space="preserve"> PAGEREF _Toc388863207 \h </w:instrText>
            </w:r>
            <w:r>
              <w:rPr>
                <w:noProof/>
                <w:webHidden/>
              </w:rPr>
            </w:r>
            <w:r>
              <w:rPr>
                <w:noProof/>
                <w:webHidden/>
              </w:rPr>
              <w:fldChar w:fldCharType="separate"/>
            </w:r>
            <w:r>
              <w:rPr>
                <w:noProof/>
                <w:webHidden/>
              </w:rPr>
              <w:t>17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08" w:history="1">
            <w:r w:rsidRPr="005415CB">
              <w:rPr>
                <w:rStyle w:val="Hyperlink"/>
                <w:b/>
                <w:noProof/>
              </w:rPr>
              <w:t>2.2.</w:t>
            </w:r>
            <w:r>
              <w:rPr>
                <w:noProof/>
                <w:lang w:eastAsia="en-US"/>
              </w:rPr>
              <w:tab/>
            </w:r>
            <w:r w:rsidRPr="005415CB">
              <w:rPr>
                <w:rStyle w:val="Hyperlink"/>
                <w:b/>
                <w:noProof/>
              </w:rPr>
              <w:t>Project Organization</w:t>
            </w:r>
            <w:r>
              <w:rPr>
                <w:noProof/>
                <w:webHidden/>
              </w:rPr>
              <w:tab/>
            </w:r>
            <w:r>
              <w:rPr>
                <w:noProof/>
                <w:webHidden/>
              </w:rPr>
              <w:fldChar w:fldCharType="begin"/>
            </w:r>
            <w:r>
              <w:rPr>
                <w:noProof/>
                <w:webHidden/>
              </w:rPr>
              <w:instrText xml:space="preserve"> PAGEREF _Toc388863208 \h </w:instrText>
            </w:r>
            <w:r>
              <w:rPr>
                <w:noProof/>
                <w:webHidden/>
              </w:rPr>
            </w:r>
            <w:r>
              <w:rPr>
                <w:noProof/>
                <w:webHidden/>
              </w:rPr>
              <w:fldChar w:fldCharType="separate"/>
            </w:r>
            <w:r>
              <w:rPr>
                <w:noProof/>
                <w:webHidden/>
              </w:rPr>
              <w:t>17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09" w:history="1">
            <w:r w:rsidRPr="005415CB">
              <w:rPr>
                <w:rStyle w:val="Hyperlink"/>
                <w:b/>
                <w:noProof/>
              </w:rPr>
              <w:t>2.2.1.</w:t>
            </w:r>
            <w:r>
              <w:rPr>
                <w:noProof/>
                <w:lang w:eastAsia="en-US"/>
              </w:rPr>
              <w:tab/>
            </w:r>
            <w:r w:rsidRPr="005415CB">
              <w:rPr>
                <w:rStyle w:val="Hyperlink"/>
                <w:b/>
                <w:noProof/>
              </w:rPr>
              <w:t>Software Process Model</w:t>
            </w:r>
            <w:r>
              <w:rPr>
                <w:noProof/>
                <w:webHidden/>
              </w:rPr>
              <w:tab/>
            </w:r>
            <w:r>
              <w:rPr>
                <w:noProof/>
                <w:webHidden/>
              </w:rPr>
              <w:fldChar w:fldCharType="begin"/>
            </w:r>
            <w:r>
              <w:rPr>
                <w:noProof/>
                <w:webHidden/>
              </w:rPr>
              <w:instrText xml:space="preserve"> PAGEREF _Toc388863209 \h </w:instrText>
            </w:r>
            <w:r>
              <w:rPr>
                <w:noProof/>
                <w:webHidden/>
              </w:rPr>
            </w:r>
            <w:r>
              <w:rPr>
                <w:noProof/>
                <w:webHidden/>
              </w:rPr>
              <w:fldChar w:fldCharType="separate"/>
            </w:r>
            <w:r>
              <w:rPr>
                <w:noProof/>
                <w:webHidden/>
              </w:rPr>
              <w:t>17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10" w:history="1">
            <w:r w:rsidRPr="005415CB">
              <w:rPr>
                <w:rStyle w:val="Hyperlink"/>
                <w:b/>
                <w:noProof/>
              </w:rPr>
              <w:t>2.2.2.</w:t>
            </w:r>
            <w:r>
              <w:rPr>
                <w:noProof/>
                <w:lang w:eastAsia="en-US"/>
              </w:rPr>
              <w:tab/>
            </w:r>
            <w:r w:rsidRPr="005415CB">
              <w:rPr>
                <w:rStyle w:val="Hyperlink"/>
                <w:b/>
                <w:noProof/>
              </w:rPr>
              <w:t>Roles and Responsibilities</w:t>
            </w:r>
            <w:r>
              <w:rPr>
                <w:noProof/>
                <w:webHidden/>
              </w:rPr>
              <w:tab/>
            </w:r>
            <w:r>
              <w:rPr>
                <w:noProof/>
                <w:webHidden/>
              </w:rPr>
              <w:fldChar w:fldCharType="begin"/>
            </w:r>
            <w:r>
              <w:rPr>
                <w:noProof/>
                <w:webHidden/>
              </w:rPr>
              <w:instrText xml:space="preserve"> PAGEREF _Toc388863210 \h </w:instrText>
            </w:r>
            <w:r>
              <w:rPr>
                <w:noProof/>
                <w:webHidden/>
              </w:rPr>
            </w:r>
            <w:r>
              <w:rPr>
                <w:noProof/>
                <w:webHidden/>
              </w:rPr>
              <w:fldChar w:fldCharType="separate"/>
            </w:r>
            <w:r>
              <w:rPr>
                <w:noProof/>
                <w:webHidden/>
              </w:rPr>
              <w:t>19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11" w:history="1">
            <w:r w:rsidRPr="005415CB">
              <w:rPr>
                <w:rStyle w:val="Hyperlink"/>
                <w:b/>
                <w:noProof/>
              </w:rPr>
              <w:t>2.2.3.</w:t>
            </w:r>
            <w:r>
              <w:rPr>
                <w:noProof/>
                <w:lang w:eastAsia="en-US"/>
              </w:rPr>
              <w:tab/>
            </w:r>
            <w:r w:rsidRPr="005415CB">
              <w:rPr>
                <w:rStyle w:val="Hyperlink"/>
                <w:b/>
                <w:noProof/>
              </w:rPr>
              <w:t>Tools and Techniques</w:t>
            </w:r>
            <w:r>
              <w:rPr>
                <w:noProof/>
                <w:webHidden/>
              </w:rPr>
              <w:tab/>
            </w:r>
            <w:r>
              <w:rPr>
                <w:noProof/>
                <w:webHidden/>
              </w:rPr>
              <w:fldChar w:fldCharType="begin"/>
            </w:r>
            <w:r>
              <w:rPr>
                <w:noProof/>
                <w:webHidden/>
              </w:rPr>
              <w:instrText xml:space="preserve"> PAGEREF _Toc388863211 \h </w:instrText>
            </w:r>
            <w:r>
              <w:rPr>
                <w:noProof/>
                <w:webHidden/>
              </w:rPr>
            </w:r>
            <w:r>
              <w:rPr>
                <w:noProof/>
                <w:webHidden/>
              </w:rPr>
              <w:fldChar w:fldCharType="separate"/>
            </w:r>
            <w:r>
              <w:rPr>
                <w:noProof/>
                <w:webHidden/>
              </w:rPr>
              <w:t>20</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12" w:history="1">
            <w:r w:rsidRPr="005415CB">
              <w:rPr>
                <w:rStyle w:val="Hyperlink"/>
                <w:b/>
                <w:noProof/>
              </w:rPr>
              <w:t>2.3.</w:t>
            </w:r>
            <w:r>
              <w:rPr>
                <w:noProof/>
                <w:lang w:eastAsia="en-US"/>
              </w:rPr>
              <w:tab/>
            </w:r>
            <w:r w:rsidRPr="005415CB">
              <w:rPr>
                <w:rStyle w:val="Hyperlink"/>
                <w:b/>
                <w:noProof/>
              </w:rPr>
              <w:t>Project Management Plan</w:t>
            </w:r>
            <w:r>
              <w:rPr>
                <w:noProof/>
                <w:webHidden/>
              </w:rPr>
              <w:tab/>
            </w:r>
            <w:r>
              <w:rPr>
                <w:noProof/>
                <w:webHidden/>
              </w:rPr>
              <w:fldChar w:fldCharType="begin"/>
            </w:r>
            <w:r>
              <w:rPr>
                <w:noProof/>
                <w:webHidden/>
              </w:rPr>
              <w:instrText xml:space="preserve"> PAGEREF _Toc388863212 \h </w:instrText>
            </w:r>
            <w:r>
              <w:rPr>
                <w:noProof/>
                <w:webHidden/>
              </w:rPr>
            </w:r>
            <w:r>
              <w:rPr>
                <w:noProof/>
                <w:webHidden/>
              </w:rPr>
              <w:fldChar w:fldCharType="separate"/>
            </w:r>
            <w:r>
              <w:rPr>
                <w:noProof/>
                <w:webHidden/>
              </w:rPr>
              <w:t>20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13" w:history="1">
            <w:r w:rsidRPr="005415CB">
              <w:rPr>
                <w:rStyle w:val="Hyperlink"/>
                <w:b/>
                <w:noProof/>
              </w:rPr>
              <w:t>2.3.1.</w:t>
            </w:r>
            <w:r>
              <w:rPr>
                <w:noProof/>
                <w:lang w:eastAsia="en-US"/>
              </w:rPr>
              <w:tab/>
            </w:r>
            <w:r w:rsidRPr="005415CB">
              <w:rPr>
                <w:rStyle w:val="Hyperlink"/>
                <w:b/>
                <w:noProof/>
              </w:rPr>
              <w:t>Task</w:t>
            </w:r>
            <w:r>
              <w:rPr>
                <w:noProof/>
                <w:webHidden/>
              </w:rPr>
              <w:tab/>
            </w:r>
            <w:r>
              <w:rPr>
                <w:noProof/>
                <w:webHidden/>
              </w:rPr>
              <w:fldChar w:fldCharType="begin"/>
            </w:r>
            <w:r>
              <w:rPr>
                <w:noProof/>
                <w:webHidden/>
              </w:rPr>
              <w:instrText xml:space="preserve"> PAGEREF _Toc388863213 \h </w:instrText>
            </w:r>
            <w:r>
              <w:rPr>
                <w:noProof/>
                <w:webHidden/>
              </w:rPr>
            </w:r>
            <w:r>
              <w:rPr>
                <w:noProof/>
                <w:webHidden/>
              </w:rPr>
              <w:fldChar w:fldCharType="separate"/>
            </w:r>
            <w:r>
              <w:rPr>
                <w:noProof/>
                <w:webHidden/>
              </w:rPr>
              <w:t>20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4" w:history="1">
            <w:r w:rsidRPr="005415CB">
              <w:rPr>
                <w:rStyle w:val="Hyperlink"/>
                <w:noProof/>
              </w:rPr>
              <w:t>2.3.1.1.</w:t>
            </w:r>
            <w:r>
              <w:rPr>
                <w:noProof/>
                <w:lang w:eastAsia="en-US"/>
              </w:rPr>
              <w:tab/>
            </w:r>
            <w:r w:rsidRPr="005415CB">
              <w:rPr>
                <w:rStyle w:val="Hyperlink"/>
                <w:noProof/>
              </w:rPr>
              <w:t>Task 1: Initiating</w:t>
            </w:r>
            <w:r>
              <w:rPr>
                <w:noProof/>
                <w:webHidden/>
              </w:rPr>
              <w:tab/>
            </w:r>
            <w:r>
              <w:rPr>
                <w:noProof/>
                <w:webHidden/>
              </w:rPr>
              <w:fldChar w:fldCharType="begin"/>
            </w:r>
            <w:r>
              <w:rPr>
                <w:noProof/>
                <w:webHidden/>
              </w:rPr>
              <w:instrText xml:space="preserve"> PAGEREF _Toc388863214 \h </w:instrText>
            </w:r>
            <w:r>
              <w:rPr>
                <w:noProof/>
                <w:webHidden/>
              </w:rPr>
            </w:r>
            <w:r>
              <w:rPr>
                <w:noProof/>
                <w:webHidden/>
              </w:rPr>
              <w:fldChar w:fldCharType="separate"/>
            </w:r>
            <w:r>
              <w:rPr>
                <w:noProof/>
                <w:webHidden/>
              </w:rPr>
              <w:t>20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5" w:history="1">
            <w:r w:rsidRPr="005415CB">
              <w:rPr>
                <w:rStyle w:val="Hyperlink"/>
                <w:noProof/>
              </w:rPr>
              <w:t>2.3.1.2.</w:t>
            </w:r>
            <w:r>
              <w:rPr>
                <w:noProof/>
                <w:lang w:eastAsia="en-US"/>
              </w:rPr>
              <w:tab/>
            </w:r>
            <w:r w:rsidRPr="005415CB">
              <w:rPr>
                <w:rStyle w:val="Hyperlink"/>
                <w:noProof/>
              </w:rPr>
              <w:t>Task 2: Planning</w:t>
            </w:r>
            <w:r>
              <w:rPr>
                <w:noProof/>
                <w:webHidden/>
              </w:rPr>
              <w:tab/>
            </w:r>
            <w:r>
              <w:rPr>
                <w:noProof/>
                <w:webHidden/>
              </w:rPr>
              <w:fldChar w:fldCharType="begin"/>
            </w:r>
            <w:r>
              <w:rPr>
                <w:noProof/>
                <w:webHidden/>
              </w:rPr>
              <w:instrText xml:space="preserve"> PAGEREF _Toc388863215 \h </w:instrText>
            </w:r>
            <w:r>
              <w:rPr>
                <w:noProof/>
                <w:webHidden/>
              </w:rPr>
            </w:r>
            <w:r>
              <w:rPr>
                <w:noProof/>
                <w:webHidden/>
              </w:rPr>
              <w:fldChar w:fldCharType="separate"/>
            </w:r>
            <w:r>
              <w:rPr>
                <w:noProof/>
                <w:webHidden/>
              </w:rPr>
              <w:t>20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6" w:history="1">
            <w:r w:rsidRPr="005415CB">
              <w:rPr>
                <w:rStyle w:val="Hyperlink"/>
                <w:noProof/>
              </w:rPr>
              <w:t>2.3.1.3.</w:t>
            </w:r>
            <w:r>
              <w:rPr>
                <w:noProof/>
                <w:lang w:eastAsia="en-US"/>
              </w:rPr>
              <w:tab/>
            </w:r>
            <w:r w:rsidRPr="005415CB">
              <w:rPr>
                <w:rStyle w:val="Hyperlink"/>
                <w:noProof/>
              </w:rPr>
              <w:t>Task 3: Creating Software Requirement Specification</w:t>
            </w:r>
            <w:r>
              <w:rPr>
                <w:noProof/>
                <w:webHidden/>
              </w:rPr>
              <w:tab/>
            </w:r>
            <w:r>
              <w:rPr>
                <w:noProof/>
                <w:webHidden/>
              </w:rPr>
              <w:fldChar w:fldCharType="begin"/>
            </w:r>
            <w:r>
              <w:rPr>
                <w:noProof/>
                <w:webHidden/>
              </w:rPr>
              <w:instrText xml:space="preserve"> PAGEREF _Toc388863216 \h </w:instrText>
            </w:r>
            <w:r>
              <w:rPr>
                <w:noProof/>
                <w:webHidden/>
              </w:rPr>
            </w:r>
            <w:r>
              <w:rPr>
                <w:noProof/>
                <w:webHidden/>
              </w:rPr>
              <w:fldChar w:fldCharType="separate"/>
            </w:r>
            <w:r>
              <w:rPr>
                <w:noProof/>
                <w:webHidden/>
              </w:rPr>
              <w:t>21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7" w:history="1">
            <w:r w:rsidRPr="005415CB">
              <w:rPr>
                <w:rStyle w:val="Hyperlink"/>
                <w:noProof/>
              </w:rPr>
              <w:t>2.3.1.4.</w:t>
            </w:r>
            <w:r>
              <w:rPr>
                <w:noProof/>
                <w:lang w:eastAsia="en-US"/>
              </w:rPr>
              <w:tab/>
            </w:r>
            <w:r w:rsidRPr="005415CB">
              <w:rPr>
                <w:rStyle w:val="Hyperlink"/>
                <w:noProof/>
              </w:rPr>
              <w:t>Task 4: Designing Database</w:t>
            </w:r>
            <w:r>
              <w:rPr>
                <w:noProof/>
                <w:webHidden/>
              </w:rPr>
              <w:tab/>
            </w:r>
            <w:r>
              <w:rPr>
                <w:noProof/>
                <w:webHidden/>
              </w:rPr>
              <w:fldChar w:fldCharType="begin"/>
            </w:r>
            <w:r>
              <w:rPr>
                <w:noProof/>
                <w:webHidden/>
              </w:rPr>
              <w:instrText xml:space="preserve"> PAGEREF _Toc388863217 \h </w:instrText>
            </w:r>
            <w:r>
              <w:rPr>
                <w:noProof/>
                <w:webHidden/>
              </w:rPr>
            </w:r>
            <w:r>
              <w:rPr>
                <w:noProof/>
                <w:webHidden/>
              </w:rPr>
              <w:fldChar w:fldCharType="separate"/>
            </w:r>
            <w:r>
              <w:rPr>
                <w:noProof/>
                <w:webHidden/>
              </w:rPr>
              <w:t>21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8" w:history="1">
            <w:r w:rsidRPr="005415CB">
              <w:rPr>
                <w:rStyle w:val="Hyperlink"/>
                <w:noProof/>
              </w:rPr>
              <w:t>2.3.1.5.</w:t>
            </w:r>
            <w:r>
              <w:rPr>
                <w:noProof/>
                <w:lang w:eastAsia="en-US"/>
              </w:rPr>
              <w:tab/>
            </w:r>
            <w:r w:rsidRPr="005415CB">
              <w:rPr>
                <w:rStyle w:val="Hyperlink"/>
                <w:noProof/>
              </w:rPr>
              <w:t>Task 5: Designing User Interface</w:t>
            </w:r>
            <w:r>
              <w:rPr>
                <w:noProof/>
                <w:webHidden/>
              </w:rPr>
              <w:tab/>
            </w:r>
            <w:r>
              <w:rPr>
                <w:noProof/>
                <w:webHidden/>
              </w:rPr>
              <w:fldChar w:fldCharType="begin"/>
            </w:r>
            <w:r>
              <w:rPr>
                <w:noProof/>
                <w:webHidden/>
              </w:rPr>
              <w:instrText xml:space="preserve"> PAGEREF _Toc388863218 \h </w:instrText>
            </w:r>
            <w:r>
              <w:rPr>
                <w:noProof/>
                <w:webHidden/>
              </w:rPr>
            </w:r>
            <w:r>
              <w:rPr>
                <w:noProof/>
                <w:webHidden/>
              </w:rPr>
              <w:fldChar w:fldCharType="separate"/>
            </w:r>
            <w:r>
              <w:rPr>
                <w:noProof/>
                <w:webHidden/>
              </w:rPr>
              <w:t>21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19" w:history="1">
            <w:r w:rsidRPr="005415CB">
              <w:rPr>
                <w:rStyle w:val="Hyperlink"/>
                <w:noProof/>
              </w:rPr>
              <w:t>2.3.1.6.</w:t>
            </w:r>
            <w:r>
              <w:rPr>
                <w:noProof/>
                <w:lang w:eastAsia="en-US"/>
              </w:rPr>
              <w:tab/>
            </w:r>
            <w:r w:rsidRPr="005415CB">
              <w:rPr>
                <w:rStyle w:val="Hyperlink"/>
                <w:noProof/>
              </w:rPr>
              <w:t>Task 6: Creating Software Design Description</w:t>
            </w:r>
            <w:r>
              <w:rPr>
                <w:noProof/>
                <w:webHidden/>
              </w:rPr>
              <w:tab/>
            </w:r>
            <w:r>
              <w:rPr>
                <w:noProof/>
                <w:webHidden/>
              </w:rPr>
              <w:fldChar w:fldCharType="begin"/>
            </w:r>
            <w:r>
              <w:rPr>
                <w:noProof/>
                <w:webHidden/>
              </w:rPr>
              <w:instrText xml:space="preserve"> PAGEREF _Toc388863219 \h </w:instrText>
            </w:r>
            <w:r>
              <w:rPr>
                <w:noProof/>
                <w:webHidden/>
              </w:rPr>
            </w:r>
            <w:r>
              <w:rPr>
                <w:noProof/>
                <w:webHidden/>
              </w:rPr>
              <w:fldChar w:fldCharType="separate"/>
            </w:r>
            <w:r>
              <w:rPr>
                <w:noProof/>
                <w:webHidden/>
              </w:rPr>
              <w:t>22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20" w:history="1">
            <w:r w:rsidRPr="005415CB">
              <w:rPr>
                <w:rStyle w:val="Hyperlink"/>
                <w:noProof/>
              </w:rPr>
              <w:t>2.3.1.7.</w:t>
            </w:r>
            <w:r>
              <w:rPr>
                <w:noProof/>
                <w:lang w:eastAsia="en-US"/>
              </w:rPr>
              <w:tab/>
            </w:r>
            <w:r w:rsidRPr="005415CB">
              <w:rPr>
                <w:rStyle w:val="Hyperlink"/>
                <w:noProof/>
              </w:rPr>
              <w:t>Task 7: Creating Coding Framework</w:t>
            </w:r>
            <w:r>
              <w:rPr>
                <w:noProof/>
                <w:webHidden/>
              </w:rPr>
              <w:tab/>
            </w:r>
            <w:r>
              <w:rPr>
                <w:noProof/>
                <w:webHidden/>
              </w:rPr>
              <w:fldChar w:fldCharType="begin"/>
            </w:r>
            <w:r>
              <w:rPr>
                <w:noProof/>
                <w:webHidden/>
              </w:rPr>
              <w:instrText xml:space="preserve"> PAGEREF _Toc388863220 \h </w:instrText>
            </w:r>
            <w:r>
              <w:rPr>
                <w:noProof/>
                <w:webHidden/>
              </w:rPr>
            </w:r>
            <w:r>
              <w:rPr>
                <w:noProof/>
                <w:webHidden/>
              </w:rPr>
              <w:fldChar w:fldCharType="separate"/>
            </w:r>
            <w:r>
              <w:rPr>
                <w:noProof/>
                <w:webHidden/>
              </w:rPr>
              <w:t>23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21" w:history="1">
            <w:r w:rsidRPr="005415CB">
              <w:rPr>
                <w:rStyle w:val="Hyperlink"/>
                <w:noProof/>
              </w:rPr>
              <w:t>2.3.1.8.</w:t>
            </w:r>
            <w:r>
              <w:rPr>
                <w:noProof/>
                <w:lang w:eastAsia="en-US"/>
              </w:rPr>
              <w:tab/>
            </w:r>
            <w:r w:rsidRPr="005415CB">
              <w:rPr>
                <w:rStyle w:val="Hyperlink"/>
                <w:noProof/>
              </w:rPr>
              <w:t>Task 8: Implementing</w:t>
            </w:r>
            <w:r>
              <w:rPr>
                <w:noProof/>
                <w:webHidden/>
              </w:rPr>
              <w:tab/>
            </w:r>
            <w:r>
              <w:rPr>
                <w:noProof/>
                <w:webHidden/>
              </w:rPr>
              <w:fldChar w:fldCharType="begin"/>
            </w:r>
            <w:r>
              <w:rPr>
                <w:noProof/>
                <w:webHidden/>
              </w:rPr>
              <w:instrText xml:space="preserve"> PAGEREF _Toc388863221 \h </w:instrText>
            </w:r>
            <w:r>
              <w:rPr>
                <w:noProof/>
                <w:webHidden/>
              </w:rPr>
            </w:r>
            <w:r>
              <w:rPr>
                <w:noProof/>
                <w:webHidden/>
              </w:rPr>
              <w:fldChar w:fldCharType="separate"/>
            </w:r>
            <w:r>
              <w:rPr>
                <w:noProof/>
                <w:webHidden/>
              </w:rPr>
              <w:t>23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22" w:history="1">
            <w:r w:rsidRPr="005415CB">
              <w:rPr>
                <w:rStyle w:val="Hyperlink"/>
                <w:noProof/>
              </w:rPr>
              <w:t>2.3.1.9.</w:t>
            </w:r>
            <w:r>
              <w:rPr>
                <w:noProof/>
                <w:lang w:eastAsia="en-US"/>
              </w:rPr>
              <w:tab/>
            </w:r>
            <w:r w:rsidRPr="005415CB">
              <w:rPr>
                <w:rStyle w:val="Hyperlink"/>
                <w:noProof/>
              </w:rPr>
              <w:t>Task 9: Preforming System Testing</w:t>
            </w:r>
            <w:r>
              <w:rPr>
                <w:noProof/>
                <w:webHidden/>
              </w:rPr>
              <w:tab/>
            </w:r>
            <w:r>
              <w:rPr>
                <w:noProof/>
                <w:webHidden/>
              </w:rPr>
              <w:fldChar w:fldCharType="begin"/>
            </w:r>
            <w:r>
              <w:rPr>
                <w:noProof/>
                <w:webHidden/>
              </w:rPr>
              <w:instrText xml:space="preserve"> PAGEREF _Toc388863222 \h </w:instrText>
            </w:r>
            <w:r>
              <w:rPr>
                <w:noProof/>
                <w:webHidden/>
              </w:rPr>
            </w:r>
            <w:r>
              <w:rPr>
                <w:noProof/>
                <w:webHidden/>
              </w:rPr>
              <w:fldChar w:fldCharType="separate"/>
            </w:r>
            <w:r>
              <w:rPr>
                <w:noProof/>
                <w:webHidden/>
              </w:rPr>
              <w:t>23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23" w:history="1">
            <w:r w:rsidRPr="005415CB">
              <w:rPr>
                <w:rStyle w:val="Hyperlink"/>
                <w:noProof/>
              </w:rPr>
              <w:t>2.3.1.10.</w:t>
            </w:r>
            <w:r>
              <w:rPr>
                <w:noProof/>
                <w:lang w:eastAsia="en-US"/>
              </w:rPr>
              <w:tab/>
            </w:r>
            <w:r w:rsidRPr="005415CB">
              <w:rPr>
                <w:rStyle w:val="Hyperlink"/>
                <w:noProof/>
              </w:rPr>
              <w:t>Task 10: Deployment and Input Initial Data</w:t>
            </w:r>
            <w:r>
              <w:rPr>
                <w:noProof/>
                <w:webHidden/>
              </w:rPr>
              <w:tab/>
            </w:r>
            <w:r>
              <w:rPr>
                <w:noProof/>
                <w:webHidden/>
              </w:rPr>
              <w:fldChar w:fldCharType="begin"/>
            </w:r>
            <w:r>
              <w:rPr>
                <w:noProof/>
                <w:webHidden/>
              </w:rPr>
              <w:instrText xml:space="preserve"> PAGEREF _Toc388863223 \h </w:instrText>
            </w:r>
            <w:r>
              <w:rPr>
                <w:noProof/>
                <w:webHidden/>
              </w:rPr>
            </w:r>
            <w:r>
              <w:rPr>
                <w:noProof/>
                <w:webHidden/>
              </w:rPr>
              <w:fldChar w:fldCharType="separate"/>
            </w:r>
            <w:r>
              <w:rPr>
                <w:noProof/>
                <w:webHidden/>
              </w:rPr>
              <w:t>24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24" w:history="1">
            <w:r w:rsidRPr="005415CB">
              <w:rPr>
                <w:rStyle w:val="Hyperlink"/>
                <w:noProof/>
              </w:rPr>
              <w:t>2.3.1.11.</w:t>
            </w:r>
            <w:r>
              <w:rPr>
                <w:noProof/>
                <w:lang w:eastAsia="en-US"/>
              </w:rPr>
              <w:tab/>
            </w:r>
            <w:r w:rsidRPr="005415CB">
              <w:rPr>
                <w:rStyle w:val="Hyperlink"/>
                <w:noProof/>
              </w:rPr>
              <w:t>Task 11: Writing User’s Manual</w:t>
            </w:r>
            <w:r>
              <w:rPr>
                <w:noProof/>
                <w:webHidden/>
              </w:rPr>
              <w:tab/>
            </w:r>
            <w:r>
              <w:rPr>
                <w:noProof/>
                <w:webHidden/>
              </w:rPr>
              <w:fldChar w:fldCharType="begin"/>
            </w:r>
            <w:r>
              <w:rPr>
                <w:noProof/>
                <w:webHidden/>
              </w:rPr>
              <w:instrText xml:space="preserve"> PAGEREF _Toc388863224 \h </w:instrText>
            </w:r>
            <w:r>
              <w:rPr>
                <w:noProof/>
                <w:webHidden/>
              </w:rPr>
            </w:r>
            <w:r>
              <w:rPr>
                <w:noProof/>
                <w:webHidden/>
              </w:rPr>
              <w:fldChar w:fldCharType="separate"/>
            </w:r>
            <w:r>
              <w:rPr>
                <w:noProof/>
                <w:webHidden/>
              </w:rPr>
              <w:t>24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25" w:history="1">
            <w:r w:rsidRPr="005415CB">
              <w:rPr>
                <w:rStyle w:val="Hyperlink"/>
                <w:b/>
                <w:noProof/>
              </w:rPr>
              <w:t>2.3.2.</w:t>
            </w:r>
            <w:r>
              <w:rPr>
                <w:noProof/>
                <w:lang w:eastAsia="en-US"/>
              </w:rPr>
              <w:tab/>
            </w:r>
            <w:r w:rsidRPr="005415CB">
              <w:rPr>
                <w:rStyle w:val="Hyperlink"/>
                <w:b/>
                <w:noProof/>
              </w:rPr>
              <w:t>Task Sheet: Assignments and Timetable</w:t>
            </w:r>
            <w:r>
              <w:rPr>
                <w:noProof/>
                <w:webHidden/>
              </w:rPr>
              <w:tab/>
            </w:r>
            <w:r>
              <w:rPr>
                <w:noProof/>
                <w:webHidden/>
              </w:rPr>
              <w:fldChar w:fldCharType="begin"/>
            </w:r>
            <w:r>
              <w:rPr>
                <w:noProof/>
                <w:webHidden/>
              </w:rPr>
              <w:instrText xml:space="preserve"> PAGEREF _Toc388863225 \h </w:instrText>
            </w:r>
            <w:r>
              <w:rPr>
                <w:noProof/>
                <w:webHidden/>
              </w:rPr>
            </w:r>
            <w:r>
              <w:rPr>
                <w:noProof/>
                <w:webHidden/>
              </w:rPr>
              <w:fldChar w:fldCharType="separate"/>
            </w:r>
            <w:r>
              <w:rPr>
                <w:noProof/>
                <w:webHidden/>
              </w:rPr>
              <w:t>25</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26" w:history="1">
            <w:r w:rsidRPr="005415CB">
              <w:rPr>
                <w:rStyle w:val="Hyperlink"/>
                <w:b/>
                <w:noProof/>
              </w:rPr>
              <w:t>2.4.</w:t>
            </w:r>
            <w:r>
              <w:rPr>
                <w:noProof/>
                <w:lang w:eastAsia="en-US"/>
              </w:rPr>
              <w:tab/>
            </w:r>
            <w:r w:rsidRPr="005415CB">
              <w:rPr>
                <w:rStyle w:val="Hyperlink"/>
                <w:b/>
                <w:noProof/>
              </w:rPr>
              <w:t>Convention Rules</w:t>
            </w:r>
            <w:r>
              <w:rPr>
                <w:noProof/>
                <w:webHidden/>
              </w:rPr>
              <w:tab/>
            </w:r>
            <w:r>
              <w:rPr>
                <w:noProof/>
                <w:webHidden/>
              </w:rPr>
              <w:fldChar w:fldCharType="begin"/>
            </w:r>
            <w:r>
              <w:rPr>
                <w:noProof/>
                <w:webHidden/>
              </w:rPr>
              <w:instrText xml:space="preserve"> PAGEREF _Toc388863226 \h </w:instrText>
            </w:r>
            <w:r>
              <w:rPr>
                <w:noProof/>
                <w:webHidden/>
              </w:rPr>
            </w:r>
            <w:r>
              <w:rPr>
                <w:noProof/>
                <w:webHidden/>
              </w:rPr>
              <w:fldChar w:fldCharType="separate"/>
            </w:r>
            <w:r>
              <w:rPr>
                <w:noProof/>
                <w:webHidden/>
              </w:rPr>
              <w:t>25</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227" w:history="1">
            <w:r w:rsidRPr="005415CB">
              <w:rPr>
                <w:rStyle w:val="Hyperlink"/>
                <w:rFonts w:ascii="Times New Roman" w:hAnsi="Times New Roman" w:cs="Times New Roman"/>
                <w:b/>
                <w:noProof/>
              </w:rPr>
              <w:t>3.</w:t>
            </w:r>
            <w:r>
              <w:rPr>
                <w:noProof/>
                <w:lang w:eastAsia="en-US"/>
              </w:rPr>
              <w:tab/>
            </w:r>
            <w:r w:rsidRPr="005415CB">
              <w:rPr>
                <w:rStyle w:val="Hyperlink"/>
                <w:rFonts w:ascii="Times New Roman" w:hAnsi="Times New Roman" w:cs="Times New Roman"/>
                <w:b/>
                <w:noProof/>
              </w:rPr>
              <w:t>REPORT NO.3: SYSTEM REQUIREMENT SPECIFICATION (SRS)</w:t>
            </w:r>
            <w:r>
              <w:rPr>
                <w:noProof/>
                <w:webHidden/>
              </w:rPr>
              <w:tab/>
            </w:r>
            <w:r>
              <w:rPr>
                <w:noProof/>
                <w:webHidden/>
              </w:rPr>
              <w:fldChar w:fldCharType="begin"/>
            </w:r>
            <w:r>
              <w:rPr>
                <w:noProof/>
                <w:webHidden/>
              </w:rPr>
              <w:instrText xml:space="preserve"> PAGEREF _Toc388863227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28" w:history="1">
            <w:r w:rsidRPr="005415CB">
              <w:rPr>
                <w:rStyle w:val="Hyperlink"/>
                <w:b/>
                <w:noProof/>
              </w:rPr>
              <w:t>3.1.</w:t>
            </w:r>
            <w:r>
              <w:rPr>
                <w:noProof/>
                <w:lang w:eastAsia="en-US"/>
              </w:rPr>
              <w:tab/>
            </w:r>
            <w:r w:rsidRPr="005415CB">
              <w:rPr>
                <w:rStyle w:val="Hyperlink"/>
                <w:b/>
                <w:noProof/>
              </w:rPr>
              <w:t>User Requirement Specification</w:t>
            </w:r>
            <w:r>
              <w:rPr>
                <w:noProof/>
                <w:webHidden/>
              </w:rPr>
              <w:tab/>
            </w:r>
            <w:r>
              <w:rPr>
                <w:noProof/>
                <w:webHidden/>
              </w:rPr>
              <w:fldChar w:fldCharType="begin"/>
            </w:r>
            <w:r>
              <w:rPr>
                <w:noProof/>
                <w:webHidden/>
              </w:rPr>
              <w:instrText xml:space="preserve"> PAGEREF _Toc388863228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29" w:history="1">
            <w:r w:rsidRPr="005415CB">
              <w:rPr>
                <w:rStyle w:val="Hyperlink"/>
                <w:b/>
                <w:noProof/>
              </w:rPr>
              <w:t>3.1.1.</w:t>
            </w:r>
            <w:r>
              <w:rPr>
                <w:noProof/>
                <w:lang w:eastAsia="en-US"/>
              </w:rPr>
              <w:tab/>
            </w:r>
            <w:r w:rsidRPr="005415CB">
              <w:rPr>
                <w:rStyle w:val="Hyperlink"/>
                <w:b/>
                <w:noProof/>
              </w:rPr>
              <w:t>Guest Requirements</w:t>
            </w:r>
            <w:r>
              <w:rPr>
                <w:noProof/>
                <w:webHidden/>
              </w:rPr>
              <w:tab/>
            </w:r>
            <w:r>
              <w:rPr>
                <w:noProof/>
                <w:webHidden/>
              </w:rPr>
              <w:fldChar w:fldCharType="begin"/>
            </w:r>
            <w:r>
              <w:rPr>
                <w:noProof/>
                <w:webHidden/>
              </w:rPr>
              <w:instrText xml:space="preserve"> PAGEREF _Toc388863229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0" w:history="1">
            <w:r w:rsidRPr="005415CB">
              <w:rPr>
                <w:rStyle w:val="Hyperlink"/>
                <w:b/>
                <w:noProof/>
              </w:rPr>
              <w:t>3.1.2.</w:t>
            </w:r>
            <w:r>
              <w:rPr>
                <w:noProof/>
                <w:lang w:eastAsia="en-US"/>
              </w:rPr>
              <w:tab/>
            </w:r>
            <w:r w:rsidRPr="005415CB">
              <w:rPr>
                <w:rStyle w:val="Hyperlink"/>
                <w:b/>
                <w:noProof/>
              </w:rPr>
              <w:t>Authorized User Requirements</w:t>
            </w:r>
            <w:r>
              <w:rPr>
                <w:noProof/>
                <w:webHidden/>
              </w:rPr>
              <w:tab/>
            </w:r>
            <w:r>
              <w:rPr>
                <w:noProof/>
                <w:webHidden/>
              </w:rPr>
              <w:fldChar w:fldCharType="begin"/>
            </w:r>
            <w:r>
              <w:rPr>
                <w:noProof/>
                <w:webHidden/>
              </w:rPr>
              <w:instrText xml:space="preserve"> PAGEREF _Toc388863230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1" w:history="1">
            <w:r w:rsidRPr="005415CB">
              <w:rPr>
                <w:rStyle w:val="Hyperlink"/>
                <w:b/>
                <w:noProof/>
              </w:rPr>
              <w:t>3.1.3.</w:t>
            </w:r>
            <w:r>
              <w:rPr>
                <w:noProof/>
                <w:lang w:eastAsia="en-US"/>
              </w:rPr>
              <w:tab/>
            </w:r>
            <w:r w:rsidRPr="005415CB">
              <w:rPr>
                <w:rStyle w:val="Hyperlink"/>
                <w:b/>
                <w:noProof/>
              </w:rPr>
              <w:t>Candidate Requirements</w:t>
            </w:r>
            <w:r>
              <w:rPr>
                <w:noProof/>
                <w:webHidden/>
              </w:rPr>
              <w:tab/>
            </w:r>
            <w:r>
              <w:rPr>
                <w:noProof/>
                <w:webHidden/>
              </w:rPr>
              <w:fldChar w:fldCharType="begin"/>
            </w:r>
            <w:r>
              <w:rPr>
                <w:noProof/>
                <w:webHidden/>
              </w:rPr>
              <w:instrText xml:space="preserve"> PAGEREF _Toc388863231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2" w:history="1">
            <w:r w:rsidRPr="005415CB">
              <w:rPr>
                <w:rStyle w:val="Hyperlink"/>
                <w:b/>
                <w:noProof/>
              </w:rPr>
              <w:t>3.1.4.</w:t>
            </w:r>
            <w:r>
              <w:rPr>
                <w:noProof/>
                <w:lang w:eastAsia="en-US"/>
              </w:rPr>
              <w:tab/>
            </w:r>
            <w:r w:rsidRPr="005415CB">
              <w:rPr>
                <w:rStyle w:val="Hyperlink"/>
                <w:b/>
                <w:noProof/>
              </w:rPr>
              <w:t>Sponsor Requirements</w:t>
            </w:r>
            <w:r>
              <w:rPr>
                <w:noProof/>
                <w:webHidden/>
              </w:rPr>
              <w:tab/>
            </w:r>
            <w:r>
              <w:rPr>
                <w:noProof/>
                <w:webHidden/>
              </w:rPr>
              <w:fldChar w:fldCharType="begin"/>
            </w:r>
            <w:r>
              <w:rPr>
                <w:noProof/>
                <w:webHidden/>
              </w:rPr>
              <w:instrText xml:space="preserve"> PAGEREF _Toc388863232 \h </w:instrText>
            </w:r>
            <w:r>
              <w:rPr>
                <w:noProof/>
                <w:webHidden/>
              </w:rPr>
            </w:r>
            <w:r>
              <w:rPr>
                <w:noProof/>
                <w:webHidden/>
              </w:rPr>
              <w:fldChar w:fldCharType="separate"/>
            </w:r>
            <w:r>
              <w:rPr>
                <w:noProof/>
                <w:webHidden/>
              </w:rPr>
              <w:t>26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3" w:history="1">
            <w:r w:rsidRPr="005415CB">
              <w:rPr>
                <w:rStyle w:val="Hyperlink"/>
                <w:b/>
                <w:noProof/>
              </w:rPr>
              <w:t>3.1.5.</w:t>
            </w:r>
            <w:r>
              <w:rPr>
                <w:noProof/>
                <w:lang w:eastAsia="en-US"/>
              </w:rPr>
              <w:tab/>
            </w:r>
            <w:r w:rsidRPr="005415CB">
              <w:rPr>
                <w:rStyle w:val="Hyperlink"/>
                <w:b/>
                <w:noProof/>
              </w:rPr>
              <w:t>Charity Requirements</w:t>
            </w:r>
            <w:r>
              <w:rPr>
                <w:noProof/>
                <w:webHidden/>
              </w:rPr>
              <w:tab/>
            </w:r>
            <w:r>
              <w:rPr>
                <w:noProof/>
                <w:webHidden/>
              </w:rPr>
              <w:fldChar w:fldCharType="begin"/>
            </w:r>
            <w:r>
              <w:rPr>
                <w:noProof/>
                <w:webHidden/>
              </w:rPr>
              <w:instrText xml:space="preserve"> PAGEREF _Toc388863233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4" w:history="1">
            <w:r w:rsidRPr="005415CB">
              <w:rPr>
                <w:rStyle w:val="Hyperlink"/>
                <w:b/>
                <w:noProof/>
              </w:rPr>
              <w:t>3.1.6.</w:t>
            </w:r>
            <w:r>
              <w:rPr>
                <w:noProof/>
                <w:lang w:eastAsia="en-US"/>
              </w:rPr>
              <w:tab/>
            </w:r>
            <w:r w:rsidRPr="005415CB">
              <w:rPr>
                <w:rStyle w:val="Hyperlink"/>
                <w:b/>
                <w:noProof/>
              </w:rPr>
              <w:t>Volunteer Requirements</w:t>
            </w:r>
            <w:r>
              <w:rPr>
                <w:noProof/>
                <w:webHidden/>
              </w:rPr>
              <w:tab/>
            </w:r>
            <w:r>
              <w:rPr>
                <w:noProof/>
                <w:webHidden/>
              </w:rPr>
              <w:fldChar w:fldCharType="begin"/>
            </w:r>
            <w:r>
              <w:rPr>
                <w:noProof/>
                <w:webHidden/>
              </w:rPr>
              <w:instrText xml:space="preserve"> PAGEREF _Toc388863234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5" w:history="1">
            <w:r w:rsidRPr="005415CB">
              <w:rPr>
                <w:rStyle w:val="Hyperlink"/>
                <w:b/>
                <w:noProof/>
              </w:rPr>
              <w:t>3.1.7.</w:t>
            </w:r>
            <w:r>
              <w:rPr>
                <w:noProof/>
                <w:lang w:eastAsia="en-US"/>
              </w:rPr>
              <w:tab/>
            </w:r>
            <w:r w:rsidRPr="005415CB">
              <w:rPr>
                <w:rStyle w:val="Hyperlink"/>
                <w:b/>
                <w:noProof/>
              </w:rPr>
              <w:t>Administrator Requirements</w:t>
            </w:r>
            <w:r>
              <w:rPr>
                <w:noProof/>
                <w:webHidden/>
              </w:rPr>
              <w:tab/>
            </w:r>
            <w:r>
              <w:rPr>
                <w:noProof/>
                <w:webHidden/>
              </w:rPr>
              <w:fldChar w:fldCharType="begin"/>
            </w:r>
            <w:r>
              <w:rPr>
                <w:noProof/>
                <w:webHidden/>
              </w:rPr>
              <w:instrText xml:space="preserve"> PAGEREF _Toc388863235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236" w:history="1">
            <w:r w:rsidRPr="005415CB">
              <w:rPr>
                <w:rStyle w:val="Hyperlink"/>
                <w:b/>
                <w:noProof/>
              </w:rPr>
              <w:t>3.2.</w:t>
            </w:r>
            <w:r>
              <w:rPr>
                <w:noProof/>
                <w:lang w:eastAsia="en-US"/>
              </w:rPr>
              <w:tab/>
            </w:r>
            <w:r w:rsidRPr="005415CB">
              <w:rPr>
                <w:rStyle w:val="Hyperlink"/>
                <w:b/>
                <w:noProof/>
              </w:rPr>
              <w:t>System Requirement Specification</w:t>
            </w:r>
            <w:r>
              <w:rPr>
                <w:noProof/>
                <w:webHidden/>
              </w:rPr>
              <w:tab/>
            </w:r>
            <w:r>
              <w:rPr>
                <w:noProof/>
                <w:webHidden/>
              </w:rPr>
              <w:fldChar w:fldCharType="begin"/>
            </w:r>
            <w:r>
              <w:rPr>
                <w:noProof/>
                <w:webHidden/>
              </w:rPr>
              <w:instrText xml:space="preserve"> PAGEREF _Toc388863236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37" w:history="1">
            <w:r w:rsidRPr="005415CB">
              <w:rPr>
                <w:rStyle w:val="Hyperlink"/>
                <w:b/>
                <w:noProof/>
              </w:rPr>
              <w:t>3.2.1.</w:t>
            </w:r>
            <w:r>
              <w:rPr>
                <w:noProof/>
                <w:lang w:eastAsia="en-US"/>
              </w:rPr>
              <w:tab/>
            </w:r>
            <w:r w:rsidRPr="005415CB">
              <w:rPr>
                <w:rStyle w:val="Hyperlink"/>
                <w:b/>
                <w:noProof/>
              </w:rPr>
              <w:t>External Interface Requirement</w:t>
            </w:r>
            <w:r>
              <w:rPr>
                <w:noProof/>
                <w:webHidden/>
              </w:rPr>
              <w:tab/>
            </w:r>
            <w:r>
              <w:rPr>
                <w:noProof/>
                <w:webHidden/>
              </w:rPr>
              <w:fldChar w:fldCharType="begin"/>
            </w:r>
            <w:r>
              <w:rPr>
                <w:noProof/>
                <w:webHidden/>
              </w:rPr>
              <w:instrText xml:space="preserve"> PAGEREF _Toc388863237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38" w:history="1">
            <w:r w:rsidRPr="005415CB">
              <w:rPr>
                <w:rStyle w:val="Hyperlink"/>
                <w:noProof/>
              </w:rPr>
              <w:t>3.2.1.1.</w:t>
            </w:r>
            <w:r>
              <w:rPr>
                <w:noProof/>
                <w:lang w:eastAsia="en-US"/>
              </w:rPr>
              <w:tab/>
            </w:r>
            <w:r w:rsidRPr="005415CB">
              <w:rPr>
                <w:rStyle w:val="Hyperlink"/>
                <w:noProof/>
              </w:rPr>
              <w:t>User Interfaces</w:t>
            </w:r>
            <w:r>
              <w:rPr>
                <w:noProof/>
                <w:webHidden/>
              </w:rPr>
              <w:tab/>
            </w:r>
            <w:r>
              <w:rPr>
                <w:noProof/>
                <w:webHidden/>
              </w:rPr>
              <w:fldChar w:fldCharType="begin"/>
            </w:r>
            <w:r>
              <w:rPr>
                <w:noProof/>
                <w:webHidden/>
              </w:rPr>
              <w:instrText xml:space="preserve"> PAGEREF _Toc388863238 \h </w:instrText>
            </w:r>
            <w:r>
              <w:rPr>
                <w:noProof/>
                <w:webHidden/>
              </w:rPr>
            </w:r>
            <w:r>
              <w:rPr>
                <w:noProof/>
                <w:webHidden/>
              </w:rPr>
              <w:fldChar w:fldCharType="separate"/>
            </w:r>
            <w:r>
              <w:rPr>
                <w:noProof/>
                <w:webHidden/>
              </w:rPr>
              <w:t>27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39" w:history="1">
            <w:r w:rsidRPr="005415CB">
              <w:rPr>
                <w:rStyle w:val="Hyperlink"/>
                <w:noProof/>
              </w:rPr>
              <w:t>3.2.1.2.</w:t>
            </w:r>
            <w:r>
              <w:rPr>
                <w:noProof/>
                <w:lang w:eastAsia="en-US"/>
              </w:rPr>
              <w:tab/>
            </w:r>
            <w:r w:rsidRPr="005415CB">
              <w:rPr>
                <w:rStyle w:val="Hyperlink"/>
                <w:noProof/>
              </w:rPr>
              <w:t>Hardware Interfaces</w:t>
            </w:r>
            <w:r>
              <w:rPr>
                <w:noProof/>
                <w:webHidden/>
              </w:rPr>
              <w:tab/>
            </w:r>
            <w:r>
              <w:rPr>
                <w:noProof/>
                <w:webHidden/>
              </w:rPr>
              <w:fldChar w:fldCharType="begin"/>
            </w:r>
            <w:r>
              <w:rPr>
                <w:noProof/>
                <w:webHidden/>
              </w:rPr>
              <w:instrText xml:space="preserve"> PAGEREF _Toc388863239 \h </w:instrText>
            </w:r>
            <w:r>
              <w:rPr>
                <w:noProof/>
                <w:webHidden/>
              </w:rPr>
            </w:r>
            <w:r>
              <w:rPr>
                <w:noProof/>
                <w:webHidden/>
              </w:rPr>
              <w:fldChar w:fldCharType="separate"/>
            </w:r>
            <w:r>
              <w:rPr>
                <w:noProof/>
                <w:webHidden/>
              </w:rPr>
              <w:t>28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40" w:history="1">
            <w:r w:rsidRPr="005415CB">
              <w:rPr>
                <w:rStyle w:val="Hyperlink"/>
                <w:noProof/>
              </w:rPr>
              <w:t>3.2.1.3.</w:t>
            </w:r>
            <w:r>
              <w:rPr>
                <w:noProof/>
                <w:lang w:eastAsia="en-US"/>
              </w:rPr>
              <w:tab/>
            </w:r>
            <w:r w:rsidRPr="005415CB">
              <w:rPr>
                <w:rStyle w:val="Hyperlink"/>
                <w:noProof/>
              </w:rPr>
              <w:t>Software Interfaces</w:t>
            </w:r>
            <w:r>
              <w:rPr>
                <w:noProof/>
                <w:webHidden/>
              </w:rPr>
              <w:tab/>
            </w:r>
            <w:r>
              <w:rPr>
                <w:noProof/>
                <w:webHidden/>
              </w:rPr>
              <w:fldChar w:fldCharType="begin"/>
            </w:r>
            <w:r>
              <w:rPr>
                <w:noProof/>
                <w:webHidden/>
              </w:rPr>
              <w:instrText xml:space="preserve"> PAGEREF _Toc388863240 \h </w:instrText>
            </w:r>
            <w:r>
              <w:rPr>
                <w:noProof/>
                <w:webHidden/>
              </w:rPr>
            </w:r>
            <w:r>
              <w:rPr>
                <w:noProof/>
                <w:webHidden/>
              </w:rPr>
              <w:fldChar w:fldCharType="separate"/>
            </w:r>
            <w:r>
              <w:rPr>
                <w:noProof/>
                <w:webHidden/>
              </w:rPr>
              <w:t>29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246" w:history="1">
            <w:r w:rsidRPr="005415CB">
              <w:rPr>
                <w:rStyle w:val="Hyperlink"/>
                <w:b/>
                <w:noProof/>
              </w:rPr>
              <w:t>3.2.2.</w:t>
            </w:r>
            <w:r>
              <w:rPr>
                <w:noProof/>
                <w:lang w:eastAsia="en-US"/>
              </w:rPr>
              <w:tab/>
            </w:r>
            <w:r w:rsidRPr="005415CB">
              <w:rPr>
                <w:rStyle w:val="Hyperlink"/>
                <w:b/>
                <w:noProof/>
              </w:rPr>
              <w:t>System Features</w:t>
            </w:r>
            <w:r>
              <w:rPr>
                <w:noProof/>
                <w:webHidden/>
              </w:rPr>
              <w:tab/>
            </w:r>
            <w:r>
              <w:rPr>
                <w:noProof/>
                <w:webHidden/>
              </w:rPr>
              <w:fldChar w:fldCharType="begin"/>
            </w:r>
            <w:r>
              <w:rPr>
                <w:noProof/>
                <w:webHidden/>
              </w:rPr>
              <w:instrText xml:space="preserve"> PAGEREF _Toc388863246 \h </w:instrText>
            </w:r>
            <w:r>
              <w:rPr>
                <w:noProof/>
                <w:webHidden/>
              </w:rPr>
            </w:r>
            <w:r>
              <w:rPr>
                <w:noProof/>
                <w:webHidden/>
              </w:rPr>
              <w:fldChar w:fldCharType="separate"/>
            </w:r>
            <w:r>
              <w:rPr>
                <w:noProof/>
                <w:webHidden/>
              </w:rPr>
              <w:t>29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47" w:history="1">
            <w:r w:rsidRPr="005415CB">
              <w:rPr>
                <w:rStyle w:val="Hyperlink"/>
                <w:noProof/>
              </w:rPr>
              <w:t>3.2.3.1.</w:t>
            </w:r>
            <w:r>
              <w:rPr>
                <w:noProof/>
                <w:lang w:eastAsia="en-US"/>
              </w:rPr>
              <w:tab/>
            </w:r>
            <w:r w:rsidRPr="005415CB">
              <w:rPr>
                <w:rStyle w:val="Hyperlink"/>
                <w:noProof/>
              </w:rPr>
              <w:t>Overall Use case diagram</w:t>
            </w:r>
            <w:r>
              <w:rPr>
                <w:noProof/>
                <w:webHidden/>
              </w:rPr>
              <w:tab/>
            </w:r>
            <w:r>
              <w:rPr>
                <w:noProof/>
                <w:webHidden/>
              </w:rPr>
              <w:fldChar w:fldCharType="begin"/>
            </w:r>
            <w:r>
              <w:rPr>
                <w:noProof/>
                <w:webHidden/>
              </w:rPr>
              <w:instrText xml:space="preserve"> PAGEREF _Toc388863247 \h </w:instrText>
            </w:r>
            <w:r>
              <w:rPr>
                <w:noProof/>
                <w:webHidden/>
              </w:rPr>
            </w:r>
            <w:r>
              <w:rPr>
                <w:noProof/>
                <w:webHidden/>
              </w:rPr>
              <w:fldChar w:fldCharType="separate"/>
            </w:r>
            <w:r>
              <w:rPr>
                <w:noProof/>
                <w:webHidden/>
              </w:rPr>
              <w:t>29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48" w:history="1">
            <w:r w:rsidRPr="005415CB">
              <w:rPr>
                <w:rStyle w:val="Hyperlink"/>
                <w:noProof/>
              </w:rPr>
              <w:t>3.2.3.2.</w:t>
            </w:r>
            <w:r>
              <w:rPr>
                <w:noProof/>
                <w:lang w:eastAsia="en-US"/>
              </w:rPr>
              <w:tab/>
            </w:r>
            <w:r w:rsidRPr="005415CB">
              <w:rPr>
                <w:rStyle w:val="Hyperlink"/>
                <w:noProof/>
              </w:rPr>
              <w:t>(Guest) Register</w:t>
            </w:r>
            <w:r>
              <w:rPr>
                <w:noProof/>
                <w:webHidden/>
              </w:rPr>
              <w:tab/>
            </w:r>
            <w:r>
              <w:rPr>
                <w:noProof/>
                <w:webHidden/>
              </w:rPr>
              <w:fldChar w:fldCharType="begin"/>
            </w:r>
            <w:r>
              <w:rPr>
                <w:noProof/>
                <w:webHidden/>
              </w:rPr>
              <w:instrText xml:space="preserve"> PAGEREF _Toc388863248 \h </w:instrText>
            </w:r>
            <w:r>
              <w:rPr>
                <w:noProof/>
                <w:webHidden/>
              </w:rPr>
            </w:r>
            <w:r>
              <w:rPr>
                <w:noProof/>
                <w:webHidden/>
              </w:rPr>
              <w:fldChar w:fldCharType="separate"/>
            </w:r>
            <w:r>
              <w:rPr>
                <w:noProof/>
                <w:webHidden/>
              </w:rPr>
              <w:t>31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49" w:history="1">
            <w:r w:rsidRPr="005415CB">
              <w:rPr>
                <w:rStyle w:val="Hyperlink"/>
                <w:noProof/>
              </w:rPr>
              <w:t>3.2.3.3.</w:t>
            </w:r>
            <w:r>
              <w:rPr>
                <w:noProof/>
                <w:lang w:eastAsia="en-US"/>
              </w:rPr>
              <w:tab/>
            </w:r>
            <w:r w:rsidRPr="005415CB">
              <w:rPr>
                <w:rStyle w:val="Hyperlink"/>
                <w:noProof/>
              </w:rPr>
              <w:t>(Authorized User) Edit Profile</w:t>
            </w:r>
            <w:r>
              <w:rPr>
                <w:noProof/>
                <w:webHidden/>
              </w:rPr>
              <w:tab/>
            </w:r>
            <w:r>
              <w:rPr>
                <w:noProof/>
                <w:webHidden/>
              </w:rPr>
              <w:fldChar w:fldCharType="begin"/>
            </w:r>
            <w:r>
              <w:rPr>
                <w:noProof/>
                <w:webHidden/>
              </w:rPr>
              <w:instrText xml:space="preserve"> PAGEREF _Toc388863249 \h </w:instrText>
            </w:r>
            <w:r>
              <w:rPr>
                <w:noProof/>
                <w:webHidden/>
              </w:rPr>
            </w:r>
            <w:r>
              <w:rPr>
                <w:noProof/>
                <w:webHidden/>
              </w:rPr>
              <w:fldChar w:fldCharType="separate"/>
            </w:r>
            <w:r>
              <w:rPr>
                <w:noProof/>
                <w:webHidden/>
              </w:rPr>
              <w:t>32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0" w:history="1">
            <w:r w:rsidRPr="005415CB">
              <w:rPr>
                <w:rStyle w:val="Hyperlink"/>
                <w:noProof/>
              </w:rPr>
              <w:t>3.2.3.4.</w:t>
            </w:r>
            <w:r>
              <w:rPr>
                <w:noProof/>
                <w:lang w:eastAsia="en-US"/>
              </w:rPr>
              <w:tab/>
            </w:r>
            <w:r w:rsidRPr="005415CB">
              <w:rPr>
                <w:rStyle w:val="Hyperlink"/>
                <w:noProof/>
              </w:rPr>
              <w:t>(Authorized) Logout</w:t>
            </w:r>
            <w:r>
              <w:rPr>
                <w:noProof/>
                <w:webHidden/>
              </w:rPr>
              <w:tab/>
            </w:r>
            <w:r>
              <w:rPr>
                <w:noProof/>
                <w:webHidden/>
              </w:rPr>
              <w:fldChar w:fldCharType="begin"/>
            </w:r>
            <w:r>
              <w:rPr>
                <w:noProof/>
                <w:webHidden/>
              </w:rPr>
              <w:instrText xml:space="preserve"> PAGEREF _Toc388863250 \h </w:instrText>
            </w:r>
            <w:r>
              <w:rPr>
                <w:noProof/>
                <w:webHidden/>
              </w:rPr>
            </w:r>
            <w:r>
              <w:rPr>
                <w:noProof/>
                <w:webHidden/>
              </w:rPr>
              <w:fldChar w:fldCharType="separate"/>
            </w:r>
            <w:r>
              <w:rPr>
                <w:noProof/>
                <w:webHidden/>
              </w:rPr>
              <w:t>35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1" w:history="1">
            <w:r w:rsidRPr="005415CB">
              <w:rPr>
                <w:rStyle w:val="Hyperlink"/>
                <w:noProof/>
              </w:rPr>
              <w:t>3.2.3.5.</w:t>
            </w:r>
            <w:r>
              <w:rPr>
                <w:noProof/>
                <w:lang w:eastAsia="en-US"/>
              </w:rPr>
              <w:tab/>
            </w:r>
            <w:r w:rsidRPr="005415CB">
              <w:rPr>
                <w:rStyle w:val="Hyperlink"/>
                <w:noProof/>
              </w:rPr>
              <w:t>(Guest) View News</w:t>
            </w:r>
            <w:r>
              <w:rPr>
                <w:noProof/>
                <w:webHidden/>
              </w:rPr>
              <w:tab/>
            </w:r>
            <w:r>
              <w:rPr>
                <w:noProof/>
                <w:webHidden/>
              </w:rPr>
              <w:fldChar w:fldCharType="begin"/>
            </w:r>
            <w:r>
              <w:rPr>
                <w:noProof/>
                <w:webHidden/>
              </w:rPr>
              <w:instrText xml:space="preserve"> PAGEREF _Toc388863251 \h </w:instrText>
            </w:r>
            <w:r>
              <w:rPr>
                <w:noProof/>
                <w:webHidden/>
              </w:rPr>
            </w:r>
            <w:r>
              <w:rPr>
                <w:noProof/>
                <w:webHidden/>
              </w:rPr>
              <w:fldChar w:fldCharType="separate"/>
            </w:r>
            <w:r>
              <w:rPr>
                <w:noProof/>
                <w:webHidden/>
              </w:rPr>
              <w:t>36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2" w:history="1">
            <w:r w:rsidRPr="005415CB">
              <w:rPr>
                <w:rStyle w:val="Hyperlink"/>
                <w:noProof/>
              </w:rPr>
              <w:t>3.2.3.6.</w:t>
            </w:r>
            <w:r>
              <w:rPr>
                <w:noProof/>
                <w:lang w:eastAsia="en-US"/>
              </w:rPr>
              <w:tab/>
            </w:r>
            <w:r w:rsidRPr="005415CB">
              <w:rPr>
                <w:rStyle w:val="Hyperlink"/>
                <w:noProof/>
              </w:rPr>
              <w:t>(Guest) Get New Feed</w:t>
            </w:r>
            <w:r>
              <w:rPr>
                <w:noProof/>
                <w:webHidden/>
              </w:rPr>
              <w:tab/>
            </w:r>
            <w:r>
              <w:rPr>
                <w:noProof/>
                <w:webHidden/>
              </w:rPr>
              <w:fldChar w:fldCharType="begin"/>
            </w:r>
            <w:r>
              <w:rPr>
                <w:noProof/>
                <w:webHidden/>
              </w:rPr>
              <w:instrText xml:space="preserve"> PAGEREF _Toc388863252 \h </w:instrText>
            </w:r>
            <w:r>
              <w:rPr>
                <w:noProof/>
                <w:webHidden/>
              </w:rPr>
            </w:r>
            <w:r>
              <w:rPr>
                <w:noProof/>
                <w:webHidden/>
              </w:rPr>
              <w:fldChar w:fldCharType="separate"/>
            </w:r>
            <w:r>
              <w:rPr>
                <w:noProof/>
                <w:webHidden/>
              </w:rPr>
              <w:t>37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3" w:history="1">
            <w:r w:rsidRPr="005415CB">
              <w:rPr>
                <w:rStyle w:val="Hyperlink"/>
                <w:noProof/>
              </w:rPr>
              <w:t>3.2.3.7.</w:t>
            </w:r>
            <w:r>
              <w:rPr>
                <w:noProof/>
                <w:lang w:eastAsia="en-US"/>
              </w:rPr>
              <w:tab/>
            </w:r>
            <w:r w:rsidRPr="005415CB">
              <w:rPr>
                <w:rStyle w:val="Hyperlink"/>
                <w:noProof/>
              </w:rPr>
              <w:t>(Admin) Manage University</w:t>
            </w:r>
            <w:r>
              <w:rPr>
                <w:noProof/>
                <w:webHidden/>
              </w:rPr>
              <w:tab/>
            </w:r>
            <w:r>
              <w:rPr>
                <w:noProof/>
                <w:webHidden/>
              </w:rPr>
              <w:fldChar w:fldCharType="begin"/>
            </w:r>
            <w:r>
              <w:rPr>
                <w:noProof/>
                <w:webHidden/>
              </w:rPr>
              <w:instrText xml:space="preserve"> PAGEREF _Toc388863253 \h </w:instrText>
            </w:r>
            <w:r>
              <w:rPr>
                <w:noProof/>
                <w:webHidden/>
              </w:rPr>
            </w:r>
            <w:r>
              <w:rPr>
                <w:noProof/>
                <w:webHidden/>
              </w:rPr>
              <w:fldChar w:fldCharType="separate"/>
            </w:r>
            <w:r>
              <w:rPr>
                <w:noProof/>
                <w:webHidden/>
              </w:rPr>
              <w:t>38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4" w:history="1">
            <w:r w:rsidRPr="005415CB">
              <w:rPr>
                <w:rStyle w:val="Hyperlink"/>
                <w:noProof/>
              </w:rPr>
              <w:t>3.2.3.8.</w:t>
            </w:r>
            <w:r>
              <w:rPr>
                <w:noProof/>
                <w:lang w:eastAsia="en-US"/>
              </w:rPr>
              <w:tab/>
            </w:r>
            <w:r w:rsidRPr="005415CB">
              <w:rPr>
                <w:rStyle w:val="Hyperlink"/>
                <w:noProof/>
              </w:rPr>
              <w:t>(Admin) Manage University – Add new university</w:t>
            </w:r>
            <w:r>
              <w:rPr>
                <w:noProof/>
                <w:webHidden/>
              </w:rPr>
              <w:tab/>
            </w:r>
            <w:r>
              <w:rPr>
                <w:noProof/>
                <w:webHidden/>
              </w:rPr>
              <w:fldChar w:fldCharType="begin"/>
            </w:r>
            <w:r>
              <w:rPr>
                <w:noProof/>
                <w:webHidden/>
              </w:rPr>
              <w:instrText xml:space="preserve"> PAGEREF _Toc388863254 \h </w:instrText>
            </w:r>
            <w:r>
              <w:rPr>
                <w:noProof/>
                <w:webHidden/>
              </w:rPr>
            </w:r>
            <w:r>
              <w:rPr>
                <w:noProof/>
                <w:webHidden/>
              </w:rPr>
              <w:fldChar w:fldCharType="separate"/>
            </w:r>
            <w:r>
              <w:rPr>
                <w:noProof/>
                <w:webHidden/>
              </w:rPr>
              <w:t>38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5" w:history="1">
            <w:r w:rsidRPr="005415CB">
              <w:rPr>
                <w:rStyle w:val="Hyperlink"/>
                <w:noProof/>
              </w:rPr>
              <w:t>3.2.3.9.</w:t>
            </w:r>
            <w:r>
              <w:rPr>
                <w:noProof/>
                <w:lang w:eastAsia="en-US"/>
              </w:rPr>
              <w:tab/>
            </w:r>
            <w:r w:rsidRPr="005415CB">
              <w:rPr>
                <w:rStyle w:val="Hyperlink"/>
                <w:noProof/>
              </w:rPr>
              <w:t>(Admin) Manage University – Edit university information</w:t>
            </w:r>
            <w:r>
              <w:rPr>
                <w:noProof/>
                <w:webHidden/>
              </w:rPr>
              <w:tab/>
            </w:r>
            <w:r>
              <w:rPr>
                <w:noProof/>
                <w:webHidden/>
              </w:rPr>
              <w:fldChar w:fldCharType="begin"/>
            </w:r>
            <w:r>
              <w:rPr>
                <w:noProof/>
                <w:webHidden/>
              </w:rPr>
              <w:instrText xml:space="preserve"> PAGEREF _Toc388863255 \h </w:instrText>
            </w:r>
            <w:r>
              <w:rPr>
                <w:noProof/>
                <w:webHidden/>
              </w:rPr>
            </w:r>
            <w:r>
              <w:rPr>
                <w:noProof/>
                <w:webHidden/>
              </w:rPr>
              <w:fldChar w:fldCharType="separate"/>
            </w:r>
            <w:r>
              <w:rPr>
                <w:noProof/>
                <w:webHidden/>
              </w:rPr>
              <w:t>40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6" w:history="1">
            <w:r w:rsidRPr="005415CB">
              <w:rPr>
                <w:rStyle w:val="Hyperlink"/>
                <w:noProof/>
              </w:rPr>
              <w:t>3.2.3.10.</w:t>
            </w:r>
            <w:r>
              <w:rPr>
                <w:noProof/>
                <w:lang w:eastAsia="en-US"/>
              </w:rPr>
              <w:tab/>
            </w:r>
            <w:r w:rsidRPr="005415CB">
              <w:rPr>
                <w:rStyle w:val="Hyperlink"/>
                <w:noProof/>
              </w:rPr>
              <w:t>(Admin) Manage Examination</w:t>
            </w:r>
            <w:r>
              <w:rPr>
                <w:noProof/>
                <w:webHidden/>
              </w:rPr>
              <w:tab/>
            </w:r>
            <w:r>
              <w:rPr>
                <w:noProof/>
                <w:webHidden/>
              </w:rPr>
              <w:fldChar w:fldCharType="begin"/>
            </w:r>
            <w:r>
              <w:rPr>
                <w:noProof/>
                <w:webHidden/>
              </w:rPr>
              <w:instrText xml:space="preserve"> PAGEREF _Toc388863256 \h </w:instrText>
            </w:r>
            <w:r>
              <w:rPr>
                <w:noProof/>
                <w:webHidden/>
              </w:rPr>
            </w:r>
            <w:r>
              <w:rPr>
                <w:noProof/>
                <w:webHidden/>
              </w:rPr>
              <w:fldChar w:fldCharType="separate"/>
            </w:r>
            <w:r>
              <w:rPr>
                <w:noProof/>
                <w:webHidden/>
              </w:rPr>
              <w:t>42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7" w:history="1">
            <w:r w:rsidRPr="005415CB">
              <w:rPr>
                <w:rStyle w:val="Hyperlink"/>
                <w:noProof/>
              </w:rPr>
              <w:t>3.2.3.11.</w:t>
            </w:r>
            <w:r>
              <w:rPr>
                <w:noProof/>
                <w:lang w:eastAsia="en-US"/>
              </w:rPr>
              <w:tab/>
            </w:r>
            <w:r w:rsidRPr="005415CB">
              <w:rPr>
                <w:rStyle w:val="Hyperlink"/>
                <w:noProof/>
              </w:rPr>
              <w:t>(Admin) Manage Examination – Add new examination</w:t>
            </w:r>
            <w:r>
              <w:rPr>
                <w:noProof/>
                <w:webHidden/>
              </w:rPr>
              <w:tab/>
            </w:r>
            <w:r>
              <w:rPr>
                <w:noProof/>
                <w:webHidden/>
              </w:rPr>
              <w:fldChar w:fldCharType="begin"/>
            </w:r>
            <w:r>
              <w:rPr>
                <w:noProof/>
                <w:webHidden/>
              </w:rPr>
              <w:instrText xml:space="preserve"> PAGEREF _Toc388863257 \h </w:instrText>
            </w:r>
            <w:r>
              <w:rPr>
                <w:noProof/>
                <w:webHidden/>
              </w:rPr>
            </w:r>
            <w:r>
              <w:rPr>
                <w:noProof/>
                <w:webHidden/>
              </w:rPr>
              <w:fldChar w:fldCharType="separate"/>
            </w:r>
            <w:r>
              <w:rPr>
                <w:noProof/>
                <w:webHidden/>
              </w:rPr>
              <w:t>42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8" w:history="1">
            <w:r w:rsidRPr="005415CB">
              <w:rPr>
                <w:rStyle w:val="Hyperlink"/>
                <w:noProof/>
              </w:rPr>
              <w:t>3.2.3.12.</w:t>
            </w:r>
            <w:r>
              <w:rPr>
                <w:noProof/>
                <w:lang w:eastAsia="en-US"/>
              </w:rPr>
              <w:tab/>
            </w:r>
            <w:r w:rsidRPr="005415CB">
              <w:rPr>
                <w:rStyle w:val="Hyperlink"/>
                <w:noProof/>
              </w:rPr>
              <w:t>(Admin) Manage Examination – Delete Examination</w:t>
            </w:r>
            <w:r>
              <w:rPr>
                <w:noProof/>
                <w:webHidden/>
              </w:rPr>
              <w:tab/>
            </w:r>
            <w:r>
              <w:rPr>
                <w:noProof/>
                <w:webHidden/>
              </w:rPr>
              <w:fldChar w:fldCharType="begin"/>
            </w:r>
            <w:r>
              <w:rPr>
                <w:noProof/>
                <w:webHidden/>
              </w:rPr>
              <w:instrText xml:space="preserve"> PAGEREF _Toc388863258 \h </w:instrText>
            </w:r>
            <w:r>
              <w:rPr>
                <w:noProof/>
                <w:webHidden/>
              </w:rPr>
            </w:r>
            <w:r>
              <w:rPr>
                <w:noProof/>
                <w:webHidden/>
              </w:rPr>
              <w:fldChar w:fldCharType="separate"/>
            </w:r>
            <w:r>
              <w:rPr>
                <w:noProof/>
                <w:webHidden/>
              </w:rPr>
              <w:t>44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59" w:history="1">
            <w:r w:rsidRPr="005415CB">
              <w:rPr>
                <w:rStyle w:val="Hyperlink"/>
                <w:noProof/>
              </w:rPr>
              <w:t>3.2.3.13.</w:t>
            </w:r>
            <w:r>
              <w:rPr>
                <w:noProof/>
                <w:lang w:eastAsia="en-US"/>
              </w:rPr>
              <w:tab/>
            </w:r>
            <w:r w:rsidRPr="005415CB">
              <w:rPr>
                <w:rStyle w:val="Hyperlink"/>
                <w:noProof/>
              </w:rPr>
              <w:t>(Admin) Manage University Examination – Add new university examination</w:t>
            </w:r>
            <w:r>
              <w:rPr>
                <w:noProof/>
                <w:webHidden/>
              </w:rPr>
              <w:tab/>
            </w:r>
            <w:r>
              <w:rPr>
                <w:noProof/>
                <w:webHidden/>
              </w:rPr>
              <w:fldChar w:fldCharType="begin"/>
            </w:r>
            <w:r>
              <w:rPr>
                <w:noProof/>
                <w:webHidden/>
              </w:rPr>
              <w:instrText xml:space="preserve"> PAGEREF _Toc388863259 \h </w:instrText>
            </w:r>
            <w:r>
              <w:rPr>
                <w:noProof/>
                <w:webHidden/>
              </w:rPr>
            </w:r>
            <w:r>
              <w:rPr>
                <w:noProof/>
                <w:webHidden/>
              </w:rPr>
              <w:fldChar w:fldCharType="separate"/>
            </w:r>
            <w:r>
              <w:rPr>
                <w:noProof/>
                <w:webHidden/>
              </w:rPr>
              <w:t>45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0" w:history="1">
            <w:r w:rsidRPr="005415CB">
              <w:rPr>
                <w:rStyle w:val="Hyperlink"/>
                <w:noProof/>
              </w:rPr>
              <w:t>3.2.3.14.</w:t>
            </w:r>
            <w:r>
              <w:rPr>
                <w:noProof/>
                <w:lang w:eastAsia="en-US"/>
              </w:rPr>
              <w:tab/>
            </w:r>
            <w:r w:rsidRPr="005415CB">
              <w:rPr>
                <w:rStyle w:val="Hyperlink"/>
                <w:noProof/>
              </w:rPr>
              <w:t>(Charity) Manage Charity Exam</w:t>
            </w:r>
            <w:r>
              <w:rPr>
                <w:noProof/>
                <w:webHidden/>
              </w:rPr>
              <w:tab/>
            </w:r>
            <w:r>
              <w:rPr>
                <w:noProof/>
                <w:webHidden/>
              </w:rPr>
              <w:fldChar w:fldCharType="begin"/>
            </w:r>
            <w:r>
              <w:rPr>
                <w:noProof/>
                <w:webHidden/>
              </w:rPr>
              <w:instrText xml:space="preserve"> PAGEREF _Toc388863260 \h </w:instrText>
            </w:r>
            <w:r>
              <w:rPr>
                <w:noProof/>
                <w:webHidden/>
              </w:rPr>
            </w:r>
            <w:r>
              <w:rPr>
                <w:noProof/>
                <w:webHidden/>
              </w:rPr>
              <w:fldChar w:fldCharType="separate"/>
            </w:r>
            <w:r>
              <w:rPr>
                <w:noProof/>
                <w:webHidden/>
              </w:rPr>
              <w:t>47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1" w:history="1">
            <w:r w:rsidRPr="005415CB">
              <w:rPr>
                <w:rStyle w:val="Hyperlink"/>
                <w:noProof/>
              </w:rPr>
              <w:t>3.2.3.15.</w:t>
            </w:r>
            <w:r>
              <w:rPr>
                <w:noProof/>
                <w:lang w:eastAsia="en-US"/>
              </w:rPr>
              <w:tab/>
            </w:r>
            <w:r w:rsidRPr="005415CB">
              <w:rPr>
                <w:rStyle w:val="Hyperlink"/>
                <w:noProof/>
              </w:rPr>
              <w:t>(Charity) Manage Charity Exam – Add charity exam</w:t>
            </w:r>
            <w:r>
              <w:rPr>
                <w:noProof/>
                <w:webHidden/>
              </w:rPr>
              <w:tab/>
            </w:r>
            <w:r>
              <w:rPr>
                <w:noProof/>
                <w:webHidden/>
              </w:rPr>
              <w:fldChar w:fldCharType="begin"/>
            </w:r>
            <w:r>
              <w:rPr>
                <w:noProof/>
                <w:webHidden/>
              </w:rPr>
              <w:instrText xml:space="preserve"> PAGEREF _Toc388863261 \h </w:instrText>
            </w:r>
            <w:r>
              <w:rPr>
                <w:noProof/>
                <w:webHidden/>
              </w:rPr>
            </w:r>
            <w:r>
              <w:rPr>
                <w:noProof/>
                <w:webHidden/>
              </w:rPr>
              <w:fldChar w:fldCharType="separate"/>
            </w:r>
            <w:r>
              <w:rPr>
                <w:noProof/>
                <w:webHidden/>
              </w:rPr>
              <w:t>47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2" w:history="1">
            <w:r w:rsidRPr="005415CB">
              <w:rPr>
                <w:rStyle w:val="Hyperlink"/>
                <w:noProof/>
              </w:rPr>
              <w:t>3.2.3.16.</w:t>
            </w:r>
            <w:r>
              <w:rPr>
                <w:noProof/>
                <w:lang w:eastAsia="en-US"/>
              </w:rPr>
              <w:tab/>
            </w:r>
            <w:r w:rsidRPr="005415CB">
              <w:rPr>
                <w:rStyle w:val="Hyperlink"/>
                <w:noProof/>
              </w:rPr>
              <w:t>(Charity) Manage Charity Exam – Edit Charity Exam</w:t>
            </w:r>
            <w:r>
              <w:rPr>
                <w:noProof/>
                <w:webHidden/>
              </w:rPr>
              <w:tab/>
            </w:r>
            <w:r>
              <w:rPr>
                <w:noProof/>
                <w:webHidden/>
              </w:rPr>
              <w:fldChar w:fldCharType="begin"/>
            </w:r>
            <w:r>
              <w:rPr>
                <w:noProof/>
                <w:webHidden/>
              </w:rPr>
              <w:instrText xml:space="preserve"> PAGEREF _Toc388863262 \h </w:instrText>
            </w:r>
            <w:r>
              <w:rPr>
                <w:noProof/>
                <w:webHidden/>
              </w:rPr>
            </w:r>
            <w:r>
              <w:rPr>
                <w:noProof/>
                <w:webHidden/>
              </w:rPr>
              <w:fldChar w:fldCharType="separate"/>
            </w:r>
            <w:r>
              <w:rPr>
                <w:noProof/>
                <w:webHidden/>
              </w:rPr>
              <w:t>49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3" w:history="1">
            <w:r w:rsidRPr="005415CB">
              <w:rPr>
                <w:rStyle w:val="Hyperlink"/>
                <w:noProof/>
              </w:rPr>
              <w:t>3.2.3.17.</w:t>
            </w:r>
            <w:r>
              <w:rPr>
                <w:noProof/>
                <w:lang w:eastAsia="en-US"/>
              </w:rPr>
              <w:tab/>
            </w:r>
            <w:r w:rsidRPr="005415CB">
              <w:rPr>
                <w:rStyle w:val="Hyperlink"/>
                <w:noProof/>
              </w:rPr>
              <w:t>(Charity) Manage Car Charity</w:t>
            </w:r>
            <w:r>
              <w:rPr>
                <w:noProof/>
                <w:webHidden/>
              </w:rPr>
              <w:tab/>
            </w:r>
            <w:r>
              <w:rPr>
                <w:noProof/>
                <w:webHidden/>
              </w:rPr>
              <w:fldChar w:fldCharType="begin"/>
            </w:r>
            <w:r>
              <w:rPr>
                <w:noProof/>
                <w:webHidden/>
              </w:rPr>
              <w:instrText xml:space="preserve"> PAGEREF _Toc388863263 \h </w:instrText>
            </w:r>
            <w:r>
              <w:rPr>
                <w:noProof/>
                <w:webHidden/>
              </w:rPr>
            </w:r>
            <w:r>
              <w:rPr>
                <w:noProof/>
                <w:webHidden/>
              </w:rPr>
              <w:fldChar w:fldCharType="separate"/>
            </w:r>
            <w:r>
              <w:rPr>
                <w:noProof/>
                <w:webHidden/>
              </w:rPr>
              <w:t>50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4" w:history="1">
            <w:r w:rsidRPr="005415CB">
              <w:rPr>
                <w:rStyle w:val="Hyperlink"/>
                <w:noProof/>
              </w:rPr>
              <w:t>3.2.3.18.</w:t>
            </w:r>
            <w:r>
              <w:rPr>
                <w:noProof/>
                <w:lang w:eastAsia="en-US"/>
              </w:rPr>
              <w:tab/>
            </w:r>
            <w:r w:rsidRPr="005415CB">
              <w:rPr>
                <w:rStyle w:val="Hyperlink"/>
                <w:noProof/>
              </w:rPr>
              <w:t>(Charity) Manage Car Charity – Add car</w:t>
            </w:r>
            <w:r>
              <w:rPr>
                <w:noProof/>
                <w:webHidden/>
              </w:rPr>
              <w:tab/>
            </w:r>
            <w:r>
              <w:rPr>
                <w:noProof/>
                <w:webHidden/>
              </w:rPr>
              <w:fldChar w:fldCharType="begin"/>
            </w:r>
            <w:r>
              <w:rPr>
                <w:noProof/>
                <w:webHidden/>
              </w:rPr>
              <w:instrText xml:space="preserve"> PAGEREF _Toc388863264 \h </w:instrText>
            </w:r>
            <w:r>
              <w:rPr>
                <w:noProof/>
                <w:webHidden/>
              </w:rPr>
            </w:r>
            <w:r>
              <w:rPr>
                <w:noProof/>
                <w:webHidden/>
              </w:rPr>
              <w:fldChar w:fldCharType="separate"/>
            </w:r>
            <w:r>
              <w:rPr>
                <w:noProof/>
                <w:webHidden/>
              </w:rPr>
              <w:t>51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5" w:history="1">
            <w:r w:rsidRPr="005415CB">
              <w:rPr>
                <w:rStyle w:val="Hyperlink"/>
                <w:noProof/>
              </w:rPr>
              <w:t>3.2.3.19.</w:t>
            </w:r>
            <w:r>
              <w:rPr>
                <w:noProof/>
                <w:lang w:eastAsia="en-US"/>
              </w:rPr>
              <w:tab/>
            </w:r>
            <w:r w:rsidRPr="005415CB">
              <w:rPr>
                <w:rStyle w:val="Hyperlink"/>
                <w:noProof/>
              </w:rPr>
              <w:t>(Charity) Manage Car Charity – Edit car</w:t>
            </w:r>
            <w:r>
              <w:rPr>
                <w:noProof/>
                <w:webHidden/>
              </w:rPr>
              <w:tab/>
            </w:r>
            <w:r>
              <w:rPr>
                <w:noProof/>
                <w:webHidden/>
              </w:rPr>
              <w:fldChar w:fldCharType="begin"/>
            </w:r>
            <w:r>
              <w:rPr>
                <w:noProof/>
                <w:webHidden/>
              </w:rPr>
              <w:instrText xml:space="preserve"> PAGEREF _Toc388863265 \h </w:instrText>
            </w:r>
            <w:r>
              <w:rPr>
                <w:noProof/>
                <w:webHidden/>
              </w:rPr>
            </w:r>
            <w:r>
              <w:rPr>
                <w:noProof/>
                <w:webHidden/>
              </w:rPr>
              <w:fldChar w:fldCharType="separate"/>
            </w:r>
            <w:r>
              <w:rPr>
                <w:noProof/>
                <w:webHidden/>
              </w:rPr>
              <w:t>53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6" w:history="1">
            <w:r w:rsidRPr="005415CB">
              <w:rPr>
                <w:rStyle w:val="Hyperlink"/>
                <w:noProof/>
              </w:rPr>
              <w:t>3.2.3.20.</w:t>
            </w:r>
            <w:r>
              <w:rPr>
                <w:noProof/>
                <w:lang w:eastAsia="en-US"/>
              </w:rPr>
              <w:tab/>
            </w:r>
            <w:r w:rsidRPr="005415CB">
              <w:rPr>
                <w:rStyle w:val="Hyperlink"/>
                <w:noProof/>
              </w:rPr>
              <w:t>(Charity) Manage Car Charity – Assign Car</w:t>
            </w:r>
            <w:r>
              <w:rPr>
                <w:noProof/>
                <w:webHidden/>
              </w:rPr>
              <w:tab/>
            </w:r>
            <w:r>
              <w:rPr>
                <w:noProof/>
                <w:webHidden/>
              </w:rPr>
              <w:fldChar w:fldCharType="begin"/>
            </w:r>
            <w:r>
              <w:rPr>
                <w:noProof/>
                <w:webHidden/>
              </w:rPr>
              <w:instrText xml:space="preserve"> PAGEREF _Toc388863266 \h </w:instrText>
            </w:r>
            <w:r>
              <w:rPr>
                <w:noProof/>
                <w:webHidden/>
              </w:rPr>
            </w:r>
            <w:r>
              <w:rPr>
                <w:noProof/>
                <w:webHidden/>
              </w:rPr>
              <w:fldChar w:fldCharType="separate"/>
            </w:r>
            <w:r>
              <w:rPr>
                <w:noProof/>
                <w:webHidden/>
              </w:rPr>
              <w:t>55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7" w:history="1">
            <w:r w:rsidRPr="005415CB">
              <w:rPr>
                <w:rStyle w:val="Hyperlink"/>
                <w:noProof/>
              </w:rPr>
              <w:t>3.2.3.21.</w:t>
            </w:r>
            <w:r>
              <w:rPr>
                <w:noProof/>
                <w:lang w:eastAsia="en-US"/>
              </w:rPr>
              <w:tab/>
            </w:r>
            <w:r w:rsidRPr="005415CB">
              <w:rPr>
                <w:rStyle w:val="Hyperlink"/>
                <w:noProof/>
              </w:rPr>
              <w:t>(Charity) Manage Car Charity – Choose Car For Charity Exam</w:t>
            </w:r>
            <w:r>
              <w:rPr>
                <w:noProof/>
                <w:webHidden/>
              </w:rPr>
              <w:tab/>
            </w:r>
            <w:r>
              <w:rPr>
                <w:noProof/>
                <w:webHidden/>
              </w:rPr>
              <w:fldChar w:fldCharType="begin"/>
            </w:r>
            <w:r>
              <w:rPr>
                <w:noProof/>
                <w:webHidden/>
              </w:rPr>
              <w:instrText xml:space="preserve"> PAGEREF _Toc388863267 \h </w:instrText>
            </w:r>
            <w:r>
              <w:rPr>
                <w:noProof/>
                <w:webHidden/>
              </w:rPr>
            </w:r>
            <w:r>
              <w:rPr>
                <w:noProof/>
                <w:webHidden/>
              </w:rPr>
              <w:fldChar w:fldCharType="separate"/>
            </w:r>
            <w:r>
              <w:rPr>
                <w:noProof/>
                <w:webHidden/>
              </w:rPr>
              <w:t>56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8" w:history="1">
            <w:r w:rsidRPr="005415CB">
              <w:rPr>
                <w:rStyle w:val="Hyperlink"/>
                <w:noProof/>
              </w:rPr>
              <w:t>3.2.3.22.</w:t>
            </w:r>
            <w:r>
              <w:rPr>
                <w:noProof/>
                <w:lang w:eastAsia="en-US"/>
              </w:rPr>
              <w:tab/>
            </w:r>
            <w:r w:rsidRPr="005415CB">
              <w:rPr>
                <w:rStyle w:val="Hyperlink"/>
                <w:noProof/>
              </w:rPr>
              <w:t>(Charity) Manage Car Charity – View Car Of Charity</w:t>
            </w:r>
            <w:r>
              <w:rPr>
                <w:noProof/>
                <w:webHidden/>
              </w:rPr>
              <w:tab/>
            </w:r>
            <w:r>
              <w:rPr>
                <w:noProof/>
                <w:webHidden/>
              </w:rPr>
              <w:fldChar w:fldCharType="begin"/>
            </w:r>
            <w:r>
              <w:rPr>
                <w:noProof/>
                <w:webHidden/>
              </w:rPr>
              <w:instrText xml:space="preserve"> PAGEREF _Toc388863268 \h </w:instrText>
            </w:r>
            <w:r>
              <w:rPr>
                <w:noProof/>
                <w:webHidden/>
              </w:rPr>
            </w:r>
            <w:r>
              <w:rPr>
                <w:noProof/>
                <w:webHidden/>
              </w:rPr>
              <w:fldChar w:fldCharType="separate"/>
            </w:r>
            <w:r>
              <w:rPr>
                <w:noProof/>
                <w:webHidden/>
              </w:rPr>
              <w:t>57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69" w:history="1">
            <w:r w:rsidRPr="005415CB">
              <w:rPr>
                <w:rStyle w:val="Hyperlink"/>
                <w:noProof/>
              </w:rPr>
              <w:t>3.2.3.23.</w:t>
            </w:r>
            <w:r>
              <w:rPr>
                <w:noProof/>
                <w:lang w:eastAsia="en-US"/>
              </w:rPr>
              <w:tab/>
            </w:r>
            <w:r w:rsidRPr="005415CB">
              <w:rPr>
                <w:rStyle w:val="Hyperlink"/>
                <w:noProof/>
              </w:rPr>
              <w:t>(Charity) Manage Car Charity – Delete Car</w:t>
            </w:r>
            <w:r>
              <w:rPr>
                <w:noProof/>
                <w:webHidden/>
              </w:rPr>
              <w:tab/>
            </w:r>
            <w:r>
              <w:rPr>
                <w:noProof/>
                <w:webHidden/>
              </w:rPr>
              <w:fldChar w:fldCharType="begin"/>
            </w:r>
            <w:r>
              <w:rPr>
                <w:noProof/>
                <w:webHidden/>
              </w:rPr>
              <w:instrText xml:space="preserve"> PAGEREF _Toc388863269 \h </w:instrText>
            </w:r>
            <w:r>
              <w:rPr>
                <w:noProof/>
                <w:webHidden/>
              </w:rPr>
            </w:r>
            <w:r>
              <w:rPr>
                <w:noProof/>
                <w:webHidden/>
              </w:rPr>
              <w:fldChar w:fldCharType="separate"/>
            </w:r>
            <w:r>
              <w:rPr>
                <w:noProof/>
                <w:webHidden/>
              </w:rPr>
              <w:t>58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0" w:history="1">
            <w:r w:rsidRPr="005415CB">
              <w:rPr>
                <w:rStyle w:val="Hyperlink"/>
                <w:noProof/>
              </w:rPr>
              <w:t>3.2.3.24.</w:t>
            </w:r>
            <w:r>
              <w:rPr>
                <w:noProof/>
                <w:lang w:eastAsia="en-US"/>
              </w:rPr>
              <w:tab/>
            </w:r>
            <w:r w:rsidRPr="005415CB">
              <w:rPr>
                <w:rStyle w:val="Hyperlink"/>
                <w:noProof/>
              </w:rPr>
              <w:t>(Charity) Manage Lodge Charity</w:t>
            </w:r>
            <w:r>
              <w:rPr>
                <w:noProof/>
                <w:webHidden/>
              </w:rPr>
              <w:tab/>
            </w:r>
            <w:r>
              <w:rPr>
                <w:noProof/>
                <w:webHidden/>
              </w:rPr>
              <w:fldChar w:fldCharType="begin"/>
            </w:r>
            <w:r>
              <w:rPr>
                <w:noProof/>
                <w:webHidden/>
              </w:rPr>
              <w:instrText xml:space="preserve"> PAGEREF _Toc388863270 \h </w:instrText>
            </w:r>
            <w:r>
              <w:rPr>
                <w:noProof/>
                <w:webHidden/>
              </w:rPr>
            </w:r>
            <w:r>
              <w:rPr>
                <w:noProof/>
                <w:webHidden/>
              </w:rPr>
              <w:fldChar w:fldCharType="separate"/>
            </w:r>
            <w:r>
              <w:rPr>
                <w:noProof/>
                <w:webHidden/>
              </w:rPr>
              <w:t>60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1" w:history="1">
            <w:r w:rsidRPr="005415CB">
              <w:rPr>
                <w:rStyle w:val="Hyperlink"/>
                <w:noProof/>
              </w:rPr>
              <w:t>3.2.3.25.</w:t>
            </w:r>
            <w:r>
              <w:rPr>
                <w:noProof/>
                <w:lang w:eastAsia="en-US"/>
              </w:rPr>
              <w:tab/>
            </w:r>
            <w:r w:rsidRPr="005415CB">
              <w:rPr>
                <w:rStyle w:val="Hyperlink"/>
                <w:noProof/>
              </w:rPr>
              <w:t>(Charity) Manage Lodge Charity – Add lodge</w:t>
            </w:r>
            <w:r>
              <w:rPr>
                <w:noProof/>
                <w:webHidden/>
              </w:rPr>
              <w:tab/>
            </w:r>
            <w:r>
              <w:rPr>
                <w:noProof/>
                <w:webHidden/>
              </w:rPr>
              <w:fldChar w:fldCharType="begin"/>
            </w:r>
            <w:r>
              <w:rPr>
                <w:noProof/>
                <w:webHidden/>
              </w:rPr>
              <w:instrText xml:space="preserve"> PAGEREF _Toc388863271 \h </w:instrText>
            </w:r>
            <w:r>
              <w:rPr>
                <w:noProof/>
                <w:webHidden/>
              </w:rPr>
            </w:r>
            <w:r>
              <w:rPr>
                <w:noProof/>
                <w:webHidden/>
              </w:rPr>
              <w:fldChar w:fldCharType="separate"/>
            </w:r>
            <w:r>
              <w:rPr>
                <w:noProof/>
                <w:webHidden/>
              </w:rPr>
              <w:t>60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2" w:history="1">
            <w:r w:rsidRPr="005415CB">
              <w:rPr>
                <w:rStyle w:val="Hyperlink"/>
                <w:noProof/>
              </w:rPr>
              <w:t>3.2.3.26.</w:t>
            </w:r>
            <w:r>
              <w:rPr>
                <w:noProof/>
                <w:lang w:eastAsia="en-US"/>
              </w:rPr>
              <w:tab/>
            </w:r>
            <w:r w:rsidRPr="005415CB">
              <w:rPr>
                <w:rStyle w:val="Hyperlink"/>
                <w:noProof/>
              </w:rPr>
              <w:t>(Charity) Manage Lodge Charity – Edit Lodge</w:t>
            </w:r>
            <w:r>
              <w:rPr>
                <w:noProof/>
                <w:webHidden/>
              </w:rPr>
              <w:tab/>
            </w:r>
            <w:r>
              <w:rPr>
                <w:noProof/>
                <w:webHidden/>
              </w:rPr>
              <w:fldChar w:fldCharType="begin"/>
            </w:r>
            <w:r>
              <w:rPr>
                <w:noProof/>
                <w:webHidden/>
              </w:rPr>
              <w:instrText xml:space="preserve"> PAGEREF _Toc388863272 \h </w:instrText>
            </w:r>
            <w:r>
              <w:rPr>
                <w:noProof/>
                <w:webHidden/>
              </w:rPr>
            </w:r>
            <w:r>
              <w:rPr>
                <w:noProof/>
                <w:webHidden/>
              </w:rPr>
              <w:fldChar w:fldCharType="separate"/>
            </w:r>
            <w:r>
              <w:rPr>
                <w:noProof/>
                <w:webHidden/>
              </w:rPr>
              <w:t>62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3" w:history="1">
            <w:r w:rsidRPr="005415CB">
              <w:rPr>
                <w:rStyle w:val="Hyperlink"/>
                <w:noProof/>
              </w:rPr>
              <w:t>3.2.3.27.</w:t>
            </w:r>
            <w:r>
              <w:rPr>
                <w:noProof/>
                <w:lang w:eastAsia="en-US"/>
              </w:rPr>
              <w:tab/>
            </w:r>
            <w:r w:rsidRPr="005415CB">
              <w:rPr>
                <w:rStyle w:val="Hyperlink"/>
                <w:noProof/>
              </w:rPr>
              <w:t>(Charity) Manage Lodge Charity – Assign Lodge</w:t>
            </w:r>
            <w:r>
              <w:rPr>
                <w:noProof/>
                <w:webHidden/>
              </w:rPr>
              <w:tab/>
            </w:r>
            <w:r>
              <w:rPr>
                <w:noProof/>
                <w:webHidden/>
              </w:rPr>
              <w:fldChar w:fldCharType="begin"/>
            </w:r>
            <w:r>
              <w:rPr>
                <w:noProof/>
                <w:webHidden/>
              </w:rPr>
              <w:instrText xml:space="preserve"> PAGEREF _Toc388863273 \h </w:instrText>
            </w:r>
            <w:r>
              <w:rPr>
                <w:noProof/>
                <w:webHidden/>
              </w:rPr>
            </w:r>
            <w:r>
              <w:rPr>
                <w:noProof/>
                <w:webHidden/>
              </w:rPr>
              <w:fldChar w:fldCharType="separate"/>
            </w:r>
            <w:r>
              <w:rPr>
                <w:noProof/>
                <w:webHidden/>
              </w:rPr>
              <w:t>64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4" w:history="1">
            <w:r w:rsidRPr="005415CB">
              <w:rPr>
                <w:rStyle w:val="Hyperlink"/>
                <w:noProof/>
              </w:rPr>
              <w:t>3.2.3.28.</w:t>
            </w:r>
            <w:r>
              <w:rPr>
                <w:noProof/>
                <w:lang w:eastAsia="en-US"/>
              </w:rPr>
              <w:tab/>
            </w:r>
            <w:r w:rsidRPr="005415CB">
              <w:rPr>
                <w:rStyle w:val="Hyperlink"/>
                <w:noProof/>
              </w:rPr>
              <w:t>(Charity) Manage Lodge Charity – View on map</w:t>
            </w:r>
            <w:r>
              <w:rPr>
                <w:noProof/>
                <w:webHidden/>
              </w:rPr>
              <w:tab/>
            </w:r>
            <w:r>
              <w:rPr>
                <w:noProof/>
                <w:webHidden/>
              </w:rPr>
              <w:fldChar w:fldCharType="begin"/>
            </w:r>
            <w:r>
              <w:rPr>
                <w:noProof/>
                <w:webHidden/>
              </w:rPr>
              <w:instrText xml:space="preserve"> PAGEREF _Toc388863274 \h </w:instrText>
            </w:r>
            <w:r>
              <w:rPr>
                <w:noProof/>
                <w:webHidden/>
              </w:rPr>
            </w:r>
            <w:r>
              <w:rPr>
                <w:noProof/>
                <w:webHidden/>
              </w:rPr>
              <w:fldChar w:fldCharType="separate"/>
            </w:r>
            <w:r>
              <w:rPr>
                <w:noProof/>
                <w:webHidden/>
              </w:rPr>
              <w:t>65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5" w:history="1">
            <w:r w:rsidRPr="005415CB">
              <w:rPr>
                <w:rStyle w:val="Hyperlink"/>
                <w:noProof/>
              </w:rPr>
              <w:t>3.2.3.29.</w:t>
            </w:r>
            <w:r>
              <w:rPr>
                <w:noProof/>
                <w:lang w:eastAsia="en-US"/>
              </w:rPr>
              <w:tab/>
            </w:r>
            <w:r w:rsidRPr="005415CB">
              <w:rPr>
                <w:rStyle w:val="Hyperlink"/>
                <w:noProof/>
              </w:rPr>
              <w:t>(Charity) Manage Car</w:t>
            </w:r>
            <w:r>
              <w:rPr>
                <w:noProof/>
                <w:webHidden/>
              </w:rPr>
              <w:tab/>
            </w:r>
            <w:r>
              <w:rPr>
                <w:noProof/>
                <w:webHidden/>
              </w:rPr>
              <w:fldChar w:fldCharType="begin"/>
            </w:r>
            <w:r>
              <w:rPr>
                <w:noProof/>
                <w:webHidden/>
              </w:rPr>
              <w:instrText xml:space="preserve"> PAGEREF _Toc388863275 \h </w:instrText>
            </w:r>
            <w:r>
              <w:rPr>
                <w:noProof/>
                <w:webHidden/>
              </w:rPr>
            </w:r>
            <w:r>
              <w:rPr>
                <w:noProof/>
                <w:webHidden/>
              </w:rPr>
              <w:fldChar w:fldCharType="separate"/>
            </w:r>
            <w:r>
              <w:rPr>
                <w:noProof/>
                <w:webHidden/>
              </w:rPr>
              <w:t>67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6" w:history="1">
            <w:r w:rsidRPr="005415CB">
              <w:rPr>
                <w:rStyle w:val="Hyperlink"/>
                <w:noProof/>
              </w:rPr>
              <w:t>3.2.3.30.</w:t>
            </w:r>
            <w:r>
              <w:rPr>
                <w:noProof/>
                <w:lang w:eastAsia="en-US"/>
              </w:rPr>
              <w:tab/>
            </w:r>
            <w:r w:rsidRPr="005415CB">
              <w:rPr>
                <w:rStyle w:val="Hyperlink"/>
                <w:noProof/>
              </w:rPr>
              <w:t>(Charity) Manage Car – Approve Car</w:t>
            </w:r>
            <w:r>
              <w:rPr>
                <w:noProof/>
                <w:webHidden/>
              </w:rPr>
              <w:tab/>
            </w:r>
            <w:r>
              <w:rPr>
                <w:noProof/>
                <w:webHidden/>
              </w:rPr>
              <w:fldChar w:fldCharType="begin"/>
            </w:r>
            <w:r>
              <w:rPr>
                <w:noProof/>
                <w:webHidden/>
              </w:rPr>
              <w:instrText xml:space="preserve"> PAGEREF _Toc388863276 \h </w:instrText>
            </w:r>
            <w:r>
              <w:rPr>
                <w:noProof/>
                <w:webHidden/>
              </w:rPr>
            </w:r>
            <w:r>
              <w:rPr>
                <w:noProof/>
                <w:webHidden/>
              </w:rPr>
              <w:fldChar w:fldCharType="separate"/>
            </w:r>
            <w:r>
              <w:rPr>
                <w:noProof/>
                <w:webHidden/>
              </w:rPr>
              <w:t>67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7" w:history="1">
            <w:r w:rsidRPr="005415CB">
              <w:rPr>
                <w:rStyle w:val="Hyperlink"/>
                <w:noProof/>
              </w:rPr>
              <w:t>3.2.3.31.</w:t>
            </w:r>
            <w:r>
              <w:rPr>
                <w:noProof/>
                <w:lang w:eastAsia="en-US"/>
              </w:rPr>
              <w:tab/>
            </w:r>
            <w:r w:rsidRPr="005415CB">
              <w:rPr>
                <w:rStyle w:val="Hyperlink"/>
                <w:noProof/>
              </w:rPr>
              <w:t>(Charity) Manage Car – Denie Car</w:t>
            </w:r>
            <w:r>
              <w:rPr>
                <w:noProof/>
                <w:webHidden/>
              </w:rPr>
              <w:tab/>
            </w:r>
            <w:r>
              <w:rPr>
                <w:noProof/>
                <w:webHidden/>
              </w:rPr>
              <w:fldChar w:fldCharType="begin"/>
            </w:r>
            <w:r>
              <w:rPr>
                <w:noProof/>
                <w:webHidden/>
              </w:rPr>
              <w:instrText xml:space="preserve"> PAGEREF _Toc388863277 \h </w:instrText>
            </w:r>
            <w:r>
              <w:rPr>
                <w:noProof/>
                <w:webHidden/>
              </w:rPr>
            </w:r>
            <w:r>
              <w:rPr>
                <w:noProof/>
                <w:webHidden/>
              </w:rPr>
              <w:fldChar w:fldCharType="separate"/>
            </w:r>
            <w:r>
              <w:rPr>
                <w:noProof/>
                <w:webHidden/>
              </w:rPr>
              <w:t>68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8" w:history="1">
            <w:r w:rsidRPr="005415CB">
              <w:rPr>
                <w:rStyle w:val="Hyperlink"/>
                <w:noProof/>
              </w:rPr>
              <w:t>3.2.3.32.</w:t>
            </w:r>
            <w:r>
              <w:rPr>
                <w:noProof/>
                <w:lang w:eastAsia="en-US"/>
              </w:rPr>
              <w:tab/>
            </w:r>
            <w:r w:rsidRPr="005415CB">
              <w:rPr>
                <w:rStyle w:val="Hyperlink"/>
                <w:noProof/>
              </w:rPr>
              <w:t>(Charity) Manage Car – Delete Car Out Of Charity Exam</w:t>
            </w:r>
            <w:r>
              <w:rPr>
                <w:noProof/>
                <w:webHidden/>
              </w:rPr>
              <w:tab/>
            </w:r>
            <w:r>
              <w:rPr>
                <w:noProof/>
                <w:webHidden/>
              </w:rPr>
              <w:fldChar w:fldCharType="begin"/>
            </w:r>
            <w:r>
              <w:rPr>
                <w:noProof/>
                <w:webHidden/>
              </w:rPr>
              <w:instrText xml:space="preserve"> PAGEREF _Toc388863278 \h </w:instrText>
            </w:r>
            <w:r>
              <w:rPr>
                <w:noProof/>
                <w:webHidden/>
              </w:rPr>
            </w:r>
            <w:r>
              <w:rPr>
                <w:noProof/>
                <w:webHidden/>
              </w:rPr>
              <w:fldChar w:fldCharType="separate"/>
            </w:r>
            <w:r>
              <w:rPr>
                <w:noProof/>
                <w:webHidden/>
              </w:rPr>
              <w:t>70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79" w:history="1">
            <w:r w:rsidRPr="005415CB">
              <w:rPr>
                <w:rStyle w:val="Hyperlink"/>
                <w:noProof/>
              </w:rPr>
              <w:t>3.2.3.33.</w:t>
            </w:r>
            <w:r>
              <w:rPr>
                <w:noProof/>
                <w:lang w:eastAsia="en-US"/>
              </w:rPr>
              <w:tab/>
            </w:r>
            <w:r w:rsidRPr="005415CB">
              <w:rPr>
                <w:rStyle w:val="Hyperlink"/>
                <w:noProof/>
              </w:rPr>
              <w:t>(Charity) Manage Car – Display Route</w:t>
            </w:r>
            <w:r>
              <w:rPr>
                <w:noProof/>
                <w:webHidden/>
              </w:rPr>
              <w:tab/>
            </w:r>
            <w:r>
              <w:rPr>
                <w:noProof/>
                <w:webHidden/>
              </w:rPr>
              <w:fldChar w:fldCharType="begin"/>
            </w:r>
            <w:r>
              <w:rPr>
                <w:noProof/>
                <w:webHidden/>
              </w:rPr>
              <w:instrText xml:space="preserve"> PAGEREF _Toc388863279 \h </w:instrText>
            </w:r>
            <w:r>
              <w:rPr>
                <w:noProof/>
                <w:webHidden/>
              </w:rPr>
            </w:r>
            <w:r>
              <w:rPr>
                <w:noProof/>
                <w:webHidden/>
              </w:rPr>
              <w:fldChar w:fldCharType="separate"/>
            </w:r>
            <w:r>
              <w:rPr>
                <w:noProof/>
                <w:webHidden/>
              </w:rPr>
              <w:t>71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0" w:history="1">
            <w:r w:rsidRPr="005415CB">
              <w:rPr>
                <w:rStyle w:val="Hyperlink"/>
                <w:noProof/>
              </w:rPr>
              <w:t>3.2.3.34.</w:t>
            </w:r>
            <w:r>
              <w:rPr>
                <w:noProof/>
                <w:lang w:eastAsia="en-US"/>
              </w:rPr>
              <w:tab/>
            </w:r>
            <w:r w:rsidRPr="005415CB">
              <w:rPr>
                <w:rStyle w:val="Hyperlink"/>
                <w:noProof/>
              </w:rPr>
              <w:t>(Charity) Manage Lodge</w:t>
            </w:r>
            <w:r>
              <w:rPr>
                <w:noProof/>
                <w:webHidden/>
              </w:rPr>
              <w:tab/>
            </w:r>
            <w:r>
              <w:rPr>
                <w:noProof/>
                <w:webHidden/>
              </w:rPr>
              <w:fldChar w:fldCharType="begin"/>
            </w:r>
            <w:r>
              <w:rPr>
                <w:noProof/>
                <w:webHidden/>
              </w:rPr>
              <w:instrText xml:space="preserve"> PAGEREF _Toc388863280 \h </w:instrText>
            </w:r>
            <w:r>
              <w:rPr>
                <w:noProof/>
                <w:webHidden/>
              </w:rPr>
            </w:r>
            <w:r>
              <w:rPr>
                <w:noProof/>
                <w:webHidden/>
              </w:rPr>
              <w:fldChar w:fldCharType="separate"/>
            </w:r>
            <w:r>
              <w:rPr>
                <w:noProof/>
                <w:webHidden/>
              </w:rPr>
              <w:t>72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1" w:history="1">
            <w:r w:rsidRPr="005415CB">
              <w:rPr>
                <w:rStyle w:val="Hyperlink"/>
                <w:noProof/>
              </w:rPr>
              <w:t>3.2.3.35.</w:t>
            </w:r>
            <w:r>
              <w:rPr>
                <w:noProof/>
                <w:lang w:eastAsia="en-US"/>
              </w:rPr>
              <w:tab/>
            </w:r>
            <w:r w:rsidRPr="005415CB">
              <w:rPr>
                <w:rStyle w:val="Hyperlink"/>
                <w:noProof/>
              </w:rPr>
              <w:t>(Charity) Manage Lodge – Approve Lodge</w:t>
            </w:r>
            <w:r>
              <w:rPr>
                <w:noProof/>
                <w:webHidden/>
              </w:rPr>
              <w:tab/>
            </w:r>
            <w:r>
              <w:rPr>
                <w:noProof/>
                <w:webHidden/>
              </w:rPr>
              <w:fldChar w:fldCharType="begin"/>
            </w:r>
            <w:r>
              <w:rPr>
                <w:noProof/>
                <w:webHidden/>
              </w:rPr>
              <w:instrText xml:space="preserve"> PAGEREF _Toc388863281 \h </w:instrText>
            </w:r>
            <w:r>
              <w:rPr>
                <w:noProof/>
                <w:webHidden/>
              </w:rPr>
            </w:r>
            <w:r>
              <w:rPr>
                <w:noProof/>
                <w:webHidden/>
              </w:rPr>
              <w:fldChar w:fldCharType="separate"/>
            </w:r>
            <w:r>
              <w:rPr>
                <w:noProof/>
                <w:webHidden/>
              </w:rPr>
              <w:t>72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2" w:history="1">
            <w:r w:rsidRPr="005415CB">
              <w:rPr>
                <w:rStyle w:val="Hyperlink"/>
                <w:noProof/>
              </w:rPr>
              <w:t>3.2.3.36.</w:t>
            </w:r>
            <w:r>
              <w:rPr>
                <w:noProof/>
                <w:lang w:eastAsia="en-US"/>
              </w:rPr>
              <w:tab/>
            </w:r>
            <w:r w:rsidRPr="005415CB">
              <w:rPr>
                <w:rStyle w:val="Hyperlink"/>
                <w:noProof/>
              </w:rPr>
              <w:t>(Charity) Manage Lodge – Denie Lodge</w:t>
            </w:r>
            <w:r>
              <w:rPr>
                <w:noProof/>
                <w:webHidden/>
              </w:rPr>
              <w:tab/>
            </w:r>
            <w:r>
              <w:rPr>
                <w:noProof/>
                <w:webHidden/>
              </w:rPr>
              <w:fldChar w:fldCharType="begin"/>
            </w:r>
            <w:r>
              <w:rPr>
                <w:noProof/>
                <w:webHidden/>
              </w:rPr>
              <w:instrText xml:space="preserve"> PAGEREF _Toc388863282 \h </w:instrText>
            </w:r>
            <w:r>
              <w:rPr>
                <w:noProof/>
                <w:webHidden/>
              </w:rPr>
            </w:r>
            <w:r>
              <w:rPr>
                <w:noProof/>
                <w:webHidden/>
              </w:rPr>
              <w:fldChar w:fldCharType="separate"/>
            </w:r>
            <w:r>
              <w:rPr>
                <w:noProof/>
                <w:webHidden/>
              </w:rPr>
              <w:t>73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3" w:history="1">
            <w:r w:rsidRPr="005415CB">
              <w:rPr>
                <w:rStyle w:val="Hyperlink"/>
                <w:noProof/>
              </w:rPr>
              <w:t>3.2.3.37.</w:t>
            </w:r>
            <w:r>
              <w:rPr>
                <w:noProof/>
                <w:lang w:eastAsia="en-US"/>
              </w:rPr>
              <w:tab/>
            </w:r>
            <w:r w:rsidRPr="005415CB">
              <w:rPr>
                <w:rStyle w:val="Hyperlink"/>
                <w:noProof/>
              </w:rPr>
              <w:t>(Charity) Manage Lodge – Delete Lodge Out Of Charity Exam</w:t>
            </w:r>
            <w:r>
              <w:rPr>
                <w:noProof/>
                <w:webHidden/>
              </w:rPr>
              <w:tab/>
            </w:r>
            <w:r>
              <w:rPr>
                <w:noProof/>
                <w:webHidden/>
              </w:rPr>
              <w:fldChar w:fldCharType="begin"/>
            </w:r>
            <w:r>
              <w:rPr>
                <w:noProof/>
                <w:webHidden/>
              </w:rPr>
              <w:instrText xml:space="preserve"> PAGEREF _Toc388863283 \h </w:instrText>
            </w:r>
            <w:r>
              <w:rPr>
                <w:noProof/>
                <w:webHidden/>
              </w:rPr>
            </w:r>
            <w:r>
              <w:rPr>
                <w:noProof/>
                <w:webHidden/>
              </w:rPr>
              <w:fldChar w:fldCharType="separate"/>
            </w:r>
            <w:r>
              <w:rPr>
                <w:noProof/>
                <w:webHidden/>
              </w:rPr>
              <w:t>75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4" w:history="1">
            <w:r w:rsidRPr="005415CB">
              <w:rPr>
                <w:rStyle w:val="Hyperlink"/>
                <w:noProof/>
              </w:rPr>
              <w:t>3.2.3.38.</w:t>
            </w:r>
            <w:r>
              <w:rPr>
                <w:noProof/>
                <w:lang w:eastAsia="en-US"/>
              </w:rPr>
              <w:tab/>
            </w:r>
            <w:r w:rsidRPr="005415CB">
              <w:rPr>
                <w:rStyle w:val="Hyperlink"/>
                <w:noProof/>
              </w:rPr>
              <w:t>(Charity) Manage Lodge – View Lodge Detail</w:t>
            </w:r>
            <w:r>
              <w:rPr>
                <w:noProof/>
                <w:webHidden/>
              </w:rPr>
              <w:tab/>
            </w:r>
            <w:r>
              <w:rPr>
                <w:noProof/>
                <w:webHidden/>
              </w:rPr>
              <w:fldChar w:fldCharType="begin"/>
            </w:r>
            <w:r>
              <w:rPr>
                <w:noProof/>
                <w:webHidden/>
              </w:rPr>
              <w:instrText xml:space="preserve"> PAGEREF _Toc388863284 \h </w:instrText>
            </w:r>
            <w:r>
              <w:rPr>
                <w:noProof/>
                <w:webHidden/>
              </w:rPr>
            </w:r>
            <w:r>
              <w:rPr>
                <w:noProof/>
                <w:webHidden/>
              </w:rPr>
              <w:fldChar w:fldCharType="separate"/>
            </w:r>
            <w:r>
              <w:rPr>
                <w:noProof/>
                <w:webHidden/>
              </w:rPr>
              <w:t>76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5" w:history="1">
            <w:r w:rsidRPr="005415CB">
              <w:rPr>
                <w:rStyle w:val="Hyperlink"/>
                <w:noProof/>
              </w:rPr>
              <w:t>3.2.3.39.</w:t>
            </w:r>
            <w:r>
              <w:rPr>
                <w:noProof/>
                <w:lang w:eastAsia="en-US"/>
              </w:rPr>
              <w:tab/>
            </w:r>
            <w:r w:rsidRPr="005415CB">
              <w:rPr>
                <w:rStyle w:val="Hyperlink"/>
                <w:noProof/>
              </w:rPr>
              <w:t>(Charity) Manual assign candidate to room</w:t>
            </w:r>
            <w:r>
              <w:rPr>
                <w:noProof/>
                <w:webHidden/>
              </w:rPr>
              <w:tab/>
            </w:r>
            <w:r>
              <w:rPr>
                <w:noProof/>
                <w:webHidden/>
              </w:rPr>
              <w:fldChar w:fldCharType="begin"/>
            </w:r>
            <w:r>
              <w:rPr>
                <w:noProof/>
                <w:webHidden/>
              </w:rPr>
              <w:instrText xml:space="preserve"> PAGEREF _Toc388863285 \h </w:instrText>
            </w:r>
            <w:r>
              <w:rPr>
                <w:noProof/>
                <w:webHidden/>
              </w:rPr>
            </w:r>
            <w:r>
              <w:rPr>
                <w:noProof/>
                <w:webHidden/>
              </w:rPr>
              <w:fldChar w:fldCharType="separate"/>
            </w:r>
            <w:r>
              <w:rPr>
                <w:noProof/>
                <w:webHidden/>
              </w:rPr>
              <w:t>77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6" w:history="1">
            <w:r w:rsidRPr="005415CB">
              <w:rPr>
                <w:rStyle w:val="Hyperlink"/>
                <w:noProof/>
              </w:rPr>
              <w:t>3.2.3.40.</w:t>
            </w:r>
            <w:r>
              <w:rPr>
                <w:noProof/>
                <w:lang w:eastAsia="en-US"/>
              </w:rPr>
              <w:tab/>
            </w:r>
            <w:r w:rsidRPr="005415CB">
              <w:rPr>
                <w:rStyle w:val="Hyperlink"/>
                <w:noProof/>
              </w:rPr>
              <w:t>(Charity) Manual Assign Candidate to car or volunteer</w:t>
            </w:r>
            <w:r>
              <w:rPr>
                <w:noProof/>
                <w:webHidden/>
              </w:rPr>
              <w:tab/>
            </w:r>
            <w:r>
              <w:rPr>
                <w:noProof/>
                <w:webHidden/>
              </w:rPr>
              <w:fldChar w:fldCharType="begin"/>
            </w:r>
            <w:r>
              <w:rPr>
                <w:noProof/>
                <w:webHidden/>
              </w:rPr>
              <w:instrText xml:space="preserve"> PAGEREF _Toc388863286 \h </w:instrText>
            </w:r>
            <w:r>
              <w:rPr>
                <w:noProof/>
                <w:webHidden/>
              </w:rPr>
            </w:r>
            <w:r>
              <w:rPr>
                <w:noProof/>
                <w:webHidden/>
              </w:rPr>
              <w:fldChar w:fldCharType="separate"/>
            </w:r>
            <w:r>
              <w:rPr>
                <w:noProof/>
                <w:webHidden/>
              </w:rPr>
              <w:t>79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7" w:history="1">
            <w:r w:rsidRPr="005415CB">
              <w:rPr>
                <w:rStyle w:val="Hyperlink"/>
                <w:noProof/>
              </w:rPr>
              <w:t>3.2.3.41.</w:t>
            </w:r>
            <w:r>
              <w:rPr>
                <w:noProof/>
                <w:lang w:eastAsia="en-US"/>
              </w:rPr>
              <w:tab/>
            </w:r>
            <w:r w:rsidRPr="005415CB">
              <w:rPr>
                <w:rStyle w:val="Hyperlink"/>
                <w:noProof/>
              </w:rPr>
              <w:t>(Charity) Manage Fund – Approve Fund</w:t>
            </w:r>
            <w:r>
              <w:rPr>
                <w:noProof/>
                <w:webHidden/>
              </w:rPr>
              <w:tab/>
            </w:r>
            <w:r>
              <w:rPr>
                <w:noProof/>
                <w:webHidden/>
              </w:rPr>
              <w:fldChar w:fldCharType="begin"/>
            </w:r>
            <w:r>
              <w:rPr>
                <w:noProof/>
                <w:webHidden/>
              </w:rPr>
              <w:instrText xml:space="preserve"> PAGEREF _Toc388863287 \h </w:instrText>
            </w:r>
            <w:r>
              <w:rPr>
                <w:noProof/>
                <w:webHidden/>
              </w:rPr>
            </w:r>
            <w:r>
              <w:rPr>
                <w:noProof/>
                <w:webHidden/>
              </w:rPr>
              <w:fldChar w:fldCharType="separate"/>
            </w:r>
            <w:r>
              <w:rPr>
                <w:noProof/>
                <w:webHidden/>
              </w:rPr>
              <w:t>82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8" w:history="1">
            <w:r w:rsidRPr="005415CB">
              <w:rPr>
                <w:rStyle w:val="Hyperlink"/>
                <w:noProof/>
              </w:rPr>
              <w:t>3.2.3.42.</w:t>
            </w:r>
            <w:r>
              <w:rPr>
                <w:noProof/>
                <w:lang w:eastAsia="en-US"/>
              </w:rPr>
              <w:tab/>
            </w:r>
            <w:r w:rsidRPr="005415CB">
              <w:rPr>
                <w:rStyle w:val="Hyperlink"/>
                <w:noProof/>
              </w:rPr>
              <w:t>(Charity) Manage Volunteer – Approve Volunteer</w:t>
            </w:r>
            <w:r>
              <w:rPr>
                <w:noProof/>
                <w:webHidden/>
              </w:rPr>
              <w:tab/>
            </w:r>
            <w:r>
              <w:rPr>
                <w:noProof/>
                <w:webHidden/>
              </w:rPr>
              <w:fldChar w:fldCharType="begin"/>
            </w:r>
            <w:r>
              <w:rPr>
                <w:noProof/>
                <w:webHidden/>
              </w:rPr>
              <w:instrText xml:space="preserve"> PAGEREF _Toc388863288 \h </w:instrText>
            </w:r>
            <w:r>
              <w:rPr>
                <w:noProof/>
                <w:webHidden/>
              </w:rPr>
            </w:r>
            <w:r>
              <w:rPr>
                <w:noProof/>
                <w:webHidden/>
              </w:rPr>
              <w:fldChar w:fldCharType="separate"/>
            </w:r>
            <w:r>
              <w:rPr>
                <w:noProof/>
                <w:webHidden/>
              </w:rPr>
              <w:t>83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89" w:history="1">
            <w:r w:rsidRPr="005415CB">
              <w:rPr>
                <w:rStyle w:val="Hyperlink"/>
                <w:noProof/>
              </w:rPr>
              <w:t>3.2.3.43.</w:t>
            </w:r>
            <w:r>
              <w:rPr>
                <w:noProof/>
                <w:lang w:eastAsia="en-US"/>
              </w:rPr>
              <w:tab/>
            </w:r>
            <w:r w:rsidRPr="005415CB">
              <w:rPr>
                <w:rStyle w:val="Hyperlink"/>
                <w:noProof/>
              </w:rPr>
              <w:t>(Charity) Manage Volunteer – Denie Volunteer</w:t>
            </w:r>
            <w:r>
              <w:rPr>
                <w:noProof/>
                <w:webHidden/>
              </w:rPr>
              <w:tab/>
            </w:r>
            <w:r>
              <w:rPr>
                <w:noProof/>
                <w:webHidden/>
              </w:rPr>
              <w:fldChar w:fldCharType="begin"/>
            </w:r>
            <w:r>
              <w:rPr>
                <w:noProof/>
                <w:webHidden/>
              </w:rPr>
              <w:instrText xml:space="preserve"> PAGEREF _Toc388863289 \h </w:instrText>
            </w:r>
            <w:r>
              <w:rPr>
                <w:noProof/>
                <w:webHidden/>
              </w:rPr>
            </w:r>
            <w:r>
              <w:rPr>
                <w:noProof/>
                <w:webHidden/>
              </w:rPr>
              <w:fldChar w:fldCharType="separate"/>
            </w:r>
            <w:r>
              <w:rPr>
                <w:noProof/>
                <w:webHidden/>
              </w:rPr>
              <w:t>84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0" w:history="1">
            <w:r w:rsidRPr="005415CB">
              <w:rPr>
                <w:rStyle w:val="Hyperlink"/>
                <w:noProof/>
              </w:rPr>
              <w:t>3.2.3.44.</w:t>
            </w:r>
            <w:r>
              <w:rPr>
                <w:noProof/>
                <w:lang w:eastAsia="en-US"/>
              </w:rPr>
              <w:tab/>
            </w:r>
            <w:r w:rsidRPr="005415CB">
              <w:rPr>
                <w:rStyle w:val="Hyperlink"/>
                <w:noProof/>
              </w:rPr>
              <w:t>(Charity) Manage Volunteer – Remove Volunteer</w:t>
            </w:r>
            <w:r>
              <w:rPr>
                <w:noProof/>
                <w:webHidden/>
              </w:rPr>
              <w:tab/>
            </w:r>
            <w:r>
              <w:rPr>
                <w:noProof/>
                <w:webHidden/>
              </w:rPr>
              <w:fldChar w:fldCharType="begin"/>
            </w:r>
            <w:r>
              <w:rPr>
                <w:noProof/>
                <w:webHidden/>
              </w:rPr>
              <w:instrText xml:space="preserve"> PAGEREF _Toc388863290 \h </w:instrText>
            </w:r>
            <w:r>
              <w:rPr>
                <w:noProof/>
                <w:webHidden/>
              </w:rPr>
            </w:r>
            <w:r>
              <w:rPr>
                <w:noProof/>
                <w:webHidden/>
              </w:rPr>
              <w:fldChar w:fldCharType="separate"/>
            </w:r>
            <w:r>
              <w:rPr>
                <w:noProof/>
                <w:webHidden/>
              </w:rPr>
              <w:t>85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1" w:history="1">
            <w:r w:rsidRPr="005415CB">
              <w:rPr>
                <w:rStyle w:val="Hyperlink"/>
                <w:noProof/>
              </w:rPr>
              <w:t>3.2.3.45.</w:t>
            </w:r>
            <w:r>
              <w:rPr>
                <w:noProof/>
                <w:lang w:eastAsia="en-US"/>
              </w:rPr>
              <w:tab/>
            </w:r>
            <w:r w:rsidRPr="005415CB">
              <w:rPr>
                <w:rStyle w:val="Hyperlink"/>
                <w:noProof/>
              </w:rPr>
              <w:t>(Charity) Manage Candidate – View Candiate</w:t>
            </w:r>
            <w:r>
              <w:rPr>
                <w:noProof/>
                <w:webHidden/>
              </w:rPr>
              <w:tab/>
            </w:r>
            <w:r>
              <w:rPr>
                <w:noProof/>
                <w:webHidden/>
              </w:rPr>
              <w:fldChar w:fldCharType="begin"/>
            </w:r>
            <w:r>
              <w:rPr>
                <w:noProof/>
                <w:webHidden/>
              </w:rPr>
              <w:instrText xml:space="preserve"> PAGEREF _Toc388863291 \h </w:instrText>
            </w:r>
            <w:r>
              <w:rPr>
                <w:noProof/>
                <w:webHidden/>
              </w:rPr>
            </w:r>
            <w:r>
              <w:rPr>
                <w:noProof/>
                <w:webHidden/>
              </w:rPr>
              <w:fldChar w:fldCharType="separate"/>
            </w:r>
            <w:r>
              <w:rPr>
                <w:noProof/>
                <w:webHidden/>
              </w:rPr>
              <w:t>87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2" w:history="1">
            <w:r w:rsidRPr="005415CB">
              <w:rPr>
                <w:rStyle w:val="Hyperlink"/>
                <w:noProof/>
              </w:rPr>
              <w:t>3.2.3.46.</w:t>
            </w:r>
            <w:r>
              <w:rPr>
                <w:noProof/>
                <w:lang w:eastAsia="en-US"/>
              </w:rPr>
              <w:tab/>
            </w:r>
            <w:r w:rsidRPr="005415CB">
              <w:rPr>
                <w:rStyle w:val="Hyperlink"/>
                <w:noProof/>
              </w:rPr>
              <w:t>(Charity) View Statistics</w:t>
            </w:r>
            <w:r>
              <w:rPr>
                <w:noProof/>
                <w:webHidden/>
              </w:rPr>
              <w:tab/>
            </w:r>
            <w:r>
              <w:rPr>
                <w:noProof/>
                <w:webHidden/>
              </w:rPr>
              <w:fldChar w:fldCharType="begin"/>
            </w:r>
            <w:r>
              <w:rPr>
                <w:noProof/>
                <w:webHidden/>
              </w:rPr>
              <w:instrText xml:space="preserve"> PAGEREF _Toc388863292 \h </w:instrText>
            </w:r>
            <w:r>
              <w:rPr>
                <w:noProof/>
                <w:webHidden/>
              </w:rPr>
            </w:r>
            <w:r>
              <w:rPr>
                <w:noProof/>
                <w:webHidden/>
              </w:rPr>
              <w:fldChar w:fldCharType="separate"/>
            </w:r>
            <w:r>
              <w:rPr>
                <w:noProof/>
                <w:webHidden/>
              </w:rPr>
              <w:t>88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3" w:history="1">
            <w:r w:rsidRPr="005415CB">
              <w:rPr>
                <w:rStyle w:val="Hyperlink"/>
                <w:noProof/>
              </w:rPr>
              <w:t>3.2.3.47.</w:t>
            </w:r>
            <w:r>
              <w:rPr>
                <w:noProof/>
                <w:lang w:eastAsia="en-US"/>
              </w:rPr>
              <w:tab/>
            </w:r>
            <w:r w:rsidRPr="005415CB">
              <w:rPr>
                <w:rStyle w:val="Hyperlink"/>
                <w:noProof/>
              </w:rPr>
              <w:t>(Charity) Manage Candiate – Assign to room</w:t>
            </w:r>
            <w:r>
              <w:rPr>
                <w:noProof/>
                <w:webHidden/>
              </w:rPr>
              <w:tab/>
            </w:r>
            <w:r>
              <w:rPr>
                <w:noProof/>
                <w:webHidden/>
              </w:rPr>
              <w:fldChar w:fldCharType="begin"/>
            </w:r>
            <w:r>
              <w:rPr>
                <w:noProof/>
                <w:webHidden/>
              </w:rPr>
              <w:instrText xml:space="preserve"> PAGEREF _Toc388863293 \h </w:instrText>
            </w:r>
            <w:r>
              <w:rPr>
                <w:noProof/>
                <w:webHidden/>
              </w:rPr>
            </w:r>
            <w:r>
              <w:rPr>
                <w:noProof/>
                <w:webHidden/>
              </w:rPr>
              <w:fldChar w:fldCharType="separate"/>
            </w:r>
            <w:r>
              <w:rPr>
                <w:noProof/>
                <w:webHidden/>
              </w:rPr>
              <w:t>89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4" w:history="1">
            <w:r w:rsidRPr="005415CB">
              <w:rPr>
                <w:rStyle w:val="Hyperlink"/>
                <w:noProof/>
              </w:rPr>
              <w:t>3.2.3.48.</w:t>
            </w:r>
            <w:r>
              <w:rPr>
                <w:noProof/>
                <w:lang w:eastAsia="en-US"/>
              </w:rPr>
              <w:tab/>
            </w:r>
            <w:r w:rsidRPr="005415CB">
              <w:rPr>
                <w:rStyle w:val="Hyperlink"/>
                <w:noProof/>
              </w:rPr>
              <w:t>(Charity) Manage Candidate – Assign To Car</w:t>
            </w:r>
            <w:r>
              <w:rPr>
                <w:noProof/>
                <w:webHidden/>
              </w:rPr>
              <w:tab/>
            </w:r>
            <w:r>
              <w:rPr>
                <w:noProof/>
                <w:webHidden/>
              </w:rPr>
              <w:fldChar w:fldCharType="begin"/>
            </w:r>
            <w:r>
              <w:rPr>
                <w:noProof/>
                <w:webHidden/>
              </w:rPr>
              <w:instrText xml:space="preserve"> PAGEREF _Toc388863294 \h </w:instrText>
            </w:r>
            <w:r>
              <w:rPr>
                <w:noProof/>
                <w:webHidden/>
              </w:rPr>
            </w:r>
            <w:r>
              <w:rPr>
                <w:noProof/>
                <w:webHidden/>
              </w:rPr>
              <w:fldChar w:fldCharType="separate"/>
            </w:r>
            <w:r>
              <w:rPr>
                <w:noProof/>
                <w:webHidden/>
              </w:rPr>
              <w:t>90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5" w:history="1">
            <w:r w:rsidRPr="005415CB">
              <w:rPr>
                <w:rStyle w:val="Hyperlink"/>
                <w:noProof/>
              </w:rPr>
              <w:t>3.2.3.49.</w:t>
            </w:r>
            <w:r>
              <w:rPr>
                <w:noProof/>
                <w:lang w:eastAsia="en-US"/>
              </w:rPr>
              <w:tab/>
            </w:r>
            <w:r w:rsidRPr="005415CB">
              <w:rPr>
                <w:rStyle w:val="Hyperlink"/>
                <w:noProof/>
              </w:rPr>
              <w:t>(Sponsor) Manage Sponsor’s Car</w:t>
            </w:r>
            <w:r>
              <w:rPr>
                <w:noProof/>
                <w:webHidden/>
              </w:rPr>
              <w:tab/>
            </w:r>
            <w:r>
              <w:rPr>
                <w:noProof/>
                <w:webHidden/>
              </w:rPr>
              <w:fldChar w:fldCharType="begin"/>
            </w:r>
            <w:r>
              <w:rPr>
                <w:noProof/>
                <w:webHidden/>
              </w:rPr>
              <w:instrText xml:space="preserve"> PAGEREF _Toc388863295 \h </w:instrText>
            </w:r>
            <w:r>
              <w:rPr>
                <w:noProof/>
                <w:webHidden/>
              </w:rPr>
            </w:r>
            <w:r>
              <w:rPr>
                <w:noProof/>
                <w:webHidden/>
              </w:rPr>
              <w:fldChar w:fldCharType="separate"/>
            </w:r>
            <w:r>
              <w:rPr>
                <w:noProof/>
                <w:webHidden/>
              </w:rPr>
              <w:t>91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6" w:history="1">
            <w:r w:rsidRPr="005415CB">
              <w:rPr>
                <w:rStyle w:val="Hyperlink"/>
                <w:noProof/>
              </w:rPr>
              <w:t>3.2.3.50.</w:t>
            </w:r>
            <w:r>
              <w:rPr>
                <w:noProof/>
                <w:lang w:eastAsia="en-US"/>
              </w:rPr>
              <w:tab/>
            </w:r>
            <w:r w:rsidRPr="005415CB">
              <w:rPr>
                <w:rStyle w:val="Hyperlink"/>
                <w:noProof/>
              </w:rPr>
              <w:t>(Sponsor) Manage Sponsor’s Car – Add New Car</w:t>
            </w:r>
            <w:r>
              <w:rPr>
                <w:noProof/>
                <w:webHidden/>
              </w:rPr>
              <w:tab/>
            </w:r>
            <w:r>
              <w:rPr>
                <w:noProof/>
                <w:webHidden/>
              </w:rPr>
              <w:fldChar w:fldCharType="begin"/>
            </w:r>
            <w:r>
              <w:rPr>
                <w:noProof/>
                <w:webHidden/>
              </w:rPr>
              <w:instrText xml:space="preserve"> PAGEREF _Toc388863296 \h </w:instrText>
            </w:r>
            <w:r>
              <w:rPr>
                <w:noProof/>
                <w:webHidden/>
              </w:rPr>
            </w:r>
            <w:r>
              <w:rPr>
                <w:noProof/>
                <w:webHidden/>
              </w:rPr>
              <w:fldChar w:fldCharType="separate"/>
            </w:r>
            <w:r>
              <w:rPr>
                <w:noProof/>
                <w:webHidden/>
              </w:rPr>
              <w:t>91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7" w:history="1">
            <w:r w:rsidRPr="005415CB">
              <w:rPr>
                <w:rStyle w:val="Hyperlink"/>
                <w:noProof/>
              </w:rPr>
              <w:t>3.2.3.51.</w:t>
            </w:r>
            <w:r>
              <w:rPr>
                <w:noProof/>
                <w:lang w:eastAsia="en-US"/>
              </w:rPr>
              <w:tab/>
            </w:r>
            <w:r w:rsidRPr="005415CB">
              <w:rPr>
                <w:rStyle w:val="Hyperlink"/>
                <w:noProof/>
              </w:rPr>
              <w:t>(Sponsor) Manage Sponsor’s Car – Edit Car</w:t>
            </w:r>
            <w:r>
              <w:rPr>
                <w:noProof/>
                <w:webHidden/>
              </w:rPr>
              <w:tab/>
            </w:r>
            <w:r>
              <w:rPr>
                <w:noProof/>
                <w:webHidden/>
              </w:rPr>
              <w:fldChar w:fldCharType="begin"/>
            </w:r>
            <w:r>
              <w:rPr>
                <w:noProof/>
                <w:webHidden/>
              </w:rPr>
              <w:instrText xml:space="preserve"> PAGEREF _Toc388863297 \h </w:instrText>
            </w:r>
            <w:r>
              <w:rPr>
                <w:noProof/>
                <w:webHidden/>
              </w:rPr>
            </w:r>
            <w:r>
              <w:rPr>
                <w:noProof/>
                <w:webHidden/>
              </w:rPr>
              <w:fldChar w:fldCharType="separate"/>
            </w:r>
            <w:r>
              <w:rPr>
                <w:noProof/>
                <w:webHidden/>
              </w:rPr>
              <w:t>93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8" w:history="1">
            <w:r w:rsidRPr="005415CB">
              <w:rPr>
                <w:rStyle w:val="Hyperlink"/>
                <w:noProof/>
              </w:rPr>
              <w:t>3.2.3.52.</w:t>
            </w:r>
            <w:r>
              <w:rPr>
                <w:noProof/>
                <w:lang w:eastAsia="en-US"/>
              </w:rPr>
              <w:tab/>
            </w:r>
            <w:r w:rsidRPr="005415CB">
              <w:rPr>
                <w:rStyle w:val="Hyperlink"/>
                <w:noProof/>
              </w:rPr>
              <w:t>(Sponsor) Manage Sponsor’s Car – Delete Car</w:t>
            </w:r>
            <w:r>
              <w:rPr>
                <w:noProof/>
                <w:webHidden/>
              </w:rPr>
              <w:tab/>
            </w:r>
            <w:r>
              <w:rPr>
                <w:noProof/>
                <w:webHidden/>
              </w:rPr>
              <w:fldChar w:fldCharType="begin"/>
            </w:r>
            <w:r>
              <w:rPr>
                <w:noProof/>
                <w:webHidden/>
              </w:rPr>
              <w:instrText xml:space="preserve"> PAGEREF _Toc388863298 \h </w:instrText>
            </w:r>
            <w:r>
              <w:rPr>
                <w:noProof/>
                <w:webHidden/>
              </w:rPr>
            </w:r>
            <w:r>
              <w:rPr>
                <w:noProof/>
                <w:webHidden/>
              </w:rPr>
              <w:fldChar w:fldCharType="separate"/>
            </w:r>
            <w:r>
              <w:rPr>
                <w:noProof/>
                <w:webHidden/>
              </w:rPr>
              <w:t>94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299" w:history="1">
            <w:r w:rsidRPr="005415CB">
              <w:rPr>
                <w:rStyle w:val="Hyperlink"/>
                <w:noProof/>
              </w:rPr>
              <w:t>3.2.3.53.</w:t>
            </w:r>
            <w:r>
              <w:rPr>
                <w:noProof/>
                <w:lang w:eastAsia="en-US"/>
              </w:rPr>
              <w:tab/>
            </w:r>
            <w:r w:rsidRPr="005415CB">
              <w:rPr>
                <w:rStyle w:val="Hyperlink"/>
                <w:noProof/>
              </w:rPr>
              <w:t>(Sponsor) Manage Sponsor’s Car – Sponsored Car</w:t>
            </w:r>
            <w:r>
              <w:rPr>
                <w:noProof/>
                <w:webHidden/>
              </w:rPr>
              <w:tab/>
            </w:r>
            <w:r>
              <w:rPr>
                <w:noProof/>
                <w:webHidden/>
              </w:rPr>
              <w:fldChar w:fldCharType="begin"/>
            </w:r>
            <w:r>
              <w:rPr>
                <w:noProof/>
                <w:webHidden/>
              </w:rPr>
              <w:instrText xml:space="preserve"> PAGEREF _Toc388863299 \h </w:instrText>
            </w:r>
            <w:r>
              <w:rPr>
                <w:noProof/>
                <w:webHidden/>
              </w:rPr>
            </w:r>
            <w:r>
              <w:rPr>
                <w:noProof/>
                <w:webHidden/>
              </w:rPr>
              <w:fldChar w:fldCharType="separate"/>
            </w:r>
            <w:r>
              <w:rPr>
                <w:noProof/>
                <w:webHidden/>
              </w:rPr>
              <w:t>96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0" w:history="1">
            <w:r w:rsidRPr="005415CB">
              <w:rPr>
                <w:rStyle w:val="Hyperlink"/>
                <w:noProof/>
              </w:rPr>
              <w:t>3.2.3.54.</w:t>
            </w:r>
            <w:r>
              <w:rPr>
                <w:noProof/>
                <w:lang w:eastAsia="en-US"/>
              </w:rPr>
              <w:tab/>
            </w:r>
            <w:r w:rsidRPr="005415CB">
              <w:rPr>
                <w:rStyle w:val="Hyperlink"/>
                <w:noProof/>
              </w:rPr>
              <w:t>(Sponsor) Manage Sponsor’s Car – Sponsored All Car</w:t>
            </w:r>
            <w:r>
              <w:rPr>
                <w:noProof/>
                <w:webHidden/>
              </w:rPr>
              <w:tab/>
            </w:r>
            <w:r>
              <w:rPr>
                <w:noProof/>
                <w:webHidden/>
              </w:rPr>
              <w:fldChar w:fldCharType="begin"/>
            </w:r>
            <w:r>
              <w:rPr>
                <w:noProof/>
                <w:webHidden/>
              </w:rPr>
              <w:instrText xml:space="preserve"> PAGEREF _Toc388863300 \h </w:instrText>
            </w:r>
            <w:r>
              <w:rPr>
                <w:noProof/>
                <w:webHidden/>
              </w:rPr>
            </w:r>
            <w:r>
              <w:rPr>
                <w:noProof/>
                <w:webHidden/>
              </w:rPr>
              <w:fldChar w:fldCharType="separate"/>
            </w:r>
            <w:r>
              <w:rPr>
                <w:noProof/>
                <w:webHidden/>
              </w:rPr>
              <w:t>97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1" w:history="1">
            <w:r w:rsidRPr="005415CB">
              <w:rPr>
                <w:rStyle w:val="Hyperlink"/>
                <w:noProof/>
              </w:rPr>
              <w:t>3.2.3.55.</w:t>
            </w:r>
            <w:r>
              <w:rPr>
                <w:noProof/>
                <w:lang w:eastAsia="en-US"/>
              </w:rPr>
              <w:tab/>
            </w:r>
            <w:r w:rsidRPr="005415CB">
              <w:rPr>
                <w:rStyle w:val="Hyperlink"/>
                <w:noProof/>
              </w:rPr>
              <w:t>(Sponsor) Manage Sponsor’s Car – Cancel Sponsored Car</w:t>
            </w:r>
            <w:r>
              <w:rPr>
                <w:noProof/>
                <w:webHidden/>
              </w:rPr>
              <w:tab/>
            </w:r>
            <w:r>
              <w:rPr>
                <w:noProof/>
                <w:webHidden/>
              </w:rPr>
              <w:fldChar w:fldCharType="begin"/>
            </w:r>
            <w:r>
              <w:rPr>
                <w:noProof/>
                <w:webHidden/>
              </w:rPr>
              <w:instrText xml:space="preserve"> PAGEREF _Toc388863301 \h </w:instrText>
            </w:r>
            <w:r>
              <w:rPr>
                <w:noProof/>
                <w:webHidden/>
              </w:rPr>
            </w:r>
            <w:r>
              <w:rPr>
                <w:noProof/>
                <w:webHidden/>
              </w:rPr>
              <w:fldChar w:fldCharType="separate"/>
            </w:r>
            <w:r>
              <w:rPr>
                <w:noProof/>
                <w:webHidden/>
              </w:rPr>
              <w:t>99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2" w:history="1">
            <w:r w:rsidRPr="005415CB">
              <w:rPr>
                <w:rStyle w:val="Hyperlink"/>
                <w:noProof/>
              </w:rPr>
              <w:t>3.2.3.56.</w:t>
            </w:r>
            <w:r>
              <w:rPr>
                <w:noProof/>
                <w:lang w:eastAsia="en-US"/>
              </w:rPr>
              <w:tab/>
            </w:r>
            <w:r w:rsidRPr="005415CB">
              <w:rPr>
                <w:rStyle w:val="Hyperlink"/>
                <w:noProof/>
              </w:rPr>
              <w:t>(Sponsor) Manage Sponsor’s Funds</w:t>
            </w:r>
            <w:r>
              <w:rPr>
                <w:noProof/>
                <w:webHidden/>
              </w:rPr>
              <w:tab/>
            </w:r>
            <w:r>
              <w:rPr>
                <w:noProof/>
                <w:webHidden/>
              </w:rPr>
              <w:fldChar w:fldCharType="begin"/>
            </w:r>
            <w:r>
              <w:rPr>
                <w:noProof/>
                <w:webHidden/>
              </w:rPr>
              <w:instrText xml:space="preserve"> PAGEREF _Toc388863302 \h </w:instrText>
            </w:r>
            <w:r>
              <w:rPr>
                <w:noProof/>
                <w:webHidden/>
              </w:rPr>
            </w:r>
            <w:r>
              <w:rPr>
                <w:noProof/>
                <w:webHidden/>
              </w:rPr>
              <w:fldChar w:fldCharType="separate"/>
            </w:r>
            <w:r>
              <w:rPr>
                <w:noProof/>
                <w:webHidden/>
              </w:rPr>
              <w:t>100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3" w:history="1">
            <w:r w:rsidRPr="005415CB">
              <w:rPr>
                <w:rStyle w:val="Hyperlink"/>
                <w:noProof/>
              </w:rPr>
              <w:t>3.2.3.57.</w:t>
            </w:r>
            <w:r>
              <w:rPr>
                <w:noProof/>
                <w:lang w:eastAsia="en-US"/>
              </w:rPr>
              <w:tab/>
            </w:r>
            <w:r w:rsidRPr="005415CB">
              <w:rPr>
                <w:rStyle w:val="Hyperlink"/>
                <w:noProof/>
              </w:rPr>
              <w:t>(Sponsor) Manage Sponsor’s Fund – Add New Funds</w:t>
            </w:r>
            <w:r>
              <w:rPr>
                <w:noProof/>
                <w:webHidden/>
              </w:rPr>
              <w:tab/>
            </w:r>
            <w:r>
              <w:rPr>
                <w:noProof/>
                <w:webHidden/>
              </w:rPr>
              <w:fldChar w:fldCharType="begin"/>
            </w:r>
            <w:r>
              <w:rPr>
                <w:noProof/>
                <w:webHidden/>
              </w:rPr>
              <w:instrText xml:space="preserve"> PAGEREF _Toc388863303 \h </w:instrText>
            </w:r>
            <w:r>
              <w:rPr>
                <w:noProof/>
                <w:webHidden/>
              </w:rPr>
            </w:r>
            <w:r>
              <w:rPr>
                <w:noProof/>
                <w:webHidden/>
              </w:rPr>
              <w:fldChar w:fldCharType="separate"/>
            </w:r>
            <w:r>
              <w:rPr>
                <w:noProof/>
                <w:webHidden/>
              </w:rPr>
              <w:t>101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4" w:history="1">
            <w:r w:rsidRPr="005415CB">
              <w:rPr>
                <w:rStyle w:val="Hyperlink"/>
                <w:noProof/>
              </w:rPr>
              <w:t>3.2.3.58.</w:t>
            </w:r>
            <w:r>
              <w:rPr>
                <w:noProof/>
                <w:lang w:eastAsia="en-US"/>
              </w:rPr>
              <w:tab/>
            </w:r>
            <w:r w:rsidRPr="005415CB">
              <w:rPr>
                <w:rStyle w:val="Hyperlink"/>
                <w:noProof/>
              </w:rPr>
              <w:t>(Sponsor) Manage Sponsor’s Fund – Edit Fund</w:t>
            </w:r>
            <w:r>
              <w:rPr>
                <w:noProof/>
                <w:webHidden/>
              </w:rPr>
              <w:tab/>
            </w:r>
            <w:r>
              <w:rPr>
                <w:noProof/>
                <w:webHidden/>
              </w:rPr>
              <w:fldChar w:fldCharType="begin"/>
            </w:r>
            <w:r>
              <w:rPr>
                <w:noProof/>
                <w:webHidden/>
              </w:rPr>
              <w:instrText xml:space="preserve"> PAGEREF _Toc388863304 \h </w:instrText>
            </w:r>
            <w:r>
              <w:rPr>
                <w:noProof/>
                <w:webHidden/>
              </w:rPr>
            </w:r>
            <w:r>
              <w:rPr>
                <w:noProof/>
                <w:webHidden/>
              </w:rPr>
              <w:fldChar w:fldCharType="separate"/>
            </w:r>
            <w:r>
              <w:rPr>
                <w:noProof/>
                <w:webHidden/>
              </w:rPr>
              <w:t>102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5" w:history="1">
            <w:r w:rsidRPr="005415CB">
              <w:rPr>
                <w:rStyle w:val="Hyperlink"/>
                <w:noProof/>
              </w:rPr>
              <w:t>3.2.3.59.</w:t>
            </w:r>
            <w:r>
              <w:rPr>
                <w:noProof/>
                <w:lang w:eastAsia="en-US"/>
              </w:rPr>
              <w:tab/>
            </w:r>
            <w:r w:rsidRPr="005415CB">
              <w:rPr>
                <w:rStyle w:val="Hyperlink"/>
                <w:noProof/>
              </w:rPr>
              <w:t>(Sponsor) Manage Sponsor’s Fund – Cancel Sponsored Fund</w:t>
            </w:r>
            <w:r>
              <w:rPr>
                <w:noProof/>
                <w:webHidden/>
              </w:rPr>
              <w:tab/>
            </w:r>
            <w:r>
              <w:rPr>
                <w:noProof/>
                <w:webHidden/>
              </w:rPr>
              <w:fldChar w:fldCharType="begin"/>
            </w:r>
            <w:r>
              <w:rPr>
                <w:noProof/>
                <w:webHidden/>
              </w:rPr>
              <w:instrText xml:space="preserve"> PAGEREF _Toc388863305 \h </w:instrText>
            </w:r>
            <w:r>
              <w:rPr>
                <w:noProof/>
                <w:webHidden/>
              </w:rPr>
            </w:r>
            <w:r>
              <w:rPr>
                <w:noProof/>
                <w:webHidden/>
              </w:rPr>
              <w:fldChar w:fldCharType="separate"/>
            </w:r>
            <w:r>
              <w:rPr>
                <w:noProof/>
                <w:webHidden/>
              </w:rPr>
              <w:t>104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6" w:history="1">
            <w:r w:rsidRPr="005415CB">
              <w:rPr>
                <w:rStyle w:val="Hyperlink"/>
                <w:noProof/>
              </w:rPr>
              <w:t>3.2.3.60.</w:t>
            </w:r>
            <w:r>
              <w:rPr>
                <w:noProof/>
                <w:lang w:eastAsia="en-US"/>
              </w:rPr>
              <w:tab/>
            </w:r>
            <w:r w:rsidRPr="005415CB">
              <w:rPr>
                <w:rStyle w:val="Hyperlink"/>
                <w:noProof/>
              </w:rPr>
              <w:t>(Sponsor) Manage Lodge</w:t>
            </w:r>
            <w:r>
              <w:rPr>
                <w:noProof/>
                <w:webHidden/>
              </w:rPr>
              <w:tab/>
            </w:r>
            <w:r>
              <w:rPr>
                <w:noProof/>
                <w:webHidden/>
              </w:rPr>
              <w:fldChar w:fldCharType="begin"/>
            </w:r>
            <w:r>
              <w:rPr>
                <w:noProof/>
                <w:webHidden/>
              </w:rPr>
              <w:instrText xml:space="preserve"> PAGEREF _Toc388863306 \h </w:instrText>
            </w:r>
            <w:r>
              <w:rPr>
                <w:noProof/>
                <w:webHidden/>
              </w:rPr>
            </w:r>
            <w:r>
              <w:rPr>
                <w:noProof/>
                <w:webHidden/>
              </w:rPr>
              <w:fldChar w:fldCharType="separate"/>
            </w:r>
            <w:r>
              <w:rPr>
                <w:noProof/>
                <w:webHidden/>
              </w:rPr>
              <w:t>105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7" w:history="1">
            <w:r w:rsidRPr="005415CB">
              <w:rPr>
                <w:rStyle w:val="Hyperlink"/>
                <w:noProof/>
              </w:rPr>
              <w:t>3.2.3.61.</w:t>
            </w:r>
            <w:r>
              <w:rPr>
                <w:noProof/>
                <w:lang w:eastAsia="en-US"/>
              </w:rPr>
              <w:tab/>
            </w:r>
            <w:r w:rsidRPr="005415CB">
              <w:rPr>
                <w:rStyle w:val="Hyperlink"/>
                <w:noProof/>
              </w:rPr>
              <w:t>(</w:t>
            </w:r>
            <w:r w:rsidRPr="005415CB">
              <w:rPr>
                <w:rStyle w:val="Hyperlink"/>
                <w:rFonts w:ascii="Times New Roman" w:hAnsi="Times New Roman" w:cs="Times New Roman"/>
                <w:noProof/>
              </w:rPr>
              <w:t>Sponsor</w:t>
            </w:r>
            <w:r w:rsidRPr="005415CB">
              <w:rPr>
                <w:rStyle w:val="Hyperlink"/>
                <w:noProof/>
              </w:rPr>
              <w:t>) Manage Sponsor’s Lodge – View Lodge</w:t>
            </w:r>
            <w:r>
              <w:rPr>
                <w:noProof/>
                <w:webHidden/>
              </w:rPr>
              <w:tab/>
            </w:r>
            <w:r>
              <w:rPr>
                <w:noProof/>
                <w:webHidden/>
              </w:rPr>
              <w:fldChar w:fldCharType="begin"/>
            </w:r>
            <w:r>
              <w:rPr>
                <w:noProof/>
                <w:webHidden/>
              </w:rPr>
              <w:instrText xml:space="preserve"> PAGEREF _Toc388863307 \h </w:instrText>
            </w:r>
            <w:r>
              <w:rPr>
                <w:noProof/>
                <w:webHidden/>
              </w:rPr>
            </w:r>
            <w:r>
              <w:rPr>
                <w:noProof/>
                <w:webHidden/>
              </w:rPr>
              <w:fldChar w:fldCharType="separate"/>
            </w:r>
            <w:r>
              <w:rPr>
                <w:noProof/>
                <w:webHidden/>
              </w:rPr>
              <w:t>106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8" w:history="1">
            <w:r w:rsidRPr="005415CB">
              <w:rPr>
                <w:rStyle w:val="Hyperlink"/>
                <w:noProof/>
              </w:rPr>
              <w:t>3.2.3.62.</w:t>
            </w:r>
            <w:r>
              <w:rPr>
                <w:noProof/>
                <w:lang w:eastAsia="en-US"/>
              </w:rPr>
              <w:tab/>
            </w:r>
            <w:r w:rsidRPr="005415CB">
              <w:rPr>
                <w:rStyle w:val="Hyperlink"/>
                <w:noProof/>
              </w:rPr>
              <w:t>(Sponsor) Manage Sponsor’s Lodge – View Details Lodge</w:t>
            </w:r>
            <w:r>
              <w:rPr>
                <w:noProof/>
                <w:webHidden/>
              </w:rPr>
              <w:tab/>
            </w:r>
            <w:r>
              <w:rPr>
                <w:noProof/>
                <w:webHidden/>
              </w:rPr>
              <w:fldChar w:fldCharType="begin"/>
            </w:r>
            <w:r>
              <w:rPr>
                <w:noProof/>
                <w:webHidden/>
              </w:rPr>
              <w:instrText xml:space="preserve"> PAGEREF _Toc388863308 \h </w:instrText>
            </w:r>
            <w:r>
              <w:rPr>
                <w:noProof/>
                <w:webHidden/>
              </w:rPr>
            </w:r>
            <w:r>
              <w:rPr>
                <w:noProof/>
                <w:webHidden/>
              </w:rPr>
              <w:fldChar w:fldCharType="separate"/>
            </w:r>
            <w:r>
              <w:rPr>
                <w:noProof/>
                <w:webHidden/>
              </w:rPr>
              <w:t>107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09" w:history="1">
            <w:r w:rsidRPr="005415CB">
              <w:rPr>
                <w:rStyle w:val="Hyperlink"/>
                <w:noProof/>
              </w:rPr>
              <w:t>3.2.3.63.</w:t>
            </w:r>
            <w:r>
              <w:rPr>
                <w:noProof/>
                <w:lang w:eastAsia="en-US"/>
              </w:rPr>
              <w:tab/>
            </w:r>
            <w:r w:rsidRPr="005415CB">
              <w:rPr>
                <w:rStyle w:val="Hyperlink"/>
                <w:noProof/>
              </w:rPr>
              <w:t>(Sponsor) Manage Sponsor’s Lodge – View Google Map</w:t>
            </w:r>
            <w:r>
              <w:rPr>
                <w:noProof/>
                <w:webHidden/>
              </w:rPr>
              <w:tab/>
            </w:r>
            <w:r>
              <w:rPr>
                <w:noProof/>
                <w:webHidden/>
              </w:rPr>
              <w:fldChar w:fldCharType="begin"/>
            </w:r>
            <w:r>
              <w:rPr>
                <w:noProof/>
                <w:webHidden/>
              </w:rPr>
              <w:instrText xml:space="preserve"> PAGEREF _Toc388863309 \h </w:instrText>
            </w:r>
            <w:r>
              <w:rPr>
                <w:noProof/>
                <w:webHidden/>
              </w:rPr>
            </w:r>
            <w:r>
              <w:rPr>
                <w:noProof/>
                <w:webHidden/>
              </w:rPr>
              <w:fldChar w:fldCharType="separate"/>
            </w:r>
            <w:r>
              <w:rPr>
                <w:noProof/>
                <w:webHidden/>
              </w:rPr>
              <w:t>108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0" w:history="1">
            <w:r w:rsidRPr="005415CB">
              <w:rPr>
                <w:rStyle w:val="Hyperlink"/>
                <w:noProof/>
              </w:rPr>
              <w:t>3.2.3.64.</w:t>
            </w:r>
            <w:r>
              <w:rPr>
                <w:noProof/>
                <w:lang w:eastAsia="en-US"/>
              </w:rPr>
              <w:tab/>
            </w:r>
            <w:r w:rsidRPr="005415CB">
              <w:rPr>
                <w:rStyle w:val="Hyperlink"/>
                <w:noProof/>
              </w:rPr>
              <w:t>(Sponsor) Manage Sponsor’s Lodge – Add New Lodge</w:t>
            </w:r>
            <w:r>
              <w:rPr>
                <w:noProof/>
                <w:webHidden/>
              </w:rPr>
              <w:tab/>
            </w:r>
            <w:r>
              <w:rPr>
                <w:noProof/>
                <w:webHidden/>
              </w:rPr>
              <w:fldChar w:fldCharType="begin"/>
            </w:r>
            <w:r>
              <w:rPr>
                <w:noProof/>
                <w:webHidden/>
              </w:rPr>
              <w:instrText xml:space="preserve"> PAGEREF _Toc388863310 \h </w:instrText>
            </w:r>
            <w:r>
              <w:rPr>
                <w:noProof/>
                <w:webHidden/>
              </w:rPr>
            </w:r>
            <w:r>
              <w:rPr>
                <w:noProof/>
                <w:webHidden/>
              </w:rPr>
              <w:fldChar w:fldCharType="separate"/>
            </w:r>
            <w:r>
              <w:rPr>
                <w:noProof/>
                <w:webHidden/>
              </w:rPr>
              <w:t>109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1" w:history="1">
            <w:r w:rsidRPr="005415CB">
              <w:rPr>
                <w:rStyle w:val="Hyperlink"/>
                <w:noProof/>
              </w:rPr>
              <w:t>3.2.3.65.</w:t>
            </w:r>
            <w:r>
              <w:rPr>
                <w:noProof/>
                <w:lang w:eastAsia="en-US"/>
              </w:rPr>
              <w:tab/>
            </w:r>
            <w:r w:rsidRPr="005415CB">
              <w:rPr>
                <w:rStyle w:val="Hyperlink"/>
                <w:noProof/>
              </w:rPr>
              <w:t>(Sponsor) Manage Sponsor’s Lodge – Edit Lodge</w:t>
            </w:r>
            <w:r>
              <w:rPr>
                <w:noProof/>
                <w:webHidden/>
              </w:rPr>
              <w:tab/>
            </w:r>
            <w:r>
              <w:rPr>
                <w:noProof/>
                <w:webHidden/>
              </w:rPr>
              <w:fldChar w:fldCharType="begin"/>
            </w:r>
            <w:r>
              <w:rPr>
                <w:noProof/>
                <w:webHidden/>
              </w:rPr>
              <w:instrText xml:space="preserve"> PAGEREF _Toc388863311 \h </w:instrText>
            </w:r>
            <w:r>
              <w:rPr>
                <w:noProof/>
                <w:webHidden/>
              </w:rPr>
            </w:r>
            <w:r>
              <w:rPr>
                <w:noProof/>
                <w:webHidden/>
              </w:rPr>
              <w:fldChar w:fldCharType="separate"/>
            </w:r>
            <w:r>
              <w:rPr>
                <w:noProof/>
                <w:webHidden/>
              </w:rPr>
              <w:t>111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2" w:history="1">
            <w:r w:rsidRPr="005415CB">
              <w:rPr>
                <w:rStyle w:val="Hyperlink"/>
                <w:noProof/>
              </w:rPr>
              <w:t>3.2.3.66.</w:t>
            </w:r>
            <w:r>
              <w:rPr>
                <w:noProof/>
                <w:lang w:eastAsia="en-US"/>
              </w:rPr>
              <w:tab/>
            </w:r>
            <w:r w:rsidRPr="005415CB">
              <w:rPr>
                <w:rStyle w:val="Hyperlink"/>
                <w:noProof/>
              </w:rPr>
              <w:t>(Sponsor) Manage Sponsor’s Lodge – Sponsored Lodge</w:t>
            </w:r>
            <w:r>
              <w:rPr>
                <w:noProof/>
                <w:webHidden/>
              </w:rPr>
              <w:tab/>
            </w:r>
            <w:r>
              <w:rPr>
                <w:noProof/>
                <w:webHidden/>
              </w:rPr>
              <w:fldChar w:fldCharType="begin"/>
            </w:r>
            <w:r>
              <w:rPr>
                <w:noProof/>
                <w:webHidden/>
              </w:rPr>
              <w:instrText xml:space="preserve"> PAGEREF _Toc388863312 \h </w:instrText>
            </w:r>
            <w:r>
              <w:rPr>
                <w:noProof/>
                <w:webHidden/>
              </w:rPr>
            </w:r>
            <w:r>
              <w:rPr>
                <w:noProof/>
                <w:webHidden/>
              </w:rPr>
              <w:fldChar w:fldCharType="separate"/>
            </w:r>
            <w:r>
              <w:rPr>
                <w:noProof/>
                <w:webHidden/>
              </w:rPr>
              <w:t>113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3" w:history="1">
            <w:r w:rsidRPr="005415CB">
              <w:rPr>
                <w:rStyle w:val="Hyperlink"/>
                <w:noProof/>
              </w:rPr>
              <w:t>3.2.3.67.</w:t>
            </w:r>
            <w:r>
              <w:rPr>
                <w:noProof/>
                <w:lang w:eastAsia="en-US"/>
              </w:rPr>
              <w:tab/>
            </w:r>
            <w:r w:rsidRPr="005415CB">
              <w:rPr>
                <w:rStyle w:val="Hyperlink"/>
                <w:noProof/>
              </w:rPr>
              <w:t>(Sponsor) Manage Sponsor’s Lodge – Cancel Sponsored Lodge</w:t>
            </w:r>
            <w:r>
              <w:rPr>
                <w:noProof/>
                <w:webHidden/>
              </w:rPr>
              <w:tab/>
            </w:r>
            <w:r>
              <w:rPr>
                <w:noProof/>
                <w:webHidden/>
              </w:rPr>
              <w:fldChar w:fldCharType="begin"/>
            </w:r>
            <w:r>
              <w:rPr>
                <w:noProof/>
                <w:webHidden/>
              </w:rPr>
              <w:instrText xml:space="preserve"> PAGEREF _Toc388863313 \h </w:instrText>
            </w:r>
            <w:r>
              <w:rPr>
                <w:noProof/>
                <w:webHidden/>
              </w:rPr>
            </w:r>
            <w:r>
              <w:rPr>
                <w:noProof/>
                <w:webHidden/>
              </w:rPr>
              <w:fldChar w:fldCharType="separate"/>
            </w:r>
            <w:r>
              <w:rPr>
                <w:noProof/>
                <w:webHidden/>
              </w:rPr>
              <w:t>114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4" w:history="1">
            <w:r w:rsidRPr="005415CB">
              <w:rPr>
                <w:rStyle w:val="Hyperlink"/>
                <w:noProof/>
              </w:rPr>
              <w:t>3.2.3.68.</w:t>
            </w:r>
            <w:r>
              <w:rPr>
                <w:noProof/>
                <w:lang w:eastAsia="en-US"/>
              </w:rPr>
              <w:tab/>
            </w:r>
            <w:r w:rsidRPr="005415CB">
              <w:rPr>
                <w:rStyle w:val="Hyperlink"/>
                <w:noProof/>
              </w:rPr>
              <w:t>(Sponsor) Manage Sponsor’s Lodge – View Room</w:t>
            </w:r>
            <w:r>
              <w:rPr>
                <w:noProof/>
                <w:webHidden/>
              </w:rPr>
              <w:tab/>
            </w:r>
            <w:r>
              <w:rPr>
                <w:noProof/>
                <w:webHidden/>
              </w:rPr>
              <w:fldChar w:fldCharType="begin"/>
            </w:r>
            <w:r>
              <w:rPr>
                <w:noProof/>
                <w:webHidden/>
              </w:rPr>
              <w:instrText xml:space="preserve"> PAGEREF _Toc388863314 \h </w:instrText>
            </w:r>
            <w:r>
              <w:rPr>
                <w:noProof/>
                <w:webHidden/>
              </w:rPr>
            </w:r>
            <w:r>
              <w:rPr>
                <w:noProof/>
                <w:webHidden/>
              </w:rPr>
              <w:fldChar w:fldCharType="separate"/>
            </w:r>
            <w:r>
              <w:rPr>
                <w:noProof/>
                <w:webHidden/>
              </w:rPr>
              <w:t>116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5" w:history="1">
            <w:r w:rsidRPr="005415CB">
              <w:rPr>
                <w:rStyle w:val="Hyperlink"/>
                <w:noProof/>
              </w:rPr>
              <w:t>3.2.3.69.</w:t>
            </w:r>
            <w:r>
              <w:rPr>
                <w:noProof/>
                <w:lang w:eastAsia="en-US"/>
              </w:rPr>
              <w:tab/>
            </w:r>
            <w:r w:rsidRPr="005415CB">
              <w:rPr>
                <w:rStyle w:val="Hyperlink"/>
                <w:noProof/>
              </w:rPr>
              <w:t>(Sponsor) Manage Sponsor’s Lodge – Add New Room</w:t>
            </w:r>
            <w:r>
              <w:rPr>
                <w:noProof/>
                <w:webHidden/>
              </w:rPr>
              <w:tab/>
            </w:r>
            <w:r>
              <w:rPr>
                <w:noProof/>
                <w:webHidden/>
              </w:rPr>
              <w:fldChar w:fldCharType="begin"/>
            </w:r>
            <w:r>
              <w:rPr>
                <w:noProof/>
                <w:webHidden/>
              </w:rPr>
              <w:instrText xml:space="preserve"> PAGEREF _Toc388863315 \h </w:instrText>
            </w:r>
            <w:r>
              <w:rPr>
                <w:noProof/>
                <w:webHidden/>
              </w:rPr>
            </w:r>
            <w:r>
              <w:rPr>
                <w:noProof/>
                <w:webHidden/>
              </w:rPr>
              <w:fldChar w:fldCharType="separate"/>
            </w:r>
            <w:r>
              <w:rPr>
                <w:noProof/>
                <w:webHidden/>
              </w:rPr>
              <w:t>117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6" w:history="1">
            <w:r w:rsidRPr="005415CB">
              <w:rPr>
                <w:rStyle w:val="Hyperlink"/>
                <w:noProof/>
              </w:rPr>
              <w:t>3.2.3.70.</w:t>
            </w:r>
            <w:r>
              <w:rPr>
                <w:noProof/>
                <w:lang w:eastAsia="en-US"/>
              </w:rPr>
              <w:tab/>
            </w:r>
            <w:r w:rsidRPr="005415CB">
              <w:rPr>
                <w:rStyle w:val="Hyperlink"/>
                <w:noProof/>
              </w:rPr>
              <w:t>(Sponsor) Manage Sponsor’s Lodge – Delete Room</w:t>
            </w:r>
            <w:r>
              <w:rPr>
                <w:noProof/>
                <w:webHidden/>
              </w:rPr>
              <w:tab/>
            </w:r>
            <w:r>
              <w:rPr>
                <w:noProof/>
                <w:webHidden/>
              </w:rPr>
              <w:fldChar w:fldCharType="begin"/>
            </w:r>
            <w:r>
              <w:rPr>
                <w:noProof/>
                <w:webHidden/>
              </w:rPr>
              <w:instrText xml:space="preserve"> PAGEREF _Toc388863316 \h </w:instrText>
            </w:r>
            <w:r>
              <w:rPr>
                <w:noProof/>
                <w:webHidden/>
              </w:rPr>
            </w:r>
            <w:r>
              <w:rPr>
                <w:noProof/>
                <w:webHidden/>
              </w:rPr>
              <w:fldChar w:fldCharType="separate"/>
            </w:r>
            <w:r>
              <w:rPr>
                <w:noProof/>
                <w:webHidden/>
              </w:rPr>
              <w:t>118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7" w:history="1">
            <w:r w:rsidRPr="005415CB">
              <w:rPr>
                <w:rStyle w:val="Hyperlink"/>
                <w:noProof/>
              </w:rPr>
              <w:t>3.2.3.71.</w:t>
            </w:r>
            <w:r>
              <w:rPr>
                <w:noProof/>
                <w:lang w:eastAsia="en-US"/>
              </w:rPr>
              <w:tab/>
            </w:r>
            <w:r w:rsidRPr="005415CB">
              <w:rPr>
                <w:rStyle w:val="Hyperlink"/>
                <w:noProof/>
              </w:rPr>
              <w:t>(Sponsor) View Statistics</w:t>
            </w:r>
            <w:r>
              <w:rPr>
                <w:noProof/>
                <w:webHidden/>
              </w:rPr>
              <w:tab/>
            </w:r>
            <w:r>
              <w:rPr>
                <w:noProof/>
                <w:webHidden/>
              </w:rPr>
              <w:fldChar w:fldCharType="begin"/>
            </w:r>
            <w:r>
              <w:rPr>
                <w:noProof/>
                <w:webHidden/>
              </w:rPr>
              <w:instrText xml:space="preserve"> PAGEREF _Toc388863317 \h </w:instrText>
            </w:r>
            <w:r>
              <w:rPr>
                <w:noProof/>
                <w:webHidden/>
              </w:rPr>
            </w:r>
            <w:r>
              <w:rPr>
                <w:noProof/>
                <w:webHidden/>
              </w:rPr>
              <w:fldChar w:fldCharType="separate"/>
            </w:r>
            <w:r>
              <w:rPr>
                <w:noProof/>
                <w:webHidden/>
              </w:rPr>
              <w:t>120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8" w:history="1">
            <w:r w:rsidRPr="005415CB">
              <w:rPr>
                <w:rStyle w:val="Hyperlink"/>
                <w:noProof/>
              </w:rPr>
              <w:t>3.2.3.72.</w:t>
            </w:r>
            <w:r>
              <w:rPr>
                <w:noProof/>
                <w:lang w:eastAsia="en-US"/>
              </w:rPr>
              <w:tab/>
            </w:r>
            <w:r w:rsidRPr="005415CB">
              <w:rPr>
                <w:rStyle w:val="Hyperlink"/>
                <w:noProof/>
              </w:rPr>
              <w:t>(Sponsor) Manage Sponsor’s Resource – Sponsored Resource</w:t>
            </w:r>
            <w:r>
              <w:rPr>
                <w:noProof/>
                <w:webHidden/>
              </w:rPr>
              <w:tab/>
            </w:r>
            <w:r>
              <w:rPr>
                <w:noProof/>
                <w:webHidden/>
              </w:rPr>
              <w:fldChar w:fldCharType="begin"/>
            </w:r>
            <w:r>
              <w:rPr>
                <w:noProof/>
                <w:webHidden/>
              </w:rPr>
              <w:instrText xml:space="preserve"> PAGEREF _Toc388863318 \h </w:instrText>
            </w:r>
            <w:r>
              <w:rPr>
                <w:noProof/>
                <w:webHidden/>
              </w:rPr>
            </w:r>
            <w:r>
              <w:rPr>
                <w:noProof/>
                <w:webHidden/>
              </w:rPr>
              <w:fldChar w:fldCharType="separate"/>
            </w:r>
            <w:r>
              <w:rPr>
                <w:noProof/>
                <w:webHidden/>
              </w:rPr>
              <w:t>121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19" w:history="1">
            <w:r w:rsidRPr="005415CB">
              <w:rPr>
                <w:rStyle w:val="Hyperlink"/>
                <w:noProof/>
              </w:rPr>
              <w:t>3.2.3.73.</w:t>
            </w:r>
            <w:r>
              <w:rPr>
                <w:noProof/>
                <w:lang w:eastAsia="en-US"/>
              </w:rPr>
              <w:tab/>
            </w:r>
            <w:r w:rsidRPr="005415CB">
              <w:rPr>
                <w:rStyle w:val="Hyperlink"/>
                <w:noProof/>
              </w:rPr>
              <w:t>(Volunteer) Register Charity Examination</w:t>
            </w:r>
            <w:r>
              <w:rPr>
                <w:noProof/>
                <w:webHidden/>
              </w:rPr>
              <w:tab/>
            </w:r>
            <w:r>
              <w:rPr>
                <w:noProof/>
                <w:webHidden/>
              </w:rPr>
              <w:fldChar w:fldCharType="begin"/>
            </w:r>
            <w:r>
              <w:rPr>
                <w:noProof/>
                <w:webHidden/>
              </w:rPr>
              <w:instrText xml:space="preserve"> PAGEREF _Toc388863319 \h </w:instrText>
            </w:r>
            <w:r>
              <w:rPr>
                <w:noProof/>
                <w:webHidden/>
              </w:rPr>
            </w:r>
            <w:r>
              <w:rPr>
                <w:noProof/>
                <w:webHidden/>
              </w:rPr>
              <w:fldChar w:fldCharType="separate"/>
            </w:r>
            <w:r>
              <w:rPr>
                <w:noProof/>
                <w:webHidden/>
              </w:rPr>
              <w:t>123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0" w:history="1">
            <w:r w:rsidRPr="005415CB">
              <w:rPr>
                <w:rStyle w:val="Hyperlink"/>
                <w:noProof/>
              </w:rPr>
              <w:t>3.2.3.74.</w:t>
            </w:r>
            <w:r>
              <w:rPr>
                <w:noProof/>
                <w:lang w:eastAsia="en-US"/>
              </w:rPr>
              <w:tab/>
            </w:r>
            <w:r w:rsidRPr="005415CB">
              <w:rPr>
                <w:rStyle w:val="Hyperlink"/>
                <w:noProof/>
              </w:rPr>
              <w:t>(Volunteer) View Schedule</w:t>
            </w:r>
            <w:r>
              <w:rPr>
                <w:noProof/>
                <w:webHidden/>
              </w:rPr>
              <w:tab/>
            </w:r>
            <w:r>
              <w:rPr>
                <w:noProof/>
                <w:webHidden/>
              </w:rPr>
              <w:fldChar w:fldCharType="begin"/>
            </w:r>
            <w:r>
              <w:rPr>
                <w:noProof/>
                <w:webHidden/>
              </w:rPr>
              <w:instrText xml:space="preserve"> PAGEREF _Toc388863320 \h </w:instrText>
            </w:r>
            <w:r>
              <w:rPr>
                <w:noProof/>
                <w:webHidden/>
              </w:rPr>
            </w:r>
            <w:r>
              <w:rPr>
                <w:noProof/>
                <w:webHidden/>
              </w:rPr>
              <w:fldChar w:fldCharType="separate"/>
            </w:r>
            <w:r>
              <w:rPr>
                <w:noProof/>
                <w:webHidden/>
              </w:rPr>
              <w:t>125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1" w:history="1">
            <w:r w:rsidRPr="005415CB">
              <w:rPr>
                <w:rStyle w:val="Hyperlink"/>
                <w:noProof/>
              </w:rPr>
              <w:t>3.2.3.75.</w:t>
            </w:r>
            <w:r>
              <w:rPr>
                <w:noProof/>
                <w:lang w:eastAsia="en-US"/>
              </w:rPr>
              <w:tab/>
            </w:r>
            <w:r w:rsidRPr="005415CB">
              <w:rPr>
                <w:rStyle w:val="Hyperlink"/>
                <w:noProof/>
              </w:rPr>
              <w:t>(Volunteer) View Map</w:t>
            </w:r>
            <w:r>
              <w:rPr>
                <w:noProof/>
                <w:webHidden/>
              </w:rPr>
              <w:tab/>
            </w:r>
            <w:r>
              <w:rPr>
                <w:noProof/>
                <w:webHidden/>
              </w:rPr>
              <w:fldChar w:fldCharType="begin"/>
            </w:r>
            <w:r>
              <w:rPr>
                <w:noProof/>
                <w:webHidden/>
              </w:rPr>
              <w:instrText xml:space="preserve"> PAGEREF _Toc388863321 \h </w:instrText>
            </w:r>
            <w:r>
              <w:rPr>
                <w:noProof/>
                <w:webHidden/>
              </w:rPr>
            </w:r>
            <w:r>
              <w:rPr>
                <w:noProof/>
                <w:webHidden/>
              </w:rPr>
              <w:fldChar w:fldCharType="separate"/>
            </w:r>
            <w:r>
              <w:rPr>
                <w:noProof/>
                <w:webHidden/>
              </w:rPr>
              <w:t>126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2" w:history="1">
            <w:r w:rsidRPr="005415CB">
              <w:rPr>
                <w:rStyle w:val="Hyperlink"/>
                <w:noProof/>
              </w:rPr>
              <w:t>3.2.3.76.</w:t>
            </w:r>
            <w:r>
              <w:rPr>
                <w:noProof/>
                <w:lang w:eastAsia="en-US"/>
              </w:rPr>
              <w:tab/>
            </w:r>
            <w:r w:rsidRPr="005415CB">
              <w:rPr>
                <w:rStyle w:val="Hyperlink"/>
                <w:noProof/>
              </w:rPr>
              <w:t>(Volunteer) Add new post</w:t>
            </w:r>
            <w:r>
              <w:rPr>
                <w:noProof/>
                <w:webHidden/>
              </w:rPr>
              <w:tab/>
            </w:r>
            <w:r>
              <w:rPr>
                <w:noProof/>
                <w:webHidden/>
              </w:rPr>
              <w:fldChar w:fldCharType="begin"/>
            </w:r>
            <w:r>
              <w:rPr>
                <w:noProof/>
                <w:webHidden/>
              </w:rPr>
              <w:instrText xml:space="preserve"> PAGEREF _Toc388863322 \h </w:instrText>
            </w:r>
            <w:r>
              <w:rPr>
                <w:noProof/>
                <w:webHidden/>
              </w:rPr>
            </w:r>
            <w:r>
              <w:rPr>
                <w:noProof/>
                <w:webHidden/>
              </w:rPr>
              <w:fldChar w:fldCharType="separate"/>
            </w:r>
            <w:r>
              <w:rPr>
                <w:noProof/>
                <w:webHidden/>
              </w:rPr>
              <w:t>127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3" w:history="1">
            <w:r w:rsidRPr="005415CB">
              <w:rPr>
                <w:rStyle w:val="Hyperlink"/>
                <w:noProof/>
              </w:rPr>
              <w:t>3.2.3.77.</w:t>
            </w:r>
            <w:r>
              <w:rPr>
                <w:noProof/>
                <w:lang w:eastAsia="en-US"/>
              </w:rPr>
              <w:tab/>
            </w:r>
            <w:r w:rsidRPr="005415CB">
              <w:rPr>
                <w:rStyle w:val="Hyperlink"/>
                <w:noProof/>
              </w:rPr>
              <w:t>(Volunteer) Edit post</w:t>
            </w:r>
            <w:r>
              <w:rPr>
                <w:noProof/>
                <w:webHidden/>
              </w:rPr>
              <w:tab/>
            </w:r>
            <w:r>
              <w:rPr>
                <w:noProof/>
                <w:webHidden/>
              </w:rPr>
              <w:fldChar w:fldCharType="begin"/>
            </w:r>
            <w:r>
              <w:rPr>
                <w:noProof/>
                <w:webHidden/>
              </w:rPr>
              <w:instrText xml:space="preserve"> PAGEREF _Toc388863323 \h </w:instrText>
            </w:r>
            <w:r>
              <w:rPr>
                <w:noProof/>
                <w:webHidden/>
              </w:rPr>
            </w:r>
            <w:r>
              <w:rPr>
                <w:noProof/>
                <w:webHidden/>
              </w:rPr>
              <w:fldChar w:fldCharType="separate"/>
            </w:r>
            <w:r>
              <w:rPr>
                <w:noProof/>
                <w:webHidden/>
              </w:rPr>
              <w:t>128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4" w:history="1">
            <w:r w:rsidRPr="005415CB">
              <w:rPr>
                <w:rStyle w:val="Hyperlink"/>
                <w:noProof/>
              </w:rPr>
              <w:t>3.2.3.78.</w:t>
            </w:r>
            <w:r>
              <w:rPr>
                <w:noProof/>
                <w:lang w:eastAsia="en-US"/>
              </w:rPr>
              <w:tab/>
            </w:r>
            <w:r w:rsidRPr="005415CB">
              <w:rPr>
                <w:rStyle w:val="Hyperlink"/>
                <w:noProof/>
              </w:rPr>
              <w:t>(Volunteer) Delete post</w:t>
            </w:r>
            <w:r>
              <w:rPr>
                <w:noProof/>
                <w:webHidden/>
              </w:rPr>
              <w:tab/>
            </w:r>
            <w:r>
              <w:rPr>
                <w:noProof/>
                <w:webHidden/>
              </w:rPr>
              <w:fldChar w:fldCharType="begin"/>
            </w:r>
            <w:r>
              <w:rPr>
                <w:noProof/>
                <w:webHidden/>
              </w:rPr>
              <w:instrText xml:space="preserve"> PAGEREF _Toc388863324 \h </w:instrText>
            </w:r>
            <w:r>
              <w:rPr>
                <w:noProof/>
                <w:webHidden/>
              </w:rPr>
            </w:r>
            <w:r>
              <w:rPr>
                <w:noProof/>
                <w:webHidden/>
              </w:rPr>
              <w:fldChar w:fldCharType="separate"/>
            </w:r>
            <w:r>
              <w:rPr>
                <w:noProof/>
                <w:webHidden/>
              </w:rPr>
              <w:t>129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5" w:history="1">
            <w:r w:rsidRPr="005415CB">
              <w:rPr>
                <w:rStyle w:val="Hyperlink"/>
                <w:noProof/>
              </w:rPr>
              <w:t>3.2.3.79.</w:t>
            </w:r>
            <w:r>
              <w:rPr>
                <w:noProof/>
                <w:lang w:eastAsia="en-US"/>
              </w:rPr>
              <w:tab/>
            </w:r>
            <w:r w:rsidRPr="005415CB">
              <w:rPr>
                <w:rStyle w:val="Hyperlink"/>
                <w:noProof/>
              </w:rPr>
              <w:t>(Candidate) Create Exam Paper</w:t>
            </w:r>
            <w:r>
              <w:rPr>
                <w:noProof/>
                <w:webHidden/>
              </w:rPr>
              <w:tab/>
            </w:r>
            <w:r>
              <w:rPr>
                <w:noProof/>
                <w:webHidden/>
              </w:rPr>
              <w:fldChar w:fldCharType="begin"/>
            </w:r>
            <w:r>
              <w:rPr>
                <w:noProof/>
                <w:webHidden/>
              </w:rPr>
              <w:instrText xml:space="preserve"> PAGEREF _Toc388863325 \h </w:instrText>
            </w:r>
            <w:r>
              <w:rPr>
                <w:noProof/>
                <w:webHidden/>
              </w:rPr>
            </w:r>
            <w:r>
              <w:rPr>
                <w:noProof/>
                <w:webHidden/>
              </w:rPr>
              <w:fldChar w:fldCharType="separate"/>
            </w:r>
            <w:r>
              <w:rPr>
                <w:noProof/>
                <w:webHidden/>
              </w:rPr>
              <w:t>131</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6" w:history="1">
            <w:r w:rsidRPr="005415CB">
              <w:rPr>
                <w:rStyle w:val="Hyperlink"/>
                <w:noProof/>
              </w:rPr>
              <w:t>3.2.3.80.</w:t>
            </w:r>
            <w:r>
              <w:rPr>
                <w:noProof/>
                <w:lang w:eastAsia="en-US"/>
              </w:rPr>
              <w:tab/>
            </w:r>
            <w:r w:rsidRPr="005415CB">
              <w:rPr>
                <w:rStyle w:val="Hyperlink"/>
                <w:noProof/>
              </w:rPr>
              <w:t>(Candidate) Join In Charity Exam</w:t>
            </w:r>
            <w:r>
              <w:rPr>
                <w:noProof/>
                <w:webHidden/>
              </w:rPr>
              <w:tab/>
            </w:r>
            <w:r>
              <w:rPr>
                <w:noProof/>
                <w:webHidden/>
              </w:rPr>
              <w:fldChar w:fldCharType="begin"/>
            </w:r>
            <w:r>
              <w:rPr>
                <w:noProof/>
                <w:webHidden/>
              </w:rPr>
              <w:instrText xml:space="preserve"> PAGEREF _Toc388863326 \h </w:instrText>
            </w:r>
            <w:r>
              <w:rPr>
                <w:noProof/>
                <w:webHidden/>
              </w:rPr>
            </w:r>
            <w:r>
              <w:rPr>
                <w:noProof/>
                <w:webHidden/>
              </w:rPr>
              <w:fldChar w:fldCharType="separate"/>
            </w:r>
            <w:r>
              <w:rPr>
                <w:noProof/>
                <w:webHidden/>
              </w:rPr>
              <w:t>132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7" w:history="1">
            <w:r w:rsidRPr="005415CB">
              <w:rPr>
                <w:rStyle w:val="Hyperlink"/>
                <w:noProof/>
              </w:rPr>
              <w:t>3.2.3.81.</w:t>
            </w:r>
            <w:r>
              <w:rPr>
                <w:noProof/>
                <w:lang w:eastAsia="en-US"/>
              </w:rPr>
              <w:tab/>
            </w:r>
            <w:r w:rsidRPr="005415CB">
              <w:rPr>
                <w:rStyle w:val="Hyperlink"/>
                <w:noProof/>
              </w:rPr>
              <w:t>(Candidate) Invite Friend</w:t>
            </w:r>
            <w:r>
              <w:rPr>
                <w:noProof/>
                <w:webHidden/>
              </w:rPr>
              <w:tab/>
            </w:r>
            <w:r>
              <w:rPr>
                <w:noProof/>
                <w:webHidden/>
              </w:rPr>
              <w:fldChar w:fldCharType="begin"/>
            </w:r>
            <w:r>
              <w:rPr>
                <w:noProof/>
                <w:webHidden/>
              </w:rPr>
              <w:instrText xml:space="preserve"> PAGEREF _Toc388863327 \h </w:instrText>
            </w:r>
            <w:r>
              <w:rPr>
                <w:noProof/>
                <w:webHidden/>
              </w:rPr>
            </w:r>
            <w:r>
              <w:rPr>
                <w:noProof/>
                <w:webHidden/>
              </w:rPr>
              <w:fldChar w:fldCharType="separate"/>
            </w:r>
            <w:r>
              <w:rPr>
                <w:noProof/>
                <w:webHidden/>
              </w:rPr>
              <w:t>133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28" w:history="1">
            <w:r w:rsidRPr="005415CB">
              <w:rPr>
                <w:rStyle w:val="Hyperlink"/>
                <w:noProof/>
              </w:rPr>
              <w:t>3.2.3.82.</w:t>
            </w:r>
            <w:r>
              <w:rPr>
                <w:noProof/>
                <w:lang w:eastAsia="en-US"/>
              </w:rPr>
              <w:tab/>
            </w:r>
            <w:r w:rsidRPr="005415CB">
              <w:rPr>
                <w:rStyle w:val="Hyperlink"/>
                <w:noProof/>
              </w:rPr>
              <w:t>(Candidate) Accept Group</w:t>
            </w:r>
            <w:r>
              <w:rPr>
                <w:noProof/>
                <w:webHidden/>
              </w:rPr>
              <w:tab/>
            </w:r>
            <w:r>
              <w:rPr>
                <w:noProof/>
                <w:webHidden/>
              </w:rPr>
              <w:fldChar w:fldCharType="begin"/>
            </w:r>
            <w:r>
              <w:rPr>
                <w:noProof/>
                <w:webHidden/>
              </w:rPr>
              <w:instrText xml:space="preserve"> PAGEREF _Toc388863328 \h </w:instrText>
            </w:r>
            <w:r>
              <w:rPr>
                <w:noProof/>
                <w:webHidden/>
              </w:rPr>
            </w:r>
            <w:r>
              <w:rPr>
                <w:noProof/>
                <w:webHidden/>
              </w:rPr>
              <w:fldChar w:fldCharType="separate"/>
            </w:r>
            <w:r>
              <w:rPr>
                <w:noProof/>
                <w:webHidden/>
              </w:rPr>
              <w:t>134</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29" w:history="1">
            <w:r w:rsidRPr="005415CB">
              <w:rPr>
                <w:rStyle w:val="Hyperlink"/>
                <w:b/>
                <w:noProof/>
              </w:rPr>
              <w:t>3.3.</w:t>
            </w:r>
            <w:r>
              <w:rPr>
                <w:noProof/>
                <w:lang w:eastAsia="en-US"/>
              </w:rPr>
              <w:tab/>
            </w:r>
            <w:r w:rsidRPr="005415CB">
              <w:rPr>
                <w:rStyle w:val="Hyperlink"/>
                <w:b/>
                <w:noProof/>
              </w:rPr>
              <w:t>Software System Attributes</w:t>
            </w:r>
            <w:r>
              <w:rPr>
                <w:noProof/>
                <w:webHidden/>
              </w:rPr>
              <w:tab/>
            </w:r>
            <w:r>
              <w:rPr>
                <w:noProof/>
                <w:webHidden/>
              </w:rPr>
              <w:fldChar w:fldCharType="begin"/>
            </w:r>
            <w:r>
              <w:rPr>
                <w:noProof/>
                <w:webHidden/>
              </w:rPr>
              <w:instrText xml:space="preserve"> PAGEREF _Toc388863329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0" w:history="1">
            <w:r w:rsidRPr="005415CB">
              <w:rPr>
                <w:rStyle w:val="Hyperlink"/>
                <w:noProof/>
              </w:rPr>
              <w:t>3.3.1.</w:t>
            </w:r>
            <w:r>
              <w:rPr>
                <w:noProof/>
                <w:lang w:eastAsia="en-US"/>
              </w:rPr>
              <w:tab/>
            </w:r>
            <w:r w:rsidRPr="005415CB">
              <w:rPr>
                <w:rStyle w:val="Hyperlink"/>
                <w:noProof/>
              </w:rPr>
              <w:t>Reliability</w:t>
            </w:r>
            <w:r>
              <w:rPr>
                <w:noProof/>
                <w:webHidden/>
              </w:rPr>
              <w:tab/>
            </w:r>
            <w:r>
              <w:rPr>
                <w:noProof/>
                <w:webHidden/>
              </w:rPr>
              <w:fldChar w:fldCharType="begin"/>
            </w:r>
            <w:r>
              <w:rPr>
                <w:noProof/>
                <w:webHidden/>
              </w:rPr>
              <w:instrText xml:space="preserve"> PAGEREF _Toc388863330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1" w:history="1">
            <w:r w:rsidRPr="005415CB">
              <w:rPr>
                <w:rStyle w:val="Hyperlink"/>
                <w:noProof/>
              </w:rPr>
              <w:t>3.3.2.</w:t>
            </w:r>
            <w:r>
              <w:rPr>
                <w:noProof/>
                <w:lang w:eastAsia="en-US"/>
              </w:rPr>
              <w:tab/>
            </w:r>
            <w:r w:rsidRPr="005415CB">
              <w:rPr>
                <w:rStyle w:val="Hyperlink"/>
                <w:noProof/>
              </w:rPr>
              <w:t>Availability</w:t>
            </w:r>
            <w:r>
              <w:rPr>
                <w:noProof/>
                <w:webHidden/>
              </w:rPr>
              <w:tab/>
            </w:r>
            <w:r>
              <w:rPr>
                <w:noProof/>
                <w:webHidden/>
              </w:rPr>
              <w:fldChar w:fldCharType="begin"/>
            </w:r>
            <w:r>
              <w:rPr>
                <w:noProof/>
                <w:webHidden/>
              </w:rPr>
              <w:instrText xml:space="preserve"> PAGEREF _Toc388863331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2" w:history="1">
            <w:r w:rsidRPr="005415CB">
              <w:rPr>
                <w:rStyle w:val="Hyperlink"/>
                <w:noProof/>
              </w:rPr>
              <w:t>3.3.3.</w:t>
            </w:r>
            <w:r>
              <w:rPr>
                <w:noProof/>
                <w:lang w:eastAsia="en-US"/>
              </w:rPr>
              <w:tab/>
            </w:r>
            <w:r w:rsidRPr="005415CB">
              <w:rPr>
                <w:rStyle w:val="Hyperlink"/>
                <w:noProof/>
              </w:rPr>
              <w:t>Security</w:t>
            </w:r>
            <w:r>
              <w:rPr>
                <w:noProof/>
                <w:webHidden/>
              </w:rPr>
              <w:tab/>
            </w:r>
            <w:r>
              <w:rPr>
                <w:noProof/>
                <w:webHidden/>
              </w:rPr>
              <w:fldChar w:fldCharType="begin"/>
            </w:r>
            <w:r>
              <w:rPr>
                <w:noProof/>
                <w:webHidden/>
              </w:rPr>
              <w:instrText xml:space="preserve"> PAGEREF _Toc388863332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3" w:history="1">
            <w:r w:rsidRPr="005415CB">
              <w:rPr>
                <w:rStyle w:val="Hyperlink"/>
                <w:noProof/>
              </w:rPr>
              <w:t>3.3.4.</w:t>
            </w:r>
            <w:r>
              <w:rPr>
                <w:noProof/>
                <w:lang w:eastAsia="en-US"/>
              </w:rPr>
              <w:tab/>
            </w:r>
            <w:r w:rsidRPr="005415CB">
              <w:rPr>
                <w:rStyle w:val="Hyperlink"/>
                <w:noProof/>
              </w:rPr>
              <w:t>Maintainability</w:t>
            </w:r>
            <w:r>
              <w:rPr>
                <w:noProof/>
                <w:webHidden/>
              </w:rPr>
              <w:tab/>
            </w:r>
            <w:r>
              <w:rPr>
                <w:noProof/>
                <w:webHidden/>
              </w:rPr>
              <w:fldChar w:fldCharType="begin"/>
            </w:r>
            <w:r>
              <w:rPr>
                <w:noProof/>
                <w:webHidden/>
              </w:rPr>
              <w:instrText xml:space="preserve"> PAGEREF _Toc388863333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4" w:history="1">
            <w:r w:rsidRPr="005415CB">
              <w:rPr>
                <w:rStyle w:val="Hyperlink"/>
                <w:noProof/>
              </w:rPr>
              <w:t>3.3.5.</w:t>
            </w:r>
            <w:r>
              <w:rPr>
                <w:noProof/>
                <w:lang w:eastAsia="en-US"/>
              </w:rPr>
              <w:tab/>
            </w:r>
            <w:r w:rsidRPr="005415CB">
              <w:rPr>
                <w:rStyle w:val="Hyperlink"/>
                <w:noProof/>
              </w:rPr>
              <w:t>Portability</w:t>
            </w:r>
            <w:r>
              <w:rPr>
                <w:noProof/>
                <w:webHidden/>
              </w:rPr>
              <w:tab/>
            </w:r>
            <w:r>
              <w:rPr>
                <w:noProof/>
                <w:webHidden/>
              </w:rPr>
              <w:fldChar w:fldCharType="begin"/>
            </w:r>
            <w:r>
              <w:rPr>
                <w:noProof/>
                <w:webHidden/>
              </w:rPr>
              <w:instrText xml:space="preserve"> PAGEREF _Toc388863334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35" w:history="1">
            <w:r w:rsidRPr="005415CB">
              <w:rPr>
                <w:rStyle w:val="Hyperlink"/>
                <w:noProof/>
              </w:rPr>
              <w:t>3.3.6.</w:t>
            </w:r>
            <w:r>
              <w:rPr>
                <w:noProof/>
                <w:lang w:eastAsia="en-US"/>
              </w:rPr>
              <w:tab/>
            </w:r>
            <w:r w:rsidRPr="005415CB">
              <w:rPr>
                <w:rStyle w:val="Hyperlink"/>
                <w:noProof/>
              </w:rPr>
              <w:t>Performance</w:t>
            </w:r>
            <w:r>
              <w:rPr>
                <w:noProof/>
                <w:webHidden/>
              </w:rPr>
              <w:tab/>
            </w:r>
            <w:r>
              <w:rPr>
                <w:noProof/>
                <w:webHidden/>
              </w:rPr>
              <w:fldChar w:fldCharType="begin"/>
            </w:r>
            <w:r>
              <w:rPr>
                <w:noProof/>
                <w:webHidden/>
              </w:rPr>
              <w:instrText xml:space="preserve"> PAGEREF _Toc388863335 \h </w:instrText>
            </w:r>
            <w:r>
              <w:rPr>
                <w:noProof/>
                <w:webHidden/>
              </w:rPr>
            </w:r>
            <w:r>
              <w:rPr>
                <w:noProof/>
                <w:webHidden/>
              </w:rPr>
              <w:fldChar w:fldCharType="separate"/>
            </w:r>
            <w:r>
              <w:rPr>
                <w:noProof/>
                <w:webHidden/>
              </w:rPr>
              <w:t>135</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36" w:history="1">
            <w:r w:rsidRPr="005415CB">
              <w:rPr>
                <w:rStyle w:val="Hyperlink"/>
                <w:b/>
                <w:noProof/>
              </w:rPr>
              <w:t>3.4.</w:t>
            </w:r>
            <w:r>
              <w:rPr>
                <w:noProof/>
                <w:lang w:eastAsia="en-US"/>
              </w:rPr>
              <w:tab/>
            </w:r>
            <w:r w:rsidRPr="005415CB">
              <w:rPr>
                <w:rStyle w:val="Hyperlink"/>
                <w:b/>
                <w:noProof/>
              </w:rPr>
              <w:t>Entity Relationship Diagram</w:t>
            </w:r>
            <w:r>
              <w:rPr>
                <w:noProof/>
                <w:webHidden/>
              </w:rPr>
              <w:tab/>
            </w:r>
            <w:r>
              <w:rPr>
                <w:noProof/>
                <w:webHidden/>
              </w:rPr>
              <w:fldChar w:fldCharType="begin"/>
            </w:r>
            <w:r>
              <w:rPr>
                <w:noProof/>
                <w:webHidden/>
              </w:rPr>
              <w:instrText xml:space="preserve"> PAGEREF _Toc388863336 \h </w:instrText>
            </w:r>
            <w:r>
              <w:rPr>
                <w:noProof/>
                <w:webHidden/>
              </w:rPr>
            </w:r>
            <w:r>
              <w:rPr>
                <w:noProof/>
                <w:webHidden/>
              </w:rPr>
              <w:fldChar w:fldCharType="separate"/>
            </w:r>
            <w:r>
              <w:rPr>
                <w:noProof/>
                <w:webHidden/>
              </w:rPr>
              <w:t>136</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337" w:history="1">
            <w:r w:rsidRPr="005415CB">
              <w:rPr>
                <w:rStyle w:val="Hyperlink"/>
                <w:rFonts w:ascii="Times New Roman" w:hAnsi="Times New Roman" w:cs="Times New Roman"/>
                <w:b/>
                <w:noProof/>
              </w:rPr>
              <w:t>4.</w:t>
            </w:r>
            <w:r>
              <w:rPr>
                <w:noProof/>
                <w:lang w:eastAsia="en-US"/>
              </w:rPr>
              <w:tab/>
            </w:r>
            <w:r w:rsidRPr="005415CB">
              <w:rPr>
                <w:rStyle w:val="Hyperlink"/>
                <w:rFonts w:ascii="Times New Roman" w:hAnsi="Times New Roman" w:cs="Times New Roman"/>
                <w:b/>
                <w:noProof/>
              </w:rPr>
              <w:t>REPORT NO.4: SYSTEM DESIGN DESCRIPTION (SDD)</w:t>
            </w:r>
            <w:r>
              <w:rPr>
                <w:noProof/>
                <w:webHidden/>
              </w:rPr>
              <w:tab/>
            </w:r>
            <w:r>
              <w:rPr>
                <w:noProof/>
                <w:webHidden/>
              </w:rPr>
              <w:fldChar w:fldCharType="begin"/>
            </w:r>
            <w:r>
              <w:rPr>
                <w:noProof/>
                <w:webHidden/>
              </w:rPr>
              <w:instrText xml:space="preserve"> PAGEREF _Toc388863337 \h </w:instrText>
            </w:r>
            <w:r>
              <w:rPr>
                <w:noProof/>
                <w:webHidden/>
              </w:rPr>
            </w:r>
            <w:r>
              <w:rPr>
                <w:noProof/>
                <w:webHidden/>
              </w:rPr>
              <w:fldChar w:fldCharType="separate"/>
            </w:r>
            <w:r>
              <w:rPr>
                <w:noProof/>
                <w:webHidden/>
              </w:rPr>
              <w:t>137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38" w:history="1">
            <w:r w:rsidRPr="005415CB">
              <w:rPr>
                <w:rStyle w:val="Hyperlink"/>
                <w:b/>
                <w:noProof/>
              </w:rPr>
              <w:t>4.1.</w:t>
            </w:r>
            <w:r>
              <w:rPr>
                <w:noProof/>
                <w:lang w:eastAsia="en-US"/>
              </w:rPr>
              <w:tab/>
            </w:r>
            <w:r w:rsidRPr="005415CB">
              <w:rPr>
                <w:rStyle w:val="Hyperlink"/>
                <w:b/>
                <w:noProof/>
              </w:rPr>
              <w:t>Design Overview</w:t>
            </w:r>
            <w:r>
              <w:rPr>
                <w:noProof/>
                <w:webHidden/>
              </w:rPr>
              <w:tab/>
            </w:r>
            <w:r>
              <w:rPr>
                <w:noProof/>
                <w:webHidden/>
              </w:rPr>
              <w:fldChar w:fldCharType="begin"/>
            </w:r>
            <w:r>
              <w:rPr>
                <w:noProof/>
                <w:webHidden/>
              </w:rPr>
              <w:instrText xml:space="preserve"> PAGEREF _Toc388863338 \h </w:instrText>
            </w:r>
            <w:r>
              <w:rPr>
                <w:noProof/>
                <w:webHidden/>
              </w:rPr>
            </w:r>
            <w:r>
              <w:rPr>
                <w:noProof/>
                <w:webHidden/>
              </w:rPr>
              <w:fldChar w:fldCharType="separate"/>
            </w:r>
            <w:r>
              <w:rPr>
                <w:noProof/>
                <w:webHidden/>
              </w:rPr>
              <w:t>137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39" w:history="1">
            <w:r w:rsidRPr="005415CB">
              <w:rPr>
                <w:rStyle w:val="Hyperlink"/>
                <w:b/>
                <w:noProof/>
              </w:rPr>
              <w:t>4.2.</w:t>
            </w:r>
            <w:r>
              <w:rPr>
                <w:noProof/>
                <w:lang w:eastAsia="en-US"/>
              </w:rPr>
              <w:tab/>
            </w:r>
            <w:r w:rsidRPr="005415CB">
              <w:rPr>
                <w:rStyle w:val="Hyperlink"/>
                <w:b/>
                <w:noProof/>
              </w:rPr>
              <w:t>System Architectural Design</w:t>
            </w:r>
            <w:r>
              <w:rPr>
                <w:noProof/>
                <w:webHidden/>
              </w:rPr>
              <w:tab/>
            </w:r>
            <w:r>
              <w:rPr>
                <w:noProof/>
                <w:webHidden/>
              </w:rPr>
              <w:fldChar w:fldCharType="begin"/>
            </w:r>
            <w:r>
              <w:rPr>
                <w:noProof/>
                <w:webHidden/>
              </w:rPr>
              <w:instrText xml:space="preserve"> PAGEREF _Toc388863339 \h </w:instrText>
            </w:r>
            <w:r>
              <w:rPr>
                <w:noProof/>
                <w:webHidden/>
              </w:rPr>
            </w:r>
            <w:r>
              <w:rPr>
                <w:noProof/>
                <w:webHidden/>
              </w:rPr>
              <w:fldChar w:fldCharType="separate"/>
            </w:r>
            <w:r>
              <w:rPr>
                <w:noProof/>
                <w:webHidden/>
              </w:rPr>
              <w:t>137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40" w:history="1">
            <w:r w:rsidRPr="005415CB">
              <w:rPr>
                <w:rStyle w:val="Hyperlink"/>
                <w:b/>
                <w:noProof/>
              </w:rPr>
              <w:t>4.3.</w:t>
            </w:r>
            <w:r>
              <w:rPr>
                <w:noProof/>
                <w:lang w:eastAsia="en-US"/>
              </w:rPr>
              <w:tab/>
            </w:r>
            <w:r w:rsidRPr="005415CB">
              <w:rPr>
                <w:rStyle w:val="Hyperlink"/>
                <w:b/>
                <w:noProof/>
              </w:rPr>
              <w:t>Class diagram</w:t>
            </w:r>
            <w:r>
              <w:rPr>
                <w:noProof/>
                <w:webHidden/>
              </w:rPr>
              <w:tab/>
            </w:r>
            <w:r>
              <w:rPr>
                <w:noProof/>
                <w:webHidden/>
              </w:rPr>
              <w:fldChar w:fldCharType="begin"/>
            </w:r>
            <w:r>
              <w:rPr>
                <w:noProof/>
                <w:webHidden/>
              </w:rPr>
              <w:instrText xml:space="preserve"> PAGEREF _Toc388863340 \h </w:instrText>
            </w:r>
            <w:r>
              <w:rPr>
                <w:noProof/>
                <w:webHidden/>
              </w:rPr>
            </w:r>
            <w:r>
              <w:rPr>
                <w:noProof/>
                <w:webHidden/>
              </w:rPr>
              <w:fldChar w:fldCharType="separate"/>
            </w:r>
            <w:r>
              <w:rPr>
                <w:noProof/>
                <w:webHidden/>
              </w:rPr>
              <w:t>138</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41" w:history="1">
            <w:r w:rsidRPr="005415CB">
              <w:rPr>
                <w:rStyle w:val="Hyperlink"/>
                <w:b/>
                <w:noProof/>
              </w:rPr>
              <w:t>4.4.</w:t>
            </w:r>
            <w:r>
              <w:rPr>
                <w:noProof/>
                <w:lang w:eastAsia="en-US"/>
              </w:rPr>
              <w:tab/>
            </w:r>
            <w:r w:rsidRPr="005415CB">
              <w:rPr>
                <w:rStyle w:val="Hyperlink"/>
                <w:b/>
                <w:noProof/>
              </w:rPr>
              <w:t>Behavioral Diagrams</w:t>
            </w:r>
            <w:r>
              <w:rPr>
                <w:noProof/>
                <w:webHidden/>
              </w:rPr>
              <w:tab/>
            </w:r>
            <w:r>
              <w:rPr>
                <w:noProof/>
                <w:webHidden/>
              </w:rPr>
              <w:fldChar w:fldCharType="begin"/>
            </w:r>
            <w:r>
              <w:rPr>
                <w:noProof/>
                <w:webHidden/>
              </w:rPr>
              <w:instrText xml:space="preserve"> PAGEREF _Toc388863341 \h </w:instrText>
            </w:r>
            <w:r>
              <w:rPr>
                <w:noProof/>
                <w:webHidden/>
              </w:rPr>
            </w:r>
            <w:r>
              <w:rPr>
                <w:noProof/>
                <w:webHidden/>
              </w:rPr>
              <w:fldChar w:fldCharType="separate"/>
            </w:r>
            <w:r>
              <w:rPr>
                <w:noProof/>
                <w:webHidden/>
              </w:rPr>
              <w:t>140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2" w:history="1">
            <w:r w:rsidRPr="005415CB">
              <w:rPr>
                <w:rStyle w:val="Hyperlink"/>
                <w:b/>
                <w:noProof/>
              </w:rPr>
              <w:t>4.5.1.</w:t>
            </w:r>
            <w:r>
              <w:rPr>
                <w:noProof/>
                <w:lang w:eastAsia="en-US"/>
              </w:rPr>
              <w:tab/>
            </w:r>
            <w:r w:rsidRPr="005415CB">
              <w:rPr>
                <w:rStyle w:val="Hyperlink"/>
                <w:b/>
                <w:noProof/>
              </w:rPr>
              <w:t>State Machine Diagram: The status transition of registering into a charity of candidate</w:t>
            </w:r>
            <w:r>
              <w:rPr>
                <w:noProof/>
                <w:webHidden/>
              </w:rPr>
              <w:tab/>
            </w:r>
            <w:r>
              <w:rPr>
                <w:noProof/>
                <w:webHidden/>
              </w:rPr>
              <w:fldChar w:fldCharType="begin"/>
            </w:r>
            <w:r>
              <w:rPr>
                <w:noProof/>
                <w:webHidden/>
              </w:rPr>
              <w:instrText xml:space="preserve"> PAGEREF _Toc388863342 \h </w:instrText>
            </w:r>
            <w:r>
              <w:rPr>
                <w:noProof/>
                <w:webHidden/>
              </w:rPr>
            </w:r>
            <w:r>
              <w:rPr>
                <w:noProof/>
                <w:webHidden/>
              </w:rPr>
              <w:fldChar w:fldCharType="separate"/>
            </w:r>
            <w:r>
              <w:rPr>
                <w:noProof/>
                <w:webHidden/>
              </w:rPr>
              <w:t>140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3" w:history="1">
            <w:r w:rsidRPr="005415CB">
              <w:rPr>
                <w:rStyle w:val="Hyperlink"/>
                <w:b/>
                <w:noProof/>
              </w:rPr>
              <w:t>4.5.2.</w:t>
            </w:r>
            <w:r>
              <w:rPr>
                <w:noProof/>
                <w:lang w:eastAsia="en-US"/>
              </w:rPr>
              <w:tab/>
            </w:r>
            <w:r w:rsidRPr="005415CB">
              <w:rPr>
                <w:rStyle w:val="Hyperlink"/>
                <w:b/>
                <w:noProof/>
              </w:rPr>
              <w:t>State Machine Diagram: The status transition of car being sponsored</w:t>
            </w:r>
            <w:r>
              <w:rPr>
                <w:noProof/>
                <w:webHidden/>
              </w:rPr>
              <w:tab/>
            </w:r>
            <w:r>
              <w:rPr>
                <w:noProof/>
                <w:webHidden/>
              </w:rPr>
              <w:fldChar w:fldCharType="begin"/>
            </w:r>
            <w:r>
              <w:rPr>
                <w:noProof/>
                <w:webHidden/>
              </w:rPr>
              <w:instrText xml:space="preserve"> PAGEREF _Toc388863343 \h </w:instrText>
            </w:r>
            <w:r>
              <w:rPr>
                <w:noProof/>
                <w:webHidden/>
              </w:rPr>
            </w:r>
            <w:r>
              <w:rPr>
                <w:noProof/>
                <w:webHidden/>
              </w:rPr>
              <w:fldChar w:fldCharType="separate"/>
            </w:r>
            <w:r>
              <w:rPr>
                <w:noProof/>
                <w:webHidden/>
              </w:rPr>
              <w:t>140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4" w:history="1">
            <w:r w:rsidRPr="005415CB">
              <w:rPr>
                <w:rStyle w:val="Hyperlink"/>
                <w:b/>
                <w:noProof/>
              </w:rPr>
              <w:t>4.5.3.</w:t>
            </w:r>
            <w:r>
              <w:rPr>
                <w:noProof/>
                <w:lang w:eastAsia="en-US"/>
              </w:rPr>
              <w:tab/>
            </w:r>
            <w:r w:rsidRPr="005415CB">
              <w:rPr>
                <w:rStyle w:val="Hyperlink"/>
                <w:b/>
                <w:noProof/>
              </w:rPr>
              <w:t>State Machine Diagram: The status transition of registering into charity of volunteer</w:t>
            </w:r>
            <w:r>
              <w:rPr>
                <w:noProof/>
                <w:webHidden/>
              </w:rPr>
              <w:tab/>
            </w:r>
            <w:r>
              <w:rPr>
                <w:noProof/>
                <w:webHidden/>
              </w:rPr>
              <w:fldChar w:fldCharType="begin"/>
            </w:r>
            <w:r>
              <w:rPr>
                <w:noProof/>
                <w:webHidden/>
              </w:rPr>
              <w:instrText xml:space="preserve"> PAGEREF _Toc388863344 \h </w:instrText>
            </w:r>
            <w:r>
              <w:rPr>
                <w:noProof/>
                <w:webHidden/>
              </w:rPr>
            </w:r>
            <w:r>
              <w:rPr>
                <w:noProof/>
                <w:webHidden/>
              </w:rPr>
              <w:fldChar w:fldCharType="separate"/>
            </w:r>
            <w:r>
              <w:rPr>
                <w:noProof/>
                <w:webHidden/>
              </w:rPr>
              <w:t>140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5" w:history="1">
            <w:r w:rsidRPr="005415CB">
              <w:rPr>
                <w:rStyle w:val="Hyperlink"/>
                <w:b/>
                <w:noProof/>
              </w:rPr>
              <w:t>4.5.4.</w:t>
            </w:r>
            <w:r>
              <w:rPr>
                <w:noProof/>
                <w:lang w:eastAsia="en-US"/>
              </w:rPr>
              <w:tab/>
            </w:r>
            <w:r w:rsidRPr="005415CB">
              <w:rPr>
                <w:rStyle w:val="Hyperlink"/>
                <w:b/>
                <w:noProof/>
              </w:rPr>
              <w:t>Sequence diagram: Add Post (Admin)</w:t>
            </w:r>
            <w:r>
              <w:rPr>
                <w:noProof/>
                <w:webHidden/>
              </w:rPr>
              <w:tab/>
            </w:r>
            <w:r>
              <w:rPr>
                <w:noProof/>
                <w:webHidden/>
              </w:rPr>
              <w:fldChar w:fldCharType="begin"/>
            </w:r>
            <w:r>
              <w:rPr>
                <w:noProof/>
                <w:webHidden/>
              </w:rPr>
              <w:instrText xml:space="preserve"> PAGEREF _Toc388863345 \h </w:instrText>
            </w:r>
            <w:r>
              <w:rPr>
                <w:noProof/>
                <w:webHidden/>
              </w:rPr>
            </w:r>
            <w:r>
              <w:rPr>
                <w:noProof/>
                <w:webHidden/>
              </w:rPr>
              <w:fldChar w:fldCharType="separate"/>
            </w:r>
            <w:r>
              <w:rPr>
                <w:noProof/>
                <w:webHidden/>
              </w:rPr>
              <w:t>141</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6" w:history="1">
            <w:r w:rsidRPr="005415CB">
              <w:rPr>
                <w:rStyle w:val="Hyperlink"/>
                <w:b/>
                <w:noProof/>
              </w:rPr>
              <w:t>4.5.5.</w:t>
            </w:r>
            <w:r>
              <w:rPr>
                <w:noProof/>
                <w:lang w:eastAsia="en-US"/>
              </w:rPr>
              <w:tab/>
            </w:r>
            <w:r w:rsidRPr="005415CB">
              <w:rPr>
                <w:rStyle w:val="Hyperlink"/>
                <w:b/>
                <w:noProof/>
              </w:rPr>
              <w:t>Sequence diagram: Edit Post (Admin)</w:t>
            </w:r>
            <w:r>
              <w:rPr>
                <w:noProof/>
                <w:webHidden/>
              </w:rPr>
              <w:tab/>
            </w:r>
            <w:r>
              <w:rPr>
                <w:noProof/>
                <w:webHidden/>
              </w:rPr>
              <w:fldChar w:fldCharType="begin"/>
            </w:r>
            <w:r>
              <w:rPr>
                <w:noProof/>
                <w:webHidden/>
              </w:rPr>
              <w:instrText xml:space="preserve"> PAGEREF _Toc388863346 \h </w:instrText>
            </w:r>
            <w:r>
              <w:rPr>
                <w:noProof/>
                <w:webHidden/>
              </w:rPr>
            </w:r>
            <w:r>
              <w:rPr>
                <w:noProof/>
                <w:webHidden/>
              </w:rPr>
              <w:fldChar w:fldCharType="separate"/>
            </w:r>
            <w:r>
              <w:rPr>
                <w:noProof/>
                <w:webHidden/>
              </w:rPr>
              <w:t>142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7" w:history="1">
            <w:r w:rsidRPr="005415CB">
              <w:rPr>
                <w:rStyle w:val="Hyperlink"/>
                <w:b/>
                <w:noProof/>
              </w:rPr>
              <w:t>4.5.6.</w:t>
            </w:r>
            <w:r>
              <w:rPr>
                <w:noProof/>
                <w:lang w:eastAsia="en-US"/>
              </w:rPr>
              <w:tab/>
            </w:r>
            <w:r w:rsidRPr="005415CB">
              <w:rPr>
                <w:rStyle w:val="Hyperlink"/>
                <w:b/>
                <w:noProof/>
              </w:rPr>
              <w:t>Sequence diagram: Delete Post (Admin)</w:t>
            </w:r>
            <w:r>
              <w:rPr>
                <w:noProof/>
                <w:webHidden/>
              </w:rPr>
              <w:tab/>
            </w:r>
            <w:r>
              <w:rPr>
                <w:noProof/>
                <w:webHidden/>
              </w:rPr>
              <w:fldChar w:fldCharType="begin"/>
            </w:r>
            <w:r>
              <w:rPr>
                <w:noProof/>
                <w:webHidden/>
              </w:rPr>
              <w:instrText xml:space="preserve"> PAGEREF _Toc388863347 \h </w:instrText>
            </w:r>
            <w:r>
              <w:rPr>
                <w:noProof/>
                <w:webHidden/>
              </w:rPr>
            </w:r>
            <w:r>
              <w:rPr>
                <w:noProof/>
                <w:webHidden/>
              </w:rPr>
              <w:fldChar w:fldCharType="separate"/>
            </w:r>
            <w:r>
              <w:rPr>
                <w:noProof/>
                <w:webHidden/>
              </w:rPr>
              <w:t>143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8" w:history="1">
            <w:r w:rsidRPr="005415CB">
              <w:rPr>
                <w:rStyle w:val="Hyperlink"/>
                <w:b/>
                <w:noProof/>
              </w:rPr>
              <w:t>4.5.7.</w:t>
            </w:r>
            <w:r>
              <w:rPr>
                <w:noProof/>
                <w:lang w:eastAsia="en-US"/>
              </w:rPr>
              <w:tab/>
            </w:r>
            <w:r w:rsidRPr="005415CB">
              <w:rPr>
                <w:rStyle w:val="Hyperlink"/>
                <w:b/>
                <w:noProof/>
              </w:rPr>
              <w:t>Sequence diagram: View News (Admin)</w:t>
            </w:r>
            <w:r>
              <w:rPr>
                <w:noProof/>
                <w:webHidden/>
              </w:rPr>
              <w:tab/>
            </w:r>
            <w:r>
              <w:rPr>
                <w:noProof/>
                <w:webHidden/>
              </w:rPr>
              <w:fldChar w:fldCharType="begin"/>
            </w:r>
            <w:r>
              <w:rPr>
                <w:noProof/>
                <w:webHidden/>
              </w:rPr>
              <w:instrText xml:space="preserve"> PAGEREF _Toc388863348 \h </w:instrText>
            </w:r>
            <w:r>
              <w:rPr>
                <w:noProof/>
                <w:webHidden/>
              </w:rPr>
            </w:r>
            <w:r>
              <w:rPr>
                <w:noProof/>
                <w:webHidden/>
              </w:rPr>
              <w:fldChar w:fldCharType="separate"/>
            </w:r>
            <w:r>
              <w:rPr>
                <w:noProof/>
                <w:webHidden/>
              </w:rPr>
              <w:t>143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49" w:history="1">
            <w:r w:rsidRPr="005415CB">
              <w:rPr>
                <w:rStyle w:val="Hyperlink"/>
                <w:b/>
                <w:noProof/>
              </w:rPr>
              <w:t>4.5.8.</w:t>
            </w:r>
            <w:r>
              <w:rPr>
                <w:noProof/>
                <w:lang w:eastAsia="en-US"/>
              </w:rPr>
              <w:tab/>
            </w:r>
            <w:r w:rsidRPr="005415CB">
              <w:rPr>
                <w:rStyle w:val="Hyperlink"/>
                <w:b/>
                <w:noProof/>
              </w:rPr>
              <w:t>Sequence diagram: Add University Examination (Admin)</w:t>
            </w:r>
            <w:r>
              <w:rPr>
                <w:noProof/>
                <w:webHidden/>
              </w:rPr>
              <w:tab/>
            </w:r>
            <w:r>
              <w:rPr>
                <w:noProof/>
                <w:webHidden/>
              </w:rPr>
              <w:fldChar w:fldCharType="begin"/>
            </w:r>
            <w:r>
              <w:rPr>
                <w:noProof/>
                <w:webHidden/>
              </w:rPr>
              <w:instrText xml:space="preserve"> PAGEREF _Toc388863349 \h </w:instrText>
            </w:r>
            <w:r>
              <w:rPr>
                <w:noProof/>
                <w:webHidden/>
              </w:rPr>
            </w:r>
            <w:r>
              <w:rPr>
                <w:noProof/>
                <w:webHidden/>
              </w:rPr>
              <w:fldChar w:fldCharType="separate"/>
            </w:r>
            <w:r>
              <w:rPr>
                <w:noProof/>
                <w:webHidden/>
              </w:rPr>
              <w:t>144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0" w:history="1">
            <w:r w:rsidRPr="005415CB">
              <w:rPr>
                <w:rStyle w:val="Hyperlink"/>
                <w:b/>
                <w:noProof/>
              </w:rPr>
              <w:t>4.5.9.</w:t>
            </w:r>
            <w:r>
              <w:rPr>
                <w:noProof/>
                <w:lang w:eastAsia="en-US"/>
              </w:rPr>
              <w:tab/>
            </w:r>
            <w:r w:rsidRPr="005415CB">
              <w:rPr>
                <w:rStyle w:val="Hyperlink"/>
                <w:b/>
                <w:noProof/>
              </w:rPr>
              <w:t>Sequence diagram: Delete University Examination (Admin)</w:t>
            </w:r>
            <w:r>
              <w:rPr>
                <w:noProof/>
                <w:webHidden/>
              </w:rPr>
              <w:tab/>
            </w:r>
            <w:r>
              <w:rPr>
                <w:noProof/>
                <w:webHidden/>
              </w:rPr>
              <w:fldChar w:fldCharType="begin"/>
            </w:r>
            <w:r>
              <w:rPr>
                <w:noProof/>
                <w:webHidden/>
              </w:rPr>
              <w:instrText xml:space="preserve"> PAGEREF _Toc388863350 \h </w:instrText>
            </w:r>
            <w:r>
              <w:rPr>
                <w:noProof/>
                <w:webHidden/>
              </w:rPr>
            </w:r>
            <w:r>
              <w:rPr>
                <w:noProof/>
                <w:webHidden/>
              </w:rPr>
              <w:fldChar w:fldCharType="separate"/>
            </w:r>
            <w:r>
              <w:rPr>
                <w:noProof/>
                <w:webHidden/>
              </w:rPr>
              <w:t>145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1" w:history="1">
            <w:r w:rsidRPr="005415CB">
              <w:rPr>
                <w:rStyle w:val="Hyperlink"/>
                <w:b/>
                <w:noProof/>
              </w:rPr>
              <w:t>4.5.10.</w:t>
            </w:r>
            <w:r>
              <w:rPr>
                <w:noProof/>
                <w:lang w:eastAsia="en-US"/>
              </w:rPr>
              <w:tab/>
            </w:r>
            <w:r w:rsidRPr="005415CB">
              <w:rPr>
                <w:rStyle w:val="Hyperlink"/>
                <w:b/>
                <w:noProof/>
              </w:rPr>
              <w:t>Sequence diagram: Approve Friend Request (Candidate)</w:t>
            </w:r>
            <w:r>
              <w:rPr>
                <w:noProof/>
                <w:webHidden/>
              </w:rPr>
              <w:tab/>
            </w:r>
            <w:r>
              <w:rPr>
                <w:noProof/>
                <w:webHidden/>
              </w:rPr>
              <w:fldChar w:fldCharType="begin"/>
            </w:r>
            <w:r>
              <w:rPr>
                <w:noProof/>
                <w:webHidden/>
              </w:rPr>
              <w:instrText xml:space="preserve"> PAGEREF _Toc388863351 \h </w:instrText>
            </w:r>
            <w:r>
              <w:rPr>
                <w:noProof/>
                <w:webHidden/>
              </w:rPr>
            </w:r>
            <w:r>
              <w:rPr>
                <w:noProof/>
                <w:webHidden/>
              </w:rPr>
              <w:fldChar w:fldCharType="separate"/>
            </w:r>
            <w:r>
              <w:rPr>
                <w:noProof/>
                <w:webHidden/>
              </w:rPr>
              <w:t>146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2" w:history="1">
            <w:r w:rsidRPr="005415CB">
              <w:rPr>
                <w:rStyle w:val="Hyperlink"/>
                <w:b/>
                <w:noProof/>
              </w:rPr>
              <w:t>4.5.11.</w:t>
            </w:r>
            <w:r>
              <w:rPr>
                <w:noProof/>
                <w:lang w:eastAsia="en-US"/>
              </w:rPr>
              <w:tab/>
            </w:r>
            <w:r w:rsidRPr="005415CB">
              <w:rPr>
                <w:rStyle w:val="Hyperlink"/>
                <w:b/>
                <w:noProof/>
              </w:rPr>
              <w:t>Sequence diagram: Ask To Join Group (Candidate)</w:t>
            </w:r>
            <w:r>
              <w:rPr>
                <w:noProof/>
                <w:webHidden/>
              </w:rPr>
              <w:tab/>
            </w:r>
            <w:r>
              <w:rPr>
                <w:noProof/>
                <w:webHidden/>
              </w:rPr>
              <w:fldChar w:fldCharType="begin"/>
            </w:r>
            <w:r>
              <w:rPr>
                <w:noProof/>
                <w:webHidden/>
              </w:rPr>
              <w:instrText xml:space="preserve"> PAGEREF _Toc388863352 \h </w:instrText>
            </w:r>
            <w:r>
              <w:rPr>
                <w:noProof/>
                <w:webHidden/>
              </w:rPr>
            </w:r>
            <w:r>
              <w:rPr>
                <w:noProof/>
                <w:webHidden/>
              </w:rPr>
              <w:fldChar w:fldCharType="separate"/>
            </w:r>
            <w:r>
              <w:rPr>
                <w:noProof/>
                <w:webHidden/>
              </w:rPr>
              <w:t>147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3" w:history="1">
            <w:r w:rsidRPr="005415CB">
              <w:rPr>
                <w:rStyle w:val="Hyperlink"/>
                <w:b/>
                <w:noProof/>
              </w:rPr>
              <w:t>4.5.12.</w:t>
            </w:r>
            <w:r>
              <w:rPr>
                <w:noProof/>
                <w:lang w:eastAsia="en-US"/>
              </w:rPr>
              <w:tab/>
            </w:r>
            <w:r w:rsidRPr="005415CB">
              <w:rPr>
                <w:rStyle w:val="Hyperlink"/>
                <w:b/>
                <w:noProof/>
              </w:rPr>
              <w:t>Sequence diagram: Deny Friend’s Request (Candidate)</w:t>
            </w:r>
            <w:r>
              <w:rPr>
                <w:noProof/>
                <w:webHidden/>
              </w:rPr>
              <w:tab/>
            </w:r>
            <w:r>
              <w:rPr>
                <w:noProof/>
                <w:webHidden/>
              </w:rPr>
              <w:fldChar w:fldCharType="begin"/>
            </w:r>
            <w:r>
              <w:rPr>
                <w:noProof/>
                <w:webHidden/>
              </w:rPr>
              <w:instrText xml:space="preserve"> PAGEREF _Toc388863353 \h </w:instrText>
            </w:r>
            <w:r>
              <w:rPr>
                <w:noProof/>
                <w:webHidden/>
              </w:rPr>
            </w:r>
            <w:r>
              <w:rPr>
                <w:noProof/>
                <w:webHidden/>
              </w:rPr>
              <w:fldChar w:fldCharType="separate"/>
            </w:r>
            <w:r>
              <w:rPr>
                <w:noProof/>
                <w:webHidden/>
              </w:rPr>
              <w:t>147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4" w:history="1">
            <w:r w:rsidRPr="005415CB">
              <w:rPr>
                <w:rStyle w:val="Hyperlink"/>
                <w:b/>
                <w:noProof/>
              </w:rPr>
              <w:t>4.5.13.</w:t>
            </w:r>
            <w:r>
              <w:rPr>
                <w:noProof/>
                <w:lang w:eastAsia="en-US"/>
              </w:rPr>
              <w:tab/>
            </w:r>
            <w:r w:rsidRPr="005415CB">
              <w:rPr>
                <w:rStyle w:val="Hyperlink"/>
                <w:b/>
                <w:noProof/>
              </w:rPr>
              <w:t>Sequence diagram: Invite to Group (Candidate)</w:t>
            </w:r>
            <w:r>
              <w:rPr>
                <w:noProof/>
                <w:webHidden/>
              </w:rPr>
              <w:tab/>
            </w:r>
            <w:r>
              <w:rPr>
                <w:noProof/>
                <w:webHidden/>
              </w:rPr>
              <w:fldChar w:fldCharType="begin"/>
            </w:r>
            <w:r>
              <w:rPr>
                <w:noProof/>
                <w:webHidden/>
              </w:rPr>
              <w:instrText xml:space="preserve"> PAGEREF _Toc388863354 \h </w:instrText>
            </w:r>
            <w:r>
              <w:rPr>
                <w:noProof/>
                <w:webHidden/>
              </w:rPr>
            </w:r>
            <w:r>
              <w:rPr>
                <w:noProof/>
                <w:webHidden/>
              </w:rPr>
              <w:fldChar w:fldCharType="separate"/>
            </w:r>
            <w:r>
              <w:rPr>
                <w:noProof/>
                <w:webHidden/>
              </w:rPr>
              <w:t>148</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5" w:history="1">
            <w:r w:rsidRPr="005415CB">
              <w:rPr>
                <w:rStyle w:val="Hyperlink"/>
                <w:b/>
                <w:noProof/>
              </w:rPr>
              <w:t>4.5.14.</w:t>
            </w:r>
            <w:r>
              <w:rPr>
                <w:noProof/>
                <w:lang w:eastAsia="en-US"/>
              </w:rPr>
              <w:tab/>
            </w:r>
            <w:r w:rsidRPr="005415CB">
              <w:rPr>
                <w:rStyle w:val="Hyperlink"/>
                <w:b/>
                <w:noProof/>
              </w:rPr>
              <w:t>Sequence diagram: Join in Charity Exam (Candidate)</w:t>
            </w:r>
            <w:r>
              <w:rPr>
                <w:noProof/>
                <w:webHidden/>
              </w:rPr>
              <w:tab/>
            </w:r>
            <w:r>
              <w:rPr>
                <w:noProof/>
                <w:webHidden/>
              </w:rPr>
              <w:fldChar w:fldCharType="begin"/>
            </w:r>
            <w:r>
              <w:rPr>
                <w:noProof/>
                <w:webHidden/>
              </w:rPr>
              <w:instrText xml:space="preserve"> PAGEREF _Toc388863355 \h </w:instrText>
            </w:r>
            <w:r>
              <w:rPr>
                <w:noProof/>
                <w:webHidden/>
              </w:rPr>
            </w:r>
            <w:r>
              <w:rPr>
                <w:noProof/>
                <w:webHidden/>
              </w:rPr>
              <w:fldChar w:fldCharType="separate"/>
            </w:r>
            <w:r>
              <w:rPr>
                <w:noProof/>
                <w:webHidden/>
              </w:rPr>
              <w:t>149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6" w:history="1">
            <w:r w:rsidRPr="005415CB">
              <w:rPr>
                <w:rStyle w:val="Hyperlink"/>
                <w:b/>
                <w:noProof/>
              </w:rPr>
              <w:t>4.5.15.</w:t>
            </w:r>
            <w:r>
              <w:rPr>
                <w:noProof/>
                <w:lang w:eastAsia="en-US"/>
              </w:rPr>
              <w:tab/>
            </w:r>
            <w:r w:rsidRPr="005415CB">
              <w:rPr>
                <w:rStyle w:val="Hyperlink"/>
                <w:b/>
                <w:noProof/>
              </w:rPr>
              <w:t>Sequence diagram: Leave Charity Exam (Candidate)</w:t>
            </w:r>
            <w:r>
              <w:rPr>
                <w:noProof/>
                <w:webHidden/>
              </w:rPr>
              <w:tab/>
            </w:r>
            <w:r>
              <w:rPr>
                <w:noProof/>
                <w:webHidden/>
              </w:rPr>
              <w:fldChar w:fldCharType="begin"/>
            </w:r>
            <w:r>
              <w:rPr>
                <w:noProof/>
                <w:webHidden/>
              </w:rPr>
              <w:instrText xml:space="preserve"> PAGEREF _Toc388863356 \h </w:instrText>
            </w:r>
            <w:r>
              <w:rPr>
                <w:noProof/>
                <w:webHidden/>
              </w:rPr>
            </w:r>
            <w:r>
              <w:rPr>
                <w:noProof/>
                <w:webHidden/>
              </w:rPr>
              <w:fldChar w:fldCharType="separate"/>
            </w:r>
            <w:r>
              <w:rPr>
                <w:noProof/>
                <w:webHidden/>
              </w:rPr>
              <w:t>149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7" w:history="1">
            <w:r w:rsidRPr="005415CB">
              <w:rPr>
                <w:rStyle w:val="Hyperlink"/>
                <w:b/>
                <w:noProof/>
              </w:rPr>
              <w:t>4.5.16.</w:t>
            </w:r>
            <w:r>
              <w:rPr>
                <w:noProof/>
                <w:lang w:eastAsia="en-US"/>
              </w:rPr>
              <w:tab/>
            </w:r>
            <w:r w:rsidRPr="005415CB">
              <w:rPr>
                <w:rStyle w:val="Hyperlink"/>
                <w:b/>
                <w:noProof/>
              </w:rPr>
              <w:t>Sequence diagram: Add Car (Charity)</w:t>
            </w:r>
            <w:r>
              <w:rPr>
                <w:noProof/>
                <w:webHidden/>
              </w:rPr>
              <w:tab/>
            </w:r>
            <w:r>
              <w:rPr>
                <w:noProof/>
                <w:webHidden/>
              </w:rPr>
              <w:fldChar w:fldCharType="begin"/>
            </w:r>
            <w:r>
              <w:rPr>
                <w:noProof/>
                <w:webHidden/>
              </w:rPr>
              <w:instrText xml:space="preserve"> PAGEREF _Toc388863357 \h </w:instrText>
            </w:r>
            <w:r>
              <w:rPr>
                <w:noProof/>
                <w:webHidden/>
              </w:rPr>
            </w:r>
            <w:r>
              <w:rPr>
                <w:noProof/>
                <w:webHidden/>
              </w:rPr>
              <w:fldChar w:fldCharType="separate"/>
            </w:r>
            <w:r>
              <w:rPr>
                <w:noProof/>
                <w:webHidden/>
              </w:rPr>
              <w:t>150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8" w:history="1">
            <w:r w:rsidRPr="005415CB">
              <w:rPr>
                <w:rStyle w:val="Hyperlink"/>
                <w:b/>
                <w:noProof/>
              </w:rPr>
              <w:t>4.5.17.</w:t>
            </w:r>
            <w:r>
              <w:rPr>
                <w:noProof/>
                <w:lang w:eastAsia="en-US"/>
              </w:rPr>
              <w:tab/>
            </w:r>
            <w:r w:rsidRPr="005415CB">
              <w:rPr>
                <w:rStyle w:val="Hyperlink"/>
                <w:b/>
                <w:noProof/>
              </w:rPr>
              <w:t>Sequence diagram: Approve Car (Charity)</w:t>
            </w:r>
            <w:r>
              <w:rPr>
                <w:noProof/>
                <w:webHidden/>
              </w:rPr>
              <w:tab/>
            </w:r>
            <w:r>
              <w:rPr>
                <w:noProof/>
                <w:webHidden/>
              </w:rPr>
              <w:fldChar w:fldCharType="begin"/>
            </w:r>
            <w:r>
              <w:rPr>
                <w:noProof/>
                <w:webHidden/>
              </w:rPr>
              <w:instrText xml:space="preserve"> PAGEREF _Toc388863358 \h </w:instrText>
            </w:r>
            <w:r>
              <w:rPr>
                <w:noProof/>
                <w:webHidden/>
              </w:rPr>
            </w:r>
            <w:r>
              <w:rPr>
                <w:noProof/>
                <w:webHidden/>
              </w:rPr>
              <w:fldChar w:fldCharType="separate"/>
            </w:r>
            <w:r>
              <w:rPr>
                <w:noProof/>
                <w:webHidden/>
              </w:rPr>
              <w:t>151</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59" w:history="1">
            <w:r w:rsidRPr="005415CB">
              <w:rPr>
                <w:rStyle w:val="Hyperlink"/>
                <w:b/>
                <w:noProof/>
              </w:rPr>
              <w:t>4.5.18.</w:t>
            </w:r>
            <w:r>
              <w:rPr>
                <w:noProof/>
                <w:lang w:eastAsia="en-US"/>
              </w:rPr>
              <w:tab/>
            </w:r>
            <w:r w:rsidRPr="005415CB">
              <w:rPr>
                <w:rStyle w:val="Hyperlink"/>
                <w:b/>
                <w:noProof/>
              </w:rPr>
              <w:t>Sequence diagram: Approve Lodge (Charity)</w:t>
            </w:r>
            <w:r>
              <w:rPr>
                <w:noProof/>
                <w:webHidden/>
              </w:rPr>
              <w:tab/>
            </w:r>
            <w:r>
              <w:rPr>
                <w:noProof/>
                <w:webHidden/>
              </w:rPr>
              <w:fldChar w:fldCharType="begin"/>
            </w:r>
            <w:r>
              <w:rPr>
                <w:noProof/>
                <w:webHidden/>
              </w:rPr>
              <w:instrText xml:space="preserve"> PAGEREF _Toc388863359 \h </w:instrText>
            </w:r>
            <w:r>
              <w:rPr>
                <w:noProof/>
                <w:webHidden/>
              </w:rPr>
            </w:r>
            <w:r>
              <w:rPr>
                <w:noProof/>
                <w:webHidden/>
              </w:rPr>
              <w:fldChar w:fldCharType="separate"/>
            </w:r>
            <w:r>
              <w:rPr>
                <w:noProof/>
                <w:webHidden/>
              </w:rPr>
              <w:t>152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0" w:history="1">
            <w:r w:rsidRPr="005415CB">
              <w:rPr>
                <w:rStyle w:val="Hyperlink"/>
                <w:b/>
                <w:noProof/>
              </w:rPr>
              <w:t>4.5.19.</w:t>
            </w:r>
            <w:r>
              <w:rPr>
                <w:noProof/>
                <w:lang w:eastAsia="en-US"/>
              </w:rPr>
              <w:tab/>
            </w:r>
            <w:r w:rsidRPr="005415CB">
              <w:rPr>
                <w:rStyle w:val="Hyperlink"/>
                <w:b/>
                <w:noProof/>
              </w:rPr>
              <w:t>Sequence diagram: Assign Car to Charity Exam (Charity)</w:t>
            </w:r>
            <w:r>
              <w:rPr>
                <w:noProof/>
                <w:webHidden/>
              </w:rPr>
              <w:tab/>
            </w:r>
            <w:r>
              <w:rPr>
                <w:noProof/>
                <w:webHidden/>
              </w:rPr>
              <w:fldChar w:fldCharType="begin"/>
            </w:r>
            <w:r>
              <w:rPr>
                <w:noProof/>
                <w:webHidden/>
              </w:rPr>
              <w:instrText xml:space="preserve"> PAGEREF _Toc388863360 \h </w:instrText>
            </w:r>
            <w:r>
              <w:rPr>
                <w:noProof/>
                <w:webHidden/>
              </w:rPr>
            </w:r>
            <w:r>
              <w:rPr>
                <w:noProof/>
                <w:webHidden/>
              </w:rPr>
              <w:fldChar w:fldCharType="separate"/>
            </w:r>
            <w:r>
              <w:rPr>
                <w:noProof/>
                <w:webHidden/>
              </w:rPr>
              <w:t>153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1" w:history="1">
            <w:r w:rsidRPr="005415CB">
              <w:rPr>
                <w:rStyle w:val="Hyperlink"/>
                <w:b/>
                <w:noProof/>
              </w:rPr>
              <w:t>4.5.20.</w:t>
            </w:r>
            <w:r>
              <w:rPr>
                <w:noProof/>
                <w:lang w:eastAsia="en-US"/>
              </w:rPr>
              <w:tab/>
            </w:r>
            <w:r w:rsidRPr="005415CB">
              <w:rPr>
                <w:rStyle w:val="Hyperlink"/>
                <w:b/>
                <w:noProof/>
              </w:rPr>
              <w:t>Sequence diagram: Assign Lodge to Charity Exam (Charity)</w:t>
            </w:r>
            <w:r>
              <w:rPr>
                <w:noProof/>
                <w:webHidden/>
              </w:rPr>
              <w:tab/>
            </w:r>
            <w:r>
              <w:rPr>
                <w:noProof/>
                <w:webHidden/>
              </w:rPr>
              <w:fldChar w:fldCharType="begin"/>
            </w:r>
            <w:r>
              <w:rPr>
                <w:noProof/>
                <w:webHidden/>
              </w:rPr>
              <w:instrText xml:space="preserve"> PAGEREF _Toc388863361 \h </w:instrText>
            </w:r>
            <w:r>
              <w:rPr>
                <w:noProof/>
                <w:webHidden/>
              </w:rPr>
            </w:r>
            <w:r>
              <w:rPr>
                <w:noProof/>
                <w:webHidden/>
              </w:rPr>
              <w:fldChar w:fldCharType="separate"/>
            </w:r>
            <w:r>
              <w:rPr>
                <w:noProof/>
                <w:webHidden/>
              </w:rPr>
              <w:t>154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2" w:history="1">
            <w:r w:rsidRPr="005415CB">
              <w:rPr>
                <w:rStyle w:val="Hyperlink"/>
                <w:b/>
                <w:noProof/>
              </w:rPr>
              <w:t>4.5.21.</w:t>
            </w:r>
            <w:r>
              <w:rPr>
                <w:noProof/>
                <w:lang w:eastAsia="en-US"/>
              </w:rPr>
              <w:tab/>
            </w:r>
            <w:r w:rsidRPr="005415CB">
              <w:rPr>
                <w:rStyle w:val="Hyperlink"/>
                <w:b/>
                <w:noProof/>
              </w:rPr>
              <w:t>Sequence diagram: Denie Car (Charity)</w:t>
            </w:r>
            <w:r>
              <w:rPr>
                <w:noProof/>
                <w:webHidden/>
              </w:rPr>
              <w:tab/>
            </w:r>
            <w:r>
              <w:rPr>
                <w:noProof/>
                <w:webHidden/>
              </w:rPr>
              <w:fldChar w:fldCharType="begin"/>
            </w:r>
            <w:r>
              <w:rPr>
                <w:noProof/>
                <w:webHidden/>
              </w:rPr>
              <w:instrText xml:space="preserve"> PAGEREF _Toc388863362 \h </w:instrText>
            </w:r>
            <w:r>
              <w:rPr>
                <w:noProof/>
                <w:webHidden/>
              </w:rPr>
            </w:r>
            <w:r>
              <w:rPr>
                <w:noProof/>
                <w:webHidden/>
              </w:rPr>
              <w:fldChar w:fldCharType="separate"/>
            </w:r>
            <w:r>
              <w:rPr>
                <w:noProof/>
                <w:webHidden/>
              </w:rPr>
              <w:t>155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3" w:history="1">
            <w:r w:rsidRPr="005415CB">
              <w:rPr>
                <w:rStyle w:val="Hyperlink"/>
                <w:b/>
                <w:noProof/>
              </w:rPr>
              <w:t>4.5.22.</w:t>
            </w:r>
            <w:r>
              <w:rPr>
                <w:noProof/>
                <w:lang w:eastAsia="en-US"/>
              </w:rPr>
              <w:tab/>
            </w:r>
            <w:r w:rsidRPr="005415CB">
              <w:rPr>
                <w:rStyle w:val="Hyperlink"/>
                <w:b/>
                <w:noProof/>
              </w:rPr>
              <w:t>Sequence diagram: Add Lodge (Sponsor)</w:t>
            </w:r>
            <w:r>
              <w:rPr>
                <w:noProof/>
                <w:webHidden/>
              </w:rPr>
              <w:tab/>
            </w:r>
            <w:r>
              <w:rPr>
                <w:noProof/>
                <w:webHidden/>
              </w:rPr>
              <w:fldChar w:fldCharType="begin"/>
            </w:r>
            <w:r>
              <w:rPr>
                <w:noProof/>
                <w:webHidden/>
              </w:rPr>
              <w:instrText xml:space="preserve"> PAGEREF _Toc388863363 \h </w:instrText>
            </w:r>
            <w:r>
              <w:rPr>
                <w:noProof/>
                <w:webHidden/>
              </w:rPr>
            </w:r>
            <w:r>
              <w:rPr>
                <w:noProof/>
                <w:webHidden/>
              </w:rPr>
              <w:fldChar w:fldCharType="separate"/>
            </w:r>
            <w:r>
              <w:rPr>
                <w:noProof/>
                <w:webHidden/>
              </w:rPr>
              <w:t>156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4" w:history="1">
            <w:r w:rsidRPr="005415CB">
              <w:rPr>
                <w:rStyle w:val="Hyperlink"/>
                <w:b/>
                <w:noProof/>
              </w:rPr>
              <w:t>4.5.23.</w:t>
            </w:r>
            <w:r>
              <w:rPr>
                <w:noProof/>
                <w:lang w:eastAsia="en-US"/>
              </w:rPr>
              <w:tab/>
            </w:r>
            <w:r w:rsidRPr="005415CB">
              <w:rPr>
                <w:rStyle w:val="Hyperlink"/>
                <w:b/>
                <w:noProof/>
              </w:rPr>
              <w:t>Sequence diagram: View Statistic (Sponsor)</w:t>
            </w:r>
            <w:r>
              <w:rPr>
                <w:noProof/>
                <w:webHidden/>
              </w:rPr>
              <w:tab/>
            </w:r>
            <w:r>
              <w:rPr>
                <w:noProof/>
                <w:webHidden/>
              </w:rPr>
              <w:fldChar w:fldCharType="begin"/>
            </w:r>
            <w:r>
              <w:rPr>
                <w:noProof/>
                <w:webHidden/>
              </w:rPr>
              <w:instrText xml:space="preserve"> PAGEREF _Toc388863364 \h </w:instrText>
            </w:r>
            <w:r>
              <w:rPr>
                <w:noProof/>
                <w:webHidden/>
              </w:rPr>
            </w:r>
            <w:r>
              <w:rPr>
                <w:noProof/>
                <w:webHidden/>
              </w:rPr>
              <w:fldChar w:fldCharType="separate"/>
            </w:r>
            <w:r>
              <w:rPr>
                <w:noProof/>
                <w:webHidden/>
              </w:rPr>
              <w:t>157</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5" w:history="1">
            <w:r w:rsidRPr="005415CB">
              <w:rPr>
                <w:rStyle w:val="Hyperlink"/>
                <w:b/>
                <w:noProof/>
              </w:rPr>
              <w:t>4.5.24.</w:t>
            </w:r>
            <w:r>
              <w:rPr>
                <w:noProof/>
                <w:lang w:eastAsia="en-US"/>
              </w:rPr>
              <w:tab/>
            </w:r>
            <w:r w:rsidRPr="005415CB">
              <w:rPr>
                <w:rStyle w:val="Hyperlink"/>
                <w:b/>
                <w:noProof/>
              </w:rPr>
              <w:t>Sequence diagram: Sponsored Car (Sponsor)</w:t>
            </w:r>
            <w:r>
              <w:rPr>
                <w:noProof/>
                <w:webHidden/>
              </w:rPr>
              <w:tab/>
            </w:r>
            <w:r>
              <w:rPr>
                <w:noProof/>
                <w:webHidden/>
              </w:rPr>
              <w:fldChar w:fldCharType="begin"/>
            </w:r>
            <w:r>
              <w:rPr>
                <w:noProof/>
                <w:webHidden/>
              </w:rPr>
              <w:instrText xml:space="preserve"> PAGEREF _Toc388863365 \h </w:instrText>
            </w:r>
            <w:r>
              <w:rPr>
                <w:noProof/>
                <w:webHidden/>
              </w:rPr>
            </w:r>
            <w:r>
              <w:rPr>
                <w:noProof/>
                <w:webHidden/>
              </w:rPr>
              <w:fldChar w:fldCharType="separate"/>
            </w:r>
            <w:r>
              <w:rPr>
                <w:noProof/>
                <w:webHidden/>
              </w:rPr>
              <w:t>158</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6" w:history="1">
            <w:r w:rsidRPr="005415CB">
              <w:rPr>
                <w:rStyle w:val="Hyperlink"/>
                <w:b/>
                <w:noProof/>
              </w:rPr>
              <w:t>4.5.25.</w:t>
            </w:r>
            <w:r>
              <w:rPr>
                <w:noProof/>
                <w:lang w:eastAsia="en-US"/>
              </w:rPr>
              <w:tab/>
            </w:r>
            <w:r w:rsidRPr="005415CB">
              <w:rPr>
                <w:rStyle w:val="Hyperlink"/>
                <w:b/>
                <w:noProof/>
              </w:rPr>
              <w:t>Sequence diagram: Cancel Sponsored Car (Sponsor)</w:t>
            </w:r>
            <w:r>
              <w:rPr>
                <w:noProof/>
                <w:webHidden/>
              </w:rPr>
              <w:tab/>
            </w:r>
            <w:r>
              <w:rPr>
                <w:noProof/>
                <w:webHidden/>
              </w:rPr>
              <w:fldChar w:fldCharType="begin"/>
            </w:r>
            <w:r>
              <w:rPr>
                <w:noProof/>
                <w:webHidden/>
              </w:rPr>
              <w:instrText xml:space="preserve"> PAGEREF _Toc388863366 \h </w:instrText>
            </w:r>
            <w:r>
              <w:rPr>
                <w:noProof/>
                <w:webHidden/>
              </w:rPr>
            </w:r>
            <w:r>
              <w:rPr>
                <w:noProof/>
                <w:webHidden/>
              </w:rPr>
              <w:fldChar w:fldCharType="separate"/>
            </w:r>
            <w:r>
              <w:rPr>
                <w:noProof/>
                <w:webHidden/>
              </w:rPr>
              <w:t>158</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7" w:history="1">
            <w:r w:rsidRPr="005415CB">
              <w:rPr>
                <w:rStyle w:val="Hyperlink"/>
                <w:b/>
                <w:noProof/>
              </w:rPr>
              <w:t>4.5.26.</w:t>
            </w:r>
            <w:r>
              <w:rPr>
                <w:noProof/>
                <w:lang w:eastAsia="en-US"/>
              </w:rPr>
              <w:tab/>
            </w:r>
            <w:r w:rsidRPr="005415CB">
              <w:rPr>
                <w:rStyle w:val="Hyperlink"/>
                <w:b/>
                <w:noProof/>
              </w:rPr>
              <w:t>Sequence diagram: Join Charity Examination (Volunteer)</w:t>
            </w:r>
            <w:r>
              <w:rPr>
                <w:noProof/>
                <w:webHidden/>
              </w:rPr>
              <w:tab/>
            </w:r>
            <w:r>
              <w:rPr>
                <w:noProof/>
                <w:webHidden/>
              </w:rPr>
              <w:fldChar w:fldCharType="begin"/>
            </w:r>
            <w:r>
              <w:rPr>
                <w:noProof/>
                <w:webHidden/>
              </w:rPr>
              <w:instrText xml:space="preserve"> PAGEREF _Toc388863367 \h </w:instrText>
            </w:r>
            <w:r>
              <w:rPr>
                <w:noProof/>
                <w:webHidden/>
              </w:rPr>
            </w:r>
            <w:r>
              <w:rPr>
                <w:noProof/>
                <w:webHidden/>
              </w:rPr>
              <w:fldChar w:fldCharType="separate"/>
            </w:r>
            <w:r>
              <w:rPr>
                <w:noProof/>
                <w:webHidden/>
              </w:rPr>
              <w:t>159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68" w:history="1">
            <w:r w:rsidRPr="005415CB">
              <w:rPr>
                <w:rStyle w:val="Hyperlink"/>
                <w:b/>
                <w:noProof/>
              </w:rPr>
              <w:t>4.5.27.</w:t>
            </w:r>
            <w:r>
              <w:rPr>
                <w:noProof/>
                <w:lang w:eastAsia="en-US"/>
              </w:rPr>
              <w:tab/>
            </w:r>
            <w:r w:rsidRPr="005415CB">
              <w:rPr>
                <w:rStyle w:val="Hyperlink"/>
                <w:b/>
                <w:noProof/>
              </w:rPr>
              <w:t>Sequence diagram: Leave Charity Examination (Volunteer)</w:t>
            </w:r>
            <w:r>
              <w:rPr>
                <w:noProof/>
                <w:webHidden/>
              </w:rPr>
              <w:tab/>
            </w:r>
            <w:r>
              <w:rPr>
                <w:noProof/>
                <w:webHidden/>
              </w:rPr>
              <w:fldChar w:fldCharType="begin"/>
            </w:r>
            <w:r>
              <w:rPr>
                <w:noProof/>
                <w:webHidden/>
              </w:rPr>
              <w:instrText xml:space="preserve"> PAGEREF _Toc388863368 \h </w:instrText>
            </w:r>
            <w:r>
              <w:rPr>
                <w:noProof/>
                <w:webHidden/>
              </w:rPr>
            </w:r>
            <w:r>
              <w:rPr>
                <w:noProof/>
                <w:webHidden/>
              </w:rPr>
              <w:fldChar w:fldCharType="separate"/>
            </w:r>
            <w:r>
              <w:rPr>
                <w:noProof/>
                <w:webHidden/>
              </w:rPr>
              <w:t>159</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69" w:history="1">
            <w:r w:rsidRPr="005415CB">
              <w:rPr>
                <w:rStyle w:val="Hyperlink"/>
                <w:b/>
                <w:noProof/>
              </w:rPr>
              <w:t>4.5.</w:t>
            </w:r>
            <w:r>
              <w:rPr>
                <w:noProof/>
                <w:lang w:eastAsia="en-US"/>
              </w:rPr>
              <w:tab/>
            </w:r>
            <w:r w:rsidRPr="005415CB">
              <w:rPr>
                <w:rStyle w:val="Hyperlink"/>
                <w:b/>
                <w:noProof/>
              </w:rPr>
              <w:t>Database Design</w:t>
            </w:r>
            <w:r>
              <w:rPr>
                <w:noProof/>
                <w:webHidden/>
              </w:rPr>
              <w:tab/>
            </w:r>
            <w:r>
              <w:rPr>
                <w:noProof/>
                <w:webHidden/>
              </w:rPr>
              <w:fldChar w:fldCharType="begin"/>
            </w:r>
            <w:r>
              <w:rPr>
                <w:noProof/>
                <w:webHidden/>
              </w:rPr>
              <w:instrText xml:space="preserve"> PAGEREF _Toc388863369 \h </w:instrText>
            </w:r>
            <w:r>
              <w:rPr>
                <w:noProof/>
                <w:webHidden/>
              </w:rPr>
            </w:r>
            <w:r>
              <w:rPr>
                <w:noProof/>
                <w:webHidden/>
              </w:rPr>
              <w:fldChar w:fldCharType="separate"/>
            </w:r>
            <w:r>
              <w:rPr>
                <w:noProof/>
                <w:webHidden/>
              </w:rPr>
              <w:t>160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0" w:history="1">
            <w:r w:rsidRPr="005415CB">
              <w:rPr>
                <w:rStyle w:val="Hyperlink"/>
                <w:b/>
                <w:noProof/>
              </w:rPr>
              <w:t>4.6.1.</w:t>
            </w:r>
            <w:r>
              <w:rPr>
                <w:noProof/>
                <w:lang w:eastAsia="en-US"/>
              </w:rPr>
              <w:tab/>
            </w:r>
            <w:r w:rsidRPr="005415CB">
              <w:rPr>
                <w:rStyle w:val="Hyperlink"/>
                <w:b/>
                <w:noProof/>
              </w:rPr>
              <w:t>Logical Database Design</w:t>
            </w:r>
            <w:r>
              <w:rPr>
                <w:noProof/>
                <w:webHidden/>
              </w:rPr>
              <w:tab/>
            </w:r>
            <w:r>
              <w:rPr>
                <w:noProof/>
                <w:webHidden/>
              </w:rPr>
              <w:fldChar w:fldCharType="begin"/>
            </w:r>
            <w:r>
              <w:rPr>
                <w:noProof/>
                <w:webHidden/>
              </w:rPr>
              <w:instrText xml:space="preserve"> PAGEREF _Toc388863370 \h </w:instrText>
            </w:r>
            <w:r>
              <w:rPr>
                <w:noProof/>
                <w:webHidden/>
              </w:rPr>
            </w:r>
            <w:r>
              <w:rPr>
                <w:noProof/>
                <w:webHidden/>
              </w:rPr>
              <w:fldChar w:fldCharType="separate"/>
            </w:r>
            <w:r>
              <w:rPr>
                <w:noProof/>
                <w:webHidden/>
              </w:rPr>
              <w:t>160</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1" w:history="1">
            <w:r w:rsidRPr="005415CB">
              <w:rPr>
                <w:rStyle w:val="Hyperlink"/>
                <w:b/>
                <w:noProof/>
              </w:rPr>
              <w:t>4.6.1.1</w:t>
            </w:r>
            <w:r>
              <w:rPr>
                <w:noProof/>
                <w:lang w:eastAsia="en-US"/>
              </w:rPr>
              <w:tab/>
            </w:r>
            <w:r w:rsidRPr="005415CB">
              <w:rPr>
                <w:rStyle w:val="Hyperlink"/>
                <w:b/>
                <w:noProof/>
              </w:rPr>
              <w:t>Accounts</w:t>
            </w:r>
            <w:r>
              <w:rPr>
                <w:noProof/>
                <w:webHidden/>
              </w:rPr>
              <w:tab/>
            </w:r>
            <w:r>
              <w:rPr>
                <w:noProof/>
                <w:webHidden/>
              </w:rPr>
              <w:fldChar w:fldCharType="begin"/>
            </w:r>
            <w:r>
              <w:rPr>
                <w:noProof/>
                <w:webHidden/>
              </w:rPr>
              <w:instrText xml:space="preserve"> PAGEREF _Toc388863371 \h </w:instrText>
            </w:r>
            <w:r>
              <w:rPr>
                <w:noProof/>
                <w:webHidden/>
              </w:rPr>
            </w:r>
            <w:r>
              <w:rPr>
                <w:noProof/>
                <w:webHidden/>
              </w:rPr>
              <w:fldChar w:fldCharType="separate"/>
            </w:r>
            <w:r>
              <w:rPr>
                <w:noProof/>
                <w:webHidden/>
              </w:rPr>
              <w:t>162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2" w:history="1">
            <w:r w:rsidRPr="005415CB">
              <w:rPr>
                <w:rStyle w:val="Hyperlink"/>
                <w:b/>
                <w:noProof/>
              </w:rPr>
              <w:t>4.6.1.2</w:t>
            </w:r>
            <w:r>
              <w:rPr>
                <w:noProof/>
                <w:lang w:eastAsia="en-US"/>
              </w:rPr>
              <w:tab/>
            </w:r>
            <w:r w:rsidRPr="005415CB">
              <w:rPr>
                <w:rStyle w:val="Hyperlink"/>
                <w:b/>
                <w:noProof/>
              </w:rPr>
              <w:t>Articles</w:t>
            </w:r>
            <w:r>
              <w:rPr>
                <w:noProof/>
                <w:webHidden/>
              </w:rPr>
              <w:tab/>
            </w:r>
            <w:r>
              <w:rPr>
                <w:noProof/>
                <w:webHidden/>
              </w:rPr>
              <w:fldChar w:fldCharType="begin"/>
            </w:r>
            <w:r>
              <w:rPr>
                <w:noProof/>
                <w:webHidden/>
              </w:rPr>
              <w:instrText xml:space="preserve"> PAGEREF _Toc388863372 \h </w:instrText>
            </w:r>
            <w:r>
              <w:rPr>
                <w:noProof/>
                <w:webHidden/>
              </w:rPr>
            </w:r>
            <w:r>
              <w:rPr>
                <w:noProof/>
                <w:webHidden/>
              </w:rPr>
              <w:fldChar w:fldCharType="separate"/>
            </w:r>
            <w:r>
              <w:rPr>
                <w:noProof/>
                <w:webHidden/>
              </w:rPr>
              <w:t>162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3" w:history="1">
            <w:r w:rsidRPr="005415CB">
              <w:rPr>
                <w:rStyle w:val="Hyperlink"/>
                <w:b/>
                <w:noProof/>
              </w:rPr>
              <w:t>4.6.1.3</w:t>
            </w:r>
            <w:r>
              <w:rPr>
                <w:noProof/>
                <w:lang w:eastAsia="en-US"/>
              </w:rPr>
              <w:tab/>
            </w:r>
            <w:r w:rsidRPr="005415CB">
              <w:rPr>
                <w:rStyle w:val="Hyperlink"/>
                <w:b/>
                <w:noProof/>
              </w:rPr>
              <w:t>Candidates</w:t>
            </w:r>
            <w:r>
              <w:rPr>
                <w:noProof/>
                <w:webHidden/>
              </w:rPr>
              <w:tab/>
            </w:r>
            <w:r>
              <w:rPr>
                <w:noProof/>
                <w:webHidden/>
              </w:rPr>
              <w:fldChar w:fldCharType="begin"/>
            </w:r>
            <w:r>
              <w:rPr>
                <w:noProof/>
                <w:webHidden/>
              </w:rPr>
              <w:instrText xml:space="preserve"> PAGEREF _Toc388863373 \h </w:instrText>
            </w:r>
            <w:r>
              <w:rPr>
                <w:noProof/>
                <w:webHidden/>
              </w:rPr>
            </w:r>
            <w:r>
              <w:rPr>
                <w:noProof/>
                <w:webHidden/>
              </w:rPr>
              <w:fldChar w:fldCharType="separate"/>
            </w:r>
            <w:r>
              <w:rPr>
                <w:noProof/>
                <w:webHidden/>
              </w:rPr>
              <w:t>162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4" w:history="1">
            <w:r w:rsidRPr="005415CB">
              <w:rPr>
                <w:rStyle w:val="Hyperlink"/>
                <w:b/>
                <w:noProof/>
              </w:rPr>
              <w:t>4.6.1.4</w:t>
            </w:r>
            <w:r>
              <w:rPr>
                <w:noProof/>
                <w:lang w:eastAsia="en-US"/>
              </w:rPr>
              <w:tab/>
            </w:r>
            <w:r w:rsidRPr="005415CB">
              <w:rPr>
                <w:rStyle w:val="Hyperlink"/>
                <w:b/>
                <w:noProof/>
              </w:rPr>
              <w:t>Cars</w:t>
            </w:r>
            <w:r>
              <w:rPr>
                <w:noProof/>
                <w:webHidden/>
              </w:rPr>
              <w:tab/>
            </w:r>
            <w:r>
              <w:rPr>
                <w:noProof/>
                <w:webHidden/>
              </w:rPr>
              <w:fldChar w:fldCharType="begin"/>
            </w:r>
            <w:r>
              <w:rPr>
                <w:noProof/>
                <w:webHidden/>
              </w:rPr>
              <w:instrText xml:space="preserve"> PAGEREF _Toc388863374 \h </w:instrText>
            </w:r>
            <w:r>
              <w:rPr>
                <w:noProof/>
                <w:webHidden/>
              </w:rPr>
            </w:r>
            <w:r>
              <w:rPr>
                <w:noProof/>
                <w:webHidden/>
              </w:rPr>
              <w:fldChar w:fldCharType="separate"/>
            </w:r>
            <w:r>
              <w:rPr>
                <w:noProof/>
                <w:webHidden/>
              </w:rPr>
              <w:t>163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5" w:history="1">
            <w:r w:rsidRPr="005415CB">
              <w:rPr>
                <w:rStyle w:val="Hyperlink"/>
                <w:b/>
                <w:noProof/>
              </w:rPr>
              <w:t>4.6.1.5</w:t>
            </w:r>
            <w:r>
              <w:rPr>
                <w:noProof/>
                <w:lang w:eastAsia="en-US"/>
              </w:rPr>
              <w:tab/>
            </w:r>
            <w:r w:rsidRPr="005415CB">
              <w:rPr>
                <w:rStyle w:val="Hyperlink"/>
                <w:b/>
                <w:noProof/>
              </w:rPr>
              <w:t>Categories</w:t>
            </w:r>
            <w:r>
              <w:rPr>
                <w:noProof/>
                <w:webHidden/>
              </w:rPr>
              <w:tab/>
            </w:r>
            <w:r>
              <w:rPr>
                <w:noProof/>
                <w:webHidden/>
              </w:rPr>
              <w:fldChar w:fldCharType="begin"/>
            </w:r>
            <w:r>
              <w:rPr>
                <w:noProof/>
                <w:webHidden/>
              </w:rPr>
              <w:instrText xml:space="preserve"> PAGEREF _Toc388863375 \h </w:instrText>
            </w:r>
            <w:r>
              <w:rPr>
                <w:noProof/>
                <w:webHidden/>
              </w:rPr>
            </w:r>
            <w:r>
              <w:rPr>
                <w:noProof/>
                <w:webHidden/>
              </w:rPr>
              <w:fldChar w:fldCharType="separate"/>
            </w:r>
            <w:r>
              <w:rPr>
                <w:noProof/>
                <w:webHidden/>
              </w:rPr>
              <w:t>163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6" w:history="1">
            <w:r w:rsidRPr="005415CB">
              <w:rPr>
                <w:rStyle w:val="Hyperlink"/>
                <w:b/>
                <w:noProof/>
              </w:rPr>
              <w:t>4.6.1.6</w:t>
            </w:r>
            <w:r>
              <w:rPr>
                <w:noProof/>
                <w:lang w:eastAsia="en-US"/>
              </w:rPr>
              <w:tab/>
            </w:r>
            <w:r w:rsidRPr="005415CB">
              <w:rPr>
                <w:rStyle w:val="Hyperlink"/>
                <w:b/>
                <w:noProof/>
              </w:rPr>
              <w:t>CharitiesExams</w:t>
            </w:r>
            <w:r>
              <w:rPr>
                <w:noProof/>
                <w:webHidden/>
              </w:rPr>
              <w:tab/>
            </w:r>
            <w:r>
              <w:rPr>
                <w:noProof/>
                <w:webHidden/>
              </w:rPr>
              <w:fldChar w:fldCharType="begin"/>
            </w:r>
            <w:r>
              <w:rPr>
                <w:noProof/>
                <w:webHidden/>
              </w:rPr>
              <w:instrText xml:space="preserve"> PAGEREF _Toc388863376 \h </w:instrText>
            </w:r>
            <w:r>
              <w:rPr>
                <w:noProof/>
                <w:webHidden/>
              </w:rPr>
            </w:r>
            <w:r>
              <w:rPr>
                <w:noProof/>
                <w:webHidden/>
              </w:rPr>
              <w:fldChar w:fldCharType="separate"/>
            </w:r>
            <w:r>
              <w:rPr>
                <w:noProof/>
                <w:webHidden/>
              </w:rPr>
              <w:t>163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7" w:history="1">
            <w:r w:rsidRPr="005415CB">
              <w:rPr>
                <w:rStyle w:val="Hyperlink"/>
                <w:b/>
                <w:noProof/>
              </w:rPr>
              <w:t>4.6.1.7</w:t>
            </w:r>
            <w:r>
              <w:rPr>
                <w:noProof/>
                <w:lang w:eastAsia="en-US"/>
              </w:rPr>
              <w:tab/>
            </w:r>
            <w:r w:rsidRPr="005415CB">
              <w:rPr>
                <w:rStyle w:val="Hyperlink"/>
                <w:b/>
                <w:noProof/>
              </w:rPr>
              <w:t>Charities</w:t>
            </w:r>
            <w:r>
              <w:rPr>
                <w:noProof/>
                <w:webHidden/>
              </w:rPr>
              <w:tab/>
            </w:r>
            <w:r>
              <w:rPr>
                <w:noProof/>
                <w:webHidden/>
              </w:rPr>
              <w:fldChar w:fldCharType="begin"/>
            </w:r>
            <w:r>
              <w:rPr>
                <w:noProof/>
                <w:webHidden/>
              </w:rPr>
              <w:instrText xml:space="preserve"> PAGEREF _Toc388863377 \h </w:instrText>
            </w:r>
            <w:r>
              <w:rPr>
                <w:noProof/>
                <w:webHidden/>
              </w:rPr>
            </w:r>
            <w:r>
              <w:rPr>
                <w:noProof/>
                <w:webHidden/>
              </w:rPr>
              <w:fldChar w:fldCharType="separate"/>
            </w:r>
            <w:r>
              <w:rPr>
                <w:noProof/>
                <w:webHidden/>
              </w:rPr>
              <w:t>164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8" w:history="1">
            <w:r w:rsidRPr="005415CB">
              <w:rPr>
                <w:rStyle w:val="Hyperlink"/>
                <w:b/>
                <w:noProof/>
              </w:rPr>
              <w:t>4.6.1.8</w:t>
            </w:r>
            <w:r>
              <w:rPr>
                <w:noProof/>
                <w:lang w:eastAsia="en-US"/>
              </w:rPr>
              <w:tab/>
            </w:r>
            <w:r w:rsidRPr="005415CB">
              <w:rPr>
                <w:rStyle w:val="Hyperlink"/>
                <w:b/>
                <w:noProof/>
              </w:rPr>
              <w:t>Comments</w:t>
            </w:r>
            <w:r>
              <w:rPr>
                <w:noProof/>
                <w:webHidden/>
              </w:rPr>
              <w:tab/>
            </w:r>
            <w:r>
              <w:rPr>
                <w:noProof/>
                <w:webHidden/>
              </w:rPr>
              <w:fldChar w:fldCharType="begin"/>
            </w:r>
            <w:r>
              <w:rPr>
                <w:noProof/>
                <w:webHidden/>
              </w:rPr>
              <w:instrText xml:space="preserve"> PAGEREF _Toc388863378 \h </w:instrText>
            </w:r>
            <w:r>
              <w:rPr>
                <w:noProof/>
                <w:webHidden/>
              </w:rPr>
            </w:r>
            <w:r>
              <w:rPr>
                <w:noProof/>
                <w:webHidden/>
              </w:rPr>
              <w:fldChar w:fldCharType="separate"/>
            </w:r>
            <w:r>
              <w:rPr>
                <w:noProof/>
                <w:webHidden/>
              </w:rPr>
              <w:t>164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79" w:history="1">
            <w:r w:rsidRPr="005415CB">
              <w:rPr>
                <w:rStyle w:val="Hyperlink"/>
                <w:b/>
                <w:noProof/>
              </w:rPr>
              <w:t>4.6.1.9</w:t>
            </w:r>
            <w:r>
              <w:rPr>
                <w:noProof/>
                <w:lang w:eastAsia="en-US"/>
              </w:rPr>
              <w:tab/>
            </w:r>
            <w:r w:rsidRPr="005415CB">
              <w:rPr>
                <w:rStyle w:val="Hyperlink"/>
                <w:b/>
                <w:noProof/>
              </w:rPr>
              <w:t>Districts</w:t>
            </w:r>
            <w:r>
              <w:rPr>
                <w:noProof/>
                <w:webHidden/>
              </w:rPr>
              <w:tab/>
            </w:r>
            <w:r>
              <w:rPr>
                <w:noProof/>
                <w:webHidden/>
              </w:rPr>
              <w:fldChar w:fldCharType="begin"/>
            </w:r>
            <w:r>
              <w:rPr>
                <w:noProof/>
                <w:webHidden/>
              </w:rPr>
              <w:instrText xml:space="preserve"> PAGEREF _Toc388863379 \h </w:instrText>
            </w:r>
            <w:r>
              <w:rPr>
                <w:noProof/>
                <w:webHidden/>
              </w:rPr>
            </w:r>
            <w:r>
              <w:rPr>
                <w:noProof/>
                <w:webHidden/>
              </w:rPr>
              <w:fldChar w:fldCharType="separate"/>
            </w:r>
            <w:r>
              <w:rPr>
                <w:noProof/>
                <w:webHidden/>
              </w:rPr>
              <w:t>165</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0" w:history="1">
            <w:r w:rsidRPr="005415CB">
              <w:rPr>
                <w:rStyle w:val="Hyperlink"/>
                <w:b/>
                <w:noProof/>
              </w:rPr>
              <w:t>4.6.1.10</w:t>
            </w:r>
            <w:r>
              <w:rPr>
                <w:noProof/>
                <w:lang w:eastAsia="en-US"/>
              </w:rPr>
              <w:tab/>
            </w:r>
            <w:r w:rsidRPr="005415CB">
              <w:rPr>
                <w:rStyle w:val="Hyperlink"/>
                <w:b/>
                <w:noProof/>
              </w:rPr>
              <w:t>Examinations</w:t>
            </w:r>
            <w:r>
              <w:rPr>
                <w:noProof/>
                <w:webHidden/>
              </w:rPr>
              <w:tab/>
            </w:r>
            <w:r>
              <w:rPr>
                <w:noProof/>
                <w:webHidden/>
              </w:rPr>
              <w:fldChar w:fldCharType="begin"/>
            </w:r>
            <w:r>
              <w:rPr>
                <w:noProof/>
                <w:webHidden/>
              </w:rPr>
              <w:instrText xml:space="preserve"> PAGEREF _Toc388863380 \h </w:instrText>
            </w:r>
            <w:r>
              <w:rPr>
                <w:noProof/>
                <w:webHidden/>
              </w:rPr>
            </w:r>
            <w:r>
              <w:rPr>
                <w:noProof/>
                <w:webHidden/>
              </w:rPr>
              <w:fldChar w:fldCharType="separate"/>
            </w:r>
            <w:r>
              <w:rPr>
                <w:noProof/>
                <w:webHidden/>
              </w:rPr>
              <w:t>165</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1" w:history="1">
            <w:r w:rsidRPr="005415CB">
              <w:rPr>
                <w:rStyle w:val="Hyperlink"/>
                <w:b/>
                <w:noProof/>
              </w:rPr>
              <w:t>4.6.1.11</w:t>
            </w:r>
            <w:r>
              <w:rPr>
                <w:noProof/>
                <w:lang w:eastAsia="en-US"/>
              </w:rPr>
              <w:tab/>
            </w:r>
            <w:r w:rsidRPr="005415CB">
              <w:rPr>
                <w:rStyle w:val="Hyperlink"/>
                <w:b/>
                <w:noProof/>
              </w:rPr>
              <w:t>ExaminationPapers</w:t>
            </w:r>
            <w:r>
              <w:rPr>
                <w:noProof/>
                <w:webHidden/>
              </w:rPr>
              <w:tab/>
            </w:r>
            <w:r>
              <w:rPr>
                <w:noProof/>
                <w:webHidden/>
              </w:rPr>
              <w:fldChar w:fldCharType="begin"/>
            </w:r>
            <w:r>
              <w:rPr>
                <w:noProof/>
                <w:webHidden/>
              </w:rPr>
              <w:instrText xml:space="preserve"> PAGEREF _Toc388863381 \h </w:instrText>
            </w:r>
            <w:r>
              <w:rPr>
                <w:noProof/>
                <w:webHidden/>
              </w:rPr>
            </w:r>
            <w:r>
              <w:rPr>
                <w:noProof/>
                <w:webHidden/>
              </w:rPr>
              <w:fldChar w:fldCharType="separate"/>
            </w:r>
            <w:r>
              <w:rPr>
                <w:noProof/>
                <w:webHidden/>
              </w:rPr>
              <w:t>165</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2" w:history="1">
            <w:r w:rsidRPr="005415CB">
              <w:rPr>
                <w:rStyle w:val="Hyperlink"/>
                <w:b/>
                <w:noProof/>
              </w:rPr>
              <w:t>4.6.1.12</w:t>
            </w:r>
            <w:r>
              <w:rPr>
                <w:noProof/>
                <w:lang w:eastAsia="en-US"/>
              </w:rPr>
              <w:tab/>
            </w:r>
            <w:r w:rsidRPr="005415CB">
              <w:rPr>
                <w:rStyle w:val="Hyperlink"/>
                <w:b/>
                <w:noProof/>
              </w:rPr>
              <w:t>Funds</w:t>
            </w:r>
            <w:r>
              <w:rPr>
                <w:noProof/>
                <w:webHidden/>
              </w:rPr>
              <w:tab/>
            </w:r>
            <w:r>
              <w:rPr>
                <w:noProof/>
                <w:webHidden/>
              </w:rPr>
              <w:fldChar w:fldCharType="begin"/>
            </w:r>
            <w:r>
              <w:rPr>
                <w:noProof/>
                <w:webHidden/>
              </w:rPr>
              <w:instrText xml:space="preserve"> PAGEREF _Toc388863382 \h </w:instrText>
            </w:r>
            <w:r>
              <w:rPr>
                <w:noProof/>
                <w:webHidden/>
              </w:rPr>
            </w:r>
            <w:r>
              <w:rPr>
                <w:noProof/>
                <w:webHidden/>
              </w:rPr>
              <w:fldChar w:fldCharType="separate"/>
            </w:r>
            <w:r>
              <w:rPr>
                <w:noProof/>
                <w:webHidden/>
              </w:rPr>
              <w:t>166</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3" w:history="1">
            <w:r w:rsidRPr="005415CB">
              <w:rPr>
                <w:rStyle w:val="Hyperlink"/>
                <w:b/>
                <w:noProof/>
              </w:rPr>
              <w:t>4.6.1.13</w:t>
            </w:r>
            <w:r>
              <w:rPr>
                <w:noProof/>
                <w:lang w:eastAsia="en-US"/>
              </w:rPr>
              <w:tab/>
            </w:r>
            <w:r w:rsidRPr="005415CB">
              <w:rPr>
                <w:rStyle w:val="Hyperlink"/>
                <w:b/>
                <w:noProof/>
              </w:rPr>
              <w:t>GroupRequest</w:t>
            </w:r>
            <w:r>
              <w:rPr>
                <w:noProof/>
                <w:webHidden/>
              </w:rPr>
              <w:tab/>
            </w:r>
            <w:r>
              <w:rPr>
                <w:noProof/>
                <w:webHidden/>
              </w:rPr>
              <w:fldChar w:fldCharType="begin"/>
            </w:r>
            <w:r>
              <w:rPr>
                <w:noProof/>
                <w:webHidden/>
              </w:rPr>
              <w:instrText xml:space="preserve"> PAGEREF _Toc388863383 \h </w:instrText>
            </w:r>
            <w:r>
              <w:rPr>
                <w:noProof/>
                <w:webHidden/>
              </w:rPr>
            </w:r>
            <w:r>
              <w:rPr>
                <w:noProof/>
                <w:webHidden/>
              </w:rPr>
              <w:fldChar w:fldCharType="separate"/>
            </w:r>
            <w:r>
              <w:rPr>
                <w:noProof/>
                <w:webHidden/>
              </w:rPr>
              <w:t>167</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4" w:history="1">
            <w:r w:rsidRPr="005415CB">
              <w:rPr>
                <w:rStyle w:val="Hyperlink"/>
                <w:b/>
                <w:noProof/>
              </w:rPr>
              <w:t>4.6.1.14</w:t>
            </w:r>
            <w:r>
              <w:rPr>
                <w:noProof/>
                <w:lang w:eastAsia="en-US"/>
              </w:rPr>
              <w:tab/>
            </w:r>
            <w:r w:rsidRPr="005415CB">
              <w:rPr>
                <w:rStyle w:val="Hyperlink"/>
                <w:b/>
                <w:noProof/>
              </w:rPr>
              <w:t>Groups</w:t>
            </w:r>
            <w:r>
              <w:rPr>
                <w:noProof/>
                <w:webHidden/>
              </w:rPr>
              <w:tab/>
            </w:r>
            <w:r>
              <w:rPr>
                <w:noProof/>
                <w:webHidden/>
              </w:rPr>
              <w:fldChar w:fldCharType="begin"/>
            </w:r>
            <w:r>
              <w:rPr>
                <w:noProof/>
                <w:webHidden/>
              </w:rPr>
              <w:instrText xml:space="preserve"> PAGEREF _Toc388863384 \h </w:instrText>
            </w:r>
            <w:r>
              <w:rPr>
                <w:noProof/>
                <w:webHidden/>
              </w:rPr>
            </w:r>
            <w:r>
              <w:rPr>
                <w:noProof/>
                <w:webHidden/>
              </w:rPr>
              <w:fldChar w:fldCharType="separate"/>
            </w:r>
            <w:r>
              <w:rPr>
                <w:noProof/>
                <w:webHidden/>
              </w:rPr>
              <w:t>167</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5" w:history="1">
            <w:r w:rsidRPr="005415CB">
              <w:rPr>
                <w:rStyle w:val="Hyperlink"/>
                <w:b/>
                <w:noProof/>
              </w:rPr>
              <w:t>4.6.1.15</w:t>
            </w:r>
            <w:r>
              <w:rPr>
                <w:noProof/>
                <w:lang w:eastAsia="en-US"/>
              </w:rPr>
              <w:tab/>
            </w:r>
            <w:r w:rsidRPr="005415CB">
              <w:rPr>
                <w:rStyle w:val="Hyperlink"/>
                <w:b/>
                <w:noProof/>
              </w:rPr>
              <w:t>Lodges</w:t>
            </w:r>
            <w:r>
              <w:rPr>
                <w:noProof/>
                <w:webHidden/>
              </w:rPr>
              <w:tab/>
            </w:r>
            <w:r>
              <w:rPr>
                <w:noProof/>
                <w:webHidden/>
              </w:rPr>
              <w:fldChar w:fldCharType="begin"/>
            </w:r>
            <w:r>
              <w:rPr>
                <w:noProof/>
                <w:webHidden/>
              </w:rPr>
              <w:instrText xml:space="preserve"> PAGEREF _Toc388863385 \h </w:instrText>
            </w:r>
            <w:r>
              <w:rPr>
                <w:noProof/>
                <w:webHidden/>
              </w:rPr>
            </w:r>
            <w:r>
              <w:rPr>
                <w:noProof/>
                <w:webHidden/>
              </w:rPr>
              <w:fldChar w:fldCharType="separate"/>
            </w:r>
            <w:r>
              <w:rPr>
                <w:noProof/>
                <w:webHidden/>
              </w:rPr>
              <w:t>167</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6" w:history="1">
            <w:r w:rsidRPr="005415CB">
              <w:rPr>
                <w:rStyle w:val="Hyperlink"/>
                <w:b/>
                <w:noProof/>
              </w:rPr>
              <w:t>4.6.1.16</w:t>
            </w:r>
            <w:r>
              <w:rPr>
                <w:noProof/>
                <w:lang w:eastAsia="en-US"/>
              </w:rPr>
              <w:tab/>
            </w:r>
            <w:r w:rsidRPr="005415CB">
              <w:rPr>
                <w:rStyle w:val="Hyperlink"/>
                <w:b/>
                <w:noProof/>
              </w:rPr>
              <w:t>ParticipantVolunteer</w:t>
            </w:r>
            <w:r>
              <w:rPr>
                <w:noProof/>
                <w:webHidden/>
              </w:rPr>
              <w:tab/>
            </w:r>
            <w:r>
              <w:rPr>
                <w:noProof/>
                <w:webHidden/>
              </w:rPr>
              <w:fldChar w:fldCharType="begin"/>
            </w:r>
            <w:r>
              <w:rPr>
                <w:noProof/>
                <w:webHidden/>
              </w:rPr>
              <w:instrText xml:space="preserve"> PAGEREF _Toc388863386 \h </w:instrText>
            </w:r>
            <w:r>
              <w:rPr>
                <w:noProof/>
                <w:webHidden/>
              </w:rPr>
            </w:r>
            <w:r>
              <w:rPr>
                <w:noProof/>
                <w:webHidden/>
              </w:rPr>
              <w:fldChar w:fldCharType="separate"/>
            </w:r>
            <w:r>
              <w:rPr>
                <w:noProof/>
                <w:webHidden/>
              </w:rPr>
              <w:t>168</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7" w:history="1">
            <w:r w:rsidRPr="005415CB">
              <w:rPr>
                <w:rStyle w:val="Hyperlink"/>
                <w:b/>
                <w:noProof/>
              </w:rPr>
              <w:t>4.6.1.17</w:t>
            </w:r>
            <w:r>
              <w:rPr>
                <w:noProof/>
                <w:lang w:eastAsia="en-US"/>
              </w:rPr>
              <w:tab/>
            </w:r>
            <w:r w:rsidRPr="005415CB">
              <w:rPr>
                <w:rStyle w:val="Hyperlink"/>
                <w:b/>
                <w:noProof/>
              </w:rPr>
              <w:t>Profiles</w:t>
            </w:r>
            <w:r>
              <w:rPr>
                <w:noProof/>
                <w:webHidden/>
              </w:rPr>
              <w:tab/>
            </w:r>
            <w:r>
              <w:rPr>
                <w:noProof/>
                <w:webHidden/>
              </w:rPr>
              <w:fldChar w:fldCharType="begin"/>
            </w:r>
            <w:r>
              <w:rPr>
                <w:noProof/>
                <w:webHidden/>
              </w:rPr>
              <w:instrText xml:space="preserve"> PAGEREF _Toc388863387 \h </w:instrText>
            </w:r>
            <w:r>
              <w:rPr>
                <w:noProof/>
                <w:webHidden/>
              </w:rPr>
            </w:r>
            <w:r>
              <w:rPr>
                <w:noProof/>
                <w:webHidden/>
              </w:rPr>
              <w:fldChar w:fldCharType="separate"/>
            </w:r>
            <w:r>
              <w:rPr>
                <w:noProof/>
                <w:webHidden/>
              </w:rPr>
              <w:t>169</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8" w:history="1">
            <w:r w:rsidRPr="005415CB">
              <w:rPr>
                <w:rStyle w:val="Hyperlink"/>
                <w:b/>
                <w:noProof/>
              </w:rPr>
              <w:t>4.6.1.18</w:t>
            </w:r>
            <w:r>
              <w:rPr>
                <w:noProof/>
                <w:lang w:eastAsia="en-US"/>
              </w:rPr>
              <w:tab/>
            </w:r>
            <w:r w:rsidRPr="005415CB">
              <w:rPr>
                <w:rStyle w:val="Hyperlink"/>
                <w:b/>
                <w:noProof/>
              </w:rPr>
              <w:t>Provinces</w:t>
            </w:r>
            <w:r>
              <w:rPr>
                <w:noProof/>
                <w:webHidden/>
              </w:rPr>
              <w:tab/>
            </w:r>
            <w:r>
              <w:rPr>
                <w:noProof/>
                <w:webHidden/>
              </w:rPr>
              <w:fldChar w:fldCharType="begin"/>
            </w:r>
            <w:r>
              <w:rPr>
                <w:noProof/>
                <w:webHidden/>
              </w:rPr>
              <w:instrText xml:space="preserve"> PAGEREF _Toc388863388 \h </w:instrText>
            </w:r>
            <w:r>
              <w:rPr>
                <w:noProof/>
                <w:webHidden/>
              </w:rPr>
            </w:r>
            <w:r>
              <w:rPr>
                <w:noProof/>
                <w:webHidden/>
              </w:rPr>
              <w:fldChar w:fldCharType="separate"/>
            </w:r>
            <w:r>
              <w:rPr>
                <w:noProof/>
                <w:webHidden/>
              </w:rPr>
              <w:t>169</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89" w:history="1">
            <w:r w:rsidRPr="005415CB">
              <w:rPr>
                <w:rStyle w:val="Hyperlink"/>
                <w:b/>
                <w:noProof/>
              </w:rPr>
              <w:t>4.6.1.19</w:t>
            </w:r>
            <w:r>
              <w:rPr>
                <w:noProof/>
                <w:lang w:eastAsia="en-US"/>
              </w:rPr>
              <w:tab/>
            </w:r>
            <w:r w:rsidRPr="005415CB">
              <w:rPr>
                <w:rStyle w:val="Hyperlink"/>
                <w:b/>
                <w:noProof/>
              </w:rPr>
              <w:t>Roles</w:t>
            </w:r>
            <w:r>
              <w:rPr>
                <w:noProof/>
                <w:webHidden/>
              </w:rPr>
              <w:tab/>
            </w:r>
            <w:r>
              <w:rPr>
                <w:noProof/>
                <w:webHidden/>
              </w:rPr>
              <w:fldChar w:fldCharType="begin"/>
            </w:r>
            <w:r>
              <w:rPr>
                <w:noProof/>
                <w:webHidden/>
              </w:rPr>
              <w:instrText xml:space="preserve"> PAGEREF _Toc388863389 \h </w:instrText>
            </w:r>
            <w:r>
              <w:rPr>
                <w:noProof/>
                <w:webHidden/>
              </w:rPr>
            </w:r>
            <w:r>
              <w:rPr>
                <w:noProof/>
                <w:webHidden/>
              </w:rPr>
              <w:fldChar w:fldCharType="separate"/>
            </w:r>
            <w:r>
              <w:rPr>
                <w:noProof/>
                <w:webHidden/>
              </w:rPr>
              <w:t>169</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0" w:history="1">
            <w:r w:rsidRPr="005415CB">
              <w:rPr>
                <w:rStyle w:val="Hyperlink"/>
                <w:b/>
                <w:noProof/>
              </w:rPr>
              <w:t>4.6.1.20</w:t>
            </w:r>
            <w:r>
              <w:rPr>
                <w:noProof/>
                <w:lang w:eastAsia="en-US"/>
              </w:rPr>
              <w:tab/>
            </w:r>
            <w:r w:rsidRPr="005415CB">
              <w:rPr>
                <w:rStyle w:val="Hyperlink"/>
                <w:b/>
                <w:noProof/>
              </w:rPr>
              <w:t>Rooms</w:t>
            </w:r>
            <w:r>
              <w:rPr>
                <w:noProof/>
                <w:webHidden/>
              </w:rPr>
              <w:tab/>
            </w:r>
            <w:r>
              <w:rPr>
                <w:noProof/>
                <w:webHidden/>
              </w:rPr>
              <w:fldChar w:fldCharType="begin"/>
            </w:r>
            <w:r>
              <w:rPr>
                <w:noProof/>
                <w:webHidden/>
              </w:rPr>
              <w:instrText xml:space="preserve"> PAGEREF _Toc388863390 \h </w:instrText>
            </w:r>
            <w:r>
              <w:rPr>
                <w:noProof/>
                <w:webHidden/>
              </w:rPr>
            </w:r>
            <w:r>
              <w:rPr>
                <w:noProof/>
                <w:webHidden/>
              </w:rPr>
              <w:fldChar w:fldCharType="separate"/>
            </w:r>
            <w:r>
              <w:rPr>
                <w:noProof/>
                <w:webHidden/>
              </w:rPr>
              <w:t>170</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1" w:history="1">
            <w:r w:rsidRPr="005415CB">
              <w:rPr>
                <w:rStyle w:val="Hyperlink"/>
                <w:b/>
                <w:noProof/>
              </w:rPr>
              <w:t>4.6.1.21</w:t>
            </w:r>
            <w:r>
              <w:rPr>
                <w:noProof/>
                <w:lang w:eastAsia="en-US"/>
              </w:rPr>
              <w:tab/>
            </w:r>
            <w:r w:rsidRPr="005415CB">
              <w:rPr>
                <w:rStyle w:val="Hyperlink"/>
                <w:b/>
                <w:noProof/>
              </w:rPr>
              <w:t>ScheduleExams</w:t>
            </w:r>
            <w:r>
              <w:rPr>
                <w:noProof/>
                <w:webHidden/>
              </w:rPr>
              <w:tab/>
            </w:r>
            <w:r>
              <w:rPr>
                <w:noProof/>
                <w:webHidden/>
              </w:rPr>
              <w:fldChar w:fldCharType="begin"/>
            </w:r>
            <w:r>
              <w:rPr>
                <w:noProof/>
                <w:webHidden/>
              </w:rPr>
              <w:instrText xml:space="preserve"> PAGEREF _Toc388863391 \h </w:instrText>
            </w:r>
            <w:r>
              <w:rPr>
                <w:noProof/>
                <w:webHidden/>
              </w:rPr>
            </w:r>
            <w:r>
              <w:rPr>
                <w:noProof/>
                <w:webHidden/>
              </w:rPr>
              <w:fldChar w:fldCharType="separate"/>
            </w:r>
            <w:r>
              <w:rPr>
                <w:noProof/>
                <w:webHidden/>
              </w:rPr>
              <w:t>170</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2" w:history="1">
            <w:r w:rsidRPr="005415CB">
              <w:rPr>
                <w:rStyle w:val="Hyperlink"/>
                <w:b/>
                <w:noProof/>
              </w:rPr>
              <w:t>4.6.1.22</w:t>
            </w:r>
            <w:r>
              <w:rPr>
                <w:noProof/>
                <w:lang w:eastAsia="en-US"/>
              </w:rPr>
              <w:tab/>
            </w:r>
            <w:r w:rsidRPr="005415CB">
              <w:rPr>
                <w:rStyle w:val="Hyperlink"/>
                <w:b/>
                <w:noProof/>
              </w:rPr>
              <w:t>Sponsors</w:t>
            </w:r>
            <w:r>
              <w:rPr>
                <w:noProof/>
                <w:webHidden/>
              </w:rPr>
              <w:tab/>
            </w:r>
            <w:r>
              <w:rPr>
                <w:noProof/>
                <w:webHidden/>
              </w:rPr>
              <w:fldChar w:fldCharType="begin"/>
            </w:r>
            <w:r>
              <w:rPr>
                <w:noProof/>
                <w:webHidden/>
              </w:rPr>
              <w:instrText xml:space="preserve"> PAGEREF _Toc388863392 \h </w:instrText>
            </w:r>
            <w:r>
              <w:rPr>
                <w:noProof/>
                <w:webHidden/>
              </w:rPr>
            </w:r>
            <w:r>
              <w:rPr>
                <w:noProof/>
                <w:webHidden/>
              </w:rPr>
              <w:fldChar w:fldCharType="separate"/>
            </w:r>
            <w:r>
              <w:rPr>
                <w:noProof/>
                <w:webHidden/>
              </w:rPr>
              <w:t>170</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3" w:history="1">
            <w:r w:rsidRPr="005415CB">
              <w:rPr>
                <w:rStyle w:val="Hyperlink"/>
                <w:b/>
                <w:noProof/>
              </w:rPr>
              <w:t>4.6.1.23</w:t>
            </w:r>
            <w:r>
              <w:rPr>
                <w:noProof/>
                <w:lang w:eastAsia="en-US"/>
              </w:rPr>
              <w:tab/>
            </w:r>
            <w:r w:rsidRPr="005415CB">
              <w:rPr>
                <w:rStyle w:val="Hyperlink"/>
                <w:b/>
                <w:noProof/>
              </w:rPr>
              <w:t>Universities</w:t>
            </w:r>
            <w:r>
              <w:rPr>
                <w:noProof/>
                <w:webHidden/>
              </w:rPr>
              <w:tab/>
            </w:r>
            <w:r>
              <w:rPr>
                <w:noProof/>
                <w:webHidden/>
              </w:rPr>
              <w:fldChar w:fldCharType="begin"/>
            </w:r>
            <w:r>
              <w:rPr>
                <w:noProof/>
                <w:webHidden/>
              </w:rPr>
              <w:instrText xml:space="preserve"> PAGEREF _Toc388863393 \h </w:instrText>
            </w:r>
            <w:r>
              <w:rPr>
                <w:noProof/>
                <w:webHidden/>
              </w:rPr>
            </w:r>
            <w:r>
              <w:rPr>
                <w:noProof/>
                <w:webHidden/>
              </w:rPr>
              <w:fldChar w:fldCharType="separate"/>
            </w:r>
            <w:r>
              <w:rPr>
                <w:noProof/>
                <w:webHidden/>
              </w:rPr>
              <w:t>171</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4" w:history="1">
            <w:r w:rsidRPr="005415CB">
              <w:rPr>
                <w:rStyle w:val="Hyperlink"/>
                <w:b/>
                <w:noProof/>
              </w:rPr>
              <w:t>4.6.1.24</w:t>
            </w:r>
            <w:r>
              <w:rPr>
                <w:noProof/>
                <w:lang w:eastAsia="en-US"/>
              </w:rPr>
              <w:tab/>
            </w:r>
            <w:r w:rsidRPr="005415CB">
              <w:rPr>
                <w:rStyle w:val="Hyperlink"/>
                <w:b/>
                <w:noProof/>
              </w:rPr>
              <w:t>UniversitiesExaminations</w:t>
            </w:r>
            <w:r>
              <w:rPr>
                <w:noProof/>
                <w:webHidden/>
              </w:rPr>
              <w:tab/>
            </w:r>
            <w:r>
              <w:rPr>
                <w:noProof/>
                <w:webHidden/>
              </w:rPr>
              <w:fldChar w:fldCharType="begin"/>
            </w:r>
            <w:r>
              <w:rPr>
                <w:noProof/>
                <w:webHidden/>
              </w:rPr>
              <w:instrText xml:space="preserve"> PAGEREF _Toc388863394 \h </w:instrText>
            </w:r>
            <w:r>
              <w:rPr>
                <w:noProof/>
                <w:webHidden/>
              </w:rPr>
            </w:r>
            <w:r>
              <w:rPr>
                <w:noProof/>
                <w:webHidden/>
              </w:rPr>
              <w:fldChar w:fldCharType="separate"/>
            </w:r>
            <w:r>
              <w:rPr>
                <w:noProof/>
                <w:webHidden/>
              </w:rPr>
              <w:t>171</w:t>
            </w:r>
            <w:r>
              <w:rPr>
                <w:noProof/>
                <w:webHidden/>
              </w:rPr>
              <w:fldChar w:fldCharType="end"/>
            </w:r>
          </w:hyperlink>
        </w:p>
        <w:p w:rsidR="00B86BA3" w:rsidRDefault="00B86BA3">
          <w:pPr>
            <w:pStyle w:val="TOC3"/>
            <w:tabs>
              <w:tab w:val="left" w:pos="1540"/>
              <w:tab w:val="right" w:leader="hyphen" w:pos="9809"/>
            </w:tabs>
            <w:rPr>
              <w:noProof/>
              <w:lang w:eastAsia="en-US"/>
            </w:rPr>
          </w:pPr>
          <w:hyperlink w:anchor="_Toc388863395" w:history="1">
            <w:r w:rsidRPr="005415CB">
              <w:rPr>
                <w:rStyle w:val="Hyperlink"/>
                <w:b/>
                <w:noProof/>
              </w:rPr>
              <w:t>4.6.1.25</w:t>
            </w:r>
            <w:r>
              <w:rPr>
                <w:noProof/>
                <w:lang w:eastAsia="en-US"/>
              </w:rPr>
              <w:tab/>
            </w:r>
            <w:r w:rsidRPr="005415CB">
              <w:rPr>
                <w:rStyle w:val="Hyperlink"/>
                <w:b/>
                <w:noProof/>
              </w:rPr>
              <w:t>Venues</w:t>
            </w:r>
            <w:r>
              <w:rPr>
                <w:noProof/>
                <w:webHidden/>
              </w:rPr>
              <w:tab/>
            </w:r>
            <w:r>
              <w:rPr>
                <w:noProof/>
                <w:webHidden/>
              </w:rPr>
              <w:fldChar w:fldCharType="begin"/>
            </w:r>
            <w:r>
              <w:rPr>
                <w:noProof/>
                <w:webHidden/>
              </w:rPr>
              <w:instrText xml:space="preserve"> PAGEREF _Toc388863395 \h </w:instrText>
            </w:r>
            <w:r>
              <w:rPr>
                <w:noProof/>
                <w:webHidden/>
              </w:rPr>
            </w:r>
            <w:r>
              <w:rPr>
                <w:noProof/>
                <w:webHidden/>
              </w:rPr>
              <w:fldChar w:fldCharType="separate"/>
            </w:r>
            <w:r>
              <w:rPr>
                <w:noProof/>
                <w:webHidden/>
              </w:rPr>
              <w:t>171</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96" w:history="1">
            <w:r w:rsidRPr="005415CB">
              <w:rPr>
                <w:rStyle w:val="Hyperlink"/>
                <w:b/>
                <w:noProof/>
              </w:rPr>
              <w:t>4.6.2.</w:t>
            </w:r>
            <w:r>
              <w:rPr>
                <w:noProof/>
                <w:lang w:eastAsia="en-US"/>
              </w:rPr>
              <w:tab/>
            </w:r>
            <w:r w:rsidRPr="005415CB">
              <w:rPr>
                <w:rStyle w:val="Hyperlink"/>
                <w:b/>
                <w:noProof/>
              </w:rPr>
              <w:t>Physical Database Design</w:t>
            </w:r>
            <w:r>
              <w:rPr>
                <w:noProof/>
                <w:webHidden/>
              </w:rPr>
              <w:tab/>
            </w:r>
            <w:r>
              <w:rPr>
                <w:noProof/>
                <w:webHidden/>
              </w:rPr>
              <w:fldChar w:fldCharType="begin"/>
            </w:r>
            <w:r>
              <w:rPr>
                <w:noProof/>
                <w:webHidden/>
              </w:rPr>
              <w:instrText xml:space="preserve"> PAGEREF _Toc388863396 \h </w:instrText>
            </w:r>
            <w:r>
              <w:rPr>
                <w:noProof/>
                <w:webHidden/>
              </w:rPr>
            </w:r>
            <w:r>
              <w:rPr>
                <w:noProof/>
                <w:webHidden/>
              </w:rPr>
              <w:fldChar w:fldCharType="separate"/>
            </w:r>
            <w:r>
              <w:rPr>
                <w:noProof/>
                <w:webHidden/>
              </w:rPr>
              <w:t>173</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397" w:history="1">
            <w:r w:rsidRPr="005415CB">
              <w:rPr>
                <w:rStyle w:val="Hyperlink"/>
                <w:b/>
                <w:noProof/>
              </w:rPr>
              <w:t>4.6.</w:t>
            </w:r>
            <w:r>
              <w:rPr>
                <w:noProof/>
                <w:lang w:eastAsia="en-US"/>
              </w:rPr>
              <w:tab/>
            </w:r>
            <w:r w:rsidRPr="005415CB">
              <w:rPr>
                <w:rStyle w:val="Hyperlink"/>
                <w:b/>
                <w:noProof/>
              </w:rPr>
              <w:t>Algorithms</w:t>
            </w:r>
            <w:r>
              <w:rPr>
                <w:noProof/>
                <w:webHidden/>
              </w:rPr>
              <w:tab/>
            </w:r>
            <w:r>
              <w:rPr>
                <w:noProof/>
                <w:webHidden/>
              </w:rPr>
              <w:fldChar w:fldCharType="begin"/>
            </w:r>
            <w:r>
              <w:rPr>
                <w:noProof/>
                <w:webHidden/>
              </w:rPr>
              <w:instrText xml:space="preserve"> PAGEREF _Toc388863397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398" w:history="1">
            <w:r w:rsidRPr="005415CB">
              <w:rPr>
                <w:rStyle w:val="Hyperlink"/>
                <w:b/>
                <w:noProof/>
              </w:rPr>
              <w:t>4.7.1.</w:t>
            </w:r>
            <w:r>
              <w:rPr>
                <w:noProof/>
                <w:lang w:eastAsia="en-US"/>
              </w:rPr>
              <w:tab/>
            </w:r>
            <w:r w:rsidRPr="005415CB">
              <w:rPr>
                <w:rStyle w:val="Hyperlink"/>
                <w:b/>
                <w:noProof/>
              </w:rPr>
              <w:t>Arrange candidates into room</w:t>
            </w:r>
            <w:r>
              <w:rPr>
                <w:noProof/>
                <w:webHidden/>
              </w:rPr>
              <w:tab/>
            </w:r>
            <w:r>
              <w:rPr>
                <w:noProof/>
                <w:webHidden/>
              </w:rPr>
              <w:fldChar w:fldCharType="begin"/>
            </w:r>
            <w:r>
              <w:rPr>
                <w:noProof/>
                <w:webHidden/>
              </w:rPr>
              <w:instrText xml:space="preserve"> PAGEREF _Toc388863398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399" w:history="1">
            <w:r w:rsidRPr="005415CB">
              <w:rPr>
                <w:rStyle w:val="Hyperlink"/>
                <w:noProof/>
              </w:rPr>
              <w:t>4.7.1.1.</w:t>
            </w:r>
            <w:r>
              <w:rPr>
                <w:noProof/>
                <w:lang w:eastAsia="en-US"/>
              </w:rPr>
              <w:tab/>
            </w:r>
            <w:r w:rsidRPr="005415CB">
              <w:rPr>
                <w:rStyle w:val="Hyperlink"/>
                <w:noProof/>
              </w:rPr>
              <w:t>Criteria</w:t>
            </w:r>
            <w:r>
              <w:rPr>
                <w:noProof/>
                <w:webHidden/>
              </w:rPr>
              <w:tab/>
            </w:r>
            <w:r>
              <w:rPr>
                <w:noProof/>
                <w:webHidden/>
              </w:rPr>
              <w:fldChar w:fldCharType="begin"/>
            </w:r>
            <w:r>
              <w:rPr>
                <w:noProof/>
                <w:webHidden/>
              </w:rPr>
              <w:instrText xml:space="preserve"> PAGEREF _Toc388863399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0" w:history="1">
            <w:r w:rsidRPr="005415CB">
              <w:rPr>
                <w:rStyle w:val="Hyperlink"/>
                <w:noProof/>
              </w:rPr>
              <w:t>4.7.1.2.</w:t>
            </w:r>
            <w:r>
              <w:rPr>
                <w:noProof/>
                <w:lang w:eastAsia="en-US"/>
              </w:rPr>
              <w:tab/>
            </w:r>
            <w:r w:rsidRPr="005415CB">
              <w:rPr>
                <w:rStyle w:val="Hyperlink"/>
                <w:noProof/>
              </w:rPr>
              <w:t>Description</w:t>
            </w:r>
            <w:r>
              <w:rPr>
                <w:noProof/>
                <w:webHidden/>
              </w:rPr>
              <w:tab/>
            </w:r>
            <w:r>
              <w:rPr>
                <w:noProof/>
                <w:webHidden/>
              </w:rPr>
              <w:fldChar w:fldCharType="begin"/>
            </w:r>
            <w:r>
              <w:rPr>
                <w:noProof/>
                <w:webHidden/>
              </w:rPr>
              <w:instrText xml:space="preserve"> PAGEREF _Toc388863400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1" w:history="1">
            <w:r w:rsidRPr="005415CB">
              <w:rPr>
                <w:rStyle w:val="Hyperlink"/>
                <w:noProof/>
              </w:rPr>
              <w:t>4.7.1.3.</w:t>
            </w:r>
            <w:r>
              <w:rPr>
                <w:noProof/>
                <w:lang w:eastAsia="en-US"/>
              </w:rPr>
              <w:tab/>
            </w:r>
            <w:r w:rsidRPr="005415CB">
              <w:rPr>
                <w:rStyle w:val="Hyperlink"/>
                <w:noProof/>
              </w:rPr>
              <w:t>Workflow</w:t>
            </w:r>
            <w:r>
              <w:rPr>
                <w:noProof/>
                <w:webHidden/>
              </w:rPr>
              <w:tab/>
            </w:r>
            <w:r>
              <w:rPr>
                <w:noProof/>
                <w:webHidden/>
              </w:rPr>
              <w:fldChar w:fldCharType="begin"/>
            </w:r>
            <w:r>
              <w:rPr>
                <w:noProof/>
                <w:webHidden/>
              </w:rPr>
              <w:instrText xml:space="preserve"> PAGEREF _Toc388863401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02" w:history="1">
            <w:r w:rsidRPr="005415CB">
              <w:rPr>
                <w:rStyle w:val="Hyperlink"/>
                <w:b/>
                <w:noProof/>
              </w:rPr>
              <w:t>4.7.2.</w:t>
            </w:r>
            <w:r>
              <w:rPr>
                <w:noProof/>
                <w:lang w:eastAsia="en-US"/>
              </w:rPr>
              <w:tab/>
            </w:r>
            <w:r w:rsidRPr="005415CB">
              <w:rPr>
                <w:rStyle w:val="Hyperlink"/>
                <w:b/>
                <w:noProof/>
              </w:rPr>
              <w:t>Arrange candidates into vehicle</w:t>
            </w:r>
            <w:r>
              <w:rPr>
                <w:noProof/>
                <w:webHidden/>
              </w:rPr>
              <w:tab/>
            </w:r>
            <w:r>
              <w:rPr>
                <w:noProof/>
                <w:webHidden/>
              </w:rPr>
              <w:fldChar w:fldCharType="begin"/>
            </w:r>
            <w:r>
              <w:rPr>
                <w:noProof/>
                <w:webHidden/>
              </w:rPr>
              <w:instrText xml:space="preserve"> PAGEREF _Toc388863402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3" w:history="1">
            <w:r w:rsidRPr="005415CB">
              <w:rPr>
                <w:rStyle w:val="Hyperlink"/>
                <w:noProof/>
              </w:rPr>
              <w:t>4.7.2.1.</w:t>
            </w:r>
            <w:r>
              <w:rPr>
                <w:noProof/>
                <w:lang w:eastAsia="en-US"/>
              </w:rPr>
              <w:tab/>
            </w:r>
            <w:r w:rsidRPr="005415CB">
              <w:rPr>
                <w:rStyle w:val="Hyperlink"/>
                <w:noProof/>
              </w:rPr>
              <w:t>Criteria</w:t>
            </w:r>
            <w:r>
              <w:rPr>
                <w:noProof/>
                <w:webHidden/>
              </w:rPr>
              <w:tab/>
            </w:r>
            <w:r>
              <w:rPr>
                <w:noProof/>
                <w:webHidden/>
              </w:rPr>
              <w:fldChar w:fldCharType="begin"/>
            </w:r>
            <w:r>
              <w:rPr>
                <w:noProof/>
                <w:webHidden/>
              </w:rPr>
              <w:instrText xml:space="preserve"> PAGEREF _Toc388863403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4" w:history="1">
            <w:r w:rsidRPr="005415CB">
              <w:rPr>
                <w:rStyle w:val="Hyperlink"/>
                <w:noProof/>
              </w:rPr>
              <w:t>4.7.2.2.</w:t>
            </w:r>
            <w:r>
              <w:rPr>
                <w:noProof/>
                <w:lang w:eastAsia="en-US"/>
              </w:rPr>
              <w:tab/>
            </w:r>
            <w:r w:rsidRPr="005415CB">
              <w:rPr>
                <w:rStyle w:val="Hyperlink"/>
                <w:noProof/>
              </w:rPr>
              <w:t>Description</w:t>
            </w:r>
            <w:r>
              <w:rPr>
                <w:noProof/>
                <w:webHidden/>
              </w:rPr>
              <w:tab/>
            </w:r>
            <w:r>
              <w:rPr>
                <w:noProof/>
                <w:webHidden/>
              </w:rPr>
              <w:fldChar w:fldCharType="begin"/>
            </w:r>
            <w:r>
              <w:rPr>
                <w:noProof/>
                <w:webHidden/>
              </w:rPr>
              <w:instrText xml:space="preserve"> PAGEREF _Toc388863404 \h </w:instrText>
            </w:r>
            <w:r>
              <w:rPr>
                <w:noProof/>
                <w:webHidden/>
              </w:rPr>
            </w:r>
            <w:r>
              <w:rPr>
                <w:noProof/>
                <w:webHidden/>
              </w:rPr>
              <w:fldChar w:fldCharType="separate"/>
            </w:r>
            <w:r>
              <w:rPr>
                <w:noProof/>
                <w:webHidden/>
              </w:rPr>
              <w:t>174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5" w:history="1">
            <w:r w:rsidRPr="005415CB">
              <w:rPr>
                <w:rStyle w:val="Hyperlink"/>
                <w:noProof/>
              </w:rPr>
              <w:t>4.7.2.3.</w:t>
            </w:r>
            <w:r>
              <w:rPr>
                <w:noProof/>
                <w:lang w:eastAsia="en-US"/>
              </w:rPr>
              <w:tab/>
            </w:r>
            <w:r w:rsidRPr="005415CB">
              <w:rPr>
                <w:rStyle w:val="Hyperlink"/>
                <w:noProof/>
              </w:rPr>
              <w:t>Workflow</w:t>
            </w:r>
            <w:r>
              <w:rPr>
                <w:noProof/>
                <w:webHidden/>
              </w:rPr>
              <w:tab/>
            </w:r>
            <w:r>
              <w:rPr>
                <w:noProof/>
                <w:webHidden/>
              </w:rPr>
              <w:fldChar w:fldCharType="begin"/>
            </w:r>
            <w:r>
              <w:rPr>
                <w:noProof/>
                <w:webHidden/>
              </w:rPr>
              <w:instrText xml:space="preserve"> PAGEREF _Toc388863405 \h </w:instrText>
            </w:r>
            <w:r>
              <w:rPr>
                <w:noProof/>
                <w:webHidden/>
              </w:rPr>
            </w:r>
            <w:r>
              <w:rPr>
                <w:noProof/>
                <w:webHidden/>
              </w:rPr>
              <w:fldChar w:fldCharType="separate"/>
            </w:r>
            <w:r>
              <w:rPr>
                <w:noProof/>
                <w:webHidden/>
              </w:rPr>
              <w:t>175</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06" w:history="1">
            <w:r w:rsidRPr="005415CB">
              <w:rPr>
                <w:rStyle w:val="Hyperlink"/>
                <w:b/>
                <w:noProof/>
              </w:rPr>
              <w:t>4.7.3.</w:t>
            </w:r>
            <w:r>
              <w:rPr>
                <w:noProof/>
                <w:lang w:eastAsia="en-US"/>
              </w:rPr>
              <w:tab/>
            </w:r>
            <w:r w:rsidRPr="005415CB">
              <w:rPr>
                <w:rStyle w:val="Hyperlink"/>
                <w:b/>
                <w:noProof/>
              </w:rPr>
              <w:t>Routing ways for vehicle</w:t>
            </w:r>
            <w:r>
              <w:rPr>
                <w:noProof/>
                <w:webHidden/>
              </w:rPr>
              <w:tab/>
            </w:r>
            <w:r>
              <w:rPr>
                <w:noProof/>
                <w:webHidden/>
              </w:rPr>
              <w:fldChar w:fldCharType="begin"/>
            </w:r>
            <w:r>
              <w:rPr>
                <w:noProof/>
                <w:webHidden/>
              </w:rPr>
              <w:instrText xml:space="preserve"> PAGEREF _Toc388863406 \h </w:instrText>
            </w:r>
            <w:r>
              <w:rPr>
                <w:noProof/>
                <w:webHidden/>
              </w:rPr>
            </w:r>
            <w:r>
              <w:rPr>
                <w:noProof/>
                <w:webHidden/>
              </w:rPr>
              <w:fldChar w:fldCharType="separate"/>
            </w:r>
            <w:r>
              <w:rPr>
                <w:noProof/>
                <w:webHidden/>
              </w:rPr>
              <w:t>175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7" w:history="1">
            <w:r w:rsidRPr="005415CB">
              <w:rPr>
                <w:rStyle w:val="Hyperlink"/>
                <w:noProof/>
              </w:rPr>
              <w:t>4.7.3.1.</w:t>
            </w:r>
            <w:r>
              <w:rPr>
                <w:noProof/>
                <w:lang w:eastAsia="en-US"/>
              </w:rPr>
              <w:tab/>
            </w:r>
            <w:r w:rsidRPr="005415CB">
              <w:rPr>
                <w:rStyle w:val="Hyperlink"/>
                <w:noProof/>
              </w:rPr>
              <w:t>Criteria</w:t>
            </w:r>
            <w:r>
              <w:rPr>
                <w:noProof/>
                <w:webHidden/>
              </w:rPr>
              <w:tab/>
            </w:r>
            <w:r>
              <w:rPr>
                <w:noProof/>
                <w:webHidden/>
              </w:rPr>
              <w:fldChar w:fldCharType="begin"/>
            </w:r>
            <w:r>
              <w:rPr>
                <w:noProof/>
                <w:webHidden/>
              </w:rPr>
              <w:instrText xml:space="preserve"> PAGEREF _Toc388863407 \h </w:instrText>
            </w:r>
            <w:r>
              <w:rPr>
                <w:noProof/>
                <w:webHidden/>
              </w:rPr>
            </w:r>
            <w:r>
              <w:rPr>
                <w:noProof/>
                <w:webHidden/>
              </w:rPr>
              <w:fldChar w:fldCharType="separate"/>
            </w:r>
            <w:r>
              <w:rPr>
                <w:noProof/>
                <w:webHidden/>
              </w:rPr>
              <w:t>175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8" w:history="1">
            <w:r w:rsidRPr="005415CB">
              <w:rPr>
                <w:rStyle w:val="Hyperlink"/>
                <w:noProof/>
              </w:rPr>
              <w:t>4.7.3.2.</w:t>
            </w:r>
            <w:r>
              <w:rPr>
                <w:noProof/>
                <w:lang w:eastAsia="en-US"/>
              </w:rPr>
              <w:tab/>
            </w:r>
            <w:r w:rsidRPr="005415CB">
              <w:rPr>
                <w:rStyle w:val="Hyperlink"/>
                <w:noProof/>
              </w:rPr>
              <w:t>Description</w:t>
            </w:r>
            <w:r>
              <w:rPr>
                <w:noProof/>
                <w:webHidden/>
              </w:rPr>
              <w:tab/>
            </w:r>
            <w:r>
              <w:rPr>
                <w:noProof/>
                <w:webHidden/>
              </w:rPr>
              <w:fldChar w:fldCharType="begin"/>
            </w:r>
            <w:r>
              <w:rPr>
                <w:noProof/>
                <w:webHidden/>
              </w:rPr>
              <w:instrText xml:space="preserve"> PAGEREF _Toc388863408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09" w:history="1">
            <w:r w:rsidRPr="005415CB">
              <w:rPr>
                <w:rStyle w:val="Hyperlink"/>
                <w:noProof/>
              </w:rPr>
              <w:t>4.7.3.3.</w:t>
            </w:r>
            <w:r>
              <w:rPr>
                <w:noProof/>
                <w:lang w:eastAsia="en-US"/>
              </w:rPr>
              <w:tab/>
            </w:r>
            <w:r w:rsidRPr="005415CB">
              <w:rPr>
                <w:rStyle w:val="Hyperlink"/>
                <w:noProof/>
              </w:rPr>
              <w:t>Workflow</w:t>
            </w:r>
            <w:r>
              <w:rPr>
                <w:noProof/>
                <w:webHidden/>
              </w:rPr>
              <w:tab/>
            </w:r>
            <w:r>
              <w:rPr>
                <w:noProof/>
                <w:webHidden/>
              </w:rPr>
              <w:fldChar w:fldCharType="begin"/>
            </w:r>
            <w:r>
              <w:rPr>
                <w:noProof/>
                <w:webHidden/>
              </w:rPr>
              <w:instrText xml:space="preserve"> PAGEREF _Toc388863409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410" w:history="1">
            <w:r w:rsidRPr="005415CB">
              <w:rPr>
                <w:rStyle w:val="Hyperlink"/>
                <w:rFonts w:ascii="Times New Roman" w:hAnsi="Times New Roman" w:cs="Times New Roman"/>
                <w:b/>
                <w:noProof/>
              </w:rPr>
              <w:t>5.</w:t>
            </w:r>
            <w:r>
              <w:rPr>
                <w:noProof/>
                <w:lang w:eastAsia="en-US"/>
              </w:rPr>
              <w:tab/>
            </w:r>
            <w:r w:rsidRPr="005415CB">
              <w:rPr>
                <w:rStyle w:val="Hyperlink"/>
                <w:rFonts w:ascii="Times New Roman" w:hAnsi="Times New Roman" w:cs="Times New Roman"/>
                <w:b/>
                <w:noProof/>
              </w:rPr>
              <w:t>REPORT NO.5: SYSTEM IMPLEMENTATION &amp; TEST (SIT)</w:t>
            </w:r>
            <w:r>
              <w:rPr>
                <w:noProof/>
                <w:webHidden/>
              </w:rPr>
              <w:tab/>
            </w:r>
            <w:r>
              <w:rPr>
                <w:noProof/>
                <w:webHidden/>
              </w:rPr>
              <w:fldChar w:fldCharType="begin"/>
            </w:r>
            <w:r>
              <w:rPr>
                <w:noProof/>
                <w:webHidden/>
              </w:rPr>
              <w:instrText xml:space="preserve"> PAGEREF _Toc388863410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411" w:history="1">
            <w:r w:rsidRPr="005415CB">
              <w:rPr>
                <w:rStyle w:val="Hyperlink"/>
                <w:b/>
                <w:noProof/>
              </w:rPr>
              <w:t>5.1.</w:t>
            </w:r>
            <w:r>
              <w:rPr>
                <w:noProof/>
                <w:lang w:eastAsia="en-US"/>
              </w:rPr>
              <w:tab/>
            </w:r>
            <w:r w:rsidRPr="005415CB">
              <w:rPr>
                <w:rStyle w:val="Hyperlink"/>
                <w:b/>
                <w:noProof/>
              </w:rPr>
              <w:t>Introduction</w:t>
            </w:r>
            <w:r>
              <w:rPr>
                <w:noProof/>
                <w:webHidden/>
              </w:rPr>
              <w:tab/>
            </w:r>
            <w:r>
              <w:rPr>
                <w:noProof/>
                <w:webHidden/>
              </w:rPr>
              <w:fldChar w:fldCharType="begin"/>
            </w:r>
            <w:r>
              <w:rPr>
                <w:noProof/>
                <w:webHidden/>
              </w:rPr>
              <w:instrText xml:space="preserve"> PAGEREF _Toc388863411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12" w:history="1">
            <w:r w:rsidRPr="005415CB">
              <w:rPr>
                <w:rStyle w:val="Hyperlink"/>
                <w:b/>
                <w:noProof/>
              </w:rPr>
              <w:t>5.1.1.</w:t>
            </w:r>
            <w:r>
              <w:rPr>
                <w:noProof/>
                <w:lang w:eastAsia="en-US"/>
              </w:rPr>
              <w:tab/>
            </w:r>
            <w:r w:rsidRPr="005415CB">
              <w:rPr>
                <w:rStyle w:val="Hyperlink"/>
                <w:b/>
                <w:noProof/>
              </w:rPr>
              <w:t>System Overview</w:t>
            </w:r>
            <w:r>
              <w:rPr>
                <w:noProof/>
                <w:webHidden/>
              </w:rPr>
              <w:tab/>
            </w:r>
            <w:r>
              <w:rPr>
                <w:noProof/>
                <w:webHidden/>
              </w:rPr>
              <w:fldChar w:fldCharType="begin"/>
            </w:r>
            <w:r>
              <w:rPr>
                <w:noProof/>
                <w:webHidden/>
              </w:rPr>
              <w:instrText xml:space="preserve"> PAGEREF _Toc388863412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13" w:history="1">
            <w:r w:rsidRPr="005415CB">
              <w:rPr>
                <w:rStyle w:val="Hyperlink"/>
                <w:b/>
                <w:noProof/>
              </w:rPr>
              <w:t>5.1.2.</w:t>
            </w:r>
            <w:r>
              <w:rPr>
                <w:noProof/>
                <w:lang w:eastAsia="en-US"/>
              </w:rPr>
              <w:tab/>
            </w:r>
            <w:r w:rsidRPr="005415CB">
              <w:rPr>
                <w:rStyle w:val="Hyperlink"/>
                <w:b/>
                <w:noProof/>
              </w:rPr>
              <w:t>Test Approach</w:t>
            </w:r>
            <w:r>
              <w:rPr>
                <w:noProof/>
                <w:webHidden/>
              </w:rPr>
              <w:tab/>
            </w:r>
            <w:r>
              <w:rPr>
                <w:noProof/>
                <w:webHidden/>
              </w:rPr>
              <w:fldChar w:fldCharType="begin"/>
            </w:r>
            <w:r>
              <w:rPr>
                <w:noProof/>
                <w:webHidden/>
              </w:rPr>
              <w:instrText xml:space="preserve"> PAGEREF _Toc388863413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414" w:history="1">
            <w:r w:rsidRPr="005415CB">
              <w:rPr>
                <w:rStyle w:val="Hyperlink"/>
                <w:b/>
                <w:noProof/>
              </w:rPr>
              <w:t>5.2.</w:t>
            </w:r>
            <w:r>
              <w:rPr>
                <w:noProof/>
                <w:lang w:eastAsia="en-US"/>
              </w:rPr>
              <w:tab/>
            </w:r>
            <w:r w:rsidRPr="005415CB">
              <w:rPr>
                <w:rStyle w:val="Hyperlink"/>
                <w:b/>
                <w:noProof/>
              </w:rPr>
              <w:t>Test Plan</w:t>
            </w:r>
            <w:r>
              <w:rPr>
                <w:noProof/>
                <w:webHidden/>
              </w:rPr>
              <w:tab/>
            </w:r>
            <w:r>
              <w:rPr>
                <w:noProof/>
                <w:webHidden/>
              </w:rPr>
              <w:fldChar w:fldCharType="begin"/>
            </w:r>
            <w:r>
              <w:rPr>
                <w:noProof/>
                <w:webHidden/>
              </w:rPr>
              <w:instrText xml:space="preserve"> PAGEREF _Toc388863414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15" w:history="1">
            <w:r w:rsidRPr="005415CB">
              <w:rPr>
                <w:rStyle w:val="Hyperlink"/>
                <w:b/>
                <w:noProof/>
              </w:rPr>
              <w:t>5.2.1.</w:t>
            </w:r>
            <w:r>
              <w:rPr>
                <w:noProof/>
                <w:lang w:eastAsia="en-US"/>
              </w:rPr>
              <w:tab/>
            </w:r>
            <w:r w:rsidRPr="005415CB">
              <w:rPr>
                <w:rStyle w:val="Hyperlink"/>
                <w:b/>
                <w:noProof/>
              </w:rPr>
              <w:t>Feature to be tested</w:t>
            </w:r>
            <w:r>
              <w:rPr>
                <w:noProof/>
                <w:webHidden/>
              </w:rPr>
              <w:tab/>
            </w:r>
            <w:r>
              <w:rPr>
                <w:noProof/>
                <w:webHidden/>
              </w:rPr>
              <w:fldChar w:fldCharType="begin"/>
            </w:r>
            <w:r>
              <w:rPr>
                <w:noProof/>
                <w:webHidden/>
              </w:rPr>
              <w:instrText xml:space="preserve"> PAGEREF _Toc388863415 \h </w:instrText>
            </w:r>
            <w:r>
              <w:rPr>
                <w:noProof/>
                <w:webHidden/>
              </w:rPr>
            </w:r>
            <w:r>
              <w:rPr>
                <w:noProof/>
                <w:webHidden/>
              </w:rPr>
              <w:fldChar w:fldCharType="separate"/>
            </w:r>
            <w:r>
              <w:rPr>
                <w:noProof/>
                <w:webHidden/>
              </w:rPr>
              <w:t>176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16" w:history="1">
            <w:r w:rsidRPr="005415CB">
              <w:rPr>
                <w:rStyle w:val="Hyperlink"/>
                <w:b/>
                <w:noProof/>
              </w:rPr>
              <w:t>5.2.2.</w:t>
            </w:r>
            <w:r>
              <w:rPr>
                <w:noProof/>
                <w:lang w:eastAsia="en-US"/>
              </w:rPr>
              <w:tab/>
            </w:r>
            <w:r w:rsidRPr="005415CB">
              <w:rPr>
                <w:rStyle w:val="Hyperlink"/>
                <w:b/>
                <w:noProof/>
              </w:rPr>
              <w:t>Feature not to be tested</w:t>
            </w:r>
            <w:r>
              <w:rPr>
                <w:noProof/>
                <w:webHidden/>
              </w:rPr>
              <w:tab/>
            </w:r>
            <w:r>
              <w:rPr>
                <w:noProof/>
                <w:webHidden/>
              </w:rPr>
              <w:fldChar w:fldCharType="begin"/>
            </w:r>
            <w:r>
              <w:rPr>
                <w:noProof/>
                <w:webHidden/>
              </w:rPr>
              <w:instrText xml:space="preserve"> PAGEREF _Toc388863416 \h </w:instrText>
            </w:r>
            <w:r>
              <w:rPr>
                <w:noProof/>
                <w:webHidden/>
              </w:rPr>
            </w:r>
            <w:r>
              <w:rPr>
                <w:noProof/>
                <w:webHidden/>
              </w:rPr>
              <w:fldChar w:fldCharType="separate"/>
            </w:r>
            <w:r>
              <w:rPr>
                <w:noProof/>
                <w:webHidden/>
              </w:rPr>
              <w:t>177</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417" w:history="1">
            <w:r w:rsidRPr="005415CB">
              <w:rPr>
                <w:rStyle w:val="Hyperlink"/>
                <w:b/>
                <w:noProof/>
              </w:rPr>
              <w:t>5.3.</w:t>
            </w:r>
            <w:r>
              <w:rPr>
                <w:noProof/>
                <w:lang w:eastAsia="en-US"/>
              </w:rPr>
              <w:tab/>
            </w:r>
            <w:r w:rsidRPr="005415CB">
              <w:rPr>
                <w:rStyle w:val="Hyperlink"/>
                <w:b/>
                <w:noProof/>
              </w:rPr>
              <w:t>Test Cases</w:t>
            </w:r>
            <w:r>
              <w:rPr>
                <w:noProof/>
                <w:webHidden/>
              </w:rPr>
              <w:tab/>
            </w:r>
            <w:r>
              <w:rPr>
                <w:noProof/>
                <w:webHidden/>
              </w:rPr>
              <w:fldChar w:fldCharType="begin"/>
            </w:r>
            <w:r>
              <w:rPr>
                <w:noProof/>
                <w:webHidden/>
              </w:rPr>
              <w:instrText xml:space="preserve"> PAGEREF _Toc388863417 \h </w:instrText>
            </w:r>
            <w:r>
              <w:rPr>
                <w:noProof/>
                <w:webHidden/>
              </w:rPr>
            </w:r>
            <w:r>
              <w:rPr>
                <w:noProof/>
                <w:webHidden/>
              </w:rPr>
              <w:fldChar w:fldCharType="separate"/>
            </w:r>
            <w:r>
              <w:rPr>
                <w:noProof/>
                <w:webHidden/>
              </w:rPr>
              <w:t>178</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18" w:history="1">
            <w:r w:rsidRPr="005415CB">
              <w:rPr>
                <w:rStyle w:val="Hyperlink"/>
                <w:b/>
                <w:noProof/>
              </w:rPr>
              <w:t>5.3.1.</w:t>
            </w:r>
            <w:r>
              <w:rPr>
                <w:noProof/>
                <w:lang w:eastAsia="en-US"/>
              </w:rPr>
              <w:tab/>
            </w:r>
            <w:r w:rsidRPr="005415CB">
              <w:rPr>
                <w:rStyle w:val="Hyperlink"/>
                <w:b/>
                <w:noProof/>
              </w:rPr>
              <w:t>Admin Test Case</w:t>
            </w:r>
            <w:r>
              <w:rPr>
                <w:noProof/>
                <w:webHidden/>
              </w:rPr>
              <w:tab/>
            </w:r>
            <w:r>
              <w:rPr>
                <w:noProof/>
                <w:webHidden/>
              </w:rPr>
              <w:fldChar w:fldCharType="begin"/>
            </w:r>
            <w:r>
              <w:rPr>
                <w:noProof/>
                <w:webHidden/>
              </w:rPr>
              <w:instrText xml:space="preserve"> PAGEREF _Toc388863418 \h </w:instrText>
            </w:r>
            <w:r>
              <w:rPr>
                <w:noProof/>
                <w:webHidden/>
              </w:rPr>
            </w:r>
            <w:r>
              <w:rPr>
                <w:noProof/>
                <w:webHidden/>
              </w:rPr>
              <w:fldChar w:fldCharType="separate"/>
            </w:r>
            <w:r>
              <w:rPr>
                <w:noProof/>
                <w:webHidden/>
              </w:rPr>
              <w:t>178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19" w:history="1">
            <w:r w:rsidRPr="005415CB">
              <w:rPr>
                <w:rStyle w:val="Hyperlink"/>
                <w:noProof/>
              </w:rPr>
              <w:t>5.3.1.1.</w:t>
            </w:r>
            <w:r>
              <w:rPr>
                <w:noProof/>
                <w:lang w:eastAsia="en-US"/>
              </w:rPr>
              <w:tab/>
            </w:r>
            <w:r w:rsidRPr="005415CB">
              <w:rPr>
                <w:rStyle w:val="Hyperlink"/>
                <w:noProof/>
              </w:rPr>
              <w:t>Add an university</w:t>
            </w:r>
            <w:r>
              <w:rPr>
                <w:noProof/>
                <w:webHidden/>
              </w:rPr>
              <w:tab/>
            </w:r>
            <w:r>
              <w:rPr>
                <w:noProof/>
                <w:webHidden/>
              </w:rPr>
              <w:fldChar w:fldCharType="begin"/>
            </w:r>
            <w:r>
              <w:rPr>
                <w:noProof/>
                <w:webHidden/>
              </w:rPr>
              <w:instrText xml:space="preserve"> PAGEREF _Toc388863419 \h </w:instrText>
            </w:r>
            <w:r>
              <w:rPr>
                <w:noProof/>
                <w:webHidden/>
              </w:rPr>
            </w:r>
            <w:r>
              <w:rPr>
                <w:noProof/>
                <w:webHidden/>
              </w:rPr>
              <w:fldChar w:fldCharType="separate"/>
            </w:r>
            <w:r>
              <w:rPr>
                <w:noProof/>
                <w:webHidden/>
              </w:rPr>
              <w:t>178</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0" w:history="1">
            <w:r w:rsidRPr="005415CB">
              <w:rPr>
                <w:rStyle w:val="Hyperlink"/>
                <w:noProof/>
              </w:rPr>
              <w:t>5.3.1.2.</w:t>
            </w:r>
            <w:r>
              <w:rPr>
                <w:noProof/>
                <w:lang w:eastAsia="en-US"/>
              </w:rPr>
              <w:tab/>
            </w:r>
            <w:r w:rsidRPr="005415CB">
              <w:rPr>
                <w:rStyle w:val="Hyperlink"/>
                <w:noProof/>
              </w:rPr>
              <w:t>Add an university exam</w:t>
            </w:r>
            <w:r>
              <w:rPr>
                <w:noProof/>
                <w:webHidden/>
              </w:rPr>
              <w:tab/>
            </w:r>
            <w:r>
              <w:rPr>
                <w:noProof/>
                <w:webHidden/>
              </w:rPr>
              <w:fldChar w:fldCharType="begin"/>
            </w:r>
            <w:r>
              <w:rPr>
                <w:noProof/>
                <w:webHidden/>
              </w:rPr>
              <w:instrText xml:space="preserve"> PAGEREF _Toc388863420 \h </w:instrText>
            </w:r>
            <w:r>
              <w:rPr>
                <w:noProof/>
                <w:webHidden/>
              </w:rPr>
            </w:r>
            <w:r>
              <w:rPr>
                <w:noProof/>
                <w:webHidden/>
              </w:rPr>
              <w:fldChar w:fldCharType="separate"/>
            </w:r>
            <w:r>
              <w:rPr>
                <w:noProof/>
                <w:webHidden/>
              </w:rPr>
              <w:t>178</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21" w:history="1">
            <w:r w:rsidRPr="005415CB">
              <w:rPr>
                <w:rStyle w:val="Hyperlink"/>
                <w:b/>
                <w:noProof/>
              </w:rPr>
              <w:t>5.3.2.</w:t>
            </w:r>
            <w:r>
              <w:rPr>
                <w:noProof/>
                <w:lang w:eastAsia="en-US"/>
              </w:rPr>
              <w:tab/>
            </w:r>
            <w:r w:rsidRPr="005415CB">
              <w:rPr>
                <w:rStyle w:val="Hyperlink"/>
                <w:b/>
                <w:noProof/>
              </w:rPr>
              <w:t>Volunteer Test Case</w:t>
            </w:r>
            <w:r>
              <w:rPr>
                <w:noProof/>
                <w:webHidden/>
              </w:rPr>
              <w:tab/>
            </w:r>
            <w:r>
              <w:rPr>
                <w:noProof/>
                <w:webHidden/>
              </w:rPr>
              <w:fldChar w:fldCharType="begin"/>
            </w:r>
            <w:r>
              <w:rPr>
                <w:noProof/>
                <w:webHidden/>
              </w:rPr>
              <w:instrText xml:space="preserve"> PAGEREF _Toc388863421 \h </w:instrText>
            </w:r>
            <w:r>
              <w:rPr>
                <w:noProof/>
                <w:webHidden/>
              </w:rPr>
            </w:r>
            <w:r>
              <w:rPr>
                <w:noProof/>
                <w:webHidden/>
              </w:rPr>
              <w:fldChar w:fldCharType="separate"/>
            </w:r>
            <w:r>
              <w:rPr>
                <w:noProof/>
                <w:webHidden/>
              </w:rPr>
              <w:t>179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2" w:history="1">
            <w:r w:rsidRPr="005415CB">
              <w:rPr>
                <w:rStyle w:val="Hyperlink"/>
                <w:noProof/>
              </w:rPr>
              <w:t>5.3.2.1.</w:t>
            </w:r>
            <w:r>
              <w:rPr>
                <w:noProof/>
                <w:lang w:eastAsia="en-US"/>
              </w:rPr>
              <w:tab/>
            </w:r>
            <w:r w:rsidRPr="005415CB">
              <w:rPr>
                <w:rStyle w:val="Hyperlink"/>
                <w:noProof/>
              </w:rPr>
              <w:t>Join and leave charity exam</w:t>
            </w:r>
            <w:r>
              <w:rPr>
                <w:noProof/>
                <w:webHidden/>
              </w:rPr>
              <w:tab/>
            </w:r>
            <w:r>
              <w:rPr>
                <w:noProof/>
                <w:webHidden/>
              </w:rPr>
              <w:fldChar w:fldCharType="begin"/>
            </w:r>
            <w:r>
              <w:rPr>
                <w:noProof/>
                <w:webHidden/>
              </w:rPr>
              <w:instrText xml:space="preserve"> PAGEREF _Toc388863422 \h </w:instrText>
            </w:r>
            <w:r>
              <w:rPr>
                <w:noProof/>
                <w:webHidden/>
              </w:rPr>
            </w:r>
            <w:r>
              <w:rPr>
                <w:noProof/>
                <w:webHidden/>
              </w:rPr>
              <w:fldChar w:fldCharType="separate"/>
            </w:r>
            <w:r>
              <w:rPr>
                <w:noProof/>
                <w:webHidden/>
              </w:rPr>
              <w:t>179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23" w:history="1">
            <w:r w:rsidRPr="005415CB">
              <w:rPr>
                <w:rStyle w:val="Hyperlink"/>
                <w:b/>
                <w:noProof/>
              </w:rPr>
              <w:t>5.3.3.</w:t>
            </w:r>
            <w:r>
              <w:rPr>
                <w:noProof/>
                <w:lang w:eastAsia="en-US"/>
              </w:rPr>
              <w:tab/>
            </w:r>
            <w:r w:rsidRPr="005415CB">
              <w:rPr>
                <w:rStyle w:val="Hyperlink"/>
                <w:b/>
                <w:noProof/>
              </w:rPr>
              <w:t>Charity Test Case</w:t>
            </w:r>
            <w:r>
              <w:rPr>
                <w:noProof/>
                <w:webHidden/>
              </w:rPr>
              <w:tab/>
            </w:r>
            <w:r>
              <w:rPr>
                <w:noProof/>
                <w:webHidden/>
              </w:rPr>
              <w:fldChar w:fldCharType="begin"/>
            </w:r>
            <w:r>
              <w:rPr>
                <w:noProof/>
                <w:webHidden/>
              </w:rPr>
              <w:instrText xml:space="preserve"> PAGEREF _Toc388863423 \h </w:instrText>
            </w:r>
            <w:r>
              <w:rPr>
                <w:noProof/>
                <w:webHidden/>
              </w:rPr>
            </w:r>
            <w:r>
              <w:rPr>
                <w:noProof/>
                <w:webHidden/>
              </w:rPr>
              <w:fldChar w:fldCharType="separate"/>
            </w:r>
            <w:r>
              <w:rPr>
                <w:noProof/>
                <w:webHidden/>
              </w:rPr>
              <w:t>179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24" w:history="1">
            <w:r w:rsidRPr="005415CB">
              <w:rPr>
                <w:rStyle w:val="Hyperlink"/>
                <w:b/>
                <w:noProof/>
              </w:rPr>
              <w:t>5.3.4.</w:t>
            </w:r>
            <w:r>
              <w:rPr>
                <w:noProof/>
                <w:lang w:eastAsia="en-US"/>
              </w:rPr>
              <w:tab/>
            </w:r>
            <w:r w:rsidRPr="005415CB">
              <w:rPr>
                <w:rStyle w:val="Hyperlink"/>
                <w:b/>
                <w:noProof/>
              </w:rPr>
              <w:t>Candidate Test Case</w:t>
            </w:r>
            <w:r>
              <w:rPr>
                <w:noProof/>
                <w:webHidden/>
              </w:rPr>
              <w:tab/>
            </w:r>
            <w:r>
              <w:rPr>
                <w:noProof/>
                <w:webHidden/>
              </w:rPr>
              <w:fldChar w:fldCharType="begin"/>
            </w:r>
            <w:r>
              <w:rPr>
                <w:noProof/>
                <w:webHidden/>
              </w:rPr>
              <w:instrText xml:space="preserve"> PAGEREF _Toc388863424 \h </w:instrText>
            </w:r>
            <w:r>
              <w:rPr>
                <w:noProof/>
                <w:webHidden/>
              </w:rPr>
            </w:r>
            <w:r>
              <w:rPr>
                <w:noProof/>
                <w:webHidden/>
              </w:rPr>
              <w:fldChar w:fldCharType="separate"/>
            </w:r>
            <w:r>
              <w:rPr>
                <w:noProof/>
                <w:webHidden/>
              </w:rPr>
              <w:t>182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25" w:history="1">
            <w:r w:rsidRPr="005415CB">
              <w:rPr>
                <w:rStyle w:val="Hyperlink"/>
                <w:b/>
                <w:noProof/>
              </w:rPr>
              <w:t>5.3.5.</w:t>
            </w:r>
            <w:r>
              <w:rPr>
                <w:noProof/>
                <w:lang w:eastAsia="en-US"/>
              </w:rPr>
              <w:tab/>
            </w:r>
            <w:r w:rsidRPr="005415CB">
              <w:rPr>
                <w:rStyle w:val="Hyperlink"/>
                <w:b/>
                <w:noProof/>
              </w:rPr>
              <w:t>Sponsor Test Case</w:t>
            </w:r>
            <w:r>
              <w:rPr>
                <w:noProof/>
                <w:webHidden/>
              </w:rPr>
              <w:tab/>
            </w:r>
            <w:r>
              <w:rPr>
                <w:noProof/>
                <w:webHidden/>
              </w:rPr>
              <w:fldChar w:fldCharType="begin"/>
            </w:r>
            <w:r>
              <w:rPr>
                <w:noProof/>
                <w:webHidden/>
              </w:rPr>
              <w:instrText xml:space="preserve"> PAGEREF _Toc388863425 \h </w:instrText>
            </w:r>
            <w:r>
              <w:rPr>
                <w:noProof/>
                <w:webHidden/>
              </w:rPr>
            </w:r>
            <w:r>
              <w:rPr>
                <w:noProof/>
                <w:webHidden/>
              </w:rPr>
              <w:fldChar w:fldCharType="separate"/>
            </w:r>
            <w:r>
              <w:rPr>
                <w:noProof/>
                <w:webHidden/>
              </w:rPr>
              <w:t>183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6" w:history="1">
            <w:r w:rsidRPr="005415CB">
              <w:rPr>
                <w:rStyle w:val="Hyperlink"/>
                <w:noProof/>
              </w:rPr>
              <w:t>5.3.5.1.</w:t>
            </w:r>
            <w:r>
              <w:rPr>
                <w:noProof/>
                <w:lang w:eastAsia="en-US"/>
              </w:rPr>
              <w:tab/>
            </w:r>
            <w:r w:rsidRPr="005415CB">
              <w:rPr>
                <w:rStyle w:val="Hyperlink"/>
                <w:noProof/>
              </w:rPr>
              <w:t>Delete a car</w:t>
            </w:r>
            <w:r>
              <w:rPr>
                <w:noProof/>
                <w:webHidden/>
              </w:rPr>
              <w:tab/>
            </w:r>
            <w:r>
              <w:rPr>
                <w:noProof/>
                <w:webHidden/>
              </w:rPr>
              <w:fldChar w:fldCharType="begin"/>
            </w:r>
            <w:r>
              <w:rPr>
                <w:noProof/>
                <w:webHidden/>
              </w:rPr>
              <w:instrText xml:space="preserve"> PAGEREF _Toc388863426 \h </w:instrText>
            </w:r>
            <w:r>
              <w:rPr>
                <w:noProof/>
                <w:webHidden/>
              </w:rPr>
            </w:r>
            <w:r>
              <w:rPr>
                <w:noProof/>
                <w:webHidden/>
              </w:rPr>
              <w:fldChar w:fldCharType="separate"/>
            </w:r>
            <w:r>
              <w:rPr>
                <w:noProof/>
                <w:webHidden/>
              </w:rPr>
              <w:t>183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7" w:history="1">
            <w:r w:rsidRPr="005415CB">
              <w:rPr>
                <w:rStyle w:val="Hyperlink"/>
                <w:noProof/>
              </w:rPr>
              <w:t>5.3.5.2.</w:t>
            </w:r>
            <w:r>
              <w:rPr>
                <w:noProof/>
                <w:lang w:eastAsia="en-US"/>
              </w:rPr>
              <w:tab/>
            </w:r>
            <w:r w:rsidRPr="005415CB">
              <w:rPr>
                <w:rStyle w:val="Hyperlink"/>
                <w:noProof/>
              </w:rPr>
              <w:t>Sponsored Car</w:t>
            </w:r>
            <w:r>
              <w:rPr>
                <w:noProof/>
                <w:webHidden/>
              </w:rPr>
              <w:tab/>
            </w:r>
            <w:r>
              <w:rPr>
                <w:noProof/>
                <w:webHidden/>
              </w:rPr>
              <w:fldChar w:fldCharType="begin"/>
            </w:r>
            <w:r>
              <w:rPr>
                <w:noProof/>
                <w:webHidden/>
              </w:rPr>
              <w:instrText xml:space="preserve"> PAGEREF _Toc388863427 \h </w:instrText>
            </w:r>
            <w:r>
              <w:rPr>
                <w:noProof/>
                <w:webHidden/>
              </w:rPr>
            </w:r>
            <w:r>
              <w:rPr>
                <w:noProof/>
                <w:webHidden/>
              </w:rPr>
              <w:fldChar w:fldCharType="separate"/>
            </w:r>
            <w:r>
              <w:rPr>
                <w:noProof/>
                <w:webHidden/>
              </w:rPr>
              <w:t>183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8" w:history="1">
            <w:r w:rsidRPr="005415CB">
              <w:rPr>
                <w:rStyle w:val="Hyperlink"/>
                <w:noProof/>
              </w:rPr>
              <w:t>5.3.5.3.</w:t>
            </w:r>
            <w:r>
              <w:rPr>
                <w:noProof/>
                <w:lang w:eastAsia="en-US"/>
              </w:rPr>
              <w:tab/>
            </w:r>
            <w:r w:rsidRPr="005415CB">
              <w:rPr>
                <w:rStyle w:val="Hyperlink"/>
                <w:noProof/>
              </w:rPr>
              <w:t>Cancel sponsored Car</w:t>
            </w:r>
            <w:r>
              <w:rPr>
                <w:noProof/>
                <w:webHidden/>
              </w:rPr>
              <w:tab/>
            </w:r>
            <w:r>
              <w:rPr>
                <w:noProof/>
                <w:webHidden/>
              </w:rPr>
              <w:fldChar w:fldCharType="begin"/>
            </w:r>
            <w:r>
              <w:rPr>
                <w:noProof/>
                <w:webHidden/>
              </w:rPr>
              <w:instrText xml:space="preserve"> PAGEREF _Toc388863428 \h </w:instrText>
            </w:r>
            <w:r>
              <w:rPr>
                <w:noProof/>
                <w:webHidden/>
              </w:rPr>
            </w:r>
            <w:r>
              <w:rPr>
                <w:noProof/>
                <w:webHidden/>
              </w:rPr>
              <w:fldChar w:fldCharType="separate"/>
            </w:r>
            <w:r>
              <w:rPr>
                <w:noProof/>
                <w:webHidden/>
              </w:rPr>
              <w:t>184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29" w:history="1">
            <w:r w:rsidRPr="005415CB">
              <w:rPr>
                <w:rStyle w:val="Hyperlink"/>
                <w:noProof/>
              </w:rPr>
              <w:t>5.3.5.4.</w:t>
            </w:r>
            <w:r>
              <w:rPr>
                <w:noProof/>
                <w:lang w:eastAsia="en-US"/>
              </w:rPr>
              <w:tab/>
            </w:r>
            <w:r w:rsidRPr="005415CB">
              <w:rPr>
                <w:rStyle w:val="Hyperlink"/>
                <w:noProof/>
              </w:rPr>
              <w:t>Sponsored many cars</w:t>
            </w:r>
            <w:r>
              <w:rPr>
                <w:noProof/>
                <w:webHidden/>
              </w:rPr>
              <w:tab/>
            </w:r>
            <w:r>
              <w:rPr>
                <w:noProof/>
                <w:webHidden/>
              </w:rPr>
              <w:fldChar w:fldCharType="begin"/>
            </w:r>
            <w:r>
              <w:rPr>
                <w:noProof/>
                <w:webHidden/>
              </w:rPr>
              <w:instrText xml:space="preserve"> PAGEREF _Toc388863429 \h </w:instrText>
            </w:r>
            <w:r>
              <w:rPr>
                <w:noProof/>
                <w:webHidden/>
              </w:rPr>
            </w:r>
            <w:r>
              <w:rPr>
                <w:noProof/>
                <w:webHidden/>
              </w:rPr>
              <w:fldChar w:fldCharType="separate"/>
            </w:r>
            <w:r>
              <w:rPr>
                <w:noProof/>
                <w:webHidden/>
              </w:rPr>
              <w:t>184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30" w:history="1">
            <w:r w:rsidRPr="005415CB">
              <w:rPr>
                <w:rStyle w:val="Hyperlink"/>
                <w:noProof/>
              </w:rPr>
              <w:t>5.3.5.5.</w:t>
            </w:r>
            <w:r>
              <w:rPr>
                <w:noProof/>
                <w:lang w:eastAsia="en-US"/>
              </w:rPr>
              <w:tab/>
            </w:r>
            <w:r w:rsidRPr="005415CB">
              <w:rPr>
                <w:rStyle w:val="Hyperlink"/>
                <w:noProof/>
              </w:rPr>
              <w:t>Sponsored lodge and room of lodge</w:t>
            </w:r>
            <w:r>
              <w:rPr>
                <w:noProof/>
                <w:webHidden/>
              </w:rPr>
              <w:tab/>
            </w:r>
            <w:r>
              <w:rPr>
                <w:noProof/>
                <w:webHidden/>
              </w:rPr>
              <w:fldChar w:fldCharType="begin"/>
            </w:r>
            <w:r>
              <w:rPr>
                <w:noProof/>
                <w:webHidden/>
              </w:rPr>
              <w:instrText xml:space="preserve"> PAGEREF _Toc388863430 \h </w:instrText>
            </w:r>
            <w:r>
              <w:rPr>
                <w:noProof/>
                <w:webHidden/>
              </w:rPr>
            </w:r>
            <w:r>
              <w:rPr>
                <w:noProof/>
                <w:webHidden/>
              </w:rPr>
              <w:fldChar w:fldCharType="separate"/>
            </w:r>
            <w:r>
              <w:rPr>
                <w:noProof/>
                <w:webHidden/>
              </w:rPr>
              <w:t>185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31" w:history="1">
            <w:r w:rsidRPr="005415CB">
              <w:rPr>
                <w:rStyle w:val="Hyperlink"/>
                <w:noProof/>
              </w:rPr>
              <w:t>5.3.5.6.</w:t>
            </w:r>
            <w:r>
              <w:rPr>
                <w:noProof/>
                <w:lang w:eastAsia="en-US"/>
              </w:rPr>
              <w:tab/>
            </w:r>
            <w:r w:rsidRPr="005415CB">
              <w:rPr>
                <w:rStyle w:val="Hyperlink"/>
                <w:noProof/>
              </w:rPr>
              <w:t>Sponsored Resource</w:t>
            </w:r>
            <w:r>
              <w:rPr>
                <w:noProof/>
                <w:webHidden/>
              </w:rPr>
              <w:tab/>
            </w:r>
            <w:r>
              <w:rPr>
                <w:noProof/>
                <w:webHidden/>
              </w:rPr>
              <w:fldChar w:fldCharType="begin"/>
            </w:r>
            <w:r>
              <w:rPr>
                <w:noProof/>
                <w:webHidden/>
              </w:rPr>
              <w:instrText xml:space="preserve"> PAGEREF _Toc388863431 \h </w:instrText>
            </w:r>
            <w:r>
              <w:rPr>
                <w:noProof/>
                <w:webHidden/>
              </w:rPr>
            </w:r>
            <w:r>
              <w:rPr>
                <w:noProof/>
                <w:webHidden/>
              </w:rPr>
              <w:fldChar w:fldCharType="separate"/>
            </w:r>
            <w:r>
              <w:rPr>
                <w:noProof/>
                <w:webHidden/>
              </w:rPr>
              <w:t>186</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32" w:history="1">
            <w:r w:rsidRPr="005415CB">
              <w:rPr>
                <w:rStyle w:val="Hyperlink"/>
                <w:noProof/>
              </w:rPr>
              <w:t>5.3.5.7.</w:t>
            </w:r>
            <w:r>
              <w:rPr>
                <w:noProof/>
                <w:lang w:eastAsia="en-US"/>
              </w:rPr>
              <w:tab/>
            </w:r>
            <w:r w:rsidRPr="005415CB">
              <w:rPr>
                <w:rStyle w:val="Hyperlink"/>
                <w:noProof/>
              </w:rPr>
              <w:t>View statistic</w:t>
            </w:r>
            <w:r>
              <w:rPr>
                <w:noProof/>
                <w:webHidden/>
              </w:rPr>
              <w:tab/>
            </w:r>
            <w:r>
              <w:rPr>
                <w:noProof/>
                <w:webHidden/>
              </w:rPr>
              <w:fldChar w:fldCharType="begin"/>
            </w:r>
            <w:r>
              <w:rPr>
                <w:noProof/>
                <w:webHidden/>
              </w:rPr>
              <w:instrText xml:space="preserve"> PAGEREF _Toc388863432 \h </w:instrText>
            </w:r>
            <w:r>
              <w:rPr>
                <w:noProof/>
                <w:webHidden/>
              </w:rPr>
            </w:r>
            <w:r>
              <w:rPr>
                <w:noProof/>
                <w:webHidden/>
              </w:rPr>
              <w:fldChar w:fldCharType="separate"/>
            </w:r>
            <w:r>
              <w:rPr>
                <w:noProof/>
                <w:webHidden/>
              </w:rPr>
              <w:t>187</w:t>
            </w:r>
            <w:r>
              <w:rPr>
                <w:noProof/>
                <w:webHidden/>
              </w:rPr>
              <w:fldChar w:fldCharType="end"/>
            </w:r>
          </w:hyperlink>
        </w:p>
        <w:p w:rsidR="00B86BA3" w:rsidRDefault="00B86BA3">
          <w:pPr>
            <w:pStyle w:val="TOC1"/>
            <w:tabs>
              <w:tab w:val="left" w:pos="440"/>
              <w:tab w:val="right" w:leader="hyphen" w:pos="9809"/>
            </w:tabs>
            <w:rPr>
              <w:noProof/>
              <w:lang w:eastAsia="en-US"/>
            </w:rPr>
          </w:pPr>
          <w:hyperlink w:anchor="_Toc388863433" w:history="1">
            <w:r w:rsidRPr="005415CB">
              <w:rPr>
                <w:rStyle w:val="Hyperlink"/>
                <w:rFonts w:ascii="Times New Roman" w:hAnsi="Times New Roman" w:cs="Times New Roman"/>
                <w:b/>
                <w:noProof/>
              </w:rPr>
              <w:t>6.</w:t>
            </w:r>
            <w:r>
              <w:rPr>
                <w:noProof/>
                <w:lang w:eastAsia="en-US"/>
              </w:rPr>
              <w:tab/>
            </w:r>
            <w:r w:rsidRPr="005415CB">
              <w:rPr>
                <w:rStyle w:val="Hyperlink"/>
                <w:rFonts w:ascii="Times New Roman" w:hAnsi="Times New Roman" w:cs="Times New Roman"/>
                <w:b/>
                <w:noProof/>
              </w:rPr>
              <w:t>REPORT NO.6: SYSTEM USER’S MANUAL (SUM)</w:t>
            </w:r>
            <w:r>
              <w:rPr>
                <w:noProof/>
                <w:webHidden/>
              </w:rPr>
              <w:tab/>
            </w:r>
            <w:r>
              <w:rPr>
                <w:noProof/>
                <w:webHidden/>
              </w:rPr>
              <w:fldChar w:fldCharType="begin"/>
            </w:r>
            <w:r>
              <w:rPr>
                <w:noProof/>
                <w:webHidden/>
              </w:rPr>
              <w:instrText xml:space="preserve"> PAGEREF _Toc388863433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434" w:history="1">
            <w:r w:rsidRPr="005415CB">
              <w:rPr>
                <w:rStyle w:val="Hyperlink"/>
                <w:b/>
                <w:noProof/>
              </w:rPr>
              <w:t>6.1.</w:t>
            </w:r>
            <w:r>
              <w:rPr>
                <w:noProof/>
                <w:lang w:eastAsia="en-US"/>
              </w:rPr>
              <w:tab/>
            </w:r>
            <w:r w:rsidRPr="005415CB">
              <w:rPr>
                <w:rStyle w:val="Hyperlink"/>
                <w:b/>
                <w:noProof/>
              </w:rPr>
              <w:t>Installation Guide</w:t>
            </w:r>
            <w:r>
              <w:rPr>
                <w:noProof/>
                <w:webHidden/>
              </w:rPr>
              <w:tab/>
            </w:r>
            <w:r>
              <w:rPr>
                <w:noProof/>
                <w:webHidden/>
              </w:rPr>
              <w:fldChar w:fldCharType="begin"/>
            </w:r>
            <w:r>
              <w:rPr>
                <w:noProof/>
                <w:webHidden/>
              </w:rPr>
              <w:instrText xml:space="preserve"> PAGEREF _Toc388863434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35" w:history="1">
            <w:r w:rsidRPr="005415CB">
              <w:rPr>
                <w:rStyle w:val="Hyperlink"/>
                <w:b/>
                <w:noProof/>
              </w:rPr>
              <w:t>6.1.1.</w:t>
            </w:r>
            <w:r>
              <w:rPr>
                <w:noProof/>
                <w:lang w:eastAsia="en-US"/>
              </w:rPr>
              <w:tab/>
            </w:r>
            <w:r w:rsidRPr="005415CB">
              <w:rPr>
                <w:rStyle w:val="Hyperlink"/>
                <w:b/>
                <w:noProof/>
              </w:rPr>
              <w:t>Server Side</w:t>
            </w:r>
            <w:r>
              <w:rPr>
                <w:noProof/>
                <w:webHidden/>
              </w:rPr>
              <w:tab/>
            </w:r>
            <w:r>
              <w:rPr>
                <w:noProof/>
                <w:webHidden/>
              </w:rPr>
              <w:fldChar w:fldCharType="begin"/>
            </w:r>
            <w:r>
              <w:rPr>
                <w:noProof/>
                <w:webHidden/>
              </w:rPr>
              <w:instrText xml:space="preserve"> PAGEREF _Toc388863435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36" w:history="1">
            <w:r w:rsidRPr="005415CB">
              <w:rPr>
                <w:rStyle w:val="Hyperlink"/>
                <w:b/>
                <w:noProof/>
              </w:rPr>
              <w:t>6.1.2.</w:t>
            </w:r>
            <w:r>
              <w:rPr>
                <w:noProof/>
                <w:lang w:eastAsia="en-US"/>
              </w:rPr>
              <w:tab/>
            </w:r>
            <w:r w:rsidRPr="005415CB">
              <w:rPr>
                <w:rStyle w:val="Hyperlink"/>
                <w:b/>
                <w:noProof/>
              </w:rPr>
              <w:t>Client Side</w:t>
            </w:r>
            <w:r>
              <w:rPr>
                <w:noProof/>
                <w:webHidden/>
              </w:rPr>
              <w:tab/>
            </w:r>
            <w:r>
              <w:rPr>
                <w:noProof/>
                <w:webHidden/>
              </w:rPr>
              <w:fldChar w:fldCharType="begin"/>
            </w:r>
            <w:r>
              <w:rPr>
                <w:noProof/>
                <w:webHidden/>
              </w:rPr>
              <w:instrText xml:space="preserve"> PAGEREF _Toc388863436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2"/>
            <w:tabs>
              <w:tab w:val="left" w:pos="880"/>
              <w:tab w:val="right" w:leader="hyphen" w:pos="9809"/>
            </w:tabs>
            <w:rPr>
              <w:noProof/>
              <w:lang w:eastAsia="en-US"/>
            </w:rPr>
          </w:pPr>
          <w:hyperlink w:anchor="_Toc388863437" w:history="1">
            <w:r w:rsidRPr="005415CB">
              <w:rPr>
                <w:rStyle w:val="Hyperlink"/>
                <w:b/>
                <w:noProof/>
              </w:rPr>
              <w:t>6.2.</w:t>
            </w:r>
            <w:r>
              <w:rPr>
                <w:noProof/>
                <w:lang w:eastAsia="en-US"/>
              </w:rPr>
              <w:tab/>
            </w:r>
            <w:r w:rsidRPr="005415CB">
              <w:rPr>
                <w:rStyle w:val="Hyperlink"/>
                <w:b/>
                <w:noProof/>
              </w:rPr>
              <w:t>User’s Guide</w:t>
            </w:r>
            <w:r>
              <w:rPr>
                <w:noProof/>
                <w:webHidden/>
              </w:rPr>
              <w:tab/>
            </w:r>
            <w:r>
              <w:rPr>
                <w:noProof/>
                <w:webHidden/>
              </w:rPr>
              <w:fldChar w:fldCharType="begin"/>
            </w:r>
            <w:r>
              <w:rPr>
                <w:noProof/>
                <w:webHidden/>
              </w:rPr>
              <w:instrText xml:space="preserve"> PAGEREF _Toc388863437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38" w:history="1">
            <w:r w:rsidRPr="005415CB">
              <w:rPr>
                <w:rStyle w:val="Hyperlink"/>
                <w:b/>
                <w:noProof/>
              </w:rPr>
              <w:t>6.2.1.</w:t>
            </w:r>
            <w:r>
              <w:rPr>
                <w:noProof/>
                <w:lang w:eastAsia="en-US"/>
              </w:rPr>
              <w:tab/>
            </w:r>
            <w:r w:rsidRPr="005415CB">
              <w:rPr>
                <w:rStyle w:val="Hyperlink"/>
                <w:b/>
                <w:noProof/>
              </w:rPr>
              <w:t>Minimum System Requirements</w:t>
            </w:r>
            <w:r>
              <w:rPr>
                <w:noProof/>
                <w:webHidden/>
              </w:rPr>
              <w:tab/>
            </w:r>
            <w:r>
              <w:rPr>
                <w:noProof/>
                <w:webHidden/>
              </w:rPr>
              <w:fldChar w:fldCharType="begin"/>
            </w:r>
            <w:r>
              <w:rPr>
                <w:noProof/>
                <w:webHidden/>
              </w:rPr>
              <w:instrText xml:space="preserve"> PAGEREF _Toc388863438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39" w:history="1">
            <w:r w:rsidRPr="005415CB">
              <w:rPr>
                <w:rStyle w:val="Hyperlink"/>
                <w:b/>
                <w:noProof/>
              </w:rPr>
              <w:t>6.2.2.</w:t>
            </w:r>
            <w:r>
              <w:rPr>
                <w:noProof/>
                <w:lang w:eastAsia="en-US"/>
              </w:rPr>
              <w:tab/>
            </w:r>
            <w:r w:rsidRPr="005415CB">
              <w:rPr>
                <w:rStyle w:val="Hyperlink"/>
                <w:b/>
                <w:noProof/>
              </w:rPr>
              <w:t>Guide for guests and authorized users</w:t>
            </w:r>
            <w:r>
              <w:rPr>
                <w:noProof/>
                <w:webHidden/>
              </w:rPr>
              <w:tab/>
            </w:r>
            <w:r>
              <w:rPr>
                <w:noProof/>
                <w:webHidden/>
              </w:rPr>
              <w:fldChar w:fldCharType="begin"/>
            </w:r>
            <w:r>
              <w:rPr>
                <w:noProof/>
                <w:webHidden/>
              </w:rPr>
              <w:instrText xml:space="preserve"> PAGEREF _Toc388863439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0" w:history="1">
            <w:r w:rsidRPr="005415CB">
              <w:rPr>
                <w:rStyle w:val="Hyperlink"/>
                <w:noProof/>
              </w:rPr>
              <w:t>6.2.2.1.</w:t>
            </w:r>
            <w:r>
              <w:rPr>
                <w:noProof/>
                <w:lang w:eastAsia="en-US"/>
              </w:rPr>
              <w:tab/>
            </w:r>
            <w:r w:rsidRPr="005415CB">
              <w:rPr>
                <w:rStyle w:val="Hyperlink"/>
                <w:noProof/>
              </w:rPr>
              <w:t>Search charity’s information</w:t>
            </w:r>
            <w:r>
              <w:rPr>
                <w:noProof/>
                <w:webHidden/>
              </w:rPr>
              <w:tab/>
            </w:r>
            <w:r>
              <w:rPr>
                <w:noProof/>
                <w:webHidden/>
              </w:rPr>
              <w:fldChar w:fldCharType="begin"/>
            </w:r>
            <w:r>
              <w:rPr>
                <w:noProof/>
                <w:webHidden/>
              </w:rPr>
              <w:instrText xml:space="preserve"> PAGEREF _Toc388863440 \h </w:instrText>
            </w:r>
            <w:r>
              <w:rPr>
                <w:noProof/>
                <w:webHidden/>
              </w:rPr>
            </w:r>
            <w:r>
              <w:rPr>
                <w:noProof/>
                <w:webHidden/>
              </w:rPr>
              <w:fldChar w:fldCharType="separate"/>
            </w:r>
            <w:r>
              <w:rPr>
                <w:noProof/>
                <w:webHidden/>
              </w:rPr>
              <w:t>189</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1" w:history="1">
            <w:r w:rsidRPr="005415CB">
              <w:rPr>
                <w:rStyle w:val="Hyperlink"/>
                <w:noProof/>
              </w:rPr>
              <w:t>6.2.2.2.</w:t>
            </w:r>
            <w:r>
              <w:rPr>
                <w:noProof/>
                <w:lang w:eastAsia="en-US"/>
              </w:rPr>
              <w:tab/>
            </w:r>
            <w:r w:rsidRPr="005415CB">
              <w:rPr>
                <w:rStyle w:val="Hyperlink"/>
                <w:noProof/>
              </w:rPr>
              <w:t>View information detail of charity</w:t>
            </w:r>
            <w:r>
              <w:rPr>
                <w:noProof/>
                <w:webHidden/>
              </w:rPr>
              <w:tab/>
            </w:r>
            <w:r>
              <w:rPr>
                <w:noProof/>
                <w:webHidden/>
              </w:rPr>
              <w:fldChar w:fldCharType="begin"/>
            </w:r>
            <w:r>
              <w:rPr>
                <w:noProof/>
                <w:webHidden/>
              </w:rPr>
              <w:instrText xml:space="preserve"> PAGEREF _Toc388863441 \h </w:instrText>
            </w:r>
            <w:r>
              <w:rPr>
                <w:noProof/>
                <w:webHidden/>
              </w:rPr>
            </w:r>
            <w:r>
              <w:rPr>
                <w:noProof/>
                <w:webHidden/>
              </w:rPr>
              <w:fldChar w:fldCharType="separate"/>
            </w:r>
            <w:r>
              <w:rPr>
                <w:noProof/>
                <w:webHidden/>
              </w:rPr>
              <w:t>190</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2" w:history="1">
            <w:r w:rsidRPr="005415CB">
              <w:rPr>
                <w:rStyle w:val="Hyperlink"/>
                <w:noProof/>
              </w:rPr>
              <w:t>6.2.2.3.</w:t>
            </w:r>
            <w:r>
              <w:rPr>
                <w:noProof/>
                <w:lang w:eastAsia="en-US"/>
              </w:rPr>
              <w:tab/>
            </w:r>
            <w:r w:rsidRPr="005415CB">
              <w:rPr>
                <w:rStyle w:val="Hyperlink"/>
                <w:noProof/>
              </w:rPr>
              <w:t>Register an account</w:t>
            </w:r>
            <w:r>
              <w:rPr>
                <w:noProof/>
                <w:webHidden/>
              </w:rPr>
              <w:tab/>
            </w:r>
            <w:r>
              <w:rPr>
                <w:noProof/>
                <w:webHidden/>
              </w:rPr>
              <w:fldChar w:fldCharType="begin"/>
            </w:r>
            <w:r>
              <w:rPr>
                <w:noProof/>
                <w:webHidden/>
              </w:rPr>
              <w:instrText xml:space="preserve"> PAGEREF _Toc388863442 \h </w:instrText>
            </w:r>
            <w:r>
              <w:rPr>
                <w:noProof/>
                <w:webHidden/>
              </w:rPr>
            </w:r>
            <w:r>
              <w:rPr>
                <w:noProof/>
                <w:webHidden/>
              </w:rPr>
              <w:fldChar w:fldCharType="separate"/>
            </w:r>
            <w:r>
              <w:rPr>
                <w:noProof/>
                <w:webHidden/>
              </w:rPr>
              <w:t>191</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43" w:history="1">
            <w:r w:rsidRPr="005415CB">
              <w:rPr>
                <w:rStyle w:val="Hyperlink"/>
                <w:b/>
                <w:noProof/>
              </w:rPr>
              <w:t>6.2.3.</w:t>
            </w:r>
            <w:r>
              <w:rPr>
                <w:noProof/>
                <w:lang w:eastAsia="en-US"/>
              </w:rPr>
              <w:tab/>
            </w:r>
            <w:r w:rsidRPr="005415CB">
              <w:rPr>
                <w:rStyle w:val="Hyperlink"/>
                <w:b/>
                <w:noProof/>
              </w:rPr>
              <w:t>Guide for members</w:t>
            </w:r>
            <w:r>
              <w:rPr>
                <w:noProof/>
                <w:webHidden/>
              </w:rPr>
              <w:tab/>
            </w:r>
            <w:r>
              <w:rPr>
                <w:noProof/>
                <w:webHidden/>
              </w:rPr>
              <w:fldChar w:fldCharType="begin"/>
            </w:r>
            <w:r>
              <w:rPr>
                <w:noProof/>
                <w:webHidden/>
              </w:rPr>
              <w:instrText xml:space="preserve"> PAGEREF _Toc388863443 \h </w:instrText>
            </w:r>
            <w:r>
              <w:rPr>
                <w:noProof/>
                <w:webHidden/>
              </w:rPr>
            </w:r>
            <w:r>
              <w:rPr>
                <w:noProof/>
                <w:webHidden/>
              </w:rPr>
              <w:fldChar w:fldCharType="separate"/>
            </w:r>
            <w:r>
              <w:rPr>
                <w:noProof/>
                <w:webHidden/>
              </w:rPr>
              <w:t>192</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4" w:history="1">
            <w:r w:rsidRPr="005415CB">
              <w:rPr>
                <w:rStyle w:val="Hyperlink"/>
                <w:noProof/>
              </w:rPr>
              <w:t>6.2.3.1.</w:t>
            </w:r>
            <w:r>
              <w:rPr>
                <w:noProof/>
                <w:lang w:eastAsia="en-US"/>
              </w:rPr>
              <w:tab/>
            </w:r>
            <w:r w:rsidRPr="005415CB">
              <w:rPr>
                <w:rStyle w:val="Hyperlink"/>
                <w:noProof/>
              </w:rPr>
              <w:t>Log out to the system</w:t>
            </w:r>
            <w:r>
              <w:rPr>
                <w:noProof/>
                <w:webHidden/>
              </w:rPr>
              <w:tab/>
            </w:r>
            <w:r>
              <w:rPr>
                <w:noProof/>
                <w:webHidden/>
              </w:rPr>
              <w:fldChar w:fldCharType="begin"/>
            </w:r>
            <w:r>
              <w:rPr>
                <w:noProof/>
                <w:webHidden/>
              </w:rPr>
              <w:instrText xml:space="preserve"> PAGEREF _Toc388863444 \h </w:instrText>
            </w:r>
            <w:r>
              <w:rPr>
                <w:noProof/>
                <w:webHidden/>
              </w:rPr>
            </w:r>
            <w:r>
              <w:rPr>
                <w:noProof/>
                <w:webHidden/>
              </w:rPr>
              <w:fldChar w:fldCharType="separate"/>
            </w:r>
            <w:r>
              <w:rPr>
                <w:noProof/>
                <w:webHidden/>
              </w:rPr>
              <w:t>192</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45" w:history="1">
            <w:r w:rsidRPr="005415CB">
              <w:rPr>
                <w:rStyle w:val="Hyperlink"/>
                <w:b/>
                <w:noProof/>
              </w:rPr>
              <w:t>6.2.4.</w:t>
            </w:r>
            <w:r>
              <w:rPr>
                <w:noProof/>
                <w:lang w:eastAsia="en-US"/>
              </w:rPr>
              <w:tab/>
            </w:r>
            <w:r w:rsidRPr="005415CB">
              <w:rPr>
                <w:rStyle w:val="Hyperlink"/>
                <w:b/>
                <w:noProof/>
              </w:rPr>
              <w:t>Guide for candidates</w:t>
            </w:r>
            <w:r>
              <w:rPr>
                <w:noProof/>
                <w:webHidden/>
              </w:rPr>
              <w:tab/>
            </w:r>
            <w:r>
              <w:rPr>
                <w:noProof/>
                <w:webHidden/>
              </w:rPr>
              <w:fldChar w:fldCharType="begin"/>
            </w:r>
            <w:r>
              <w:rPr>
                <w:noProof/>
                <w:webHidden/>
              </w:rPr>
              <w:instrText xml:space="preserve"> PAGEREF _Toc388863445 \h </w:instrText>
            </w:r>
            <w:r>
              <w:rPr>
                <w:noProof/>
                <w:webHidden/>
              </w:rPr>
            </w:r>
            <w:r>
              <w:rPr>
                <w:noProof/>
                <w:webHidden/>
              </w:rPr>
              <w:fldChar w:fldCharType="separate"/>
            </w:r>
            <w:r>
              <w:rPr>
                <w:noProof/>
                <w:webHidden/>
              </w:rPr>
              <w:t>193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6" w:history="1">
            <w:r w:rsidRPr="005415CB">
              <w:rPr>
                <w:rStyle w:val="Hyperlink"/>
                <w:noProof/>
              </w:rPr>
              <w:t>6.2.4.1.</w:t>
            </w:r>
            <w:r>
              <w:rPr>
                <w:noProof/>
                <w:lang w:eastAsia="en-US"/>
              </w:rPr>
              <w:tab/>
            </w:r>
            <w:r w:rsidRPr="005415CB">
              <w:rPr>
                <w:rStyle w:val="Hyperlink"/>
                <w:noProof/>
              </w:rPr>
              <w:t>Register examination paper</w:t>
            </w:r>
            <w:r>
              <w:rPr>
                <w:noProof/>
                <w:webHidden/>
              </w:rPr>
              <w:tab/>
            </w:r>
            <w:r>
              <w:rPr>
                <w:noProof/>
                <w:webHidden/>
              </w:rPr>
              <w:fldChar w:fldCharType="begin"/>
            </w:r>
            <w:r>
              <w:rPr>
                <w:noProof/>
                <w:webHidden/>
              </w:rPr>
              <w:instrText xml:space="preserve"> PAGEREF _Toc388863446 \h </w:instrText>
            </w:r>
            <w:r>
              <w:rPr>
                <w:noProof/>
                <w:webHidden/>
              </w:rPr>
            </w:r>
            <w:r>
              <w:rPr>
                <w:noProof/>
                <w:webHidden/>
              </w:rPr>
              <w:fldChar w:fldCharType="separate"/>
            </w:r>
            <w:r>
              <w:rPr>
                <w:noProof/>
                <w:webHidden/>
              </w:rPr>
              <w:t>193</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7" w:history="1">
            <w:r w:rsidRPr="005415CB">
              <w:rPr>
                <w:rStyle w:val="Hyperlink"/>
                <w:noProof/>
              </w:rPr>
              <w:t>6.2.4.2.</w:t>
            </w:r>
            <w:r>
              <w:rPr>
                <w:noProof/>
                <w:lang w:eastAsia="en-US"/>
              </w:rPr>
              <w:tab/>
            </w:r>
            <w:r w:rsidRPr="005415CB">
              <w:rPr>
                <w:rStyle w:val="Hyperlink"/>
                <w:noProof/>
              </w:rPr>
              <w:t>Search and register into lodges</w:t>
            </w:r>
            <w:r>
              <w:rPr>
                <w:noProof/>
                <w:webHidden/>
              </w:rPr>
              <w:tab/>
            </w:r>
            <w:r>
              <w:rPr>
                <w:noProof/>
                <w:webHidden/>
              </w:rPr>
              <w:fldChar w:fldCharType="begin"/>
            </w:r>
            <w:r>
              <w:rPr>
                <w:noProof/>
                <w:webHidden/>
              </w:rPr>
              <w:instrText xml:space="preserve"> PAGEREF _Toc388863447 \h </w:instrText>
            </w:r>
            <w:r>
              <w:rPr>
                <w:noProof/>
                <w:webHidden/>
              </w:rPr>
            </w:r>
            <w:r>
              <w:rPr>
                <w:noProof/>
                <w:webHidden/>
              </w:rPr>
              <w:fldChar w:fldCharType="separate"/>
            </w:r>
            <w:r>
              <w:rPr>
                <w:noProof/>
                <w:webHidden/>
              </w:rPr>
              <w:t>193</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48" w:history="1">
            <w:r w:rsidRPr="005415CB">
              <w:rPr>
                <w:rStyle w:val="Hyperlink"/>
                <w:b/>
                <w:noProof/>
              </w:rPr>
              <w:t>6.2.5.</w:t>
            </w:r>
            <w:r>
              <w:rPr>
                <w:noProof/>
                <w:lang w:eastAsia="en-US"/>
              </w:rPr>
              <w:tab/>
            </w:r>
            <w:r w:rsidRPr="005415CB">
              <w:rPr>
                <w:rStyle w:val="Hyperlink"/>
                <w:b/>
                <w:noProof/>
              </w:rPr>
              <w:t>Guide for sponsors</w:t>
            </w:r>
            <w:r>
              <w:rPr>
                <w:noProof/>
                <w:webHidden/>
              </w:rPr>
              <w:tab/>
            </w:r>
            <w:r>
              <w:rPr>
                <w:noProof/>
                <w:webHidden/>
              </w:rPr>
              <w:fldChar w:fldCharType="begin"/>
            </w:r>
            <w:r>
              <w:rPr>
                <w:noProof/>
                <w:webHidden/>
              </w:rPr>
              <w:instrText xml:space="preserve"> PAGEREF _Toc388863448 \h </w:instrText>
            </w:r>
            <w:r>
              <w:rPr>
                <w:noProof/>
                <w:webHidden/>
              </w:rPr>
            </w:r>
            <w:r>
              <w:rPr>
                <w:noProof/>
                <w:webHidden/>
              </w:rPr>
              <w:fldChar w:fldCharType="separate"/>
            </w:r>
            <w:r>
              <w:rPr>
                <w:noProof/>
                <w:webHidden/>
              </w:rPr>
              <w:t>194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49" w:history="1">
            <w:r w:rsidRPr="005415CB">
              <w:rPr>
                <w:rStyle w:val="Hyperlink"/>
                <w:noProof/>
              </w:rPr>
              <w:t>6.2.3.2.</w:t>
            </w:r>
            <w:r>
              <w:rPr>
                <w:noProof/>
                <w:lang w:eastAsia="en-US"/>
              </w:rPr>
              <w:tab/>
            </w:r>
            <w:r w:rsidRPr="005415CB">
              <w:rPr>
                <w:rStyle w:val="Hyperlink"/>
                <w:noProof/>
              </w:rPr>
              <w:t>Home page</w:t>
            </w:r>
            <w:r>
              <w:rPr>
                <w:noProof/>
                <w:webHidden/>
              </w:rPr>
              <w:tab/>
            </w:r>
            <w:r>
              <w:rPr>
                <w:noProof/>
                <w:webHidden/>
              </w:rPr>
              <w:fldChar w:fldCharType="begin"/>
            </w:r>
            <w:r>
              <w:rPr>
                <w:noProof/>
                <w:webHidden/>
              </w:rPr>
              <w:instrText xml:space="preserve"> PAGEREF _Toc388863449 \h </w:instrText>
            </w:r>
            <w:r>
              <w:rPr>
                <w:noProof/>
                <w:webHidden/>
              </w:rPr>
            </w:r>
            <w:r>
              <w:rPr>
                <w:noProof/>
                <w:webHidden/>
              </w:rPr>
              <w:fldChar w:fldCharType="separate"/>
            </w:r>
            <w:r>
              <w:rPr>
                <w:noProof/>
                <w:webHidden/>
              </w:rPr>
              <w:t>194</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50" w:history="1">
            <w:r w:rsidRPr="005415CB">
              <w:rPr>
                <w:rStyle w:val="Hyperlink"/>
                <w:noProof/>
              </w:rPr>
              <w:t>6.2.3.3.</w:t>
            </w:r>
            <w:r>
              <w:rPr>
                <w:noProof/>
                <w:lang w:eastAsia="en-US"/>
              </w:rPr>
              <w:tab/>
            </w:r>
            <w:r w:rsidRPr="005415CB">
              <w:rPr>
                <w:rStyle w:val="Hyperlink"/>
                <w:noProof/>
              </w:rPr>
              <w:t>Manage Car</w:t>
            </w:r>
            <w:r>
              <w:rPr>
                <w:noProof/>
                <w:webHidden/>
              </w:rPr>
              <w:tab/>
            </w:r>
            <w:r>
              <w:rPr>
                <w:noProof/>
                <w:webHidden/>
              </w:rPr>
              <w:fldChar w:fldCharType="begin"/>
            </w:r>
            <w:r>
              <w:rPr>
                <w:noProof/>
                <w:webHidden/>
              </w:rPr>
              <w:instrText xml:space="preserve"> PAGEREF _Toc388863450 \h </w:instrText>
            </w:r>
            <w:r>
              <w:rPr>
                <w:noProof/>
                <w:webHidden/>
              </w:rPr>
            </w:r>
            <w:r>
              <w:rPr>
                <w:noProof/>
                <w:webHidden/>
              </w:rPr>
              <w:fldChar w:fldCharType="separate"/>
            </w:r>
            <w:r>
              <w:rPr>
                <w:noProof/>
                <w:webHidden/>
              </w:rPr>
              <w:t>195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51" w:history="1">
            <w:r w:rsidRPr="005415CB">
              <w:rPr>
                <w:rStyle w:val="Hyperlink"/>
                <w:noProof/>
              </w:rPr>
              <w:t>6.2.3.4.</w:t>
            </w:r>
            <w:r>
              <w:rPr>
                <w:noProof/>
                <w:lang w:eastAsia="en-US"/>
              </w:rPr>
              <w:tab/>
            </w:r>
            <w:r w:rsidRPr="005415CB">
              <w:rPr>
                <w:rStyle w:val="Hyperlink"/>
                <w:noProof/>
              </w:rPr>
              <w:t>Sponsored Lodge</w:t>
            </w:r>
            <w:r>
              <w:rPr>
                <w:noProof/>
                <w:webHidden/>
              </w:rPr>
              <w:tab/>
            </w:r>
            <w:r>
              <w:rPr>
                <w:noProof/>
                <w:webHidden/>
              </w:rPr>
              <w:fldChar w:fldCharType="begin"/>
            </w:r>
            <w:r>
              <w:rPr>
                <w:noProof/>
                <w:webHidden/>
              </w:rPr>
              <w:instrText xml:space="preserve"> PAGEREF _Toc388863451 \h </w:instrText>
            </w:r>
            <w:r>
              <w:rPr>
                <w:noProof/>
                <w:webHidden/>
              </w:rPr>
            </w:r>
            <w:r>
              <w:rPr>
                <w:noProof/>
                <w:webHidden/>
              </w:rPr>
              <w:fldChar w:fldCharType="separate"/>
            </w:r>
            <w:r>
              <w:rPr>
                <w:noProof/>
                <w:webHidden/>
              </w:rPr>
              <w:t>195</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52" w:history="1">
            <w:r w:rsidRPr="005415CB">
              <w:rPr>
                <w:rStyle w:val="Hyperlink"/>
                <w:noProof/>
              </w:rPr>
              <w:t>6.2.3.5.</w:t>
            </w:r>
            <w:r>
              <w:rPr>
                <w:noProof/>
                <w:lang w:eastAsia="en-US"/>
              </w:rPr>
              <w:tab/>
            </w:r>
            <w:r w:rsidRPr="005415CB">
              <w:rPr>
                <w:rStyle w:val="Hyperlink"/>
                <w:noProof/>
              </w:rPr>
              <w:t>Sponsored Resource</w:t>
            </w:r>
            <w:r>
              <w:rPr>
                <w:noProof/>
                <w:webHidden/>
              </w:rPr>
              <w:tab/>
            </w:r>
            <w:r>
              <w:rPr>
                <w:noProof/>
                <w:webHidden/>
              </w:rPr>
              <w:fldChar w:fldCharType="begin"/>
            </w:r>
            <w:r>
              <w:rPr>
                <w:noProof/>
                <w:webHidden/>
              </w:rPr>
              <w:instrText xml:space="preserve"> PAGEREF _Toc388863452 \h </w:instrText>
            </w:r>
            <w:r>
              <w:rPr>
                <w:noProof/>
                <w:webHidden/>
              </w:rPr>
            </w:r>
            <w:r>
              <w:rPr>
                <w:noProof/>
                <w:webHidden/>
              </w:rPr>
              <w:fldChar w:fldCharType="separate"/>
            </w:r>
            <w:r>
              <w:rPr>
                <w:noProof/>
                <w:webHidden/>
              </w:rPr>
              <w:t>196</w:t>
            </w:r>
            <w:r>
              <w:rPr>
                <w:noProof/>
                <w:webHidden/>
              </w:rPr>
              <w:fldChar w:fldCharType="end"/>
            </w:r>
          </w:hyperlink>
        </w:p>
        <w:p w:rsidR="00B86BA3" w:rsidRDefault="00B86BA3">
          <w:pPr>
            <w:pStyle w:val="TOC3"/>
            <w:tabs>
              <w:tab w:val="left" w:pos="1320"/>
              <w:tab w:val="right" w:leader="hyphen" w:pos="9809"/>
            </w:tabs>
            <w:rPr>
              <w:noProof/>
              <w:lang w:eastAsia="en-US"/>
            </w:rPr>
          </w:pPr>
          <w:hyperlink w:anchor="_Toc388863453" w:history="1">
            <w:r w:rsidRPr="005415CB">
              <w:rPr>
                <w:rStyle w:val="Hyperlink"/>
                <w:b/>
                <w:noProof/>
              </w:rPr>
              <w:t>6.2.1.</w:t>
            </w:r>
            <w:r>
              <w:rPr>
                <w:noProof/>
                <w:lang w:eastAsia="en-US"/>
              </w:rPr>
              <w:tab/>
            </w:r>
            <w:r w:rsidRPr="005415CB">
              <w:rPr>
                <w:rStyle w:val="Hyperlink"/>
                <w:b/>
                <w:noProof/>
              </w:rPr>
              <w:t>Guide for charities</w:t>
            </w:r>
            <w:r>
              <w:rPr>
                <w:noProof/>
                <w:webHidden/>
              </w:rPr>
              <w:tab/>
            </w:r>
            <w:r>
              <w:rPr>
                <w:noProof/>
                <w:webHidden/>
              </w:rPr>
              <w:fldChar w:fldCharType="begin"/>
            </w:r>
            <w:r>
              <w:rPr>
                <w:noProof/>
                <w:webHidden/>
              </w:rPr>
              <w:instrText xml:space="preserve"> PAGEREF _Toc388863453 \h </w:instrText>
            </w:r>
            <w:r>
              <w:rPr>
                <w:noProof/>
                <w:webHidden/>
              </w:rPr>
            </w:r>
            <w:r>
              <w:rPr>
                <w:noProof/>
                <w:webHidden/>
              </w:rPr>
              <w:fldChar w:fldCharType="separate"/>
            </w:r>
            <w:r>
              <w:rPr>
                <w:noProof/>
                <w:webHidden/>
              </w:rPr>
              <w:t>197</w:t>
            </w:r>
            <w:r>
              <w:rPr>
                <w:noProof/>
                <w:webHidden/>
              </w:rPr>
              <w:fldChar w:fldCharType="end"/>
            </w:r>
          </w:hyperlink>
        </w:p>
        <w:p w:rsidR="00B86BA3" w:rsidRDefault="00B86BA3">
          <w:pPr>
            <w:pStyle w:val="TOC4"/>
            <w:tabs>
              <w:tab w:val="left" w:pos="1760"/>
              <w:tab w:val="right" w:leader="hyphen" w:pos="9809"/>
            </w:tabs>
            <w:rPr>
              <w:noProof/>
              <w:lang w:eastAsia="en-US"/>
            </w:rPr>
          </w:pPr>
          <w:hyperlink w:anchor="_Toc388863454" w:history="1">
            <w:r w:rsidRPr="005415CB">
              <w:rPr>
                <w:rStyle w:val="Hyperlink"/>
                <w:noProof/>
              </w:rPr>
              <w:t>6.2.3.6.</w:t>
            </w:r>
            <w:r>
              <w:rPr>
                <w:noProof/>
                <w:lang w:eastAsia="en-US"/>
              </w:rPr>
              <w:tab/>
            </w:r>
            <w:r w:rsidRPr="005415CB">
              <w:rPr>
                <w:rStyle w:val="Hyperlink"/>
                <w:noProof/>
              </w:rPr>
              <w:t>Home Page</w:t>
            </w:r>
            <w:r>
              <w:rPr>
                <w:noProof/>
                <w:webHidden/>
              </w:rPr>
              <w:tab/>
            </w:r>
            <w:r>
              <w:rPr>
                <w:noProof/>
                <w:webHidden/>
              </w:rPr>
              <w:fldChar w:fldCharType="begin"/>
            </w:r>
            <w:r>
              <w:rPr>
                <w:noProof/>
                <w:webHidden/>
              </w:rPr>
              <w:instrText xml:space="preserve"> PAGEREF _Toc388863454 \h </w:instrText>
            </w:r>
            <w:r>
              <w:rPr>
                <w:noProof/>
                <w:webHidden/>
              </w:rPr>
            </w:r>
            <w:r>
              <w:rPr>
                <w:noProof/>
                <w:webHidden/>
              </w:rPr>
              <w:fldChar w:fldCharType="separate"/>
            </w:r>
            <w:r>
              <w:rPr>
                <w:noProof/>
                <w:webHidden/>
              </w:rPr>
              <w:t>197</w:t>
            </w:r>
            <w:r>
              <w:rPr>
                <w:noProof/>
                <w:webHidden/>
              </w:rPr>
              <w:fldChar w:fldCharType="end"/>
            </w:r>
          </w:hyperlink>
        </w:p>
        <w:p w:rsidR="00B86BA3" w:rsidRDefault="00B86BA3">
          <w:pPr>
            <w:pStyle w:val="TOC4"/>
            <w:tabs>
              <w:tab w:val="left" w:pos="1540"/>
              <w:tab w:val="right" w:leader="hyphen" w:pos="9809"/>
            </w:tabs>
            <w:rPr>
              <w:noProof/>
              <w:lang w:eastAsia="en-US"/>
            </w:rPr>
          </w:pPr>
          <w:hyperlink w:anchor="_Toc388863455" w:history="1">
            <w:r w:rsidRPr="005415CB">
              <w:rPr>
                <w:rStyle w:val="Hyperlink"/>
                <w:noProof/>
              </w:rPr>
              <w:t>6.2.5.1</w:t>
            </w:r>
            <w:r>
              <w:rPr>
                <w:noProof/>
                <w:lang w:eastAsia="en-US"/>
              </w:rPr>
              <w:tab/>
            </w:r>
            <w:r w:rsidRPr="005415CB">
              <w:rPr>
                <w:rStyle w:val="Hyperlink"/>
                <w:noProof/>
              </w:rPr>
              <w:t>Manage charity Exam</w:t>
            </w:r>
            <w:r>
              <w:rPr>
                <w:noProof/>
                <w:webHidden/>
              </w:rPr>
              <w:tab/>
            </w:r>
            <w:r>
              <w:rPr>
                <w:noProof/>
                <w:webHidden/>
              </w:rPr>
              <w:fldChar w:fldCharType="begin"/>
            </w:r>
            <w:r>
              <w:rPr>
                <w:noProof/>
                <w:webHidden/>
              </w:rPr>
              <w:instrText xml:space="preserve"> PAGEREF _Toc388863455 \h </w:instrText>
            </w:r>
            <w:r>
              <w:rPr>
                <w:noProof/>
                <w:webHidden/>
              </w:rPr>
            </w:r>
            <w:r>
              <w:rPr>
                <w:noProof/>
                <w:webHidden/>
              </w:rPr>
              <w:fldChar w:fldCharType="separate"/>
            </w:r>
            <w:r>
              <w:rPr>
                <w:noProof/>
                <w:webHidden/>
              </w:rPr>
              <w:t>197</w:t>
            </w:r>
            <w:r>
              <w:rPr>
                <w:noProof/>
                <w:webHidden/>
              </w:rPr>
              <w:fldChar w:fldCharType="end"/>
            </w:r>
          </w:hyperlink>
        </w:p>
        <w:p w:rsidR="00B86BA3" w:rsidRDefault="00B86BA3">
          <w:pPr>
            <w:pStyle w:val="TOC4"/>
            <w:tabs>
              <w:tab w:val="left" w:pos="1540"/>
              <w:tab w:val="right" w:leader="hyphen" w:pos="9809"/>
            </w:tabs>
            <w:rPr>
              <w:noProof/>
              <w:lang w:eastAsia="en-US"/>
            </w:rPr>
          </w:pPr>
          <w:hyperlink w:anchor="_Toc388863456" w:history="1">
            <w:r w:rsidRPr="005415CB">
              <w:rPr>
                <w:rStyle w:val="Hyperlink"/>
                <w:noProof/>
              </w:rPr>
              <w:t>6.2.5.1</w:t>
            </w:r>
            <w:r>
              <w:rPr>
                <w:noProof/>
                <w:lang w:eastAsia="en-US"/>
              </w:rPr>
              <w:tab/>
            </w:r>
            <w:r w:rsidRPr="005415CB">
              <w:rPr>
                <w:rStyle w:val="Hyperlink"/>
                <w:noProof/>
              </w:rPr>
              <w:t>Details Charity exam</w:t>
            </w:r>
            <w:r>
              <w:rPr>
                <w:noProof/>
                <w:webHidden/>
              </w:rPr>
              <w:tab/>
            </w:r>
            <w:r>
              <w:rPr>
                <w:noProof/>
                <w:webHidden/>
              </w:rPr>
              <w:fldChar w:fldCharType="begin"/>
            </w:r>
            <w:r>
              <w:rPr>
                <w:noProof/>
                <w:webHidden/>
              </w:rPr>
              <w:instrText xml:space="preserve"> PAGEREF _Toc388863456 \h </w:instrText>
            </w:r>
            <w:r>
              <w:rPr>
                <w:noProof/>
                <w:webHidden/>
              </w:rPr>
            </w:r>
            <w:r>
              <w:rPr>
                <w:noProof/>
                <w:webHidden/>
              </w:rPr>
              <w:fldChar w:fldCharType="separate"/>
            </w:r>
            <w:r>
              <w:rPr>
                <w:noProof/>
                <w:webHidden/>
              </w:rPr>
              <w:t>198</w:t>
            </w:r>
            <w:r>
              <w:rPr>
                <w:noProof/>
                <w:webHidden/>
              </w:rPr>
              <w:fldChar w:fldCharType="end"/>
            </w:r>
          </w:hyperlink>
        </w:p>
        <w:p w:rsidR="00B86BA3" w:rsidRDefault="00B86BA3">
          <w:pPr>
            <w:pStyle w:val="TOC4"/>
            <w:tabs>
              <w:tab w:val="left" w:pos="1540"/>
              <w:tab w:val="right" w:leader="hyphen" w:pos="9809"/>
            </w:tabs>
            <w:rPr>
              <w:noProof/>
              <w:lang w:eastAsia="en-US"/>
            </w:rPr>
          </w:pPr>
          <w:hyperlink w:anchor="_Toc388863457" w:history="1">
            <w:r w:rsidRPr="005415CB">
              <w:rPr>
                <w:rStyle w:val="Hyperlink"/>
                <w:noProof/>
              </w:rPr>
              <w:t>6.2.5.1</w:t>
            </w:r>
            <w:r>
              <w:rPr>
                <w:noProof/>
                <w:lang w:eastAsia="en-US"/>
              </w:rPr>
              <w:tab/>
            </w:r>
            <w:r w:rsidRPr="005415CB">
              <w:rPr>
                <w:rStyle w:val="Hyperlink"/>
                <w:noProof/>
              </w:rPr>
              <w:t>Assign Room</w:t>
            </w:r>
            <w:r>
              <w:rPr>
                <w:noProof/>
                <w:webHidden/>
              </w:rPr>
              <w:tab/>
            </w:r>
            <w:r>
              <w:rPr>
                <w:noProof/>
                <w:webHidden/>
              </w:rPr>
              <w:fldChar w:fldCharType="begin"/>
            </w:r>
            <w:r>
              <w:rPr>
                <w:noProof/>
                <w:webHidden/>
              </w:rPr>
              <w:instrText xml:space="preserve"> PAGEREF _Toc388863457 \h </w:instrText>
            </w:r>
            <w:r>
              <w:rPr>
                <w:noProof/>
                <w:webHidden/>
              </w:rPr>
            </w:r>
            <w:r>
              <w:rPr>
                <w:noProof/>
                <w:webHidden/>
              </w:rPr>
              <w:fldChar w:fldCharType="separate"/>
            </w:r>
            <w:r>
              <w:rPr>
                <w:noProof/>
                <w:webHidden/>
              </w:rPr>
              <w:t>198</w:t>
            </w:r>
            <w:r>
              <w:rPr>
                <w:noProof/>
                <w:webHidden/>
              </w:rPr>
              <w:fldChar w:fldCharType="end"/>
            </w:r>
          </w:hyperlink>
        </w:p>
        <w:p w:rsidR="00B86BA3" w:rsidRDefault="00B86BA3">
          <w:pPr>
            <w:pStyle w:val="TOC1"/>
            <w:tabs>
              <w:tab w:val="left" w:pos="660"/>
              <w:tab w:val="right" w:leader="hyphen" w:pos="9809"/>
            </w:tabs>
            <w:rPr>
              <w:noProof/>
              <w:lang w:eastAsia="en-US"/>
            </w:rPr>
          </w:pPr>
          <w:hyperlink w:anchor="_Toc388863458" w:history="1">
            <w:r w:rsidRPr="005415CB">
              <w:rPr>
                <w:rStyle w:val="Hyperlink"/>
                <w:b/>
                <w:noProof/>
              </w:rPr>
              <w:t>6.3.</w:t>
            </w:r>
            <w:r>
              <w:rPr>
                <w:noProof/>
                <w:lang w:eastAsia="en-US"/>
              </w:rPr>
              <w:tab/>
            </w:r>
            <w:r w:rsidRPr="005415CB">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_Toc388863458 \h </w:instrText>
            </w:r>
            <w:r>
              <w:rPr>
                <w:noProof/>
                <w:webHidden/>
              </w:rPr>
            </w:r>
            <w:r>
              <w:rPr>
                <w:noProof/>
                <w:webHidden/>
              </w:rPr>
              <w:fldChar w:fldCharType="separate"/>
            </w:r>
            <w:r>
              <w:rPr>
                <w:noProof/>
                <w:webHidden/>
              </w:rPr>
              <w:t>199</w:t>
            </w:r>
            <w:r>
              <w:rPr>
                <w:noProof/>
                <w:webHidden/>
              </w:rPr>
              <w:fldChar w:fldCharType="end"/>
            </w:r>
          </w:hyperlink>
        </w:p>
        <w:p w:rsidR="00B86BA3" w:rsidRDefault="00B86BA3">
          <w:pPr>
            <w:pStyle w:val="TOC2"/>
            <w:tabs>
              <w:tab w:val="right" w:leader="hyphen" w:pos="9809"/>
            </w:tabs>
            <w:rPr>
              <w:noProof/>
              <w:lang w:eastAsia="en-US"/>
            </w:rPr>
          </w:pPr>
          <w:hyperlink w:anchor="_Toc388863459" w:history="1">
            <w:r w:rsidRPr="005415CB">
              <w:rPr>
                <w:rStyle w:val="Hyperlink"/>
                <w:noProof/>
              </w:rPr>
              <w:t>Reference</w:t>
            </w:r>
            <w:r>
              <w:rPr>
                <w:noProof/>
                <w:webHidden/>
              </w:rPr>
              <w:tab/>
            </w:r>
            <w:r>
              <w:rPr>
                <w:noProof/>
                <w:webHidden/>
              </w:rPr>
              <w:fldChar w:fldCharType="begin"/>
            </w:r>
            <w:r>
              <w:rPr>
                <w:noProof/>
                <w:webHidden/>
              </w:rPr>
              <w:instrText xml:space="preserve"> PAGEREF _Toc388863459 \h </w:instrText>
            </w:r>
            <w:r>
              <w:rPr>
                <w:noProof/>
                <w:webHidden/>
              </w:rPr>
            </w:r>
            <w:r>
              <w:rPr>
                <w:noProof/>
                <w:webHidden/>
              </w:rPr>
              <w:fldChar w:fldCharType="separate"/>
            </w:r>
            <w:r>
              <w:rPr>
                <w:noProof/>
                <w:webHidden/>
              </w:rPr>
              <w:t>199</w:t>
            </w:r>
            <w:r>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1"/>
          <w:footerReference w:type="first" r:id="rId12"/>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6" w:name="_Toc388863181"/>
      <w:r w:rsidRPr="00281897">
        <w:rPr>
          <w:b/>
          <w:sz w:val="28"/>
          <w:szCs w:val="28"/>
        </w:rPr>
        <w:lastRenderedPageBreak/>
        <w:t>TABLE OF FIGURE</w:t>
      </w:r>
      <w:bookmarkEnd w:id="6"/>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sidR="00AC3537">
          <w:rPr>
            <w:noProof/>
            <w:webHidden/>
          </w:rPr>
          <w:t>18</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7" w:name="_Toc38886318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7"/>
    </w:p>
    <w:p w:rsidR="007E629A" w:rsidRDefault="007E629A" w:rsidP="00673B0E">
      <w:pPr>
        <w:pStyle w:val="Heading2"/>
        <w:numPr>
          <w:ilvl w:val="0"/>
          <w:numId w:val="6"/>
        </w:numPr>
        <w:rPr>
          <w:b/>
          <w:sz w:val="28"/>
          <w:szCs w:val="28"/>
        </w:rPr>
      </w:pPr>
      <w:bookmarkStart w:id="8" w:name="_Toc388863183"/>
      <w:r w:rsidRPr="00235559">
        <w:rPr>
          <w:b/>
          <w:sz w:val="28"/>
          <w:szCs w:val="28"/>
        </w:rPr>
        <w:t xml:space="preserve">Project </w:t>
      </w:r>
      <w:r w:rsidR="000168E2">
        <w:rPr>
          <w:b/>
          <w:sz w:val="28"/>
          <w:szCs w:val="28"/>
        </w:rPr>
        <w:t>Information</w:t>
      </w:r>
      <w:bookmarkEnd w:id="8"/>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9" w:name="_Toc388863184"/>
      <w:r>
        <w:rPr>
          <w:b/>
          <w:sz w:val="28"/>
          <w:szCs w:val="28"/>
        </w:rPr>
        <w:t>Acronym and Definition</w:t>
      </w:r>
      <w:bookmarkEnd w:id="9"/>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10" w:name="_Toc388863185"/>
      <w:r>
        <w:rPr>
          <w:b/>
          <w:sz w:val="28"/>
          <w:szCs w:val="28"/>
        </w:rPr>
        <w:t>Introduction</w:t>
      </w:r>
      <w:bookmarkEnd w:id="10"/>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11" w:name="_Toc388863186"/>
      <w:r w:rsidRPr="00235559">
        <w:rPr>
          <w:b/>
          <w:sz w:val="28"/>
          <w:szCs w:val="28"/>
        </w:rPr>
        <w:t>Overview of Existing Methods</w:t>
      </w:r>
      <w:bookmarkEnd w:id="11"/>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02F9DBDD" wp14:editId="46745214">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77D9ADB" wp14:editId="28AAB4B4">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12" w:name="_Toc388863187"/>
      <w:r w:rsidRPr="00235559">
        <w:rPr>
          <w:b/>
          <w:sz w:val="28"/>
          <w:szCs w:val="28"/>
        </w:rPr>
        <w:t>Project Objective</w:t>
      </w:r>
      <w:bookmarkEnd w:id="12"/>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13" w:name="_Toc388863188"/>
      <w:r w:rsidRPr="00235559">
        <w:rPr>
          <w:b/>
          <w:sz w:val="28"/>
          <w:szCs w:val="28"/>
        </w:rPr>
        <w:t>Scope Definition</w:t>
      </w:r>
      <w:bookmarkEnd w:id="13"/>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14" w:name="_Toc388863189"/>
      <w:r>
        <w:rPr>
          <w:b/>
          <w:sz w:val="28"/>
          <w:szCs w:val="28"/>
        </w:rPr>
        <w:t>Main Project Success Criteria</w:t>
      </w:r>
      <w:bookmarkEnd w:id="14"/>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5" w:name="_Toc388863190"/>
      <w:r w:rsidRPr="00235559">
        <w:rPr>
          <w:b/>
          <w:sz w:val="28"/>
          <w:szCs w:val="28"/>
        </w:rPr>
        <w:t>Approach</w:t>
      </w:r>
      <w:bookmarkEnd w:id="15"/>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6" w:name="_Toc388863191"/>
      <w:r w:rsidRPr="00235559">
        <w:rPr>
          <w:b/>
          <w:sz w:val="28"/>
          <w:szCs w:val="28"/>
        </w:rPr>
        <w:t>Functions</w:t>
      </w:r>
      <w:bookmarkEnd w:id="16"/>
    </w:p>
    <w:p w:rsidR="007E629A" w:rsidRPr="00B81299" w:rsidRDefault="00B94840" w:rsidP="00673B0E">
      <w:pPr>
        <w:pStyle w:val="Heading3"/>
        <w:numPr>
          <w:ilvl w:val="0"/>
          <w:numId w:val="15"/>
        </w:numPr>
        <w:ind w:left="1170"/>
        <w:rPr>
          <w:b/>
        </w:rPr>
      </w:pPr>
      <w:bookmarkStart w:id="17" w:name="_Toc388863192"/>
      <w:r w:rsidRPr="00B81299">
        <w:rPr>
          <w:b/>
        </w:rPr>
        <w:t xml:space="preserve">Functions for </w:t>
      </w:r>
      <w:r w:rsidR="00CD26AD" w:rsidRPr="00B81299">
        <w:rPr>
          <w:b/>
        </w:rPr>
        <w:t>g</w:t>
      </w:r>
      <w:r w:rsidR="00D44929" w:rsidRPr="00B81299">
        <w:rPr>
          <w:b/>
        </w:rPr>
        <w:t>uest</w:t>
      </w:r>
      <w:r w:rsidR="00057AD5" w:rsidRPr="00B81299">
        <w:rPr>
          <w:b/>
        </w:rPr>
        <w:t>s</w:t>
      </w:r>
      <w:bookmarkEnd w:id="17"/>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8" w:name="_Toc388863193"/>
      <w:r w:rsidRPr="00B81299">
        <w:rPr>
          <w:b/>
        </w:rPr>
        <w:t>Functions for c</w:t>
      </w:r>
      <w:r w:rsidR="00B94840" w:rsidRPr="00B81299">
        <w:rPr>
          <w:b/>
        </w:rPr>
        <w:t>andidate</w:t>
      </w:r>
      <w:r w:rsidRPr="00B81299">
        <w:rPr>
          <w:b/>
        </w:rPr>
        <w:t>s</w:t>
      </w:r>
      <w:bookmarkEnd w:id="18"/>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9" w:name="_Toc388863194"/>
      <w:r w:rsidRPr="00B81299">
        <w:rPr>
          <w:b/>
        </w:rPr>
        <w:t>Functions for s</w:t>
      </w:r>
      <w:r w:rsidR="00B94840" w:rsidRPr="00B81299">
        <w:rPr>
          <w:b/>
        </w:rPr>
        <w:t>ponsor</w:t>
      </w:r>
      <w:r w:rsidR="00057AD5" w:rsidRPr="00B81299">
        <w:rPr>
          <w:b/>
        </w:rPr>
        <w:t>s</w:t>
      </w:r>
      <w:bookmarkEnd w:id="19"/>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20" w:name="_Toc388863195"/>
      <w:r w:rsidRPr="00F04CA7">
        <w:rPr>
          <w:b/>
        </w:rPr>
        <w:t xml:space="preserve">Functions for </w:t>
      </w:r>
      <w:r w:rsidRPr="00B4188D">
        <w:rPr>
          <w:b/>
        </w:rPr>
        <w:t>charities</w:t>
      </w:r>
      <w:bookmarkEnd w:id="20"/>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lastRenderedPageBreak/>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21" w:name="_Toc388863196"/>
      <w:r w:rsidRPr="00F04CA7">
        <w:rPr>
          <w:b/>
        </w:rPr>
        <w:t>Functions for volunteers</w:t>
      </w:r>
      <w:bookmarkEnd w:id="21"/>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22" w:name="_Toc388863197"/>
      <w:r w:rsidRPr="00F04CA7">
        <w:rPr>
          <w:b/>
        </w:rPr>
        <w:t>Functions for system</w:t>
      </w:r>
      <w:r w:rsidR="0065435F" w:rsidRPr="00F04CA7">
        <w:rPr>
          <w:b/>
        </w:rPr>
        <w:t xml:space="preserve"> administration</w:t>
      </w:r>
      <w:bookmarkEnd w:id="22"/>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23" w:name="_Toc388863198"/>
      <w:r>
        <w:rPr>
          <w:b/>
          <w:sz w:val="28"/>
          <w:szCs w:val="28"/>
        </w:rPr>
        <w:t>Roles and Responsibility</w:t>
      </w:r>
      <w:bookmarkEnd w:id="23"/>
    </w:p>
    <w:tbl>
      <w:tblPr>
        <w:tblStyle w:val="GridTable4-Accent11"/>
        <w:tblW w:w="0" w:type="auto"/>
        <w:tblLook w:val="04A0" w:firstRow="1" w:lastRow="0" w:firstColumn="1" w:lastColumn="0" w:noHBand="0" w:noVBand="1"/>
        <w:tblPrChange w:id="24" w:author="mine" w:date="2014-05-21T13:59:00Z">
          <w:tblPr>
            <w:tblStyle w:val="GridTable4-Accent11"/>
            <w:tblW w:w="0" w:type="auto"/>
            <w:tblLook w:val="04A0" w:firstRow="1" w:lastRow="0" w:firstColumn="1" w:lastColumn="0" w:noHBand="0" w:noVBand="1"/>
          </w:tblPr>
        </w:tblPrChange>
      </w:tblPr>
      <w:tblGrid>
        <w:gridCol w:w="541"/>
        <w:gridCol w:w="1742"/>
        <w:gridCol w:w="1639"/>
        <w:gridCol w:w="1591"/>
        <w:gridCol w:w="3010"/>
        <w:tblGridChange w:id="25">
          <w:tblGrid>
            <w:gridCol w:w="540"/>
            <w:gridCol w:w="2335"/>
            <w:gridCol w:w="1962"/>
            <w:gridCol w:w="1962"/>
            <w:gridCol w:w="3010"/>
          </w:tblGrid>
        </w:tblGridChange>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26" w:author="mine" w:date="2014-05-21T13:59:00Z">
              <w:tcPr>
                <w:tcW w:w="540" w:type="dxa"/>
              </w:tcPr>
            </w:tcPrChange>
          </w:tcPr>
          <w:p w:rsidR="00DE045E" w:rsidRDefault="00DE045E" w:rsidP="00DE045E">
            <w:pPr>
              <w:spacing w:after="0"/>
              <w:cnfStyle w:val="101000000000" w:firstRow="1" w:lastRow="0" w:firstColumn="1" w:lastColumn="0" w:oddVBand="0" w:evenVBand="0" w:oddHBand="0" w:evenHBand="0" w:firstRowFirstColumn="0" w:firstRowLastColumn="0" w:lastRowFirstColumn="0" w:lastRowLastColumn="0"/>
            </w:pPr>
            <w:r>
              <w:t>No.</w:t>
            </w:r>
          </w:p>
        </w:tc>
        <w:tc>
          <w:tcPr>
            <w:tcW w:w="2335" w:type="dxa"/>
            <w:tcPrChange w:id="27" w:author="mine" w:date="2014-05-21T13:59:00Z">
              <w:tcPr>
                <w:tcW w:w="2335"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Change w:id="28"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Change w:id="29"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Change w:id="30"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31"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1</w:t>
            </w:r>
          </w:p>
        </w:tc>
        <w:tc>
          <w:tcPr>
            <w:tcW w:w="2335" w:type="dxa"/>
            <w:tcPrChange w:id="32"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Change w:id="33" w:author="mine" w:date="2014-05-21T13:59:00Z">
              <w:tcPr>
                <w:tcW w:w="1962" w:type="dxa"/>
              </w:tcPr>
            </w:tcPrChange>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Change w:id="34"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Change w:id="35"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36" w:author="mine" w:date="2014-05-21T13:59:00Z">
              <w:tcPr>
                <w:tcW w:w="540" w:type="dxa"/>
              </w:tcPr>
            </w:tcPrChange>
          </w:tcPr>
          <w:p w:rsidR="00DE045E" w:rsidRDefault="000658DF" w:rsidP="00DE045E">
            <w:pPr>
              <w:spacing w:after="0"/>
            </w:pPr>
            <w:r>
              <w:t>2</w:t>
            </w:r>
          </w:p>
        </w:tc>
        <w:tc>
          <w:tcPr>
            <w:tcW w:w="2335" w:type="dxa"/>
            <w:tcPrChange w:id="37"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Change w:id="38" w:author="mine" w:date="2014-05-21T13:59:00Z">
              <w:tcPr>
                <w:tcW w:w="1962" w:type="dxa"/>
              </w:tcPr>
            </w:tcPrChange>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Change w:id="39"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Change w:id="40"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41"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3</w:t>
            </w:r>
          </w:p>
        </w:tc>
        <w:tc>
          <w:tcPr>
            <w:tcW w:w="2335" w:type="dxa"/>
            <w:tcPrChange w:id="42"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Change w:id="4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44"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45"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46" w:author="mine" w:date="2014-05-21T13:59:00Z">
              <w:tcPr>
                <w:tcW w:w="540" w:type="dxa"/>
              </w:tcPr>
            </w:tcPrChange>
          </w:tcPr>
          <w:p w:rsidR="00DE045E" w:rsidRDefault="000658DF" w:rsidP="00DE045E">
            <w:pPr>
              <w:spacing w:after="0"/>
            </w:pPr>
            <w:r>
              <w:t>4</w:t>
            </w:r>
          </w:p>
        </w:tc>
        <w:tc>
          <w:tcPr>
            <w:tcW w:w="2335" w:type="dxa"/>
            <w:tcPrChange w:id="47"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Change w:id="48" w:author="mine" w:date="2014-05-21T13:59:00Z">
              <w:tcPr>
                <w:tcW w:w="1962" w:type="dxa"/>
              </w:tcPr>
            </w:tcPrChange>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49"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50"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51"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5</w:t>
            </w:r>
          </w:p>
        </w:tc>
        <w:tc>
          <w:tcPr>
            <w:tcW w:w="2335" w:type="dxa"/>
            <w:tcPrChange w:id="52"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Change w:id="5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54"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55"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Change w:id="56" w:author="mine" w:date="2014-05-21T13:59:00Z">
              <w:tcPr>
                <w:tcW w:w="540" w:type="dxa"/>
              </w:tcPr>
            </w:tcPrChange>
          </w:tcPr>
          <w:p w:rsidR="000658DF" w:rsidRDefault="000658DF" w:rsidP="00DE045E">
            <w:pPr>
              <w:spacing w:after="0"/>
            </w:pPr>
            <w:r>
              <w:t>6</w:t>
            </w:r>
          </w:p>
        </w:tc>
        <w:tc>
          <w:tcPr>
            <w:tcW w:w="2335" w:type="dxa"/>
            <w:tcPrChange w:id="57" w:author="mine" w:date="2014-05-21T13:59:00Z">
              <w:tcPr>
                <w:tcW w:w="2335" w:type="dxa"/>
              </w:tcPr>
            </w:tcPrChange>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Change w:id="58" w:author="mine" w:date="2014-05-21T13:59:00Z">
              <w:tcPr>
                <w:tcW w:w="1962" w:type="dxa"/>
              </w:tcPr>
            </w:tcPrChange>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59" w:author="mine" w:date="2014-05-21T13:59:00Z">
              <w:tcPr>
                <w:tcW w:w="1962" w:type="dxa"/>
              </w:tcPr>
            </w:tcPrChange>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60" w:author="mine" w:date="2014-05-21T13:59:00Z">
              <w:tcPr>
                <w:tcW w:w="1962" w:type="dxa"/>
              </w:tcPr>
            </w:tcPrChange>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61" w:name="_Toc38886319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61"/>
    </w:p>
    <w:p w:rsidR="00C37323" w:rsidRDefault="00B03E4C" w:rsidP="007412DC">
      <w:pPr>
        <w:pStyle w:val="Heading2"/>
        <w:numPr>
          <w:ilvl w:val="0"/>
          <w:numId w:val="2"/>
        </w:numPr>
        <w:rPr>
          <w:b/>
          <w:sz w:val="28"/>
          <w:szCs w:val="28"/>
        </w:rPr>
      </w:pPr>
      <w:bookmarkStart w:id="62" w:name="_Toc388863200"/>
      <w:r w:rsidRPr="00D439C2">
        <w:rPr>
          <w:b/>
          <w:sz w:val="28"/>
          <w:szCs w:val="28"/>
        </w:rPr>
        <w:t>Problem Definition</w:t>
      </w:r>
      <w:bookmarkEnd w:id="62"/>
    </w:p>
    <w:p w:rsidR="00762928" w:rsidRDefault="008E2646" w:rsidP="00977D67">
      <w:pPr>
        <w:pStyle w:val="Heading3"/>
        <w:numPr>
          <w:ilvl w:val="0"/>
          <w:numId w:val="21"/>
        </w:numPr>
        <w:ind w:left="1080"/>
        <w:rPr>
          <w:b/>
        </w:rPr>
      </w:pPr>
      <w:bookmarkStart w:id="63" w:name="_Toc388863201"/>
      <w:r w:rsidRPr="00A752C3">
        <w:rPr>
          <w:b/>
        </w:rPr>
        <w:t>Name of this Capstone Project</w:t>
      </w:r>
      <w:bookmarkEnd w:id="63"/>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64" w:name="_Toc388863202"/>
      <w:r w:rsidRPr="00A752C3">
        <w:rPr>
          <w:b/>
        </w:rPr>
        <w:t>Project Abstract</w:t>
      </w:r>
      <w:bookmarkEnd w:id="64"/>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r w:rsidR="00251023">
        <w:rPr>
          <w:color w:val="000000" w:themeColor="text1"/>
          <w:sz w:val="24"/>
          <w:szCs w:val="24"/>
        </w:rPr>
        <w:lastRenderedPageBreak/>
        <w:t>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65" w:name="_Toc388863203"/>
      <w:r w:rsidRPr="00A752C3">
        <w:rPr>
          <w:b/>
        </w:rPr>
        <w:t>Project Overview</w:t>
      </w:r>
      <w:bookmarkEnd w:id="65"/>
    </w:p>
    <w:p w:rsidR="00A752C3" w:rsidRPr="00233EB2" w:rsidRDefault="00FD7BB1" w:rsidP="00977D67">
      <w:pPr>
        <w:pStyle w:val="Heading4"/>
        <w:numPr>
          <w:ilvl w:val="0"/>
          <w:numId w:val="22"/>
        </w:numPr>
        <w:ind w:left="1440" w:hanging="90"/>
        <w:rPr>
          <w:i w:val="0"/>
          <w:sz w:val="24"/>
          <w:szCs w:val="24"/>
        </w:rPr>
      </w:pPr>
      <w:bookmarkStart w:id="66" w:name="_Toc388863204"/>
      <w:r w:rsidRPr="00233EB2">
        <w:rPr>
          <w:i w:val="0"/>
          <w:sz w:val="24"/>
          <w:szCs w:val="24"/>
        </w:rPr>
        <w:t>The Current System</w:t>
      </w:r>
      <w:bookmarkEnd w:id="66"/>
    </w:p>
    <w:p w:rsidR="00713DCD" w:rsidRDefault="00937B10" w:rsidP="00995BA5">
      <w:pPr>
        <w:pStyle w:val="NoSpacing"/>
        <w:ind w:firstLine="720"/>
        <w:rPr>
          <w:color w:val="auto"/>
          <w:sz w:val="24"/>
          <w:szCs w:val="24"/>
        </w:rPr>
      </w:pPr>
      <w:r>
        <w:rPr>
          <w:color w:val="auto"/>
          <w:sz w:val="24"/>
          <w:szCs w:val="24"/>
        </w:rPr>
        <w:t>There is not any current system</w:t>
      </w:r>
      <w:del w:id="67" w:author="mine" w:date="2014-05-21T13:58:00Z">
        <w:r>
          <w:rPr>
            <w:color w:val="auto"/>
            <w:sz w:val="24"/>
            <w:szCs w:val="24"/>
          </w:rPr>
          <w:delText>.</w:delText>
        </w:r>
      </w:del>
      <w:ins w:id="68" w:author="mine" w:date="2014-05-21T13:58:00Z">
        <w:r w:rsidR="00787224">
          <w:rPr>
            <w:color w:val="auto"/>
            <w:sz w:val="24"/>
            <w:szCs w:val="24"/>
          </w:rPr>
          <w:t>, has same concept with TSMT</w:t>
        </w:r>
        <w:r>
          <w:rPr>
            <w:color w:val="auto"/>
            <w:sz w:val="24"/>
            <w:szCs w:val="24"/>
          </w:rPr>
          <w:t>.</w:t>
        </w:r>
      </w:ins>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t>
      </w:r>
      <w:del w:id="69" w:author="mine" w:date="2014-05-21T13:58:00Z">
        <w:r w:rsidRPr="00B77462">
          <w:rPr>
            <w:color w:val="auto"/>
            <w:sz w:val="24"/>
            <w:szCs w:val="24"/>
          </w:rPr>
          <w:delText>way</w:delText>
        </w:r>
      </w:del>
      <w:ins w:id="70" w:author="mine" w:date="2014-05-21T13:58:00Z">
        <w:r w:rsidR="003C2C26">
          <w:rPr>
            <w:color w:val="auto"/>
            <w:sz w:val="24"/>
            <w:szCs w:val="24"/>
          </w:rPr>
          <w:t>tools</w:t>
        </w:r>
      </w:ins>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Currently,</w:t>
      </w:r>
      <w:ins w:id="71" w:author="mine" w:date="2014-05-21T13:58:00Z">
        <w:r w:rsidR="001764DE" w:rsidRPr="00B77462">
          <w:rPr>
            <w:color w:val="auto"/>
            <w:sz w:val="24"/>
            <w:szCs w:val="24"/>
          </w:rPr>
          <w:t xml:space="preserve"> </w:t>
        </w:r>
        <w:r w:rsidR="000966B8">
          <w:rPr>
            <w:color w:val="auto"/>
            <w:sz w:val="24"/>
            <w:szCs w:val="24"/>
          </w:rPr>
          <w:t>when</w:t>
        </w:r>
      </w:ins>
      <w:r w:rsidR="000966B8">
        <w:rPr>
          <w:color w:val="auto"/>
          <w:sz w:val="24"/>
          <w:szCs w:val="24"/>
        </w:rPr>
        <w:t xml:space="preserve">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del w:id="72" w:author="mine" w:date="2014-05-21T13:58:00Z">
        <w:r w:rsidRPr="00B77462">
          <w:rPr>
            <w:sz w:val="24"/>
            <w:szCs w:val="24"/>
          </w:rPr>
          <w:delText>-made</w:delText>
        </w:r>
      </w:del>
      <w:ins w:id="73" w:author="mine" w:date="2014-05-21T13:58:00Z">
        <w:r w:rsidR="00146399">
          <w:rPr>
            <w:sz w:val="24"/>
            <w:szCs w:val="24"/>
          </w:rPr>
          <w:t>,</w:t>
        </w:r>
      </w:ins>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ins w:id="74" w:author="mine" w:date="2014-05-21T13:58:00Z">
        <w:r w:rsidR="008B5087">
          <w:rPr>
            <w:sz w:val="24"/>
            <w:szCs w:val="24"/>
          </w:rPr>
          <w:t xml:space="preserve"> useful</w:t>
        </w:r>
      </w:ins>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75" w:name="_Toc388863205"/>
      <w:r w:rsidRPr="00233EB2">
        <w:rPr>
          <w:i w:val="0"/>
          <w:sz w:val="24"/>
          <w:szCs w:val="24"/>
        </w:rPr>
        <w:t>The Proposed System</w:t>
      </w:r>
      <w:bookmarkEnd w:id="7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76" w:name="_Toc38886320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7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77" w:name="_Toc388863207"/>
      <w:r>
        <w:rPr>
          <w:i w:val="0"/>
          <w:sz w:val="24"/>
          <w:szCs w:val="24"/>
        </w:rPr>
        <w:t>Development Environment</w:t>
      </w:r>
      <w:bookmarkEnd w:id="7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del w:id="78" w:author="mine" w:date="2014-05-21T13:58:00Z"/>
          <w:color w:val="auto"/>
          <w:sz w:val="24"/>
          <w:szCs w:val="24"/>
        </w:rPr>
      </w:pPr>
      <w:del w:id="79" w:author="mine" w:date="2014-05-21T13:58:00Z">
        <w:r w:rsidRPr="007014EE">
          <w:rPr>
            <w:color w:val="auto"/>
            <w:sz w:val="24"/>
            <w:szCs w:val="24"/>
          </w:rPr>
          <w:delText>Web Server: IIS Express 7 or above</w:delText>
        </w:r>
        <w:r w:rsidR="00685BA9" w:rsidRPr="007014EE">
          <w:rPr>
            <w:color w:val="auto"/>
            <w:sz w:val="24"/>
            <w:szCs w:val="24"/>
          </w:rPr>
          <w:delText>;</w:delText>
        </w:r>
      </w:del>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80" w:name="_Toc388863208"/>
      <w:r w:rsidRPr="00D439C2">
        <w:rPr>
          <w:b/>
          <w:sz w:val="28"/>
          <w:szCs w:val="28"/>
        </w:rPr>
        <w:t>Project Organization</w:t>
      </w:r>
      <w:bookmarkEnd w:id="80"/>
    </w:p>
    <w:p w:rsidR="00762928" w:rsidRDefault="003F439F" w:rsidP="00977D67">
      <w:pPr>
        <w:pStyle w:val="Heading3"/>
        <w:numPr>
          <w:ilvl w:val="0"/>
          <w:numId w:val="27"/>
        </w:numPr>
        <w:ind w:left="1170"/>
        <w:rPr>
          <w:b/>
        </w:rPr>
      </w:pPr>
      <w:bookmarkStart w:id="81" w:name="_Toc388863209"/>
      <w:r w:rsidRPr="002F1016">
        <w:rPr>
          <w:b/>
        </w:rPr>
        <w:t>Software Process Model</w:t>
      </w:r>
      <w:bookmarkEnd w:id="81"/>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pPr>
        <w:pStyle w:val="ListParagraph"/>
        <w:numPr>
          <w:ilvl w:val="0"/>
          <w:numId w:val="28"/>
        </w:numPr>
        <w:spacing w:after="120"/>
        <w:ind w:left="1170"/>
        <w:rPr>
          <w:sz w:val="24"/>
          <w:szCs w:val="24"/>
        </w:rPr>
        <w:pPrChange w:id="82" w:author="mine" w:date="2014-05-21T13:59:00Z">
          <w:pPr>
            <w:pStyle w:val="ListParagraph"/>
            <w:numPr>
              <w:numId w:val="28"/>
            </w:numPr>
            <w:spacing w:after="120"/>
            <w:ind w:hanging="360"/>
          </w:pPr>
        </w:pPrChange>
      </w:pPr>
      <w:r w:rsidRPr="00FC734F">
        <w:rPr>
          <w:sz w:val="24"/>
          <w:szCs w:val="24"/>
        </w:rPr>
        <w:t>Requirement specifications phase</w:t>
      </w:r>
    </w:p>
    <w:p w:rsidR="001E4631" w:rsidRPr="00FC734F" w:rsidRDefault="001E4631">
      <w:pPr>
        <w:pStyle w:val="ListParagraph"/>
        <w:numPr>
          <w:ilvl w:val="0"/>
          <w:numId w:val="28"/>
        </w:numPr>
        <w:spacing w:after="120"/>
        <w:ind w:left="1170"/>
        <w:rPr>
          <w:sz w:val="24"/>
          <w:szCs w:val="24"/>
        </w:rPr>
        <w:pPrChange w:id="83" w:author="mine" w:date="2014-05-21T13:59:00Z">
          <w:pPr>
            <w:pStyle w:val="ListParagraph"/>
            <w:numPr>
              <w:numId w:val="28"/>
            </w:numPr>
            <w:spacing w:after="120"/>
            <w:ind w:hanging="360"/>
          </w:pPr>
        </w:pPrChange>
      </w:pPr>
      <w:r w:rsidRPr="00FC734F">
        <w:rPr>
          <w:sz w:val="24"/>
          <w:szCs w:val="24"/>
        </w:rPr>
        <w:t>System and Software design</w:t>
      </w:r>
    </w:p>
    <w:p w:rsidR="001E4631" w:rsidRPr="00FC734F" w:rsidRDefault="001E4631">
      <w:pPr>
        <w:pStyle w:val="ListParagraph"/>
        <w:numPr>
          <w:ilvl w:val="0"/>
          <w:numId w:val="28"/>
        </w:numPr>
        <w:spacing w:after="120"/>
        <w:ind w:left="1170"/>
        <w:rPr>
          <w:sz w:val="24"/>
          <w:szCs w:val="24"/>
        </w:rPr>
        <w:pPrChange w:id="84" w:author="mine" w:date="2014-05-21T13:59:00Z">
          <w:pPr>
            <w:pStyle w:val="ListParagraph"/>
            <w:numPr>
              <w:numId w:val="28"/>
            </w:numPr>
            <w:spacing w:after="120"/>
            <w:ind w:hanging="360"/>
          </w:pPr>
        </w:pPrChange>
      </w:pPr>
      <w:r w:rsidRPr="00FC734F">
        <w:rPr>
          <w:sz w:val="24"/>
          <w:szCs w:val="24"/>
        </w:rPr>
        <w:t>Implementation and Unit Testing</w:t>
      </w:r>
    </w:p>
    <w:p w:rsidR="001E4631" w:rsidRPr="00FC734F" w:rsidRDefault="001E4631">
      <w:pPr>
        <w:pStyle w:val="ListParagraph"/>
        <w:numPr>
          <w:ilvl w:val="0"/>
          <w:numId w:val="28"/>
        </w:numPr>
        <w:spacing w:after="120"/>
        <w:ind w:left="1170"/>
        <w:rPr>
          <w:sz w:val="24"/>
          <w:szCs w:val="24"/>
        </w:rPr>
        <w:pPrChange w:id="85" w:author="mine" w:date="2014-05-21T13:59:00Z">
          <w:pPr>
            <w:pStyle w:val="ListParagraph"/>
            <w:numPr>
              <w:numId w:val="28"/>
            </w:numPr>
            <w:spacing w:after="120"/>
            <w:ind w:hanging="360"/>
          </w:pPr>
        </w:pPrChange>
      </w:pPr>
      <w:r w:rsidRPr="00FC734F">
        <w:rPr>
          <w:sz w:val="24"/>
          <w:szCs w:val="24"/>
        </w:rPr>
        <w:t>Integration and System Testing</w:t>
      </w:r>
    </w:p>
    <w:p w:rsidR="001E4631" w:rsidRPr="00FC734F" w:rsidRDefault="001E4631">
      <w:pPr>
        <w:pStyle w:val="ListParagraph"/>
        <w:numPr>
          <w:ilvl w:val="0"/>
          <w:numId w:val="28"/>
        </w:numPr>
        <w:spacing w:after="120"/>
        <w:ind w:left="1170"/>
        <w:rPr>
          <w:sz w:val="24"/>
          <w:szCs w:val="24"/>
        </w:rPr>
        <w:pPrChange w:id="86" w:author="mine" w:date="2014-05-21T13:59:00Z">
          <w:pPr>
            <w:pStyle w:val="ListParagraph"/>
            <w:numPr>
              <w:numId w:val="28"/>
            </w:numPr>
            <w:spacing w:after="120"/>
            <w:ind w:hanging="360"/>
          </w:pPr>
        </w:pPrChange>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37E31BA8" wp14:editId="1EA8D3B3">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E1B78" w:rsidRPr="00953F5A" w:rsidRDefault="00FE1B78"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E1B78" w:rsidRPr="00953F5A" w:rsidRDefault="00FE1B78"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E1B78" w:rsidRPr="00953F5A" w:rsidRDefault="00FE1B78"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FE1B78" w:rsidRPr="00953F5A" w:rsidRDefault="00FE1B78"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E1B78" w:rsidRPr="00953F5A" w:rsidRDefault="00FE1B78"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37E31BA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FE1B78" w:rsidRPr="00953F5A" w:rsidRDefault="00FE1B78"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FE1B78" w:rsidRPr="00953F5A" w:rsidRDefault="00FE1B78"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FE1B78" w:rsidRPr="00953F5A" w:rsidRDefault="00FE1B78"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FE1B78" w:rsidRPr="00953F5A" w:rsidRDefault="00FE1B78"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FE1B78" w:rsidRPr="00953F5A" w:rsidRDefault="00FE1B78"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87"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AC35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87"/>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88" w:name="_Toc388863210"/>
      <w:r w:rsidRPr="002F1016">
        <w:rPr>
          <w:b/>
        </w:rPr>
        <w:t>Roles and Responsibilities</w:t>
      </w:r>
      <w:bookmarkEnd w:id="88"/>
    </w:p>
    <w:tbl>
      <w:tblPr>
        <w:tblStyle w:val="GridTable4-Accent21"/>
        <w:tblW w:w="9625" w:type="dxa"/>
        <w:jc w:val="center"/>
        <w:tblLook w:val="04A0" w:firstRow="1" w:lastRow="0" w:firstColumn="1" w:lastColumn="0" w:noHBand="0" w:noVBand="1"/>
        <w:tblPrChange w:id="89" w:author="mine" w:date="2014-05-21T13:59:00Z">
          <w:tblPr>
            <w:tblStyle w:val="GridTable4-Accent210"/>
            <w:tblW w:w="9625" w:type="dxa"/>
            <w:jc w:val="center"/>
            <w:tblLook w:val="04A0" w:firstRow="1" w:lastRow="0" w:firstColumn="1" w:lastColumn="0" w:noHBand="0" w:noVBand="1"/>
          </w:tblPr>
        </w:tblPrChange>
      </w:tblPr>
      <w:tblGrid>
        <w:gridCol w:w="570"/>
        <w:gridCol w:w="2327"/>
        <w:gridCol w:w="2069"/>
        <w:gridCol w:w="4659"/>
        <w:tblGridChange w:id="90">
          <w:tblGrid>
            <w:gridCol w:w="570"/>
            <w:gridCol w:w="2327"/>
            <w:gridCol w:w="2069"/>
            <w:gridCol w:w="4659"/>
          </w:tblGrid>
        </w:tblGridChange>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Change w:id="91" w:author="mine" w:date="2014-05-21T13:59:00Z">
            <w:trPr>
              <w:trHeight w:val="233"/>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2" w:author="mine" w:date="2014-05-21T13:59:00Z">
              <w:tcPr>
                <w:tcW w:w="540" w:type="dxa"/>
                <w:vAlign w:val="center"/>
              </w:tcPr>
            </w:tcPrChange>
          </w:tcPr>
          <w:p w:rsidR="004C177F" w:rsidRPr="00FC734F" w:rsidRDefault="004C177F" w:rsidP="00D617C3">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FC734F">
              <w:rPr>
                <w:sz w:val="24"/>
                <w:szCs w:val="24"/>
              </w:rPr>
              <w:t>No.</w:t>
            </w:r>
          </w:p>
        </w:tc>
        <w:tc>
          <w:tcPr>
            <w:tcW w:w="2335" w:type="dxa"/>
            <w:vAlign w:val="center"/>
            <w:tcPrChange w:id="93" w:author="mine" w:date="2014-05-21T13:59:00Z">
              <w:tcPr>
                <w:tcW w:w="2335"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Change w:id="94" w:author="mine" w:date="2014-05-21T13:59:00Z">
              <w:tcPr>
                <w:tcW w:w="2074"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Change w:id="95" w:author="mine" w:date="2014-05-21T13:59:00Z">
              <w:tcPr>
                <w:tcW w:w="4676"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9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7"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1</w:t>
            </w:r>
          </w:p>
        </w:tc>
        <w:tc>
          <w:tcPr>
            <w:tcW w:w="2335" w:type="dxa"/>
            <w:vAlign w:val="center"/>
            <w:tcPrChange w:id="98" w:author="mine" w:date="2014-05-21T13:59:00Z">
              <w:tcPr>
                <w:tcW w:w="2335" w:type="dxa"/>
                <w:vAlign w:val="center"/>
              </w:tcPr>
            </w:tcPrChange>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Change w:id="99"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Change w:id="100" w:author="mine" w:date="2014-05-21T13:59:00Z">
              <w:tcPr>
                <w:tcW w:w="4676" w:type="dxa"/>
                <w:vAlign w:val="center"/>
              </w:tcPr>
            </w:tcPrChange>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Change w:id="10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2"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2</w:t>
            </w:r>
          </w:p>
        </w:tc>
        <w:tc>
          <w:tcPr>
            <w:tcW w:w="2335" w:type="dxa"/>
            <w:vAlign w:val="center"/>
            <w:tcPrChange w:id="103" w:author="mine" w:date="2014-05-21T13:59:00Z">
              <w:tcPr>
                <w:tcW w:w="2335" w:type="dxa"/>
                <w:vAlign w:val="center"/>
              </w:tcPr>
            </w:tcPrChange>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Change w:id="104"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Change w:id="105" w:author="mine" w:date="2014-05-21T13:59:00Z">
              <w:tcPr>
                <w:tcW w:w="4676" w:type="dxa"/>
                <w:vAlign w:val="center"/>
              </w:tcPr>
            </w:tcPrChange>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7"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3</w:t>
            </w:r>
          </w:p>
        </w:tc>
        <w:tc>
          <w:tcPr>
            <w:tcW w:w="2335" w:type="dxa"/>
            <w:vAlign w:val="center"/>
            <w:tcPrChange w:id="108" w:author="mine" w:date="2014-05-21T13:59:00Z">
              <w:tcPr>
                <w:tcW w:w="2335" w:type="dxa"/>
                <w:vAlign w:val="center"/>
              </w:tcPr>
            </w:tcPrChange>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Change w:id="109"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0" w:author="mine" w:date="2014-05-21T13:59:00Z">
              <w:tcPr>
                <w:tcW w:w="4676" w:type="dxa"/>
                <w:vAlign w:val="center"/>
              </w:tcPr>
            </w:tcPrChange>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2"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4</w:t>
            </w:r>
          </w:p>
        </w:tc>
        <w:tc>
          <w:tcPr>
            <w:tcW w:w="2335" w:type="dxa"/>
            <w:vAlign w:val="center"/>
            <w:tcPrChange w:id="113" w:author="mine" w:date="2014-05-21T13:59:00Z">
              <w:tcPr>
                <w:tcW w:w="2335" w:type="dxa"/>
                <w:vAlign w:val="center"/>
              </w:tcPr>
            </w:tcPrChange>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Change w:id="114"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5" w:author="mine" w:date="2014-05-21T13:59:00Z">
              <w:tcPr>
                <w:tcW w:w="4676" w:type="dxa"/>
                <w:vAlign w:val="center"/>
              </w:tcPr>
            </w:tcPrChange>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7"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5</w:t>
            </w:r>
          </w:p>
        </w:tc>
        <w:tc>
          <w:tcPr>
            <w:tcW w:w="2335" w:type="dxa"/>
            <w:vAlign w:val="center"/>
            <w:tcPrChange w:id="118" w:author="mine" w:date="2014-05-21T13:59:00Z">
              <w:tcPr>
                <w:tcW w:w="2335" w:type="dxa"/>
                <w:vAlign w:val="center"/>
              </w:tcPr>
            </w:tcPrChange>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Change w:id="119"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0" w:author="mine" w:date="2014-05-21T13:59:00Z">
              <w:tcPr>
                <w:tcW w:w="4676" w:type="dxa"/>
                <w:vAlign w:val="center"/>
              </w:tcPr>
            </w:tcPrChange>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22"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6</w:t>
            </w:r>
          </w:p>
        </w:tc>
        <w:tc>
          <w:tcPr>
            <w:tcW w:w="2335" w:type="dxa"/>
            <w:vAlign w:val="center"/>
            <w:tcPrChange w:id="123" w:author="mine" w:date="2014-05-21T13:59:00Z">
              <w:tcPr>
                <w:tcW w:w="2335" w:type="dxa"/>
                <w:vAlign w:val="center"/>
              </w:tcPr>
            </w:tcPrChange>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Change w:id="124"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5" w:author="mine" w:date="2014-05-21T13:59:00Z">
              <w:tcPr>
                <w:tcW w:w="4676" w:type="dxa"/>
                <w:vAlign w:val="center"/>
              </w:tcPr>
            </w:tcPrChange>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126" w:name="_Toc388863211"/>
      <w:r w:rsidRPr="002F1016">
        <w:rPr>
          <w:b/>
        </w:rPr>
        <w:t>Tools and Techniques</w:t>
      </w:r>
      <w:bookmarkEnd w:id="126"/>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127" w:name="_Toc388863212"/>
      <w:r w:rsidRPr="00D439C2">
        <w:rPr>
          <w:b/>
          <w:sz w:val="28"/>
          <w:szCs w:val="28"/>
        </w:rPr>
        <w:t>Project Management Plan</w:t>
      </w:r>
      <w:bookmarkEnd w:id="127"/>
    </w:p>
    <w:p w:rsidR="00762928" w:rsidRDefault="00D878E2" w:rsidP="00977D67">
      <w:pPr>
        <w:pStyle w:val="Heading3"/>
        <w:numPr>
          <w:ilvl w:val="0"/>
          <w:numId w:val="37"/>
        </w:numPr>
        <w:ind w:left="1260"/>
        <w:rPr>
          <w:b/>
        </w:rPr>
      </w:pPr>
      <w:bookmarkStart w:id="128" w:name="_Toc388863213"/>
      <w:r w:rsidRPr="003C0CAD">
        <w:rPr>
          <w:b/>
        </w:rPr>
        <w:t>Task</w:t>
      </w:r>
      <w:bookmarkEnd w:id="128"/>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129" w:name="_Toc388863214"/>
      <w:r w:rsidRPr="00AA14D3">
        <w:rPr>
          <w:i w:val="0"/>
          <w:sz w:val="24"/>
          <w:szCs w:val="24"/>
        </w:rPr>
        <w:t>Task 1: Initiating</w:t>
      </w:r>
      <w:bookmarkEnd w:id="129"/>
    </w:p>
    <w:tbl>
      <w:tblPr>
        <w:tblStyle w:val="GridTable4-Accent21"/>
        <w:tblW w:w="0" w:type="auto"/>
        <w:jc w:val="center"/>
        <w:tblLook w:val="04A0" w:firstRow="1" w:lastRow="0" w:firstColumn="1" w:lastColumn="0" w:noHBand="0" w:noVBand="1"/>
        <w:tblPrChange w:id="13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31">
          <w:tblGrid>
            <w:gridCol w:w="3325"/>
            <w:gridCol w:w="4972"/>
          </w:tblGrid>
        </w:tblGridChange>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Change w:id="132" w:author="mine" w:date="2014-05-21T13:59:00Z">
            <w:trPr>
              <w:trHeight w:val="377"/>
              <w:jc w:val="center"/>
            </w:trPr>
          </w:trPrChange>
        </w:trPr>
        <w:tc>
          <w:tcPr>
            <w:cnfStyle w:val="001000000000" w:firstRow="0" w:lastRow="0" w:firstColumn="1" w:lastColumn="0" w:oddVBand="0" w:evenVBand="0" w:oddHBand="0" w:evenHBand="0" w:firstRowFirstColumn="0" w:firstRowLastColumn="0" w:lastRowFirstColumn="0" w:lastRowLastColumn="0"/>
            <w:tcW w:w="3325" w:type="dxa"/>
            <w:tcPrChange w:id="133" w:author="mine" w:date="2014-05-21T13:59:00Z">
              <w:tcPr>
                <w:tcW w:w="3325" w:type="dxa"/>
              </w:tcPr>
            </w:tcPrChange>
          </w:tcPr>
          <w:p w:rsidR="00AA56BD" w:rsidRDefault="00AA56BD" w:rsidP="006F67D8">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tcPrChange w:id="134" w:author="mine" w:date="2014-05-21T13:59:00Z">
              <w:tcPr>
                <w:tcW w:w="4972" w:type="dxa"/>
              </w:tcPr>
            </w:tcPrChange>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6"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tcPrChange w:id="137"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Change w:id="13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9" w:author="mine" w:date="2014-05-21T13:59:00Z">
              <w:tcPr>
                <w:tcW w:w="3325" w:type="dxa"/>
                <w:vAlign w:val="center"/>
              </w:tcPr>
            </w:tcPrChange>
          </w:tcPr>
          <w:p w:rsidR="00AA56BD" w:rsidRDefault="00AA56BD" w:rsidP="006F3DFC">
            <w:pPr>
              <w:spacing w:after="0"/>
              <w:rPr>
                <w:sz w:val="24"/>
                <w:szCs w:val="24"/>
              </w:rPr>
            </w:pPr>
            <w:r>
              <w:rPr>
                <w:sz w:val="24"/>
                <w:szCs w:val="24"/>
              </w:rPr>
              <w:t>Deliverables</w:t>
            </w:r>
          </w:p>
        </w:tc>
        <w:tc>
          <w:tcPr>
            <w:tcW w:w="4972" w:type="dxa"/>
            <w:tcPrChange w:id="140"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2"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tcPrChange w:id="143"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Change w:id="14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5" w:author="mine" w:date="2014-05-21T13:59:00Z">
              <w:tcPr>
                <w:tcW w:w="3325" w:type="dxa"/>
                <w:vAlign w:val="center"/>
              </w:tcPr>
            </w:tcPrChange>
          </w:tcPr>
          <w:p w:rsidR="00AA56BD" w:rsidRDefault="00AA56BD" w:rsidP="006F3DFC">
            <w:pPr>
              <w:spacing w:after="0"/>
              <w:rPr>
                <w:sz w:val="24"/>
                <w:szCs w:val="24"/>
              </w:rPr>
            </w:pPr>
            <w:r>
              <w:rPr>
                <w:sz w:val="24"/>
                <w:szCs w:val="24"/>
              </w:rPr>
              <w:t>Dependencies and constraints</w:t>
            </w:r>
          </w:p>
        </w:tc>
        <w:tc>
          <w:tcPr>
            <w:tcW w:w="4972" w:type="dxa"/>
            <w:tcPrChange w:id="146"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8"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tcPrChange w:id="149" w:author="mine" w:date="2014-05-21T13:59:00Z">
              <w:tcPr>
                <w:tcW w:w="4972" w:type="dxa"/>
              </w:tcPr>
            </w:tcPrChange>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150" w:name="_Toc388863215"/>
      <w:r w:rsidRPr="00AA14D3">
        <w:rPr>
          <w:i w:val="0"/>
          <w:sz w:val="24"/>
          <w:szCs w:val="24"/>
        </w:rPr>
        <w:t>Task 2: Planning</w:t>
      </w:r>
      <w:bookmarkEnd w:id="150"/>
    </w:p>
    <w:tbl>
      <w:tblPr>
        <w:tblStyle w:val="GridTable4-Accent21"/>
        <w:tblW w:w="0" w:type="auto"/>
        <w:jc w:val="center"/>
        <w:tblLook w:val="04A0" w:firstRow="1" w:lastRow="0" w:firstColumn="1" w:lastColumn="0" w:noHBand="0" w:noVBand="1"/>
        <w:tblPrChange w:id="151"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52">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4"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55" w:author="mine" w:date="2014-05-21T13:59:00Z">
              <w:tcPr>
                <w:tcW w:w="4972" w:type="dxa"/>
                <w:vAlign w:val="center"/>
              </w:tcPr>
            </w:tcPrChange>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5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Change w:id="15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0"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61"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6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Change w:id="16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6"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6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70" w:author="mine" w:date="2014-05-21T13:59:00Z">
              <w:tcPr>
                <w:tcW w:w="4972" w:type="dxa"/>
                <w:vAlign w:val="center"/>
              </w:tcPr>
            </w:tcPrChange>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171" w:name="_Toc388863216"/>
      <w:r w:rsidRPr="00AA14D3">
        <w:rPr>
          <w:i w:val="0"/>
          <w:sz w:val="24"/>
          <w:szCs w:val="24"/>
        </w:rPr>
        <w:t xml:space="preserve">Task 3: </w:t>
      </w:r>
      <w:r w:rsidR="0005467E">
        <w:rPr>
          <w:i w:val="0"/>
          <w:sz w:val="24"/>
          <w:szCs w:val="24"/>
        </w:rPr>
        <w:t>Creating Software Requirement Specification</w:t>
      </w:r>
      <w:bookmarkEnd w:id="171"/>
    </w:p>
    <w:tbl>
      <w:tblPr>
        <w:tblStyle w:val="GridTable4-Accent21"/>
        <w:tblW w:w="0" w:type="auto"/>
        <w:jc w:val="center"/>
        <w:tblLook w:val="04A0" w:firstRow="1" w:lastRow="0" w:firstColumn="1" w:lastColumn="0" w:noHBand="0" w:noVBand="1"/>
        <w:tblPrChange w:id="172"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73">
          <w:tblGrid>
            <w:gridCol w:w="3325"/>
            <w:gridCol w:w="4972"/>
          </w:tblGrid>
        </w:tblGridChange>
      </w:tblGrid>
      <w:tr w:rsidR="00D875F6" w:rsidTr="00B77415">
        <w:trPr>
          <w:cnfStyle w:val="100000000000" w:firstRow="1" w:lastRow="0" w:firstColumn="0" w:lastColumn="0" w:oddVBand="0" w:evenVBand="0" w:oddHBand="0" w:evenHBand="0" w:firstRowFirstColumn="0" w:firstRowLastColumn="0" w:lastRowFirstColumn="0" w:lastRowLastColumn="0"/>
          <w:jc w:val="center"/>
          <w:trPrChange w:id="1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5"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76" w:author="mine" w:date="2014-05-21T13:59:00Z">
              <w:tcPr>
                <w:tcW w:w="4972" w:type="dxa"/>
                <w:vAlign w:val="center"/>
              </w:tcPr>
            </w:tcPrChange>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7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7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Change w:id="1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1"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82" w:author="mine" w:date="2014-05-21T13:59:00Z">
              <w:tcPr>
                <w:tcW w:w="4972" w:type="dxa"/>
                <w:vAlign w:val="center"/>
              </w:tcPr>
            </w:tcPrChange>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85"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Change w:id="1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7"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88"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91" w:author="mine" w:date="2014-05-21T13:59:00Z">
              <w:tcPr>
                <w:tcW w:w="4972" w:type="dxa"/>
                <w:vAlign w:val="center"/>
              </w:tcPr>
            </w:tcPrChange>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192" w:name="_Toc38886321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192"/>
    </w:p>
    <w:tbl>
      <w:tblPr>
        <w:tblStyle w:val="GridTable4-Accent21"/>
        <w:tblW w:w="0" w:type="auto"/>
        <w:jc w:val="center"/>
        <w:tblLook w:val="04A0" w:firstRow="1" w:lastRow="0" w:firstColumn="1" w:lastColumn="0" w:noHBand="0" w:noVBand="1"/>
        <w:tblPrChange w:id="193"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94">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6"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97"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00"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Change w:id="20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2"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03"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06"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Change w:id="20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8"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09" w:author="mine" w:date="2014-05-21T13:59:00Z">
              <w:tcPr>
                <w:tcW w:w="4972" w:type="dxa"/>
                <w:vAlign w:val="center"/>
              </w:tcPr>
            </w:tcPrChange>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1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213" w:name="_Toc388863218"/>
      <w:r w:rsidRPr="00AA14D3">
        <w:rPr>
          <w:i w:val="0"/>
          <w:sz w:val="24"/>
          <w:szCs w:val="24"/>
        </w:rPr>
        <w:t xml:space="preserve">Task 5: </w:t>
      </w:r>
      <w:r w:rsidR="00AC2AF5">
        <w:rPr>
          <w:i w:val="0"/>
          <w:sz w:val="24"/>
          <w:szCs w:val="24"/>
        </w:rPr>
        <w:t>Designing User Interface</w:t>
      </w:r>
      <w:bookmarkEnd w:id="213"/>
    </w:p>
    <w:tbl>
      <w:tblPr>
        <w:tblStyle w:val="GridTable4-Accent21"/>
        <w:tblW w:w="0" w:type="auto"/>
        <w:jc w:val="center"/>
        <w:tblLook w:val="04A0" w:firstRow="1" w:lastRow="0" w:firstColumn="1" w:lastColumn="0" w:noHBand="0" w:noVBand="1"/>
        <w:tblPrChange w:id="214"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15">
          <w:tblGrid>
            <w:gridCol w:w="3325"/>
            <w:gridCol w:w="4972"/>
          </w:tblGrid>
        </w:tblGridChange>
      </w:tblGrid>
      <w:tr w:rsidR="002B6A3E" w:rsidTr="00B77415">
        <w:trPr>
          <w:cnfStyle w:val="100000000000" w:firstRow="1" w:lastRow="0" w:firstColumn="0" w:lastColumn="0" w:oddVBand="0" w:evenVBand="0" w:oddHBand="0" w:evenHBand="0" w:firstRowFirstColumn="0" w:firstRowLastColumn="0" w:lastRowFirstColumn="0" w:lastRowLastColumn="0"/>
          <w:jc w:val="center"/>
          <w:trPrChange w:id="2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7" w:author="mine" w:date="2014-05-21T13:59:00Z">
              <w:tcPr>
                <w:tcW w:w="3325" w:type="dxa"/>
                <w:vAlign w:val="center"/>
              </w:tcPr>
            </w:tcPrChange>
          </w:tcPr>
          <w:p w:rsidR="002B6A3E" w:rsidRDefault="002B6A3E"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18" w:author="mine" w:date="2014-05-21T13:59:00Z">
              <w:tcPr>
                <w:tcW w:w="4972" w:type="dxa"/>
                <w:vAlign w:val="center"/>
              </w:tcPr>
            </w:tcPrChange>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1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0"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Descriptions</w:t>
            </w:r>
          </w:p>
        </w:tc>
        <w:tc>
          <w:tcPr>
            <w:tcW w:w="4972" w:type="dxa"/>
            <w:vAlign w:val="center"/>
            <w:tcPrChange w:id="221" w:author="mine" w:date="2014-05-21T13:59:00Z">
              <w:tcPr>
                <w:tcW w:w="4972" w:type="dxa"/>
                <w:vAlign w:val="center"/>
              </w:tcPr>
            </w:tcPrChange>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Change w:id="2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3" w:author="mine" w:date="2014-05-21T13:59:00Z">
              <w:tcPr>
                <w:tcW w:w="3325" w:type="dxa"/>
                <w:vAlign w:val="center"/>
              </w:tcPr>
            </w:tcPrChange>
          </w:tcPr>
          <w:p w:rsidR="002B6A3E" w:rsidRDefault="002B6A3E" w:rsidP="00DB1B45">
            <w:pPr>
              <w:spacing w:after="0"/>
              <w:rPr>
                <w:sz w:val="24"/>
                <w:szCs w:val="24"/>
              </w:rPr>
            </w:pPr>
            <w:r>
              <w:rPr>
                <w:sz w:val="24"/>
                <w:szCs w:val="24"/>
              </w:rPr>
              <w:t>Deliverables</w:t>
            </w:r>
          </w:p>
        </w:tc>
        <w:tc>
          <w:tcPr>
            <w:tcW w:w="4972" w:type="dxa"/>
            <w:vAlign w:val="center"/>
            <w:tcPrChange w:id="224" w:author="mine" w:date="2014-05-21T13:59:00Z">
              <w:tcPr>
                <w:tcW w:w="4972" w:type="dxa"/>
                <w:vAlign w:val="center"/>
              </w:tcPr>
            </w:tcPrChange>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2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6"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27" w:author="mine" w:date="2014-05-21T13:59:00Z">
              <w:tcPr>
                <w:tcW w:w="4972" w:type="dxa"/>
                <w:vAlign w:val="center"/>
              </w:tcPr>
            </w:tcPrChange>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Change w:id="2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9" w:author="mine" w:date="2014-05-21T13:59:00Z">
              <w:tcPr>
                <w:tcW w:w="3325" w:type="dxa"/>
                <w:vAlign w:val="center"/>
              </w:tcPr>
            </w:tcPrChange>
          </w:tcPr>
          <w:p w:rsidR="002B6A3E" w:rsidRDefault="002B6A3E" w:rsidP="00DB1B45">
            <w:pPr>
              <w:spacing w:after="0"/>
              <w:rPr>
                <w:sz w:val="24"/>
                <w:szCs w:val="24"/>
              </w:rPr>
            </w:pPr>
            <w:r>
              <w:rPr>
                <w:sz w:val="24"/>
                <w:szCs w:val="24"/>
              </w:rPr>
              <w:t>Dependencies and constraints</w:t>
            </w:r>
          </w:p>
        </w:tc>
        <w:tc>
          <w:tcPr>
            <w:tcW w:w="4972" w:type="dxa"/>
            <w:vAlign w:val="center"/>
            <w:tcPrChange w:id="230" w:author="mine" w:date="2014-05-21T13:59:00Z">
              <w:tcPr>
                <w:tcW w:w="4972" w:type="dxa"/>
                <w:vAlign w:val="center"/>
              </w:tcPr>
            </w:tcPrChange>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3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2"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33" w:author="mine" w:date="2014-05-21T13:59:00Z">
              <w:tcPr>
                <w:tcW w:w="4972" w:type="dxa"/>
                <w:vAlign w:val="center"/>
              </w:tcPr>
            </w:tcPrChange>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234" w:name="_Toc388863219"/>
      <w:r>
        <w:rPr>
          <w:i w:val="0"/>
          <w:sz w:val="24"/>
          <w:szCs w:val="24"/>
        </w:rPr>
        <w:t>Task 6</w:t>
      </w:r>
      <w:r w:rsidR="00B61CE9" w:rsidRPr="00714A1D">
        <w:rPr>
          <w:i w:val="0"/>
          <w:sz w:val="24"/>
          <w:szCs w:val="24"/>
        </w:rPr>
        <w:t>: Creating Software Design Description</w:t>
      </w:r>
      <w:bookmarkEnd w:id="234"/>
    </w:p>
    <w:tbl>
      <w:tblPr>
        <w:tblStyle w:val="GridTable4-Accent21"/>
        <w:tblW w:w="0" w:type="auto"/>
        <w:jc w:val="center"/>
        <w:tblLook w:val="04A0" w:firstRow="1" w:lastRow="0" w:firstColumn="1" w:lastColumn="0" w:noHBand="0" w:noVBand="1"/>
        <w:tblPrChange w:id="235"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36">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8"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39"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4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Change w:id="2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4"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45"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4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Change w:id="24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0"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51" w:author="mine" w:date="2014-05-21T13:59:00Z">
              <w:tcPr>
                <w:tcW w:w="4972" w:type="dxa"/>
                <w:vAlign w:val="center"/>
              </w:tcPr>
            </w:tcPrChange>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54" w:author="mine" w:date="2014-05-21T13:59:00Z">
              <w:tcPr>
                <w:tcW w:w="4972" w:type="dxa"/>
                <w:vAlign w:val="center"/>
              </w:tcPr>
            </w:tcPrChange>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255" w:name="_Toc38886322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255"/>
    </w:p>
    <w:tbl>
      <w:tblPr>
        <w:tblStyle w:val="GridTable4-Accent21"/>
        <w:tblW w:w="0" w:type="auto"/>
        <w:jc w:val="center"/>
        <w:tblLook w:val="04A0" w:firstRow="1" w:lastRow="0" w:firstColumn="1" w:lastColumn="0" w:noHBand="0" w:noVBand="1"/>
        <w:tblPrChange w:id="256"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57">
          <w:tblGrid>
            <w:gridCol w:w="3325"/>
            <w:gridCol w:w="4972"/>
          </w:tblGrid>
        </w:tblGridChange>
      </w:tblGrid>
      <w:tr w:rsidR="00EA49C8" w:rsidTr="00B77415">
        <w:trPr>
          <w:cnfStyle w:val="100000000000" w:firstRow="1" w:lastRow="0" w:firstColumn="0" w:lastColumn="0" w:oddVBand="0" w:evenVBand="0" w:oddHBand="0" w:evenHBand="0" w:firstRowFirstColumn="0" w:firstRowLastColumn="0" w:lastRowFirstColumn="0" w:lastRowLastColumn="0"/>
          <w:jc w:val="center"/>
          <w:trPrChange w:id="25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9" w:author="mine" w:date="2014-05-21T13:59:00Z">
              <w:tcPr>
                <w:tcW w:w="3325" w:type="dxa"/>
                <w:vAlign w:val="center"/>
              </w:tcPr>
            </w:tcPrChange>
          </w:tcPr>
          <w:p w:rsidR="00EA49C8" w:rsidRDefault="00EA49C8"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60" w:author="mine" w:date="2014-05-21T13:59:00Z">
              <w:tcPr>
                <w:tcW w:w="4972" w:type="dxa"/>
                <w:vAlign w:val="center"/>
              </w:tcPr>
            </w:tcPrChange>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2"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63" w:author="mine" w:date="2014-05-21T13:59:00Z">
              <w:tcPr>
                <w:tcW w:w="4972" w:type="dxa"/>
                <w:vAlign w:val="center"/>
              </w:tcPr>
            </w:tcPrChange>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Change w:id="2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5" w:author="mine" w:date="2014-05-21T13:59:00Z">
              <w:tcPr>
                <w:tcW w:w="3325" w:type="dxa"/>
                <w:vAlign w:val="center"/>
              </w:tcPr>
            </w:tcPrChange>
          </w:tcPr>
          <w:p w:rsidR="00EA49C8" w:rsidRDefault="00EA49C8" w:rsidP="00DB1B45">
            <w:pPr>
              <w:spacing w:after="0"/>
              <w:rPr>
                <w:sz w:val="24"/>
                <w:szCs w:val="24"/>
              </w:rPr>
            </w:pPr>
            <w:r>
              <w:rPr>
                <w:sz w:val="24"/>
                <w:szCs w:val="24"/>
              </w:rPr>
              <w:t>Deliverables</w:t>
            </w:r>
          </w:p>
        </w:tc>
        <w:tc>
          <w:tcPr>
            <w:tcW w:w="4972" w:type="dxa"/>
            <w:vAlign w:val="center"/>
            <w:tcPrChange w:id="266" w:author="mine" w:date="2014-05-21T13:59:00Z">
              <w:tcPr>
                <w:tcW w:w="4972" w:type="dxa"/>
                <w:vAlign w:val="center"/>
              </w:tcPr>
            </w:tcPrChange>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8"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69" w:author="mine" w:date="2014-05-21T13:59:00Z">
              <w:tcPr>
                <w:tcW w:w="4972" w:type="dxa"/>
                <w:vAlign w:val="center"/>
              </w:tcPr>
            </w:tcPrChange>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Change w:id="27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1" w:author="mine" w:date="2014-05-21T13:59:00Z">
              <w:tcPr>
                <w:tcW w:w="3325" w:type="dxa"/>
                <w:vAlign w:val="center"/>
              </w:tcPr>
            </w:tcPrChange>
          </w:tcPr>
          <w:p w:rsidR="00EA49C8" w:rsidRDefault="00EA49C8" w:rsidP="00DB1B45">
            <w:pPr>
              <w:spacing w:after="0"/>
              <w:rPr>
                <w:sz w:val="24"/>
                <w:szCs w:val="24"/>
              </w:rPr>
            </w:pPr>
            <w:r>
              <w:rPr>
                <w:sz w:val="24"/>
                <w:szCs w:val="24"/>
              </w:rPr>
              <w:t>Dependencies and constraints</w:t>
            </w:r>
          </w:p>
        </w:tc>
        <w:tc>
          <w:tcPr>
            <w:tcW w:w="4972" w:type="dxa"/>
            <w:vAlign w:val="center"/>
            <w:tcPrChange w:id="272" w:author="mine" w:date="2014-05-21T13:59:00Z">
              <w:tcPr>
                <w:tcW w:w="4972" w:type="dxa"/>
                <w:vAlign w:val="center"/>
              </w:tcPr>
            </w:tcPrChange>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4"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75" w:author="mine" w:date="2014-05-21T13:59:00Z">
              <w:tcPr>
                <w:tcW w:w="4972" w:type="dxa"/>
                <w:vAlign w:val="center"/>
              </w:tcPr>
            </w:tcPrChange>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276" w:name="_Toc388863221"/>
      <w:r>
        <w:rPr>
          <w:i w:val="0"/>
          <w:sz w:val="24"/>
          <w:szCs w:val="24"/>
        </w:rPr>
        <w:t>Task 8</w:t>
      </w:r>
      <w:r w:rsidR="00EF2C2B" w:rsidRPr="00AE624F">
        <w:rPr>
          <w:i w:val="0"/>
          <w:sz w:val="24"/>
          <w:szCs w:val="24"/>
        </w:rPr>
        <w:t>: Implementing</w:t>
      </w:r>
      <w:bookmarkEnd w:id="276"/>
    </w:p>
    <w:tbl>
      <w:tblPr>
        <w:tblStyle w:val="GridTable4-Accent21"/>
        <w:tblW w:w="0" w:type="auto"/>
        <w:jc w:val="center"/>
        <w:tblLook w:val="04A0" w:firstRow="1" w:lastRow="0" w:firstColumn="1" w:lastColumn="0" w:noHBand="0" w:noVBand="1"/>
        <w:tblPrChange w:id="277"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78">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0"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81"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8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Change w:id="2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6"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8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90"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Change w:id="29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2"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93" w:author="mine" w:date="2014-05-21T13:59:00Z">
              <w:tcPr>
                <w:tcW w:w="4972" w:type="dxa"/>
                <w:vAlign w:val="center"/>
              </w:tcPr>
            </w:tcPrChange>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96" w:author="mine" w:date="2014-05-21T13:59:00Z">
              <w:tcPr>
                <w:tcW w:w="4972" w:type="dxa"/>
                <w:vAlign w:val="center"/>
              </w:tcPr>
            </w:tcPrChange>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297" w:name="_Toc38886322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297"/>
    </w:p>
    <w:tbl>
      <w:tblPr>
        <w:tblStyle w:val="GridTable4-Accent21"/>
        <w:tblW w:w="0" w:type="auto"/>
        <w:jc w:val="center"/>
        <w:tblLook w:val="04A0" w:firstRow="1" w:lastRow="0" w:firstColumn="1" w:lastColumn="0" w:noHBand="0" w:noVBand="1"/>
        <w:tblPrChange w:id="298"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99">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1" w:author="mine" w:date="2014-05-21T13:59:00Z">
              <w:tcPr>
                <w:tcW w:w="3325" w:type="dxa"/>
                <w:vAlign w:val="center"/>
              </w:tcPr>
            </w:tcPrChange>
          </w:tcPr>
          <w:p w:rsidR="00396BD3" w:rsidRDefault="00396BD3" w:rsidP="00FB4752">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02" w:author="mine" w:date="2014-05-21T13:59:00Z">
              <w:tcPr>
                <w:tcW w:w="4972" w:type="dxa"/>
                <w:vAlign w:val="center"/>
              </w:tcPr>
            </w:tcPrChange>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4"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05" w:author="mine" w:date="2014-05-21T13:59:00Z">
              <w:tcPr>
                <w:tcW w:w="4972" w:type="dxa"/>
                <w:vAlign w:val="center"/>
              </w:tcPr>
            </w:tcPrChange>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B77415">
        <w:trPr>
          <w:jc w:val="center"/>
          <w:trPrChange w:id="3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7" w:author="mine" w:date="2014-05-21T13:59:00Z">
              <w:tcPr>
                <w:tcW w:w="3325" w:type="dxa"/>
                <w:vAlign w:val="center"/>
              </w:tcPr>
            </w:tcPrChange>
          </w:tcPr>
          <w:p w:rsidR="00396BD3" w:rsidRDefault="00396BD3" w:rsidP="00FB4752">
            <w:pPr>
              <w:spacing w:after="0"/>
              <w:rPr>
                <w:sz w:val="24"/>
                <w:szCs w:val="24"/>
              </w:rPr>
            </w:pPr>
            <w:r>
              <w:rPr>
                <w:sz w:val="24"/>
                <w:szCs w:val="24"/>
              </w:rPr>
              <w:lastRenderedPageBreak/>
              <w:t>Deliverables</w:t>
            </w:r>
          </w:p>
        </w:tc>
        <w:tc>
          <w:tcPr>
            <w:tcW w:w="4972" w:type="dxa"/>
            <w:vAlign w:val="center"/>
            <w:tcPrChange w:id="308" w:author="mine" w:date="2014-05-21T13:59:00Z">
              <w:tcPr>
                <w:tcW w:w="4972" w:type="dxa"/>
                <w:vAlign w:val="center"/>
              </w:tcPr>
            </w:tcPrChange>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0"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11" w:author="mine" w:date="2014-05-21T13:59:00Z">
              <w:tcPr>
                <w:tcW w:w="4972" w:type="dxa"/>
                <w:vAlign w:val="center"/>
              </w:tcPr>
            </w:tcPrChange>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Change w:id="31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3" w:author="mine" w:date="2014-05-21T13:59:00Z">
              <w:tcPr>
                <w:tcW w:w="3325" w:type="dxa"/>
                <w:vAlign w:val="center"/>
              </w:tcPr>
            </w:tcPrChange>
          </w:tcPr>
          <w:p w:rsidR="00396BD3" w:rsidRDefault="00396BD3" w:rsidP="00FB4752">
            <w:pPr>
              <w:spacing w:after="0"/>
              <w:rPr>
                <w:sz w:val="24"/>
                <w:szCs w:val="24"/>
              </w:rPr>
            </w:pPr>
            <w:r>
              <w:rPr>
                <w:sz w:val="24"/>
                <w:szCs w:val="24"/>
              </w:rPr>
              <w:t>Dependencies and constraints</w:t>
            </w:r>
          </w:p>
        </w:tc>
        <w:tc>
          <w:tcPr>
            <w:tcW w:w="4972" w:type="dxa"/>
            <w:vAlign w:val="center"/>
            <w:tcPrChange w:id="314" w:author="mine" w:date="2014-05-21T13:59:00Z">
              <w:tcPr>
                <w:tcW w:w="4972" w:type="dxa"/>
                <w:vAlign w:val="center"/>
              </w:tcPr>
            </w:tcPrChange>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6"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17" w:author="mine" w:date="2014-05-21T13:59:00Z">
              <w:tcPr>
                <w:tcW w:w="4972" w:type="dxa"/>
                <w:vAlign w:val="center"/>
              </w:tcPr>
            </w:tcPrChange>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318" w:name="_Toc38886322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318"/>
    </w:p>
    <w:tbl>
      <w:tblPr>
        <w:tblStyle w:val="GridTable4-Accent21"/>
        <w:tblW w:w="0" w:type="auto"/>
        <w:jc w:val="center"/>
        <w:tblLook w:val="04A0" w:firstRow="1" w:lastRow="0" w:firstColumn="1" w:lastColumn="0" w:noHBand="0" w:noVBand="1"/>
        <w:tblPrChange w:id="31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20">
          <w:tblGrid>
            <w:gridCol w:w="3325"/>
            <w:gridCol w:w="4972"/>
          </w:tblGrid>
        </w:tblGridChange>
      </w:tblGrid>
      <w:tr w:rsidR="004D4660" w:rsidTr="00B77415">
        <w:trPr>
          <w:cnfStyle w:val="100000000000" w:firstRow="1" w:lastRow="0" w:firstColumn="0" w:lastColumn="0" w:oddVBand="0" w:evenVBand="0" w:oddHBand="0" w:evenHBand="0" w:firstRowFirstColumn="0" w:firstRowLastColumn="0" w:lastRowFirstColumn="0" w:lastRowLastColumn="0"/>
          <w:jc w:val="center"/>
          <w:trPrChange w:id="3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2" w:author="mine" w:date="2014-05-21T13:59:00Z">
              <w:tcPr>
                <w:tcW w:w="3325" w:type="dxa"/>
                <w:vAlign w:val="center"/>
              </w:tcPr>
            </w:tcPrChange>
          </w:tcPr>
          <w:p w:rsidR="004D4660" w:rsidRDefault="004D4660"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23" w:author="mine" w:date="2014-05-21T13:59:00Z">
              <w:tcPr>
                <w:tcW w:w="4972" w:type="dxa"/>
                <w:vAlign w:val="center"/>
              </w:tcPr>
            </w:tcPrChange>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5"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26" w:author="mine" w:date="2014-05-21T13:59:00Z">
              <w:tcPr>
                <w:tcW w:w="4972" w:type="dxa"/>
                <w:vAlign w:val="center"/>
              </w:tcPr>
            </w:tcPrChange>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Change w:id="3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8" w:author="mine" w:date="2014-05-21T13:59:00Z">
              <w:tcPr>
                <w:tcW w:w="3325" w:type="dxa"/>
                <w:vAlign w:val="center"/>
              </w:tcPr>
            </w:tcPrChange>
          </w:tcPr>
          <w:p w:rsidR="004D4660" w:rsidRDefault="004D4660" w:rsidP="00DB1B45">
            <w:pPr>
              <w:spacing w:after="0"/>
              <w:rPr>
                <w:sz w:val="24"/>
                <w:szCs w:val="24"/>
              </w:rPr>
            </w:pPr>
            <w:r>
              <w:rPr>
                <w:sz w:val="24"/>
                <w:szCs w:val="24"/>
              </w:rPr>
              <w:t>Deliverables</w:t>
            </w:r>
          </w:p>
        </w:tc>
        <w:tc>
          <w:tcPr>
            <w:tcW w:w="4972" w:type="dxa"/>
            <w:vAlign w:val="center"/>
            <w:tcPrChange w:id="329" w:author="mine" w:date="2014-05-21T13:59:00Z">
              <w:tcPr>
                <w:tcW w:w="4972" w:type="dxa"/>
                <w:vAlign w:val="center"/>
              </w:tcPr>
            </w:tcPrChange>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1"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32" w:author="mine" w:date="2014-05-21T13:59:00Z">
              <w:tcPr>
                <w:tcW w:w="4972" w:type="dxa"/>
                <w:vAlign w:val="center"/>
              </w:tcPr>
            </w:tcPrChange>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Change w:id="3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4" w:author="mine" w:date="2014-05-21T13:59:00Z">
              <w:tcPr>
                <w:tcW w:w="3325" w:type="dxa"/>
                <w:vAlign w:val="center"/>
              </w:tcPr>
            </w:tcPrChange>
          </w:tcPr>
          <w:p w:rsidR="004D4660" w:rsidRDefault="004D4660" w:rsidP="00DB1B45">
            <w:pPr>
              <w:spacing w:after="0"/>
              <w:rPr>
                <w:sz w:val="24"/>
                <w:szCs w:val="24"/>
              </w:rPr>
            </w:pPr>
            <w:r>
              <w:rPr>
                <w:sz w:val="24"/>
                <w:szCs w:val="24"/>
              </w:rPr>
              <w:t>Dependencies and constraints</w:t>
            </w:r>
          </w:p>
        </w:tc>
        <w:tc>
          <w:tcPr>
            <w:tcW w:w="4972" w:type="dxa"/>
            <w:vAlign w:val="center"/>
            <w:tcPrChange w:id="335" w:author="mine" w:date="2014-05-21T13:59:00Z">
              <w:tcPr>
                <w:tcW w:w="4972" w:type="dxa"/>
                <w:vAlign w:val="center"/>
              </w:tcPr>
            </w:tcPrChange>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7"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38" w:author="mine" w:date="2014-05-21T13:59:00Z">
              <w:tcPr>
                <w:tcW w:w="4972" w:type="dxa"/>
                <w:vAlign w:val="center"/>
              </w:tcPr>
            </w:tcPrChange>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339" w:name="_Toc388863224"/>
      <w:r w:rsidRPr="004D1189">
        <w:rPr>
          <w:i w:val="0"/>
          <w:sz w:val="24"/>
          <w:szCs w:val="24"/>
        </w:rPr>
        <w:t>Task 11</w:t>
      </w:r>
      <w:r w:rsidR="00AF48BF" w:rsidRPr="004D1189">
        <w:rPr>
          <w:i w:val="0"/>
          <w:sz w:val="24"/>
          <w:szCs w:val="24"/>
        </w:rPr>
        <w:t>: Writing User’s Manual</w:t>
      </w:r>
      <w:bookmarkEnd w:id="339"/>
    </w:p>
    <w:tbl>
      <w:tblPr>
        <w:tblStyle w:val="GridTable4-Accent21"/>
        <w:tblW w:w="0" w:type="auto"/>
        <w:jc w:val="center"/>
        <w:tblLook w:val="04A0" w:firstRow="1" w:lastRow="0" w:firstColumn="1" w:lastColumn="0" w:noHBand="0" w:noVBand="1"/>
        <w:tblPrChange w:id="34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41">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3"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44" w:author="mine" w:date="2014-05-21T13:59:00Z">
              <w:tcPr>
                <w:tcW w:w="4972" w:type="dxa"/>
                <w:vAlign w:val="center"/>
              </w:tcPr>
            </w:tcPrChange>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4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Change w:id="3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9"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350"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5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Change w:id="3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5"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356" w:author="mine" w:date="2014-05-21T13:59:00Z">
              <w:tcPr>
                <w:tcW w:w="4972" w:type="dxa"/>
                <w:vAlign w:val="center"/>
              </w:tcPr>
            </w:tcPrChange>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59" w:author="mine" w:date="2014-05-21T13:59:00Z">
              <w:tcPr>
                <w:tcW w:w="4972" w:type="dxa"/>
                <w:vAlign w:val="center"/>
              </w:tcPr>
            </w:tcPrChange>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360" w:name="_Toc388863225"/>
      <w:r w:rsidRPr="003C0CAD">
        <w:rPr>
          <w:b/>
        </w:rPr>
        <w:lastRenderedPageBreak/>
        <w:t>Task Sheet: Assignments and Timetable</w:t>
      </w:r>
      <w:bookmarkEnd w:id="360"/>
    </w:p>
    <w:tbl>
      <w:tblPr>
        <w:tblStyle w:val="GridTable4-Accent21"/>
        <w:tblW w:w="9990" w:type="dxa"/>
        <w:jc w:val="center"/>
        <w:tblLook w:val="04A0" w:firstRow="1" w:lastRow="0" w:firstColumn="1" w:lastColumn="0" w:noHBand="0" w:noVBand="1"/>
        <w:tblPrChange w:id="361" w:author="mine" w:date="2014-05-21T13:59:00Z">
          <w:tblPr>
            <w:tblStyle w:val="GridTable4-Accent210"/>
            <w:tblW w:w="9990" w:type="dxa"/>
            <w:jc w:val="center"/>
            <w:tblLook w:val="04A0" w:firstRow="1" w:lastRow="0" w:firstColumn="1" w:lastColumn="0" w:noHBand="0" w:noVBand="1"/>
          </w:tblPr>
        </w:tblPrChange>
      </w:tblPr>
      <w:tblGrid>
        <w:gridCol w:w="3420"/>
        <w:gridCol w:w="1080"/>
        <w:gridCol w:w="1260"/>
        <w:gridCol w:w="1260"/>
        <w:gridCol w:w="2970"/>
        <w:tblGridChange w:id="362">
          <w:tblGrid>
            <w:gridCol w:w="3420"/>
            <w:gridCol w:w="1080"/>
            <w:gridCol w:w="1260"/>
            <w:gridCol w:w="1260"/>
            <w:gridCol w:w="2970"/>
          </w:tblGrid>
        </w:tblGridChange>
      </w:tblGrid>
      <w:tr w:rsidR="00E36347" w:rsidTr="00B77415">
        <w:trPr>
          <w:cnfStyle w:val="100000000000" w:firstRow="1" w:lastRow="0" w:firstColumn="0" w:lastColumn="0" w:oddVBand="0" w:evenVBand="0" w:oddHBand="0" w:evenHBand="0" w:firstRowFirstColumn="0" w:firstRowLastColumn="0" w:lastRowFirstColumn="0" w:lastRowLastColumn="0"/>
          <w:jc w:val="center"/>
          <w:trPrChange w:id="3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4" w:author="mine" w:date="2014-05-21T13:59:00Z">
              <w:tcPr>
                <w:tcW w:w="3420" w:type="dxa"/>
              </w:tcPr>
            </w:tcPrChange>
          </w:tcPr>
          <w:p w:rsidR="00E36347" w:rsidRDefault="00E36347" w:rsidP="00D617C3">
            <w:pPr>
              <w:cnfStyle w:val="101000000000" w:firstRow="1" w:lastRow="0" w:firstColumn="1" w:lastColumn="0" w:oddVBand="0" w:evenVBand="0" w:oddHBand="0" w:evenHBand="0" w:firstRowFirstColumn="0" w:firstRowLastColumn="0" w:lastRowFirstColumn="0" w:lastRowLastColumn="0"/>
            </w:pPr>
            <w:r>
              <w:t>Task Name</w:t>
            </w:r>
          </w:p>
        </w:tc>
        <w:tc>
          <w:tcPr>
            <w:tcW w:w="1080" w:type="dxa"/>
            <w:tcPrChange w:id="365" w:author="mine" w:date="2014-05-21T13:59:00Z">
              <w:tcPr>
                <w:tcW w:w="108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Change w:id="366"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Change w:id="367"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Change w:id="368" w:author="mine" w:date="2014-05-21T13:59:00Z">
              <w:tcPr>
                <w:tcW w:w="297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0" w:author="mine" w:date="2014-05-21T13:59:00Z">
              <w:tcPr>
                <w:tcW w:w="3420" w:type="dxa"/>
              </w:tcPr>
            </w:tcPrChange>
          </w:tcPr>
          <w:p w:rsidR="00E36347" w:rsidRDefault="00E36347" w:rsidP="00D617C3">
            <w:pPr>
              <w:cnfStyle w:val="001000100000" w:firstRow="0" w:lastRow="0" w:firstColumn="1" w:lastColumn="0" w:oddVBand="0" w:evenVBand="0" w:oddHBand="1" w:evenHBand="0" w:firstRowFirstColumn="0" w:firstRowLastColumn="0" w:lastRowFirstColumn="0" w:lastRowLastColumn="0"/>
            </w:pPr>
            <w:r>
              <w:t>Initiating</w:t>
            </w:r>
          </w:p>
        </w:tc>
        <w:tc>
          <w:tcPr>
            <w:tcW w:w="1080" w:type="dxa"/>
            <w:tcPrChange w:id="371"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Change w:id="37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Change w:id="37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Change w:id="374"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Change w:id="3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6" w:author="mine" w:date="2014-05-21T13:59:00Z">
              <w:tcPr>
                <w:tcW w:w="3420" w:type="dxa"/>
              </w:tcPr>
            </w:tcPrChange>
          </w:tcPr>
          <w:p w:rsidR="00E36347" w:rsidRDefault="00E36347" w:rsidP="00D617C3">
            <w:r>
              <w:t>Planning</w:t>
            </w:r>
          </w:p>
        </w:tc>
        <w:tc>
          <w:tcPr>
            <w:tcW w:w="1080" w:type="dxa"/>
            <w:tcPrChange w:id="377"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Change w:id="378"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Change w:id="379"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Change w:id="380"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2" w:author="mine" w:date="2014-05-21T13:59:00Z">
              <w:tcPr>
                <w:tcW w:w="3420" w:type="dxa"/>
              </w:tcPr>
            </w:tcPrChange>
          </w:tcPr>
          <w:p w:rsidR="00E36347" w:rsidRDefault="00D063B1" w:rsidP="00D617C3">
            <w:pPr>
              <w:cnfStyle w:val="001000100000" w:firstRow="0" w:lastRow="0" w:firstColumn="1" w:lastColumn="0" w:oddVBand="0" w:evenVBand="0" w:oddHBand="1" w:evenHBand="0" w:firstRowFirstColumn="0" w:firstRowLastColumn="0" w:lastRowFirstColumn="0" w:lastRowLastColumn="0"/>
            </w:pPr>
            <w:r>
              <w:t>Creating</w:t>
            </w:r>
            <w:r w:rsidR="0058398F">
              <w:t xml:space="preserve"> </w:t>
            </w:r>
            <w:r w:rsidR="00E36347">
              <w:t>Software Requirement Specification</w:t>
            </w:r>
          </w:p>
        </w:tc>
        <w:tc>
          <w:tcPr>
            <w:tcW w:w="1080" w:type="dxa"/>
            <w:tcPrChange w:id="383"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Change w:id="384"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Change w:id="385"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Change w:id="386"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Change w:id="3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8" w:author="mine" w:date="2014-05-21T13:59:00Z">
              <w:tcPr>
                <w:tcW w:w="3420" w:type="dxa"/>
              </w:tcPr>
            </w:tcPrChange>
          </w:tcPr>
          <w:p w:rsidR="00E36347" w:rsidRPr="00956116" w:rsidRDefault="002A49AF" w:rsidP="00D617C3">
            <w:r>
              <w:t>Design</w:t>
            </w:r>
            <w:r w:rsidR="00AC40C2">
              <w:t>ing</w:t>
            </w:r>
            <w:r w:rsidR="00E36347" w:rsidRPr="00956116">
              <w:t xml:space="preserve"> Database</w:t>
            </w:r>
          </w:p>
        </w:tc>
        <w:tc>
          <w:tcPr>
            <w:tcW w:w="1080" w:type="dxa"/>
            <w:tcPrChange w:id="389"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Change w:id="390"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Change w:id="391"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Change w:id="392"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4" w:author="mine" w:date="2014-05-21T13:59:00Z">
              <w:tcPr>
                <w:tcW w:w="3420" w:type="dxa"/>
              </w:tcPr>
            </w:tcPrChange>
          </w:tcPr>
          <w:p w:rsidR="00E36347" w:rsidRPr="00956116" w:rsidRDefault="00E36347" w:rsidP="00D617C3">
            <w:pPr>
              <w:cnfStyle w:val="001000100000" w:firstRow="0" w:lastRow="0" w:firstColumn="1" w:lastColumn="0" w:oddVBand="0" w:evenVBand="0" w:oddHBand="1" w:evenHBand="0" w:firstRowFirstColumn="0" w:firstRowLastColumn="0" w:lastRowFirstColumn="0" w:lastRowLastColumn="0"/>
            </w:pPr>
            <w:r w:rsidRPr="00956116">
              <w:t>Design</w:t>
            </w:r>
            <w:r w:rsidR="00CF4C07">
              <w:t>ing</w:t>
            </w:r>
            <w:r w:rsidRPr="00956116">
              <w:t xml:space="preserve"> User Interface</w:t>
            </w:r>
          </w:p>
        </w:tc>
        <w:tc>
          <w:tcPr>
            <w:tcW w:w="1080" w:type="dxa"/>
            <w:tcPrChange w:id="395"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396"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Change w:id="397"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Change w:id="398"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Change w:id="3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0" w:author="mine" w:date="2014-05-21T13:59:00Z">
              <w:tcPr>
                <w:tcW w:w="3420" w:type="dxa"/>
              </w:tcPr>
            </w:tcPrChange>
          </w:tcPr>
          <w:p w:rsidR="00E36347" w:rsidRPr="00956116" w:rsidRDefault="00E36347" w:rsidP="00D617C3">
            <w:r w:rsidRPr="00956116">
              <w:t>Creating Software Design Description</w:t>
            </w:r>
          </w:p>
        </w:tc>
        <w:tc>
          <w:tcPr>
            <w:tcW w:w="1080" w:type="dxa"/>
            <w:tcPrChange w:id="401"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Change w:id="402"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Change w:id="403"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Change w:id="404"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6" w:author="mine" w:date="2014-05-21T13:59:00Z">
              <w:tcPr>
                <w:tcW w:w="3420" w:type="dxa"/>
              </w:tcPr>
            </w:tcPrChange>
          </w:tcPr>
          <w:p w:rsidR="00E36347" w:rsidRPr="00956116" w:rsidRDefault="002748A3" w:rsidP="007D6AC3">
            <w:pPr>
              <w:cnfStyle w:val="001000100000" w:firstRow="0" w:lastRow="0" w:firstColumn="1" w:lastColumn="0" w:oddVBand="0" w:evenVBand="0" w:oddHBand="1" w:evenHBand="0" w:firstRowFirstColumn="0" w:firstRowLastColumn="0" w:lastRowFirstColumn="0" w:lastRowLastColumn="0"/>
            </w:pPr>
            <w:r>
              <w:t>Creating</w:t>
            </w:r>
            <w:r w:rsidR="00E36347" w:rsidRPr="00956116">
              <w:t xml:space="preserve"> </w:t>
            </w:r>
            <w:r w:rsidR="007D6AC3">
              <w:t>Coding F</w:t>
            </w:r>
            <w:r w:rsidR="00E36347" w:rsidRPr="00956116">
              <w:t>ramework</w:t>
            </w:r>
          </w:p>
        </w:tc>
        <w:tc>
          <w:tcPr>
            <w:tcW w:w="1080" w:type="dxa"/>
            <w:tcPrChange w:id="407"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08"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Change w:id="409"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Change w:id="410"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Change w:id="4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2" w:author="mine" w:date="2014-05-21T13:59:00Z">
              <w:tcPr>
                <w:tcW w:w="3420" w:type="dxa"/>
              </w:tcPr>
            </w:tcPrChange>
          </w:tcPr>
          <w:p w:rsidR="00E36347" w:rsidRPr="00956116" w:rsidRDefault="001744C9" w:rsidP="00D617C3">
            <w:r>
              <w:t>Implement</w:t>
            </w:r>
            <w:r w:rsidR="002B59CF">
              <w:t>ing</w:t>
            </w:r>
          </w:p>
        </w:tc>
        <w:tc>
          <w:tcPr>
            <w:tcW w:w="1080" w:type="dxa"/>
            <w:tcPrChange w:id="413"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Change w:id="414"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Change w:id="415"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Change w:id="416"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1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8" w:author="mine" w:date="2014-05-21T13:59:00Z">
              <w:tcPr>
                <w:tcW w:w="3420" w:type="dxa"/>
              </w:tcPr>
            </w:tcPrChange>
          </w:tcPr>
          <w:p w:rsidR="00E36347" w:rsidRPr="00956116" w:rsidRDefault="00BB3DC1" w:rsidP="00BB3DC1">
            <w:pPr>
              <w:cnfStyle w:val="001000100000" w:firstRow="0" w:lastRow="0" w:firstColumn="1" w:lastColumn="0" w:oddVBand="0" w:evenVBand="0" w:oddHBand="1" w:evenHBand="0" w:firstRowFirstColumn="0" w:firstRowLastColumn="0" w:lastRowFirstColumn="0" w:lastRowLastColumn="0"/>
            </w:pPr>
            <w:r>
              <w:t>Perform</w:t>
            </w:r>
            <w:r w:rsidR="00FD41A8">
              <w:t>ing</w:t>
            </w:r>
            <w:r>
              <w:t xml:space="preserve"> System T</w:t>
            </w:r>
            <w:r w:rsidR="00E36347" w:rsidRPr="00956116">
              <w:t>est</w:t>
            </w:r>
          </w:p>
        </w:tc>
        <w:tc>
          <w:tcPr>
            <w:tcW w:w="1080" w:type="dxa"/>
            <w:tcPrChange w:id="419"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20"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Change w:id="42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Change w:id="422"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Change w:id="4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4" w:author="mine" w:date="2014-05-21T13:59:00Z">
              <w:tcPr>
                <w:tcW w:w="3420" w:type="dxa"/>
              </w:tcPr>
            </w:tcPrChange>
          </w:tcPr>
          <w:p w:rsidR="00E36347" w:rsidRDefault="00E36347" w:rsidP="00A75E4B">
            <w:r w:rsidRPr="00956116">
              <w:t>Creat</w:t>
            </w:r>
            <w:r w:rsidR="0060270A">
              <w:t>ing</w:t>
            </w:r>
            <w:r w:rsidRPr="00956116">
              <w:t xml:space="preserve"> Software User’s Manual</w:t>
            </w:r>
          </w:p>
        </w:tc>
        <w:tc>
          <w:tcPr>
            <w:tcW w:w="1080" w:type="dxa"/>
            <w:tcPrChange w:id="425"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Change w:id="426"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Change w:id="427"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Change w:id="428"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30" w:author="mine" w:date="2014-05-21T13:59:00Z">
              <w:tcPr>
                <w:tcW w:w="3420" w:type="dxa"/>
              </w:tcPr>
            </w:tcPrChange>
          </w:tcPr>
          <w:p w:rsidR="00E36347" w:rsidRPr="00956116" w:rsidRDefault="00A06AAE" w:rsidP="00D617C3">
            <w:pPr>
              <w:cnfStyle w:val="001000100000" w:firstRow="0" w:lastRow="0" w:firstColumn="1" w:lastColumn="0" w:oddVBand="0" w:evenVBand="0" w:oddHBand="1" w:evenHBand="0" w:firstRowFirstColumn="0" w:firstRowLastColumn="0" w:lastRowFirstColumn="0" w:lastRowLastColumn="0"/>
            </w:pPr>
            <w:r>
              <w:t>Deploy</w:t>
            </w:r>
            <w:r w:rsidR="0045609F">
              <w:t>ing</w:t>
            </w:r>
            <w:r w:rsidR="00025ACE">
              <w:t xml:space="preserve"> and </w:t>
            </w:r>
            <w:r w:rsidR="00DF7886">
              <w:t>Inputting</w:t>
            </w:r>
            <w:r w:rsidR="00025ACE">
              <w:t xml:space="preserve"> Initial D</w:t>
            </w:r>
            <w:r w:rsidR="00E36347" w:rsidRPr="00956116">
              <w:t>ata</w:t>
            </w:r>
          </w:p>
        </w:tc>
        <w:tc>
          <w:tcPr>
            <w:tcW w:w="1080" w:type="dxa"/>
            <w:tcPrChange w:id="431"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Change w:id="43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Change w:id="43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Change w:id="434"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35" w:name="_Toc388863226"/>
      <w:r w:rsidRPr="00D439C2">
        <w:rPr>
          <w:b/>
          <w:sz w:val="28"/>
          <w:szCs w:val="28"/>
        </w:rPr>
        <w:t>Convention Rules</w:t>
      </w:r>
      <w:bookmarkEnd w:id="435"/>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r w:rsidR="00BF2400">
        <w:fldChar w:fldCharType="begin"/>
      </w:r>
      <w:r w:rsidR="00BF2400">
        <w:instrText xml:space="preserve"> HYPERLINK "http://msdn.microsoft.com/en-us/library/ff926074.aspx" </w:instrText>
      </w:r>
      <w:r w:rsidR="00BF2400">
        <w:fldChar w:fldCharType="separate"/>
      </w:r>
      <w:r w:rsidR="00CC2452" w:rsidRPr="008D1511">
        <w:rPr>
          <w:rStyle w:val="Hyperlink"/>
          <w:sz w:val="24"/>
          <w:szCs w:val="24"/>
        </w:rPr>
        <w:t>http://msdn.microsoft.com/en-us/library/ff926074.aspx</w:t>
      </w:r>
      <w:r w:rsidR="00BF2400">
        <w:rPr>
          <w:rStyle w:val="Hyperlink"/>
          <w:sz w:val="24"/>
          <w:szCs w:val="24"/>
        </w:rPr>
        <w:fldChar w:fldCharType="end"/>
      </w:r>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36" w:name="_Toc38886322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36"/>
    </w:p>
    <w:p w:rsidR="00C37323" w:rsidRDefault="004C5811" w:rsidP="00977D67">
      <w:pPr>
        <w:pStyle w:val="Heading2"/>
        <w:numPr>
          <w:ilvl w:val="0"/>
          <w:numId w:val="56"/>
        </w:numPr>
        <w:rPr>
          <w:b/>
          <w:sz w:val="28"/>
          <w:szCs w:val="28"/>
        </w:rPr>
      </w:pPr>
      <w:bookmarkStart w:id="437" w:name="_Toc388863228"/>
      <w:r w:rsidRPr="000B6E75">
        <w:rPr>
          <w:b/>
          <w:sz w:val="28"/>
          <w:szCs w:val="28"/>
        </w:rPr>
        <w:t>User Requirement Specification</w:t>
      </w:r>
      <w:bookmarkEnd w:id="437"/>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438" w:name="_Toc388863229"/>
      <w:r w:rsidRPr="004E5D6A">
        <w:rPr>
          <w:b/>
        </w:rPr>
        <w:t>Guest Requirements</w:t>
      </w:r>
      <w:bookmarkEnd w:id="438"/>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439" w:name="_Toc388863230"/>
      <w:r>
        <w:rPr>
          <w:b/>
        </w:rPr>
        <w:t>Authorized User Requirements</w:t>
      </w:r>
      <w:bookmarkEnd w:id="439"/>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440" w:name="_Toc388863231"/>
      <w:r w:rsidRPr="004E5D6A">
        <w:rPr>
          <w:b/>
        </w:rPr>
        <w:t>Candidate Requirements</w:t>
      </w:r>
      <w:bookmarkEnd w:id="440"/>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441" w:name="_Toc388863232"/>
      <w:r w:rsidRPr="004E5D6A">
        <w:rPr>
          <w:b/>
        </w:rPr>
        <w:t>Sponsor Requirements</w:t>
      </w:r>
      <w:bookmarkEnd w:id="441"/>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442" w:name="_Toc388863233"/>
      <w:r w:rsidRPr="004E5D6A">
        <w:rPr>
          <w:b/>
        </w:rPr>
        <w:lastRenderedPageBreak/>
        <w:t xml:space="preserve">Charity </w:t>
      </w:r>
      <w:r w:rsidR="004E5D6A" w:rsidRPr="004E5D6A">
        <w:rPr>
          <w:b/>
        </w:rPr>
        <w:t>Requirements</w:t>
      </w:r>
      <w:bookmarkEnd w:id="442"/>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443" w:name="_Toc388863234"/>
      <w:r w:rsidRPr="004E5D6A">
        <w:rPr>
          <w:b/>
        </w:rPr>
        <w:t xml:space="preserve">Volunteer </w:t>
      </w:r>
      <w:r w:rsidR="004E5D6A" w:rsidRPr="004E5D6A">
        <w:rPr>
          <w:b/>
        </w:rPr>
        <w:t>Requirements</w:t>
      </w:r>
      <w:bookmarkEnd w:id="443"/>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444" w:name="_Toc388863235"/>
      <w:r w:rsidRPr="004E5D6A">
        <w:rPr>
          <w:b/>
        </w:rPr>
        <w:t>Administrator Requirements</w:t>
      </w:r>
      <w:bookmarkEnd w:id="444"/>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445" w:name="_Toc388863236"/>
      <w:r w:rsidRPr="000B6E75">
        <w:rPr>
          <w:b/>
          <w:sz w:val="28"/>
          <w:szCs w:val="28"/>
        </w:rPr>
        <w:t>System Requirement Specification</w:t>
      </w:r>
      <w:bookmarkEnd w:id="445"/>
    </w:p>
    <w:p w:rsidR="00956C0F" w:rsidRDefault="00F6602A" w:rsidP="00977D67">
      <w:pPr>
        <w:pStyle w:val="Heading3"/>
        <w:numPr>
          <w:ilvl w:val="0"/>
          <w:numId w:val="57"/>
        </w:numPr>
        <w:ind w:left="1170"/>
        <w:rPr>
          <w:b/>
        </w:rPr>
      </w:pPr>
      <w:bookmarkStart w:id="446" w:name="_Toc388863237"/>
      <w:r w:rsidRPr="002A4554">
        <w:rPr>
          <w:b/>
        </w:rPr>
        <w:t xml:space="preserve">External Interface </w:t>
      </w:r>
      <w:r w:rsidR="002A4554" w:rsidRPr="002A4554">
        <w:rPr>
          <w:b/>
        </w:rPr>
        <w:t>Requirement</w:t>
      </w:r>
      <w:bookmarkEnd w:id="446"/>
    </w:p>
    <w:p w:rsidR="008D36EA" w:rsidRDefault="007D3844" w:rsidP="00977D67">
      <w:pPr>
        <w:pStyle w:val="Heading4"/>
        <w:numPr>
          <w:ilvl w:val="0"/>
          <w:numId w:val="59"/>
        </w:numPr>
        <w:ind w:left="1710"/>
        <w:rPr>
          <w:i w:val="0"/>
          <w:sz w:val="24"/>
          <w:szCs w:val="24"/>
        </w:rPr>
      </w:pPr>
      <w:bookmarkStart w:id="447" w:name="_Toc388863238"/>
      <w:r w:rsidRPr="00CC6D13">
        <w:rPr>
          <w:i w:val="0"/>
          <w:sz w:val="24"/>
          <w:szCs w:val="24"/>
        </w:rPr>
        <w:t>User Interfaces</w:t>
      </w:r>
      <w:bookmarkEnd w:id="447"/>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448" w:name="_Toc388863239"/>
      <w:r w:rsidRPr="00CC6D13">
        <w:rPr>
          <w:i w:val="0"/>
          <w:sz w:val="24"/>
          <w:szCs w:val="24"/>
        </w:rPr>
        <w:t>Hardware Interfaces</w:t>
      </w:r>
      <w:bookmarkEnd w:id="448"/>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449" w:name="_Toc388863240"/>
      <w:r w:rsidRPr="00521D0C">
        <w:rPr>
          <w:i w:val="0"/>
          <w:sz w:val="24"/>
          <w:szCs w:val="24"/>
        </w:rPr>
        <w:lastRenderedPageBreak/>
        <w:t>Software Interfaces</w:t>
      </w:r>
      <w:bookmarkEnd w:id="449"/>
    </w:p>
    <w:tbl>
      <w:tblPr>
        <w:tblStyle w:val="GridTable4-Accent21"/>
        <w:tblW w:w="0" w:type="auto"/>
        <w:jc w:val="center"/>
        <w:tblLook w:val="04A0" w:firstRow="1" w:lastRow="0" w:firstColumn="1" w:lastColumn="0" w:noHBand="0" w:noVBand="1"/>
        <w:tblPrChange w:id="450" w:author="mine" w:date="2014-05-21T13:59:00Z">
          <w:tblPr>
            <w:tblStyle w:val="GridTable4-Accent210"/>
            <w:tblW w:w="0" w:type="auto"/>
            <w:jc w:val="center"/>
            <w:tblLook w:val="04A0" w:firstRow="1" w:lastRow="0" w:firstColumn="1" w:lastColumn="0" w:noHBand="0" w:noVBand="1"/>
          </w:tblPr>
        </w:tblPrChange>
      </w:tblPr>
      <w:tblGrid>
        <w:gridCol w:w="2026"/>
        <w:gridCol w:w="1868"/>
        <w:gridCol w:w="2110"/>
        <w:gridCol w:w="2519"/>
        <w:tblGridChange w:id="451">
          <w:tblGrid>
            <w:gridCol w:w="2452"/>
            <w:gridCol w:w="1593"/>
            <w:gridCol w:w="810"/>
            <w:gridCol w:w="1350"/>
          </w:tblGrid>
        </w:tblGridChange>
      </w:tblGrid>
      <w:tr w:rsidR="00641C0A" w:rsidTr="00D05B82">
        <w:trPr>
          <w:cnfStyle w:val="100000000000" w:firstRow="1" w:lastRow="0" w:firstColumn="0" w:lastColumn="0" w:oddVBand="0" w:evenVBand="0" w:oddHBand="0" w:evenHBand="0" w:firstRowFirstColumn="0" w:firstRowLastColumn="0" w:lastRowFirstColumn="0" w:lastRowLastColumn="0"/>
          <w:jc w:val="center"/>
          <w:trPrChange w:id="4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3" w:author="mine" w:date="2014-05-21T13:59:00Z">
              <w:tcPr>
                <w:tcW w:w="2452" w:type="dxa"/>
                <w:vAlign w:val="center"/>
              </w:tcPr>
            </w:tcPrChange>
          </w:tcPr>
          <w:p w:rsidR="00641C0A" w:rsidRDefault="00641C0A" w:rsidP="002B5120">
            <w:pPr>
              <w:spacing w:after="0"/>
              <w:jc w:val="center"/>
              <w:cnfStyle w:val="101000000000" w:firstRow="1" w:lastRow="0" w:firstColumn="1" w:lastColumn="0" w:oddVBand="0" w:evenVBand="0" w:oddHBand="0" w:evenHBand="0" w:firstRowFirstColumn="0" w:firstRowLastColumn="0" w:lastRowFirstColumn="0" w:lastRowLastColumn="0"/>
            </w:pPr>
            <w:r>
              <w:t>Software Name</w:t>
            </w:r>
          </w:p>
        </w:tc>
        <w:tc>
          <w:tcPr>
            <w:tcW w:w="1593" w:type="dxa"/>
            <w:vAlign w:val="center"/>
            <w:tcPrChange w:id="454" w:author="mine" w:date="2014-05-21T13:59:00Z">
              <w:tcPr>
                <w:tcW w:w="1593"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Change w:id="455" w:author="mine" w:date="2014-05-21T13:59:00Z">
              <w:tcPr>
                <w:tcW w:w="81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Change w:id="456" w:author="mine" w:date="2014-05-21T13:59:00Z">
              <w:tcPr>
                <w:tcW w:w="135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8" w:author="mine" w:date="2014-05-21T13:59:00Z">
              <w:tcPr>
                <w:tcW w:w="2452" w:type="dxa"/>
                <w:vAlign w:val="center"/>
              </w:tcPr>
            </w:tcPrChange>
          </w:tcPr>
          <w:p w:rsidR="00641C0A" w:rsidRDefault="00212826" w:rsidP="002B5120">
            <w:pPr>
              <w:spacing w:after="0"/>
              <w:cnfStyle w:val="001000100000" w:firstRow="0" w:lastRow="0" w:firstColumn="1" w:lastColumn="0" w:oddVBand="0" w:evenVBand="0" w:oddHBand="1" w:evenHBand="0" w:firstRowFirstColumn="0" w:firstRowLastColumn="0" w:lastRowFirstColumn="0" w:lastRowLastColumn="0"/>
            </w:pPr>
            <w:r>
              <w:t>Web Browser</w:t>
            </w:r>
          </w:p>
          <w:p w:rsidR="00EF2885" w:rsidRDefault="00EF2885"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Internet Explorer</w:t>
            </w:r>
          </w:p>
          <w:p w:rsidR="00E96B68" w:rsidRDefault="00E96B68"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Mozilla Firefox</w:t>
            </w:r>
          </w:p>
          <w:p w:rsidR="00AF77C0" w:rsidRDefault="00AF77C0"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Google Chrome</w:t>
            </w:r>
          </w:p>
        </w:tc>
        <w:tc>
          <w:tcPr>
            <w:tcW w:w="1593" w:type="dxa"/>
            <w:vAlign w:val="center"/>
            <w:tcPrChange w:id="459" w:author="mine" w:date="2014-05-21T13:59:00Z">
              <w:tcPr>
                <w:tcW w:w="1593"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Change w:id="460" w:author="mine" w:date="2014-05-21T13:59:00Z">
              <w:tcPr>
                <w:tcW w:w="810" w:type="dxa"/>
                <w:vAlign w:val="center"/>
              </w:tcPr>
            </w:tcPrChange>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61" w:author="mine" w:date="2014-05-21T13:59:00Z">
              <w:tcPr>
                <w:tcW w:w="1350"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Change w:id="4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3" w:author="mine" w:date="2014-05-21T13:59:00Z">
              <w:tcPr>
                <w:tcW w:w="2452" w:type="dxa"/>
                <w:vAlign w:val="center"/>
              </w:tcPr>
            </w:tcPrChange>
          </w:tcPr>
          <w:p w:rsidR="00641C0A" w:rsidRDefault="00234102" w:rsidP="002B5120">
            <w:pPr>
              <w:spacing w:after="0"/>
            </w:pPr>
            <w:r>
              <w:t>SQL Server Express</w:t>
            </w:r>
          </w:p>
        </w:tc>
        <w:tc>
          <w:tcPr>
            <w:tcW w:w="1593" w:type="dxa"/>
            <w:vAlign w:val="center"/>
            <w:tcPrChange w:id="464" w:author="mine" w:date="2014-05-21T13:59:00Z">
              <w:tcPr>
                <w:tcW w:w="1593"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w:t>
            </w:r>
            <w:r w:rsidR="000B26F9">
              <w:t>1.1</w:t>
            </w:r>
          </w:p>
        </w:tc>
        <w:tc>
          <w:tcPr>
            <w:tcW w:w="810" w:type="dxa"/>
            <w:vAlign w:val="center"/>
            <w:tcPrChange w:id="465" w:author="mine" w:date="2014-05-21T13:59:00Z">
              <w:tcPr>
                <w:tcW w:w="81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Change w:id="466" w:author="mine" w:date="2014-05-21T13:59:00Z">
              <w:tcPr>
                <w:tcW w:w="135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8" w:author="mine" w:date="2014-05-21T13:59:00Z">
              <w:tcPr>
                <w:tcW w:w="2452" w:type="dxa"/>
                <w:vAlign w:val="center"/>
              </w:tcPr>
            </w:tcPrChange>
          </w:tcPr>
          <w:p w:rsidR="00641C0A" w:rsidRDefault="002E1CB3" w:rsidP="002B5120">
            <w:pPr>
              <w:spacing w:after="0"/>
              <w:cnfStyle w:val="001000100000" w:firstRow="0" w:lastRow="0" w:firstColumn="1" w:lastColumn="0" w:oddVBand="0" w:evenVBand="0" w:oddHBand="1" w:evenHBand="0" w:firstRowFirstColumn="0" w:firstRowLastColumn="0" w:lastRowFirstColumn="0" w:lastRowLastColumn="0"/>
            </w:pPr>
            <w:r>
              <w:t>.NET Framework</w:t>
            </w:r>
          </w:p>
        </w:tc>
        <w:tc>
          <w:tcPr>
            <w:tcW w:w="1593" w:type="dxa"/>
            <w:vAlign w:val="center"/>
            <w:tcPrChange w:id="469" w:author="mine" w:date="2014-05-21T13:59:00Z">
              <w:tcPr>
                <w:tcW w:w="1593"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Change w:id="470" w:author="mine" w:date="2014-05-21T13:59:00Z">
              <w:tcPr>
                <w:tcW w:w="810"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71" w:author="mine" w:date="2014-05-21T13:59:00Z">
              <w:tcPr>
                <w:tcW w:w="1350" w:type="dxa"/>
                <w:vAlign w:val="center"/>
              </w:tcPr>
            </w:tcPrChange>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del w:id="472" w:author="mine" w:date="2014-05-21T13:58:00Z"/>
          <w:trPrChange w:id="473" w:author="Tri Le Nguyen Huu"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74" w:author="Tri Le Nguyen Huu" w:date="2014-05-21T13:59:00Z">
              <w:tcPr>
                <w:tcW w:w="2452" w:type="dxa"/>
                <w:vAlign w:val="center"/>
              </w:tcPr>
            </w:tcPrChange>
          </w:tcPr>
          <w:p w:rsidR="008B3751" w:rsidRDefault="008B3751">
            <w:pPr>
              <w:pStyle w:val="Heading3"/>
              <w:numPr>
                <w:ilvl w:val="0"/>
                <w:numId w:val="57"/>
              </w:numPr>
              <w:ind w:left="1170"/>
              <w:rPr>
                <w:del w:id="475" w:author="mine" w:date="2014-05-21T13:58:00Z"/>
                <w:b w:val="0"/>
                <w:bCs w:val="0"/>
              </w:rPr>
              <w:pPrChange w:id="476" w:author="Tri Le Nguyen Huu" w:date="2014-05-21T13:59:00Z">
                <w:pPr>
                  <w:spacing w:after="0"/>
                </w:pPr>
              </w:pPrChange>
            </w:pPr>
            <w:del w:id="477" w:author="mine" w:date="2014-05-21T13:58:00Z">
              <w:r>
                <w:delText>IIS Express</w:delText>
              </w:r>
              <w:bookmarkStart w:id="478" w:name="_Toc388859677"/>
              <w:bookmarkStart w:id="479" w:name="_Toc388862915"/>
              <w:bookmarkStart w:id="480" w:name="_Toc388863241"/>
              <w:bookmarkEnd w:id="478"/>
              <w:bookmarkEnd w:id="479"/>
              <w:bookmarkEnd w:id="480"/>
            </w:del>
          </w:p>
        </w:tc>
        <w:tc>
          <w:tcPr>
            <w:tcW w:w="1593" w:type="dxa"/>
            <w:vAlign w:val="center"/>
            <w:tcPrChange w:id="481" w:author="Tri Le Nguyen Huu" w:date="2014-05-21T13:59:00Z">
              <w:tcPr>
                <w:tcW w:w="1593"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2" w:author="mine" w:date="2014-05-21T13:58:00Z"/>
              </w:rPr>
              <w:pPrChange w:id="483"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4" w:author="mine" w:date="2014-05-21T13:58:00Z">
              <w:r>
                <w:delText>8</w:delText>
              </w:r>
              <w:bookmarkStart w:id="485" w:name="_Toc388859678"/>
              <w:bookmarkStart w:id="486" w:name="_Toc388862916"/>
              <w:bookmarkStart w:id="487" w:name="_Toc388863242"/>
              <w:bookmarkEnd w:id="485"/>
              <w:bookmarkEnd w:id="486"/>
              <w:bookmarkEnd w:id="487"/>
            </w:del>
          </w:p>
        </w:tc>
        <w:tc>
          <w:tcPr>
            <w:tcW w:w="810" w:type="dxa"/>
            <w:vAlign w:val="center"/>
            <w:tcPrChange w:id="488" w:author="Tri Le Nguyen Huu" w:date="2014-05-21T13:59:00Z">
              <w:tcPr>
                <w:tcW w:w="81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9" w:author="mine" w:date="2014-05-21T13:58:00Z"/>
              </w:rPr>
              <w:pPrChange w:id="490"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91" w:author="mine" w:date="2014-05-21T13:58:00Z">
              <w:r>
                <w:delText>Free</w:delText>
              </w:r>
              <w:bookmarkStart w:id="492" w:name="_Toc388859679"/>
              <w:bookmarkStart w:id="493" w:name="_Toc388862917"/>
              <w:bookmarkStart w:id="494" w:name="_Toc388863243"/>
              <w:bookmarkEnd w:id="492"/>
              <w:bookmarkEnd w:id="493"/>
              <w:bookmarkEnd w:id="494"/>
            </w:del>
          </w:p>
        </w:tc>
        <w:tc>
          <w:tcPr>
            <w:tcW w:w="1350" w:type="dxa"/>
            <w:vAlign w:val="center"/>
            <w:tcPrChange w:id="495" w:author="Tri Le Nguyen Huu" w:date="2014-05-21T13:59:00Z">
              <w:tcPr>
                <w:tcW w:w="135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96" w:author="mine" w:date="2014-05-21T13:58:00Z"/>
              </w:rPr>
              <w:pPrChange w:id="497"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98" w:author="mine" w:date="2014-05-21T13:58:00Z">
              <w:r>
                <w:delText>Microsoft</w:delText>
              </w:r>
              <w:bookmarkStart w:id="499" w:name="_Toc388859680"/>
              <w:bookmarkStart w:id="500" w:name="_Toc388862918"/>
              <w:bookmarkStart w:id="501" w:name="_Toc388863244"/>
              <w:bookmarkEnd w:id="499"/>
              <w:bookmarkEnd w:id="500"/>
              <w:bookmarkEnd w:id="501"/>
            </w:del>
          </w:p>
        </w:tc>
        <w:bookmarkStart w:id="502" w:name="_Toc388859681"/>
        <w:bookmarkStart w:id="503" w:name="_Toc388862919"/>
        <w:bookmarkStart w:id="504" w:name="_Toc388863245"/>
        <w:bookmarkEnd w:id="502"/>
        <w:bookmarkEnd w:id="503"/>
        <w:bookmarkEnd w:id="504"/>
      </w:tr>
    </w:tbl>
    <w:p w:rsidR="00B8251B" w:rsidRPr="002A4554" w:rsidRDefault="00B8251B" w:rsidP="00977D67">
      <w:pPr>
        <w:pStyle w:val="Heading3"/>
        <w:numPr>
          <w:ilvl w:val="0"/>
          <w:numId w:val="57"/>
        </w:numPr>
        <w:ind w:left="1170"/>
        <w:rPr>
          <w:b/>
        </w:rPr>
      </w:pPr>
      <w:bookmarkStart w:id="505" w:name="_Toc388863246"/>
      <w:r w:rsidRPr="002A4554">
        <w:rPr>
          <w:b/>
        </w:rPr>
        <w:t>System Features</w:t>
      </w:r>
      <w:bookmarkEnd w:id="505"/>
    </w:p>
    <w:p w:rsidR="00B8251B" w:rsidRDefault="005806DE" w:rsidP="00977D67">
      <w:pPr>
        <w:pStyle w:val="Heading4"/>
        <w:numPr>
          <w:ilvl w:val="0"/>
          <w:numId w:val="60"/>
        </w:numPr>
        <w:ind w:left="1710"/>
        <w:rPr>
          <w:i w:val="0"/>
          <w:sz w:val="24"/>
          <w:szCs w:val="24"/>
        </w:rPr>
      </w:pPr>
      <w:bookmarkStart w:id="506" w:name="_Toc388863247"/>
      <w:r w:rsidRPr="00D81E90">
        <w:rPr>
          <w:i w:val="0"/>
          <w:sz w:val="24"/>
          <w:szCs w:val="24"/>
        </w:rPr>
        <w:t>Overall Use case diagram</w:t>
      </w:r>
      <w:bookmarkEnd w:id="506"/>
    </w:p>
    <w:p w:rsidR="00D81E90" w:rsidRDefault="00046DB6" w:rsidP="00695280">
      <w:pPr>
        <w:pStyle w:val="Caption"/>
        <w:spacing w:after="0"/>
        <w:jc w:val="center"/>
        <w:rPr>
          <w:rFonts w:ascii="Arial" w:hAnsi="Arial" w:cs="Arial"/>
          <w:sz w:val="20"/>
          <w:szCs w:val="20"/>
        </w:rPr>
      </w:pPr>
      <w:r w:rsidRPr="00615DF5">
        <w:rPr>
          <w:noProof/>
          <w:lang w:eastAsia="en-US"/>
        </w:rPr>
        <w:lastRenderedPageBreak/>
        <w:drawing>
          <wp:inline distT="0" distB="0" distL="0" distR="0" wp14:anchorId="26D04736" wp14:editId="1F48AA7A">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AC35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507" w:name="_Toc388863248"/>
      <w:r>
        <w:rPr>
          <w:i w:val="0"/>
          <w:sz w:val="24"/>
          <w:szCs w:val="24"/>
        </w:rPr>
        <w:lastRenderedPageBreak/>
        <w:t xml:space="preserve">(Guest) </w:t>
      </w:r>
      <w:r w:rsidR="008F0342">
        <w:rPr>
          <w:i w:val="0"/>
          <w:sz w:val="24"/>
          <w:szCs w:val="24"/>
        </w:rPr>
        <w:t>Register</w:t>
      </w:r>
      <w:bookmarkEnd w:id="507"/>
    </w:p>
    <w:p w:rsidR="008F0342" w:rsidRDefault="008F0342" w:rsidP="008F0342">
      <w:pPr>
        <w:jc w:val="center"/>
      </w:pPr>
      <w:r>
        <w:rPr>
          <w:noProof/>
          <w:lang w:eastAsia="en-US"/>
        </w:rPr>
        <w:drawing>
          <wp:inline distT="0" distB="0" distL="0" distR="0" wp14:anchorId="41C0C537" wp14:editId="1B5A9FF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6">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08"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74"/>
        <w:gridCol w:w="2329"/>
        <w:gridCol w:w="1088"/>
        <w:gridCol w:w="721"/>
        <w:gridCol w:w="2025"/>
        <w:tblGridChange w:id="509">
          <w:tblGrid>
            <w:gridCol w:w="2374"/>
            <w:gridCol w:w="422"/>
            <w:gridCol w:w="2741"/>
            <w:gridCol w:w="1280"/>
            <w:gridCol w:w="848"/>
            <w:gridCol w:w="872"/>
            <w:gridCol w:w="1512"/>
          </w:tblGrid>
        </w:tblGridChange>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0" w:author="mine" w:date="2014-05-21T13:59:00Z">
              <w:tcPr>
                <w:tcW w:w="5000" w:type="pct"/>
                <w:gridSpan w:val="7"/>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1"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3"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4"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7"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8"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519" w:name="_Toc388863249"/>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519"/>
    </w:p>
    <w:p w:rsidR="008F0342" w:rsidRDefault="00445A84" w:rsidP="00445A84">
      <w:pPr>
        <w:jc w:val="center"/>
      </w:pPr>
      <w:r w:rsidRPr="005C5A04">
        <w:rPr>
          <w:rFonts w:ascii="Times New Roman" w:hAnsi="Times New Roman" w:cs="Times New Roman"/>
          <w:noProof/>
          <w:lang w:eastAsia="en-US"/>
        </w:rPr>
        <w:drawing>
          <wp:inline distT="0" distB="0" distL="0" distR="0" wp14:anchorId="7EB82138" wp14:editId="78DF54A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7">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Change w:id="520">
          <w:tblGrid>
            <w:gridCol w:w="35"/>
            <w:gridCol w:w="2339"/>
            <w:gridCol w:w="457"/>
            <w:gridCol w:w="2741"/>
            <w:gridCol w:w="1280"/>
            <w:gridCol w:w="848"/>
            <w:gridCol w:w="837"/>
            <w:gridCol w:w="1547"/>
          </w:tblGrid>
        </w:tblGridChange>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22"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23"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25"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26"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del w:id="527" w:author="theirs" w:date="2014-05-21T13:58:00Z">
              <w:r w:rsidRPr="005C5A04">
                <w:rPr>
                  <w:rFonts w:ascii="Times New Roman" w:hAnsi="Times New Roman" w:cs="Times New Roman"/>
                </w:rPr>
                <w:delText>1</w:delText>
              </w:r>
            </w:del>
            <w:ins w:id="528"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30"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31"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3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33"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34"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del w:id="535" w:author="theirs" w:date="2014-05-21T13:58:00Z">
              <w:r w:rsidRPr="005C5A04">
                <w:rPr>
                  <w:rFonts w:ascii="Times New Roman" w:hAnsi="Times New Roman" w:cs="Times New Roman"/>
                </w:rPr>
                <w:delText>N/A</w:delText>
              </w:r>
            </w:del>
            <w:ins w:id="536" w:author="theirs" w:date="2014-05-21T13:58:00Z">
              <w:r w:rsidR="002C7D82">
                <w:rPr>
                  <w:rFonts w:ascii="Times New Roman" w:hAnsi="Times New Roman" w:cs="Times New Roman"/>
                </w:rPr>
                <w:t>All information must right to validate data.</w:t>
              </w:r>
            </w:ins>
            <w:del w:id="537" w:author="TuanND60358" w:date="2014-05-21T13:59:00Z">
              <w:r w:rsidRPr="005C5A04">
                <w:rPr>
                  <w:rFonts w:ascii="Times New Roman" w:hAnsi="Times New Roman" w:cs="Times New Roman"/>
                </w:rPr>
                <w:delText>N/A</w:delText>
              </w:r>
            </w:del>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538" w:name="_Toc388863250"/>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538"/>
    </w:p>
    <w:p w:rsidR="008F0342" w:rsidRDefault="00445A84" w:rsidP="008F0342">
      <w:r w:rsidRPr="005C5A04">
        <w:rPr>
          <w:rFonts w:ascii="Times New Roman" w:hAnsi="Times New Roman" w:cs="Times New Roman"/>
          <w:noProof/>
          <w:lang w:eastAsia="en-US"/>
        </w:rPr>
        <w:drawing>
          <wp:inline distT="0" distB="0" distL="0" distR="0" wp14:anchorId="01334052" wp14:editId="26373CAB">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8">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Change w:id="539" w:author="mine" w:date="2014-05-21T13:59:00Z">
          <w:tblPr>
            <w:tblStyle w:val="TableGrid"/>
            <w:tblW w:w="0" w:type="auto"/>
            <w:tblLook w:val="04A0" w:firstRow="1" w:lastRow="0" w:firstColumn="1" w:lastColumn="0" w:noHBand="0" w:noVBand="1"/>
          </w:tblPr>
        </w:tblPrChange>
      </w:tblPr>
      <w:tblGrid>
        <w:gridCol w:w="2121"/>
        <w:gridCol w:w="2156"/>
        <w:gridCol w:w="2127"/>
        <w:gridCol w:w="2119"/>
        <w:tblGridChange w:id="540">
          <w:tblGrid>
            <w:gridCol w:w="2121"/>
            <w:gridCol w:w="130"/>
            <w:gridCol w:w="2026"/>
            <w:gridCol w:w="2127"/>
            <w:gridCol w:w="2119"/>
            <w:gridCol w:w="481"/>
          </w:tblGrid>
        </w:tblGridChange>
      </w:tblGrid>
      <w:tr w:rsidR="00445A84" w:rsidRPr="005C5A04" w:rsidTr="00445A84">
        <w:tc>
          <w:tcPr>
            <w:tcW w:w="9004" w:type="dxa"/>
            <w:gridSpan w:val="4"/>
            <w:shd w:val="clear" w:color="auto" w:fill="D9D9D9" w:themeFill="background1" w:themeFillShade="D9"/>
            <w:tcPrChange w:id="541" w:author="mine" w:date="2014-05-21T13:59:00Z">
              <w:tcPr>
                <w:tcW w:w="9004" w:type="dxa"/>
                <w:gridSpan w:val="6"/>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Change w:id="542"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Change w:id="543" w:author="mine" w:date="2014-05-21T13:59:00Z">
              <w:tcPr>
                <w:tcW w:w="6753" w:type="dxa"/>
                <w:gridSpan w:val="4"/>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Change w:id="544"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Change w:id="545" w:author="mine" w:date="2014-05-21T13:59:00Z">
              <w:tcPr>
                <w:tcW w:w="6753" w:type="dxa"/>
                <w:gridSpan w:val="4"/>
              </w:tcPr>
            </w:tcPrChange>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Change w:id="546" w:author="mine" w:date="2014-05-21T13:59:00Z">
              <w:tcPr>
                <w:tcW w:w="9004" w:type="dxa"/>
                <w:gridSpan w:val="6"/>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Change w:id="547" w:author="mine" w:date="2014-05-21T13:59:00Z">
                <w:tblPr>
                  <w:tblStyle w:val="TableGrid"/>
                  <w:tblW w:w="0" w:type="auto"/>
                  <w:tblLook w:val="04A0" w:firstRow="1" w:lastRow="0" w:firstColumn="1" w:lastColumn="0" w:noHBand="0" w:noVBand="1"/>
                </w:tblPr>
              </w:tblPrChange>
            </w:tblPr>
            <w:tblGrid>
              <w:gridCol w:w="815"/>
              <w:gridCol w:w="2944"/>
              <w:gridCol w:w="4538"/>
              <w:tblGridChange w:id="548">
                <w:tblGrid>
                  <w:gridCol w:w="833"/>
                  <w:gridCol w:w="3112"/>
                  <w:gridCol w:w="4833"/>
                </w:tblGrid>
              </w:tblGridChange>
            </w:tblGrid>
            <w:tr w:rsidR="00445A84" w:rsidRPr="005C5A04" w:rsidTr="00445A84">
              <w:tc>
                <w:tcPr>
                  <w:tcW w:w="833" w:type="dxa"/>
                  <w:shd w:val="clear" w:color="auto" w:fill="D9D9D9" w:themeFill="background1" w:themeFillShade="D9"/>
                  <w:tcPrChange w:id="549"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Change w:id="550" w:author="mine" w:date="2014-05-21T13:59:00Z">
                    <w:tcPr>
                      <w:tcW w:w="311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Change w:id="551" w:author="mine" w:date="2014-05-21T13:59:00Z">
                    <w:tcPr>
                      <w:tcW w:w="4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52"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Change w:id="553"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Change w:id="554"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Change w:id="555"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Change w:id="556"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Change w:id="557"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Change w:id="558" w:author="mine" w:date="2014-05-21T13:59:00Z">
                <w:tblPr>
                  <w:tblStyle w:val="TableGrid"/>
                  <w:tblW w:w="0" w:type="auto"/>
                  <w:tblLook w:val="04A0" w:firstRow="1" w:lastRow="0" w:firstColumn="1" w:lastColumn="0" w:noHBand="0" w:noVBand="1"/>
                </w:tblPr>
              </w:tblPrChange>
            </w:tblPr>
            <w:tblGrid>
              <w:gridCol w:w="818"/>
              <w:gridCol w:w="2945"/>
              <w:gridCol w:w="4534"/>
              <w:tblGridChange w:id="559">
                <w:tblGrid>
                  <w:gridCol w:w="833"/>
                  <w:gridCol w:w="3122"/>
                  <w:gridCol w:w="4823"/>
                </w:tblGrid>
              </w:tblGridChange>
            </w:tblGrid>
            <w:tr w:rsidR="00445A84" w:rsidRPr="005C5A04" w:rsidTr="00445A84">
              <w:tc>
                <w:tcPr>
                  <w:tcW w:w="833" w:type="dxa"/>
                  <w:shd w:val="clear" w:color="auto" w:fill="D9D9D9" w:themeFill="background1" w:themeFillShade="D9"/>
                  <w:tcPrChange w:id="560"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Change w:id="561" w:author="mine" w:date="2014-05-21T13:59:00Z">
                    <w:tcPr>
                      <w:tcW w:w="312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Change w:id="562" w:author="mine" w:date="2014-05-21T13:59:00Z">
                    <w:tcPr>
                      <w:tcW w:w="482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63"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Change w:id="564" w:author="mine" w:date="2014-05-21T13:59:00Z">
                    <w:tcPr>
                      <w:tcW w:w="3122" w:type="dxa"/>
                    </w:tcPr>
                  </w:tcPrChange>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Change w:id="565" w:author="mine" w:date="2014-05-21T13:59:00Z">
                    <w:tcPr>
                      <w:tcW w:w="482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del w:id="566" w:author="theirs" w:date="2014-05-21T13:58:00Z">
              <w:r w:rsidRPr="005C5A04">
                <w:rPr>
                  <w:rFonts w:ascii="Times New Roman" w:hAnsi="Times New Roman" w:cs="Times New Roman"/>
                  <w:sz w:val="24"/>
                  <w:szCs w:val="24"/>
                </w:rPr>
                <w:delText>N/A</w:delText>
              </w:r>
            </w:del>
            <w:ins w:id="567" w:author="theirs" w:date="2014-05-21T13:58:00Z">
              <w:r w:rsidR="002C7D82">
                <w:rPr>
                  <w:rFonts w:ascii="Times New Roman" w:hAnsi="Times New Roman" w:cs="Times New Roman"/>
                  <w:sz w:val="24"/>
                  <w:szCs w:val="24"/>
                </w:rPr>
                <w:t>Login</w:t>
              </w:r>
            </w:ins>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568" w:name="_Toc388863251"/>
      <w:r>
        <w:rPr>
          <w:i w:val="0"/>
          <w:sz w:val="24"/>
          <w:szCs w:val="24"/>
        </w:rPr>
        <w:lastRenderedPageBreak/>
        <w:t xml:space="preserve">(Guest) </w:t>
      </w:r>
      <w:r w:rsidR="00445A84">
        <w:rPr>
          <w:i w:val="0"/>
          <w:sz w:val="24"/>
          <w:szCs w:val="24"/>
        </w:rPr>
        <w:t>View News</w:t>
      </w:r>
      <w:bookmarkEnd w:id="568"/>
    </w:p>
    <w:p w:rsidR="008F0342" w:rsidRDefault="00712C10" w:rsidP="008F0342">
      <w:r>
        <w:rPr>
          <w:noProof/>
          <w:lang w:eastAsia="en-US"/>
        </w:rPr>
        <w:drawing>
          <wp:inline distT="0" distB="0" distL="0" distR="0" wp14:anchorId="21D749D6" wp14:editId="19619992">
            <wp:extent cx="3448050" cy="12858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8050" cy="12858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69"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70">
          <w:tblGrid>
            <w:gridCol w:w="2854"/>
            <w:gridCol w:w="2713"/>
            <w:gridCol w:w="1274"/>
            <w:gridCol w:w="848"/>
            <w:gridCol w:w="2360"/>
          </w:tblGrid>
        </w:tblGridChange>
      </w:tblGrid>
      <w:tr w:rsidR="00445A84" w:rsidRPr="005C5A04" w:rsidTr="00445A84">
        <w:tc>
          <w:tcPr>
            <w:tcW w:w="5000" w:type="pct"/>
            <w:gridSpan w:val="5"/>
            <w:shd w:val="clear" w:color="auto" w:fill="F3F3F3"/>
            <w:tcPrChange w:id="571"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445A84">
        <w:tc>
          <w:tcPr>
            <w:tcW w:w="1420" w:type="pct"/>
            <w:shd w:val="clear" w:color="auto" w:fill="F3F3F3"/>
            <w:tcPrChange w:id="57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73"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Change w:id="574"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75" w:author="mine" w:date="2014-05-21T13:59:00Z">
              <w:tcPr>
                <w:tcW w:w="1174"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445A84" w:rsidRPr="005C5A04" w:rsidTr="00445A84">
        <w:tc>
          <w:tcPr>
            <w:tcW w:w="1420" w:type="pct"/>
            <w:shd w:val="clear" w:color="auto" w:fill="F3F3F3"/>
            <w:tcPrChange w:id="57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77" w:author="mine" w:date="2014-05-21T13:59:00Z">
              <w:tcPr>
                <w:tcW w:w="3580" w:type="pct"/>
                <w:gridSpan w:val="4"/>
              </w:tcPr>
            </w:tcPrChange>
          </w:tcPr>
          <w:p w:rsidR="00445A84" w:rsidRPr="005C5A04" w:rsidRDefault="00712C10" w:rsidP="00445A84">
            <w:pPr>
              <w:snapToGrid w:val="0"/>
              <w:spacing w:after="0" w:line="240" w:lineRule="auto"/>
              <w:jc w:val="both"/>
              <w:rPr>
                <w:rFonts w:ascii="Times New Roman" w:hAnsi="Times New Roman" w:cs="Times New Roman"/>
              </w:rPr>
            </w:pPr>
            <w:r>
              <w:rPr>
                <w:rFonts w:ascii="Times New Roman" w:hAnsi="Times New Roman" w:cs="Times New Roman"/>
              </w:rPr>
              <w:t>View statistic</w:t>
            </w:r>
          </w:p>
        </w:tc>
      </w:tr>
      <w:tr w:rsidR="00445A84" w:rsidRPr="005C5A04" w:rsidTr="00445A84">
        <w:tc>
          <w:tcPr>
            <w:tcW w:w="1420" w:type="pct"/>
            <w:shd w:val="clear" w:color="auto" w:fill="F3F3F3"/>
            <w:tcPrChange w:id="578"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79" w:author="mine" w:date="2014-05-21T13:59:00Z">
              <w:tcPr>
                <w:tcW w:w="3580" w:type="pct"/>
                <w:gridSpan w:val="4"/>
              </w:tcPr>
            </w:tcPrChange>
          </w:tcPr>
          <w:p w:rsidR="00445A84" w:rsidRPr="005C5A04" w:rsidRDefault="00712C10" w:rsidP="00445A84">
            <w:pPr>
              <w:snapToGrid w:val="0"/>
              <w:spacing w:after="0" w:line="240" w:lineRule="auto"/>
              <w:jc w:val="both"/>
              <w:rPr>
                <w:rFonts w:ascii="Times New Roman" w:hAnsi="Times New Roman" w:cs="Times New Roman"/>
              </w:rPr>
            </w:pPr>
            <w:r>
              <w:rPr>
                <w:rFonts w:ascii="Times New Roman" w:hAnsi="Times New Roman" w:cs="Times New Roman"/>
              </w:rPr>
              <w:t>Nguyễn Đình Tuấn</w:t>
            </w:r>
          </w:p>
        </w:tc>
      </w:tr>
      <w:tr w:rsidR="00743708" w:rsidRPr="005C5A04" w:rsidTr="00445A84">
        <w:tc>
          <w:tcPr>
            <w:tcW w:w="1420" w:type="pct"/>
            <w:shd w:val="clear" w:color="auto" w:fill="F3F3F3"/>
            <w:tcPrChange w:id="58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81" w:author="mine" w:date="2014-05-21T13:59:00Z">
              <w:tcPr>
                <w:tcW w:w="1350"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582"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83"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84" w:author="mine" w:date="2014-05-21T13:59:00Z">
            <w:trPr>
              <w:trHeight w:val="27"/>
            </w:trPr>
          </w:trPrChange>
        </w:trPr>
        <w:tc>
          <w:tcPr>
            <w:tcW w:w="5000" w:type="pct"/>
            <w:gridSpan w:val="5"/>
            <w:shd w:val="clear" w:color="auto" w:fill="FFFFFF"/>
            <w:tcPrChange w:id="585"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 xml:space="preserve">This use case is about how to view </w:t>
            </w:r>
            <w:r w:rsidR="00712C10">
              <w:rPr>
                <w:rFonts w:ascii="Times New Roman" w:hAnsi="Times New Roman" w:cs="Times New Roman"/>
              </w:rPr>
              <w:t>statistic</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w:t>
            </w:r>
            <w:r w:rsidR="00712C10">
              <w:rPr>
                <w:rFonts w:ascii="Times New Roman" w:hAnsi="Times New Roman" w:cs="Times New Roman"/>
                <w:bCs/>
              </w:rPr>
              <w:t>statistic</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w:t>
            </w:r>
            <w:r w:rsidR="00712C10">
              <w:rPr>
                <w:rFonts w:ascii="Times New Roman" w:hAnsi="Times New Roman" w:cs="Times New Roman"/>
                <w:bCs/>
              </w:rPr>
              <w:t>Xem thống kê</w:t>
            </w:r>
            <w:r w:rsidRPr="005C5A04">
              <w:rPr>
                <w:rFonts w:ascii="Times New Roman" w:hAnsi="Times New Roman" w:cs="Times New Roman"/>
                <w:bCs/>
              </w:rPr>
              <w:t>”.</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w:t>
            </w:r>
            <w:r w:rsidR="00712C10">
              <w:rPr>
                <w:rFonts w:ascii="Times New Roman" w:hAnsi="Times New Roman" w:cs="Times New Roman"/>
              </w:rPr>
              <w:t>statistic</w:t>
            </w:r>
            <w:r w:rsidRPr="005C5A04">
              <w:rPr>
                <w:rFonts w:ascii="Times New Roman" w:hAnsi="Times New Roman" w:cs="Times New Roman"/>
              </w:rPr>
              <w:t xml:space="preserve">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712C10">
                  <w:pPr>
                    <w:snapToGrid w:val="0"/>
                    <w:spacing w:after="80"/>
                    <w:jc w:val="both"/>
                    <w:rPr>
                      <w:rFonts w:ascii="Times New Roman" w:hAnsi="Times New Roman" w:cs="Times New Roman"/>
                      <w:bCs/>
                    </w:rPr>
                  </w:pPr>
                  <w:r w:rsidRPr="005C5A04">
                    <w:rPr>
                      <w:rFonts w:ascii="Times New Roman" w:hAnsi="Times New Roman" w:cs="Times New Roman"/>
                      <w:bCs/>
                    </w:rPr>
                    <w:t xml:space="preserve">In the Home page, guest clicks “ </w:t>
                  </w:r>
                  <w:r w:rsidR="00712C10">
                    <w:rPr>
                      <w:rFonts w:ascii="Times New Roman" w:hAnsi="Times New Roman" w:cs="Times New Roman"/>
                      <w:bCs/>
                    </w:rPr>
                    <w:t>Xem thống kê</w:t>
                  </w:r>
                  <w:r w:rsidRPr="005C5A04">
                    <w:rPr>
                      <w:rFonts w:ascii="Times New Roman" w:hAnsi="Times New Roman" w:cs="Times New Roman"/>
                      <w:bCs/>
                    </w:rPr>
                    <w:t>”</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712C10">
                  <w:pPr>
                    <w:snapToGrid w:val="0"/>
                    <w:rPr>
                      <w:rFonts w:ascii="Times New Roman" w:hAnsi="Times New Roman" w:cs="Times New Roman"/>
                      <w:bCs/>
                    </w:rPr>
                  </w:pPr>
                  <w:r w:rsidRPr="005C5A04">
                    <w:rPr>
                      <w:rFonts w:ascii="Times New Roman" w:hAnsi="Times New Roman" w:cs="Times New Roman"/>
                      <w:bCs/>
                    </w:rPr>
                    <w:t xml:space="preserve">System will redirect to”View </w:t>
                  </w:r>
                  <w:r w:rsidR="00712C10">
                    <w:rPr>
                      <w:rFonts w:ascii="Times New Roman" w:hAnsi="Times New Roman" w:cs="Times New Roman"/>
                      <w:bCs/>
                    </w:rPr>
                    <w:t>Statistic</w:t>
                  </w:r>
                  <w:r w:rsidRPr="005C5A04">
                    <w:rPr>
                      <w:rFonts w:ascii="Times New Roman" w:hAnsi="Times New Roman" w:cs="Times New Roman"/>
                      <w:bCs/>
                    </w:rPr>
                    <w:t>” with all news in the web</w:t>
                  </w:r>
                </w:p>
              </w:tc>
            </w:tr>
            <w:tr w:rsidR="00712C10" w:rsidRPr="005C5A04" w:rsidTr="00445A84">
              <w:tc>
                <w:tcPr>
                  <w:tcW w:w="662" w:type="dxa"/>
                </w:tcPr>
                <w:p w:rsidR="00712C10" w:rsidRPr="005C5A04" w:rsidRDefault="00712C10" w:rsidP="00445A84">
                  <w:pPr>
                    <w:snapToGrid w:val="0"/>
                    <w:jc w:val="center"/>
                    <w:rPr>
                      <w:rFonts w:ascii="Times New Roman" w:hAnsi="Times New Roman" w:cs="Times New Roman"/>
                    </w:rPr>
                  </w:pPr>
                  <w:r>
                    <w:rPr>
                      <w:rFonts w:ascii="Times New Roman" w:hAnsi="Times New Roman" w:cs="Times New Roman"/>
                    </w:rPr>
                    <w:t>3.</w:t>
                  </w:r>
                </w:p>
              </w:tc>
              <w:tc>
                <w:tcPr>
                  <w:tcW w:w="3036" w:type="dxa"/>
                </w:tcPr>
                <w:p w:rsidR="00712C10" w:rsidRPr="005C5A04" w:rsidRDefault="00712C10" w:rsidP="00712C10">
                  <w:pPr>
                    <w:snapToGrid w:val="0"/>
                    <w:rPr>
                      <w:rFonts w:ascii="Times New Roman" w:hAnsi="Times New Roman" w:cs="Times New Roman"/>
                    </w:rPr>
                  </w:pPr>
                  <w:r w:rsidRPr="005C5A04">
                    <w:rPr>
                      <w:rFonts w:ascii="Times New Roman" w:hAnsi="Times New Roman" w:cs="Times New Roman"/>
                      <w:bCs/>
                    </w:rPr>
                    <w:t xml:space="preserve">In the </w:t>
                  </w:r>
                  <w:r>
                    <w:rPr>
                      <w:rFonts w:ascii="Times New Roman" w:hAnsi="Times New Roman" w:cs="Times New Roman"/>
                      <w:bCs/>
                    </w:rPr>
                    <w:t>View Statistic page</w:t>
                  </w:r>
                  <w:r w:rsidRPr="005C5A04">
                    <w:rPr>
                      <w:rFonts w:ascii="Times New Roman" w:hAnsi="Times New Roman" w:cs="Times New Roman"/>
                      <w:bCs/>
                    </w:rPr>
                    <w:t xml:space="preserve">, guest </w:t>
                  </w:r>
                  <w:r>
                    <w:rPr>
                      <w:rFonts w:ascii="Times New Roman" w:hAnsi="Times New Roman" w:cs="Times New Roman"/>
                      <w:bCs/>
                    </w:rPr>
                    <w:t>Chosse year to see this statistic</w:t>
                  </w:r>
                  <w:r w:rsidRPr="005C5A04">
                    <w:rPr>
                      <w:rFonts w:ascii="Times New Roman" w:hAnsi="Times New Roman" w:cs="Times New Roman"/>
                      <w:bCs/>
                    </w:rPr>
                    <w:t xml:space="preserve"> </w:t>
                  </w:r>
                </w:p>
              </w:tc>
              <w:tc>
                <w:tcPr>
                  <w:tcW w:w="3819" w:type="dxa"/>
                </w:tcPr>
                <w:p w:rsidR="00712C10" w:rsidRPr="005C5A04" w:rsidRDefault="00712C10" w:rsidP="00712C10">
                  <w:pPr>
                    <w:snapToGrid w:val="0"/>
                    <w:rPr>
                      <w:rFonts w:ascii="Times New Roman" w:hAnsi="Times New Roman" w:cs="Times New Roman"/>
                      <w:bCs/>
                    </w:rPr>
                  </w:pPr>
                </w:p>
              </w:tc>
            </w:tr>
            <w:tr w:rsidR="00712C10" w:rsidRPr="005C5A04" w:rsidTr="00445A84">
              <w:tc>
                <w:tcPr>
                  <w:tcW w:w="662" w:type="dxa"/>
                </w:tcPr>
                <w:p w:rsidR="00712C10" w:rsidRPr="005C5A04" w:rsidRDefault="00712C10" w:rsidP="00445A84">
                  <w:pPr>
                    <w:snapToGrid w:val="0"/>
                    <w:jc w:val="center"/>
                    <w:rPr>
                      <w:rFonts w:ascii="Times New Roman" w:hAnsi="Times New Roman" w:cs="Times New Roman"/>
                    </w:rPr>
                  </w:pPr>
                  <w:r>
                    <w:rPr>
                      <w:rFonts w:ascii="Times New Roman" w:hAnsi="Times New Roman" w:cs="Times New Roman"/>
                    </w:rPr>
                    <w:t>4.</w:t>
                  </w:r>
                </w:p>
              </w:tc>
              <w:tc>
                <w:tcPr>
                  <w:tcW w:w="3036" w:type="dxa"/>
                </w:tcPr>
                <w:p w:rsidR="00712C10" w:rsidRPr="005C5A04" w:rsidRDefault="00712C10" w:rsidP="00445A84">
                  <w:pPr>
                    <w:snapToGrid w:val="0"/>
                    <w:rPr>
                      <w:rFonts w:ascii="Times New Roman" w:hAnsi="Times New Roman" w:cs="Times New Roman"/>
                    </w:rPr>
                  </w:pPr>
                </w:p>
              </w:tc>
              <w:tc>
                <w:tcPr>
                  <w:tcW w:w="3819" w:type="dxa"/>
                </w:tcPr>
                <w:p w:rsidR="00712C10" w:rsidRPr="005C5A04" w:rsidRDefault="00712C10" w:rsidP="00712C10">
                  <w:pPr>
                    <w:snapToGrid w:val="0"/>
                    <w:rPr>
                      <w:rFonts w:ascii="Times New Roman" w:hAnsi="Times New Roman" w:cs="Times New Roman"/>
                      <w:bCs/>
                    </w:rPr>
                  </w:pPr>
                  <w:r>
                    <w:rPr>
                      <w:rFonts w:ascii="Times New Roman" w:hAnsi="Times New Roman" w:cs="Times New Roman"/>
                      <w:bCs/>
                    </w:rPr>
                    <w:t>The Map will display with all information of this year.</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00712C10">
              <w:rPr>
                <w:rFonts w:ascii="Times New Roman" w:hAnsi="Times New Roman" w:cs="Times New Roman"/>
                <w:b/>
                <w:bCs/>
              </w:rPr>
              <w:t>Guest must link to TSMT web</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586" w:name="_Toc388863252"/>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586"/>
    </w:p>
    <w:p w:rsidR="008F0342" w:rsidRDefault="00445A84" w:rsidP="008F0342">
      <w:r w:rsidRPr="005C5A04">
        <w:rPr>
          <w:rFonts w:ascii="Times New Roman" w:hAnsi="Times New Roman" w:cs="Times New Roman"/>
          <w:noProof/>
          <w:lang w:eastAsia="en-US"/>
        </w:rPr>
        <w:drawing>
          <wp:inline distT="0" distB="0" distL="0" distR="0" wp14:anchorId="34F70DA3" wp14:editId="04D2EFF3">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8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88">
          <w:tblGrid>
            <w:gridCol w:w="2854"/>
            <w:gridCol w:w="2713"/>
            <w:gridCol w:w="1274"/>
            <w:gridCol w:w="848"/>
            <w:gridCol w:w="2360"/>
          </w:tblGrid>
        </w:tblGridChange>
      </w:tblGrid>
      <w:tr w:rsidR="00445A84" w:rsidRPr="005C5A04" w:rsidTr="00445A84">
        <w:tc>
          <w:tcPr>
            <w:tcW w:w="5000" w:type="pct"/>
            <w:gridSpan w:val="5"/>
            <w:shd w:val="clear" w:color="auto" w:fill="F3F3F3"/>
            <w:tcPrChange w:id="589"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445A84">
        <w:tc>
          <w:tcPr>
            <w:tcW w:w="1420" w:type="pct"/>
            <w:shd w:val="clear" w:color="auto" w:fill="F3F3F3"/>
            <w:tcPrChange w:id="59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91"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Change w:id="592"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93"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del w:id="594" w:author="theirs" w:date="2014-05-21T13:58:00Z">
              <w:r w:rsidRPr="005C5A04">
                <w:rPr>
                  <w:rFonts w:ascii="Times New Roman" w:hAnsi="Times New Roman" w:cs="Times New Roman"/>
                </w:rPr>
                <w:delText>1</w:delText>
              </w:r>
            </w:del>
            <w:ins w:id="595"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445A84" w:rsidRPr="005C5A04" w:rsidTr="00445A84">
        <w:tc>
          <w:tcPr>
            <w:tcW w:w="1420" w:type="pct"/>
            <w:shd w:val="clear" w:color="auto" w:fill="F3F3F3"/>
            <w:tcPrChange w:id="59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97"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Change w:id="598"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99"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60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01" w:author="mine" w:date="2014-05-21T13:59:00Z">
              <w:tcPr>
                <w:tcW w:w="1350" w:type="pct"/>
              </w:tcPr>
            </w:tcPrChange>
          </w:tcPr>
          <w:p w:rsidR="00445A84" w:rsidRPr="005C5A04" w:rsidRDefault="000B26F9" w:rsidP="00445A84">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602"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03"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604" w:author="mine" w:date="2014-05-21T13:59:00Z">
            <w:trPr>
              <w:trHeight w:val="27"/>
            </w:trPr>
          </w:trPrChange>
        </w:trPr>
        <w:tc>
          <w:tcPr>
            <w:tcW w:w="5000" w:type="pct"/>
            <w:gridSpan w:val="5"/>
            <w:shd w:val="clear" w:color="auto" w:fill="FFFFFF"/>
            <w:tcPrChange w:id="605"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b/>
                <w:rPrChange w:id="606"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r w:rsidRPr="005C5A04">
              <w:rPr>
                <w:rFonts w:ascii="Times New Roman" w:hAnsi="Times New Roman"/>
                <w:b/>
                <w:rPrChange w:id="607" w:author="Tri Le Nguyen Huu" w:date="2014-05-21T13:59:00Z">
                  <w:rPr>
                    <w:rFonts w:ascii="Times New Roman" w:hAnsi="Times New Roman"/>
                  </w:rPr>
                </w:rPrChange>
              </w:rPr>
              <w:t>N/A</w:t>
            </w:r>
          </w:p>
          <w:p w:rsidR="00445A84" w:rsidRPr="005C5A04" w:rsidRDefault="00445A84" w:rsidP="00445A84">
            <w:pPr>
              <w:snapToGrid w:val="0"/>
              <w:spacing w:after="0" w:line="240" w:lineRule="auto"/>
              <w:jc w:val="both"/>
              <w:rPr>
                <w:del w:id="608"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609" w:author="Tri Le Nguyen Huu" w:date="2014-05-21T13:59:00Z">
                  <w:rPr>
                    <w:rFonts w:ascii="Times New Roman" w:hAnsi="Times New Roman"/>
                  </w:rPr>
                </w:rPrChange>
              </w:rPr>
              <w:t xml:space="preserve"> N/A</w:t>
            </w:r>
          </w:p>
          <w:p w:rsidR="00445A84" w:rsidRPr="005C5A04" w:rsidRDefault="00445A84">
            <w:pPr>
              <w:snapToGrid w:val="0"/>
              <w:spacing w:before="40" w:after="40" w:line="240" w:lineRule="auto"/>
              <w:jc w:val="both"/>
              <w:rPr>
                <w:rFonts w:ascii="Times New Roman" w:hAnsi="Times New Roman" w:cs="Times New Roman"/>
              </w:rPr>
              <w:pPrChange w:id="610" w:author="theirs" w:date="2014-05-21T13:59:00Z">
                <w:pPr>
                  <w:snapToGrid w:val="0"/>
                  <w:spacing w:before="40" w:after="40" w:line="240" w:lineRule="auto"/>
                  <w:ind w:left="780"/>
                  <w:jc w:val="both"/>
                </w:pPr>
              </w:pPrChange>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11" w:name="_Toc388863253"/>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11"/>
    </w:p>
    <w:p w:rsidR="002074DB" w:rsidRPr="002074DB" w:rsidRDefault="00A13C86" w:rsidP="002074DB">
      <w:r w:rsidRPr="005C5A04">
        <w:rPr>
          <w:rFonts w:ascii="Times New Roman" w:hAnsi="Times New Roman" w:cs="Times New Roman"/>
          <w:noProof/>
          <w:lang w:eastAsia="en-US"/>
        </w:rPr>
        <w:drawing>
          <wp:inline distT="0" distB="0" distL="0" distR="0" wp14:anchorId="2B4BE690" wp14:editId="19D8FF6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612" w:name="_Toc388863254"/>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612"/>
    </w:p>
    <w:p w:rsidR="008F0342" w:rsidRDefault="00A13C86" w:rsidP="008F0342">
      <w:r w:rsidRPr="005C5A04">
        <w:rPr>
          <w:rFonts w:ascii="Times New Roman" w:hAnsi="Times New Roman" w:cs="Times New Roman"/>
          <w:noProof/>
          <w:lang w:eastAsia="en-US"/>
        </w:rPr>
        <w:drawing>
          <wp:inline distT="0" distB="0" distL="0" distR="0" wp14:anchorId="34C9D048" wp14:editId="3D481BCB">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1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14">
          <w:tblGrid>
            <w:gridCol w:w="2854"/>
            <w:gridCol w:w="2713"/>
            <w:gridCol w:w="1274"/>
            <w:gridCol w:w="848"/>
            <w:gridCol w:w="2360"/>
          </w:tblGrid>
        </w:tblGridChange>
      </w:tblGrid>
      <w:tr w:rsidR="00A13C86" w:rsidRPr="005C5A04" w:rsidTr="00E87C4D">
        <w:tc>
          <w:tcPr>
            <w:tcW w:w="5000" w:type="pct"/>
            <w:gridSpan w:val="5"/>
            <w:shd w:val="clear" w:color="auto" w:fill="F3F3F3"/>
            <w:tcPrChange w:id="615"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E87C4D">
        <w:tc>
          <w:tcPr>
            <w:tcW w:w="1420" w:type="pct"/>
            <w:shd w:val="clear" w:color="auto" w:fill="F3F3F3"/>
            <w:tcPrChange w:id="616"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17"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Change w:id="618"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19" w:author="mine" w:date="2014-05-21T13:59:00Z">
              <w:tcPr>
                <w:tcW w:w="1174"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A13C86" w:rsidRPr="005C5A04" w:rsidTr="00E87C4D">
        <w:tc>
          <w:tcPr>
            <w:tcW w:w="1420" w:type="pct"/>
            <w:shd w:val="clear" w:color="auto" w:fill="F3F3F3"/>
            <w:tcPrChange w:id="620"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21" w:author="mine" w:date="2014-05-21T13:59:00Z">
              <w:tcPr>
                <w:tcW w:w="3580" w:type="pct"/>
                <w:gridSpan w:val="4"/>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Change w:id="622"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23"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24"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625" w:author="mine" w:date="2014-05-21T13:59:00Z">
              <w:tcPr>
                <w:tcW w:w="1350"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626"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27"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28" w:author="mine" w:date="2014-05-21T13:59:00Z">
            <w:trPr>
              <w:trHeight w:val="1030"/>
            </w:trPr>
          </w:trPrChange>
        </w:trPr>
        <w:tc>
          <w:tcPr>
            <w:tcW w:w="5000" w:type="pct"/>
            <w:gridSpan w:val="5"/>
            <w:shd w:val="clear" w:color="auto" w:fill="FFFFFF"/>
            <w:tcPrChange w:id="629"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3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09"/>
              <w:gridCol w:w="3847"/>
              <w:tblGridChange w:id="631">
                <w:tblGrid>
                  <w:gridCol w:w="667"/>
                  <w:gridCol w:w="3390"/>
                  <w:gridCol w:w="4273"/>
                </w:tblGrid>
              </w:tblGridChange>
            </w:tblGrid>
            <w:tr w:rsidR="00743708" w:rsidRPr="005C5A04" w:rsidTr="00E87C4D">
              <w:tc>
                <w:tcPr>
                  <w:tcW w:w="667" w:type="dxa"/>
                  <w:shd w:val="clear" w:color="auto" w:fill="D9D9D9" w:themeFill="background1" w:themeFillShade="D9"/>
                  <w:tcPrChange w:id="632"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33"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34"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35"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36"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637"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3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39"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40"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4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42"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643"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4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4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Change w:id="64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4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48"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49"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5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42"/>
              <w:gridCol w:w="3742"/>
              <w:tblGridChange w:id="651">
                <w:tblGrid>
                  <w:gridCol w:w="665"/>
                  <w:gridCol w:w="3587"/>
                  <w:gridCol w:w="4318"/>
                </w:tblGrid>
              </w:tblGridChange>
            </w:tblGrid>
            <w:tr w:rsidR="00743708"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5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53"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54"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55"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56"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lastRenderedPageBreak/>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57"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lastRenderedPageBreak/>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58"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59"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60"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661" w:name="_Toc388863255"/>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66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125F1915" wp14:editId="65520867">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62"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63">
          <w:tblGrid>
            <w:gridCol w:w="2854"/>
            <w:gridCol w:w="2713"/>
            <w:gridCol w:w="1274"/>
            <w:gridCol w:w="848"/>
            <w:gridCol w:w="2360"/>
          </w:tblGrid>
        </w:tblGridChange>
      </w:tblGrid>
      <w:tr w:rsidR="00A13C86" w:rsidRPr="005C5A04" w:rsidTr="00E87C4D">
        <w:tc>
          <w:tcPr>
            <w:tcW w:w="5000" w:type="pct"/>
            <w:gridSpan w:val="5"/>
            <w:shd w:val="clear" w:color="auto" w:fill="F3F3F3"/>
            <w:tcPrChange w:id="664"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E87C4D">
        <w:tc>
          <w:tcPr>
            <w:tcW w:w="1420" w:type="pct"/>
            <w:shd w:val="clear" w:color="auto" w:fill="F3F3F3"/>
            <w:tcPrChange w:id="665"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66"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Change w:id="667"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68" w:author="mine" w:date="2014-05-21T13:59:00Z">
              <w:tcPr>
                <w:tcW w:w="1174"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A13C86" w:rsidRPr="005C5A04" w:rsidTr="00E87C4D">
        <w:tc>
          <w:tcPr>
            <w:tcW w:w="1420" w:type="pct"/>
            <w:shd w:val="clear" w:color="auto" w:fill="F3F3F3"/>
            <w:tcPrChange w:id="669"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70" w:author="mine" w:date="2014-05-21T13:59:00Z">
              <w:tcPr>
                <w:tcW w:w="3580" w:type="pct"/>
                <w:gridSpan w:val="4"/>
              </w:tcPr>
            </w:tcPrChange>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Change w:id="671"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72"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73"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74" w:author="mine" w:date="2014-05-21T13:59:00Z">
              <w:tcPr>
                <w:tcW w:w="1350" w:type="pct"/>
              </w:tcPr>
            </w:tcPrChange>
          </w:tcPr>
          <w:p w:rsidR="00A13C86"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675"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76"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77" w:author="mine" w:date="2014-05-21T13:59:00Z">
            <w:trPr>
              <w:trHeight w:val="1030"/>
            </w:trPr>
          </w:trPrChange>
        </w:trPr>
        <w:tc>
          <w:tcPr>
            <w:tcW w:w="5000" w:type="pct"/>
            <w:gridSpan w:val="5"/>
            <w:shd w:val="clear" w:color="auto" w:fill="FFFFFF"/>
            <w:tcPrChange w:id="678"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7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21"/>
              <w:gridCol w:w="3835"/>
              <w:tblGridChange w:id="680">
                <w:tblGrid>
                  <w:gridCol w:w="667"/>
                  <w:gridCol w:w="3390"/>
                  <w:gridCol w:w="4273"/>
                </w:tblGrid>
              </w:tblGridChange>
            </w:tblGrid>
            <w:tr w:rsidR="00743708" w:rsidRPr="005C5A04" w:rsidTr="00E87C4D">
              <w:tc>
                <w:tcPr>
                  <w:tcW w:w="667" w:type="dxa"/>
                  <w:shd w:val="clear" w:color="auto" w:fill="D9D9D9" w:themeFill="background1" w:themeFillShade="D9"/>
                  <w:tcPrChange w:id="681"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82"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83"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8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68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Change w:id="68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8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88"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89"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90"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91"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692"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93"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94"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Change w:id="695"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96"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97"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98"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b/>
                <w:rPrChange w:id="699"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700" w:author="theirs" w:date="2014-05-21T13:58:00Z">
              <w:r w:rsidRPr="005C5A04">
                <w:rPr>
                  <w:rFonts w:ascii="Times New Roman" w:hAnsi="Times New Roman" w:cs="Times New Roman"/>
                  <w:b/>
                  <w:bCs/>
                </w:rPr>
                <w:delText>N/A</w:delText>
              </w:r>
            </w:del>
            <w:ins w:id="701" w:author="theirs" w:date="2014-05-21T13:58:00Z">
              <w:r w:rsidR="00743FB7">
                <w:rPr>
                  <w:rFonts w:ascii="Times New Roman" w:hAnsi="Times New Roman" w:cs="Times New Roman"/>
                  <w:bCs/>
                </w:rPr>
                <w:t>Manage University</w:t>
              </w:r>
            </w:ins>
          </w:p>
          <w:p w:rsidR="00A13C86" w:rsidRPr="005C5A04" w:rsidRDefault="00A13C86" w:rsidP="00E87C4D">
            <w:pPr>
              <w:snapToGrid w:val="0"/>
              <w:spacing w:after="0" w:line="240" w:lineRule="auto"/>
              <w:jc w:val="both"/>
              <w:rPr>
                <w:del w:id="702"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703" w:author="Tri Le Nguyen Huu" w:date="2014-05-21T13:59:00Z">
                  <w:rPr>
                    <w:rFonts w:ascii="Times New Roman" w:hAnsi="Times New Roman"/>
                  </w:rPr>
                </w:rPrChange>
              </w:rPr>
              <w:t xml:space="preserve"> </w:t>
            </w:r>
            <w:del w:id="704" w:author="theirs" w:date="2014-05-21T13:58:00Z">
              <w:r w:rsidRPr="005C5A04">
                <w:rPr>
                  <w:rFonts w:ascii="Times New Roman" w:hAnsi="Times New Roman" w:cs="Times New Roman"/>
                  <w:bCs/>
                </w:rPr>
                <w:delText>N/A</w:delText>
              </w:r>
            </w:del>
          </w:p>
          <w:p w:rsidR="00A13C86" w:rsidRPr="005C5A04" w:rsidRDefault="00743FB7">
            <w:pPr>
              <w:snapToGrid w:val="0"/>
              <w:spacing w:before="40" w:after="40" w:line="240" w:lineRule="auto"/>
              <w:jc w:val="both"/>
              <w:rPr>
                <w:rFonts w:ascii="Times New Roman" w:hAnsi="Times New Roman" w:cs="Times New Roman"/>
              </w:rPr>
              <w:pPrChange w:id="705" w:author="theirs" w:date="2014-05-21T13:59:00Z">
                <w:pPr>
                  <w:snapToGrid w:val="0"/>
                  <w:spacing w:before="40" w:after="40" w:line="240" w:lineRule="auto"/>
                  <w:ind w:left="780"/>
                  <w:jc w:val="both"/>
                </w:pPr>
              </w:pPrChange>
            </w:pPr>
            <w:ins w:id="706" w:author="theirs" w:date="2014-05-21T13:58:00Z">
              <w:r>
                <w:rPr>
                  <w:rFonts w:ascii="Times New Roman" w:hAnsi="Times New Roman" w:cs="Times New Roman"/>
                  <w:bCs/>
                </w:rPr>
                <w:t>TO edit university information , that univerity must exist in the system.</w:t>
              </w:r>
              <w:r w:rsidRPr="005C5A04">
                <w:rPr>
                  <w:rFonts w:ascii="Times New Roman" w:hAnsi="Times New Roman" w:cs="Times New Roman"/>
                </w:rPr>
                <w:t xml:space="preserve"> </w:t>
              </w:r>
            </w:ins>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07" w:name="_Toc388863256"/>
      <w:r>
        <w:rPr>
          <w:i w:val="0"/>
          <w:sz w:val="24"/>
          <w:szCs w:val="24"/>
        </w:rPr>
        <w:lastRenderedPageBreak/>
        <w:t>(Admin) Manage Examination</w:t>
      </w:r>
      <w:bookmarkEnd w:id="707"/>
    </w:p>
    <w:p w:rsidR="00A13C86" w:rsidRPr="00A13C86" w:rsidRDefault="00A13C86" w:rsidP="00A13C86">
      <w:r w:rsidRPr="005C5A04">
        <w:rPr>
          <w:rFonts w:ascii="Times New Roman" w:hAnsi="Times New Roman" w:cs="Times New Roman"/>
          <w:noProof/>
          <w:lang w:eastAsia="en-US"/>
        </w:rPr>
        <w:drawing>
          <wp:inline distT="0" distB="0" distL="0" distR="0" wp14:anchorId="17194617" wp14:editId="3FA29EB2">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08" w:name="_Toc388863257"/>
      <w:r>
        <w:rPr>
          <w:i w:val="0"/>
          <w:sz w:val="24"/>
          <w:szCs w:val="24"/>
        </w:rPr>
        <w:t>(Admin) Manage Examination – Add new examination</w:t>
      </w:r>
      <w:bookmarkEnd w:id="708"/>
    </w:p>
    <w:p w:rsidR="008F0342" w:rsidRDefault="00744F4E" w:rsidP="008F0342">
      <w:r w:rsidRPr="005C5A04">
        <w:rPr>
          <w:rFonts w:ascii="Times New Roman" w:hAnsi="Times New Roman" w:cs="Times New Roman"/>
          <w:noProof/>
          <w:lang w:eastAsia="en-US"/>
        </w:rPr>
        <w:drawing>
          <wp:inline distT="0" distB="0" distL="0" distR="0" wp14:anchorId="5CAEF14C" wp14:editId="3E6BDA42">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09"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10">
          <w:tblGrid>
            <w:gridCol w:w="2854"/>
            <w:gridCol w:w="2713"/>
            <w:gridCol w:w="1274"/>
            <w:gridCol w:w="848"/>
            <w:gridCol w:w="2360"/>
          </w:tblGrid>
        </w:tblGridChange>
      </w:tblGrid>
      <w:tr w:rsidR="00744F4E" w:rsidRPr="005C5A04" w:rsidTr="00E87C4D">
        <w:tc>
          <w:tcPr>
            <w:tcW w:w="5000" w:type="pct"/>
            <w:gridSpan w:val="5"/>
            <w:shd w:val="clear" w:color="auto" w:fill="F3F3F3"/>
            <w:tcPrChange w:id="711"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E87C4D">
        <w:tc>
          <w:tcPr>
            <w:tcW w:w="1420" w:type="pct"/>
            <w:shd w:val="clear" w:color="auto" w:fill="F3F3F3"/>
            <w:tcPrChange w:id="71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13"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Change w:id="714"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15" w:author="mine" w:date="2014-05-21T13:59:00Z">
              <w:tcPr>
                <w:tcW w:w="1174"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4F4E" w:rsidRPr="005C5A04" w:rsidTr="00E87C4D">
        <w:tc>
          <w:tcPr>
            <w:tcW w:w="1420" w:type="pct"/>
            <w:shd w:val="clear" w:color="auto" w:fill="F3F3F3"/>
            <w:tcPrChange w:id="71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17"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Change w:id="71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19"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2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21" w:author="mine" w:date="2014-05-21T13:59:00Z">
              <w:tcPr>
                <w:tcW w:w="1350"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722"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23"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Change w:id="724" w:author="mine" w:date="2014-05-21T13:59:00Z">
            <w:trPr>
              <w:trHeight w:val="1030"/>
            </w:trPr>
          </w:trPrChange>
        </w:trPr>
        <w:tc>
          <w:tcPr>
            <w:tcW w:w="5000" w:type="pct"/>
            <w:gridSpan w:val="5"/>
            <w:shd w:val="clear" w:color="auto" w:fill="FFFFFF"/>
            <w:tcPrChange w:id="725"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2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8"/>
              <w:gridCol w:w="3858"/>
              <w:tblGridChange w:id="727">
                <w:tblGrid>
                  <w:gridCol w:w="667"/>
                  <w:gridCol w:w="3390"/>
                  <w:gridCol w:w="4273"/>
                </w:tblGrid>
              </w:tblGridChange>
            </w:tblGrid>
            <w:tr w:rsidR="00743708" w:rsidRPr="005C5A04" w:rsidTr="00E87C4D">
              <w:tc>
                <w:tcPr>
                  <w:tcW w:w="667" w:type="dxa"/>
                  <w:shd w:val="clear" w:color="auto" w:fill="D9D9D9" w:themeFill="background1" w:themeFillShade="D9"/>
                  <w:tcPrChange w:id="728"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29"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30"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31"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32"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733"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34"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35"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36"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Change w:id="737"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38"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739"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40"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41"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Change w:id="742"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43"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744"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45"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4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70"/>
              <w:gridCol w:w="3715"/>
              <w:tblGridChange w:id="747">
                <w:tblGrid>
                  <w:gridCol w:w="670"/>
                  <w:gridCol w:w="3645"/>
                  <w:gridCol w:w="4402"/>
                </w:tblGrid>
              </w:tblGridChange>
            </w:tblGrid>
            <w:tr w:rsidR="00743708"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48"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49"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50"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1"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2"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3"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4"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5"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56"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57"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58"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59"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0"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1"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2"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 xml:space="preserve">Shows error message at end date: “Ngày kết thúc phải là ngày trong </w:t>
                  </w:r>
                  <w:r w:rsidRPr="005C5A04">
                    <w:rPr>
                      <w:rFonts w:ascii="Times New Roman" w:hAnsi="Times New Roman" w:cs="Times New Roman"/>
                    </w:rPr>
                    <w:lastRenderedPageBreak/>
                    <w:t>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3"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4"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65"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66" w:name="_Toc388863258"/>
      <w:r>
        <w:rPr>
          <w:i w:val="0"/>
          <w:sz w:val="24"/>
          <w:szCs w:val="24"/>
        </w:rPr>
        <w:t>(Admin) Manage Examination – Delete Examination</w:t>
      </w:r>
      <w:bookmarkEnd w:id="766"/>
    </w:p>
    <w:p w:rsidR="008F0342" w:rsidRDefault="00744F4E" w:rsidP="008F0342">
      <w:r w:rsidRPr="005C5A04">
        <w:rPr>
          <w:rFonts w:ascii="Times New Roman" w:hAnsi="Times New Roman" w:cs="Times New Roman"/>
          <w:noProof/>
          <w:lang w:eastAsia="en-US"/>
        </w:rPr>
        <w:drawing>
          <wp:inline distT="0" distB="0" distL="0" distR="0" wp14:anchorId="4AA0F429" wp14:editId="1BC3AF19">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6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68">
          <w:tblGrid>
            <w:gridCol w:w="2854"/>
            <w:gridCol w:w="2713"/>
            <w:gridCol w:w="1274"/>
            <w:gridCol w:w="848"/>
            <w:gridCol w:w="2360"/>
          </w:tblGrid>
        </w:tblGridChange>
      </w:tblGrid>
      <w:tr w:rsidR="00744F4E" w:rsidRPr="005C5A04" w:rsidTr="00E87C4D">
        <w:tc>
          <w:tcPr>
            <w:tcW w:w="5000" w:type="pct"/>
            <w:gridSpan w:val="5"/>
            <w:shd w:val="clear" w:color="auto" w:fill="F3F3F3"/>
            <w:tcPrChange w:id="769"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E87C4D">
        <w:tc>
          <w:tcPr>
            <w:tcW w:w="1420" w:type="pct"/>
            <w:shd w:val="clear" w:color="auto" w:fill="F3F3F3"/>
            <w:tcPrChange w:id="77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71"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Change w:id="772"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73" w:author="mine" w:date="2014-05-21T13:59:00Z">
              <w:tcPr>
                <w:tcW w:w="1174"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744F4E" w:rsidRPr="005C5A04" w:rsidTr="00E87C4D">
        <w:tc>
          <w:tcPr>
            <w:tcW w:w="1420" w:type="pct"/>
            <w:shd w:val="clear" w:color="auto" w:fill="F3F3F3"/>
            <w:tcPrChange w:id="77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75"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Change w:id="77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77"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7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79" w:author="mine" w:date="2014-05-21T13:59:00Z">
              <w:tcPr>
                <w:tcW w:w="1350" w:type="pct"/>
              </w:tcPr>
            </w:tcPrChange>
          </w:tcPr>
          <w:p w:rsidR="00744F4E"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780"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81"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Change w:id="782" w:author="mine" w:date="2014-05-21T13:59:00Z">
            <w:trPr>
              <w:trHeight w:val="1030"/>
            </w:trPr>
          </w:trPrChange>
        </w:trPr>
        <w:tc>
          <w:tcPr>
            <w:tcW w:w="5000" w:type="pct"/>
            <w:gridSpan w:val="5"/>
            <w:shd w:val="clear" w:color="auto" w:fill="FFFFFF"/>
            <w:tcPrChange w:id="783"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8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62"/>
              <w:gridCol w:w="3794"/>
              <w:tblGridChange w:id="785">
                <w:tblGrid>
                  <w:gridCol w:w="667"/>
                  <w:gridCol w:w="3390"/>
                  <w:gridCol w:w="4273"/>
                </w:tblGrid>
              </w:tblGridChange>
            </w:tblGrid>
            <w:tr w:rsidR="00743708" w:rsidRPr="005C5A04" w:rsidTr="00E87C4D">
              <w:tc>
                <w:tcPr>
                  <w:tcW w:w="667" w:type="dxa"/>
                  <w:shd w:val="clear" w:color="auto" w:fill="D9D9D9" w:themeFill="background1" w:themeFillShade="D9"/>
                  <w:tcPrChange w:id="786"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87"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88"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89"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790"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Change w:id="791"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92"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93"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94"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Change w:id="795"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96"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Change w:id="797"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98"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99"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800"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802">
                <w:tblGrid>
                  <w:gridCol w:w="599"/>
                  <w:gridCol w:w="670"/>
                  <w:gridCol w:w="2956"/>
                  <w:gridCol w:w="4492"/>
                </w:tblGrid>
              </w:tblGridChange>
            </w:tblGrid>
            <w:tr w:rsidR="00743708" w:rsidRPr="005C5A04" w:rsidTr="00E87C4D">
              <w:tc>
                <w:tcPr>
                  <w:tcW w:w="599" w:type="dxa"/>
                  <w:shd w:val="clear" w:color="auto" w:fill="D9D9D9" w:themeFill="background1" w:themeFillShade="D9"/>
                  <w:tcPrChange w:id="803" w:author="mine" w:date="2014-05-21T13:59:00Z">
                    <w:tcPr>
                      <w:tcW w:w="599"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804" w:author="mine" w:date="2014-05-21T13:59:00Z">
                    <w:tcPr>
                      <w:tcW w:w="67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805" w:author="mine" w:date="2014-05-21T13:59:00Z">
                    <w:tcPr>
                      <w:tcW w:w="2956"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806" w:author="mine" w:date="2014-05-21T13:59:00Z">
                    <w:tcPr>
                      <w:tcW w:w="4492"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Change w:id="807" w:author="mine" w:date="2014-05-21T13:59:00Z">
                    <w:tcPr>
                      <w:tcW w:w="599" w:type="dxa"/>
                      <w:vMerge w:val="restart"/>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Change w:id="808"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Change w:id="809" w:author="mine" w:date="2014-05-21T13:59:00Z">
                    <w:tcPr>
                      <w:tcW w:w="2956"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Change w:id="810" w:author="mine" w:date="2014-05-21T13:59:00Z">
                    <w:tcPr>
                      <w:tcW w:w="4492"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Change w:id="811" w:author="mine" w:date="2014-05-21T13:59:00Z">
                    <w:tcPr>
                      <w:tcW w:w="599" w:type="dxa"/>
                      <w:vMerge/>
                    </w:tcPr>
                  </w:tcPrChange>
                </w:tcPr>
                <w:p w:rsidR="00744F4E" w:rsidRPr="005C5A04" w:rsidRDefault="00744F4E" w:rsidP="00E87C4D">
                  <w:pPr>
                    <w:snapToGrid w:val="0"/>
                    <w:jc w:val="center"/>
                    <w:rPr>
                      <w:rFonts w:ascii="Times New Roman" w:hAnsi="Times New Roman" w:cs="Times New Roman"/>
                    </w:rPr>
                  </w:pPr>
                </w:p>
              </w:tc>
              <w:tc>
                <w:tcPr>
                  <w:tcW w:w="670" w:type="dxa"/>
                  <w:tcPrChange w:id="812"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Change w:id="813" w:author="mine" w:date="2014-05-21T13:59:00Z">
                    <w:tcPr>
                      <w:tcW w:w="2956" w:type="dxa"/>
                    </w:tcPr>
                  </w:tcPrChange>
                </w:tcPr>
                <w:p w:rsidR="00744F4E" w:rsidRPr="005C5A04" w:rsidRDefault="00744F4E" w:rsidP="00E87C4D">
                  <w:pPr>
                    <w:snapToGrid w:val="0"/>
                    <w:rPr>
                      <w:rFonts w:ascii="Times New Roman" w:hAnsi="Times New Roman" w:cs="Times New Roman"/>
                    </w:rPr>
                  </w:pPr>
                </w:p>
              </w:tc>
              <w:tc>
                <w:tcPr>
                  <w:tcW w:w="4492" w:type="dxa"/>
                  <w:tcPrChange w:id="814" w:author="mine" w:date="2014-05-21T13:59:00Z">
                    <w:tcPr>
                      <w:tcW w:w="4492"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815" w:name="_Toc388863259"/>
      <w:r>
        <w:rPr>
          <w:i w:val="0"/>
          <w:sz w:val="24"/>
          <w:szCs w:val="24"/>
        </w:rPr>
        <w:t>(Admin) Manage University Examination – Add new university examination</w:t>
      </w:r>
      <w:bookmarkEnd w:id="81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3D2122A1" wp14:editId="3B3A5E71">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16"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817">
          <w:tblGrid>
            <w:gridCol w:w="2854"/>
            <w:gridCol w:w="2713"/>
            <w:gridCol w:w="1274"/>
            <w:gridCol w:w="848"/>
            <w:gridCol w:w="2360"/>
          </w:tblGrid>
        </w:tblGridChange>
      </w:tblGrid>
      <w:tr w:rsidR="008B28EF" w:rsidRPr="005C5A04" w:rsidTr="00E87C4D">
        <w:tc>
          <w:tcPr>
            <w:tcW w:w="5000" w:type="pct"/>
            <w:gridSpan w:val="5"/>
            <w:shd w:val="clear" w:color="auto" w:fill="F3F3F3"/>
            <w:tcPrChange w:id="818" w:author="mine" w:date="2014-05-21T13:59:00Z">
              <w:tcPr>
                <w:tcW w:w="5000" w:type="pct"/>
                <w:gridSpan w:val="5"/>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E87C4D">
        <w:tc>
          <w:tcPr>
            <w:tcW w:w="1420" w:type="pct"/>
            <w:shd w:val="clear" w:color="auto" w:fill="F3F3F3"/>
            <w:tcPrChange w:id="819"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820"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Change w:id="821" w:author="mine" w:date="2014-05-21T13:59:00Z">
              <w:tcPr>
                <w:tcW w:w="1056" w:type="pct"/>
                <w:gridSpan w:val="2"/>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822" w:author="mine" w:date="2014-05-21T13:59:00Z">
              <w:tcPr>
                <w:tcW w:w="1174" w:type="pct"/>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8B28EF" w:rsidRPr="005C5A04" w:rsidTr="00E87C4D">
        <w:tc>
          <w:tcPr>
            <w:tcW w:w="1420" w:type="pct"/>
            <w:shd w:val="clear" w:color="auto" w:fill="F3F3F3"/>
            <w:tcPrChange w:id="823"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824" w:author="mine" w:date="2014-05-21T13:59:00Z">
              <w:tcPr>
                <w:tcW w:w="3580" w:type="pct"/>
                <w:gridSpan w:val="4"/>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Change w:id="825"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826" w:author="mine" w:date="2014-05-21T13:59:00Z">
              <w:tcPr>
                <w:tcW w:w="3580" w:type="pct"/>
                <w:gridSpan w:val="4"/>
              </w:tcPr>
            </w:tcPrChange>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827"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828" w:author="mine" w:date="2014-05-21T13:59:00Z">
              <w:tcPr>
                <w:tcW w:w="1350" w:type="pct"/>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829" w:author="mine" w:date="2014-05-21T13:59:00Z">
              <w:tcPr>
                <w:tcW w:w="634"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830" w:author="mine" w:date="2014-05-21T13:59:00Z">
              <w:tcPr>
                <w:tcW w:w="1596" w:type="pct"/>
                <w:gridSpan w:val="2"/>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Change w:id="831" w:author="mine" w:date="2014-05-21T13:59:00Z">
            <w:trPr>
              <w:trHeight w:val="1030"/>
            </w:trPr>
          </w:trPrChange>
        </w:trPr>
        <w:tc>
          <w:tcPr>
            <w:tcW w:w="5000" w:type="pct"/>
            <w:gridSpan w:val="5"/>
            <w:shd w:val="clear" w:color="auto" w:fill="FFFFFF"/>
            <w:tcPrChange w:id="832" w:author="mine" w:date="2014-05-21T13:59:00Z">
              <w:tcPr>
                <w:tcW w:w="5000" w:type="pct"/>
                <w:gridSpan w:val="5"/>
                <w:shd w:val="clear" w:color="auto" w:fill="FFFFFF"/>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3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5"/>
              <w:gridCol w:w="3861"/>
              <w:tblGridChange w:id="834">
                <w:tblGrid>
                  <w:gridCol w:w="667"/>
                  <w:gridCol w:w="3390"/>
                  <w:gridCol w:w="4273"/>
                </w:tblGrid>
              </w:tblGridChange>
            </w:tblGrid>
            <w:tr w:rsidR="00743708" w:rsidRPr="005C5A04" w:rsidTr="00E87C4D">
              <w:tc>
                <w:tcPr>
                  <w:tcW w:w="667" w:type="dxa"/>
                  <w:shd w:val="clear" w:color="auto" w:fill="D9D9D9" w:themeFill="background1" w:themeFillShade="D9"/>
                  <w:tcPrChange w:id="835" w:author="mine" w:date="2014-05-21T13:59:00Z">
                    <w:tcPr>
                      <w:tcW w:w="667"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836" w:author="mine" w:date="2014-05-21T13:59:00Z">
                    <w:tcPr>
                      <w:tcW w:w="3390"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837" w:author="mine" w:date="2014-05-21T13:59:00Z">
                    <w:tcPr>
                      <w:tcW w:w="4273"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Change w:id="838"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839"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Change w:id="840"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41"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842"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43"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Change w:id="844"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845"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Change w:id="846"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47"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848"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Change w:id="849"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50"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851"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52"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5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1"/>
              <w:gridCol w:w="3166"/>
              <w:gridCol w:w="3720"/>
              <w:tblGridChange w:id="854">
                <w:tblGrid>
                  <w:gridCol w:w="657"/>
                  <w:gridCol w:w="3493"/>
                  <w:gridCol w:w="4180"/>
                </w:tblGrid>
              </w:tblGridChange>
            </w:tblGrid>
            <w:tr w:rsidR="00743708"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55"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56"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57"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58"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59"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lastRenderedPageBreak/>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60"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ins w:id="861" w:author="theirs" w:date="2014-05-21T13:58:00Z">
              <w:r w:rsidR="00893DFF">
                <w:rPr>
                  <w:rFonts w:ascii="Times New Roman" w:hAnsi="Times New Roman" w:cs="Times New Roman"/>
                  <w:bCs/>
                </w:rPr>
                <w:t xml:space="preserve">university </w:t>
              </w:r>
            </w:ins>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862" w:name="_Toc388863260"/>
      <w:r>
        <w:rPr>
          <w:i w:val="0"/>
          <w:sz w:val="24"/>
          <w:szCs w:val="24"/>
        </w:rPr>
        <w:lastRenderedPageBreak/>
        <w:t>(Charity) Manage Charity Exam</w:t>
      </w:r>
      <w:bookmarkEnd w:id="862"/>
    </w:p>
    <w:p w:rsidR="008B28EF" w:rsidRPr="008B28EF" w:rsidRDefault="008B28EF" w:rsidP="008B28EF">
      <w:r w:rsidRPr="005C5A04">
        <w:rPr>
          <w:rFonts w:ascii="Times New Roman" w:hAnsi="Times New Roman" w:cs="Times New Roman"/>
          <w:noProof/>
          <w:lang w:eastAsia="en-US"/>
        </w:rPr>
        <w:drawing>
          <wp:inline distT="0" distB="0" distL="0" distR="0" wp14:anchorId="4945FABA" wp14:editId="1CB09E12">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63" w:name="_Toc388863261"/>
      <w:r>
        <w:rPr>
          <w:i w:val="0"/>
          <w:sz w:val="24"/>
          <w:szCs w:val="24"/>
        </w:rPr>
        <w:t>(Charity) Manage Charity Exam – Add charity exam</w:t>
      </w:r>
      <w:bookmarkEnd w:id="863"/>
    </w:p>
    <w:p w:rsidR="008B28EF" w:rsidRDefault="008B28EF" w:rsidP="008B28EF">
      <w:r w:rsidRPr="005C5A04">
        <w:rPr>
          <w:rFonts w:ascii="Times New Roman" w:hAnsi="Times New Roman" w:cs="Times New Roman"/>
          <w:noProof/>
          <w:lang w:eastAsia="en-US"/>
        </w:rPr>
        <w:drawing>
          <wp:inline distT="0" distB="0" distL="0" distR="0" wp14:anchorId="3EACCC9D" wp14:editId="06328618">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64"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80"/>
        <w:gridCol w:w="2329"/>
        <w:gridCol w:w="1089"/>
        <w:gridCol w:w="717"/>
        <w:gridCol w:w="2022"/>
        <w:tblGridChange w:id="865">
          <w:tblGrid>
            <w:gridCol w:w="2802"/>
            <w:gridCol w:w="2741"/>
            <w:gridCol w:w="1282"/>
            <w:gridCol w:w="844"/>
            <w:gridCol w:w="2380"/>
          </w:tblGrid>
        </w:tblGridChange>
      </w:tblGrid>
      <w:tr w:rsidR="008B28EF" w:rsidRPr="005C5A04" w:rsidTr="00E87C4D">
        <w:trPr>
          <w:trHeight w:val="121"/>
          <w:trPrChange w:id="866" w:author="mine" w:date="2014-05-21T13:59:00Z">
            <w:trPr>
              <w:trHeight w:val="121"/>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7"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E87C4D">
        <w:trPr>
          <w:trHeight w:val="237"/>
          <w:trPrChange w:id="868" w:author="mine" w:date="2014-05-21T13:59:00Z">
            <w:trPr>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9"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2" w:author="mine" w:date="2014-05-21T13:59:00Z">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8B28EF" w:rsidRPr="005C5A04" w:rsidTr="00E87C4D">
        <w:trPr>
          <w:trHeight w:val="121"/>
          <w:trPrChange w:id="873"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4"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5"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Change w:id="876"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7"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8"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rPr>
          <w:trHeight w:val="121"/>
          <w:trPrChange w:id="879"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0"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3" w:author="mine" w:date="2014-05-21T13:59:00Z">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Change w:id="884" w:author="mine" w:date="2014-05-21T13:59:00Z">
            <w:trPr>
              <w:trHeight w:val="1413"/>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Change w:id="885"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8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87" w:author="theirs" w:date="2014-05-21T13:58:00Z">
              <w:r w:rsidRPr="005C5A04">
                <w:rPr>
                  <w:rFonts w:ascii="Times New Roman" w:hAnsi="Times New Roman" w:cs="Times New Roman"/>
                  <w:b/>
                  <w:bCs/>
                </w:rPr>
                <w:delText>N/A</w:delText>
              </w:r>
            </w:del>
            <w:ins w:id="888"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89"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ins>
          </w:p>
        </w:tc>
      </w:tr>
    </w:tbl>
    <w:p w:rsidR="008B28EF" w:rsidRDefault="008B28EF" w:rsidP="008B28EF">
      <w:pPr>
        <w:pStyle w:val="Heading4"/>
        <w:numPr>
          <w:ilvl w:val="0"/>
          <w:numId w:val="60"/>
        </w:numPr>
        <w:ind w:left="1710"/>
        <w:rPr>
          <w:i w:val="0"/>
          <w:sz w:val="24"/>
          <w:szCs w:val="24"/>
        </w:rPr>
      </w:pPr>
      <w:bookmarkStart w:id="890" w:name="_Toc388863262"/>
      <w:r>
        <w:rPr>
          <w:i w:val="0"/>
          <w:sz w:val="24"/>
          <w:szCs w:val="24"/>
        </w:rPr>
        <w:lastRenderedPageBreak/>
        <w:t>(Charity) Manage Charity Exam – Edit Charity Exam</w:t>
      </w:r>
      <w:bookmarkEnd w:id="890"/>
    </w:p>
    <w:p w:rsidR="008B28EF" w:rsidRDefault="008B28EF" w:rsidP="008B28EF">
      <w:r w:rsidRPr="005C5A04">
        <w:rPr>
          <w:rFonts w:ascii="Times New Roman" w:hAnsi="Times New Roman" w:cs="Times New Roman"/>
          <w:noProof/>
          <w:lang w:eastAsia="en-US"/>
        </w:rPr>
        <w:drawing>
          <wp:inline distT="0" distB="0" distL="0" distR="0" wp14:anchorId="622EB5D3" wp14:editId="350248ED">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91">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9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7"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89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90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05" w:author="theirs" w:date="2014-05-21T13:58:00Z">
              <w:r w:rsidRPr="005C5A04">
                <w:rPr>
                  <w:rFonts w:ascii="Times New Roman" w:hAnsi="Times New Roman" w:cs="Times New Roman"/>
                  <w:b/>
                  <w:bCs/>
                </w:rPr>
                <w:delText>N/A</w:delText>
              </w:r>
            </w:del>
            <w:ins w:id="906"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907" w:author="theirs" w:date="2014-05-21T13:58:00Z">
              <w:r w:rsidRPr="005C5A04">
                <w:rPr>
                  <w:rFonts w:ascii="Times New Roman" w:hAnsi="Times New Roman" w:cs="Times New Roman"/>
                  <w:b/>
                  <w:bCs/>
                </w:rPr>
                <w:t>Business Rules:</w:t>
              </w:r>
              <w:r>
                <w:rPr>
                  <w:rFonts w:ascii="Times New Roman" w:hAnsi="Times New Roman" w:cs="Times New Roman"/>
                  <w:bCs/>
                </w:rPr>
                <w:t xml:space="preserve"> This Exam has existed.</w:t>
              </w:r>
            </w:ins>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908" w:name="_Toc388863263"/>
      <w:r>
        <w:rPr>
          <w:i w:val="0"/>
          <w:sz w:val="24"/>
          <w:szCs w:val="24"/>
        </w:rPr>
        <w:t>(Charity) Manage Car Charity</w:t>
      </w:r>
      <w:bookmarkEnd w:id="908"/>
    </w:p>
    <w:p w:rsidR="008B28EF" w:rsidRPr="008B28EF" w:rsidRDefault="008B28EF" w:rsidP="008B28EF">
      <w:r w:rsidRPr="005C5A04">
        <w:rPr>
          <w:rFonts w:ascii="Times New Roman" w:hAnsi="Times New Roman" w:cs="Times New Roman"/>
          <w:noProof/>
          <w:lang w:eastAsia="en-US"/>
        </w:rPr>
        <w:drawing>
          <wp:inline distT="0" distB="0" distL="0" distR="0" wp14:anchorId="1549951F" wp14:editId="42EA8EF1">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909" w:name="_Toc388863264"/>
      <w:r>
        <w:rPr>
          <w:i w:val="0"/>
          <w:sz w:val="24"/>
          <w:szCs w:val="24"/>
        </w:rPr>
        <w:lastRenderedPageBreak/>
        <w:t>(Charity) Manage Car Charity – Add car</w:t>
      </w:r>
      <w:bookmarkEnd w:id="909"/>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3B7A94BC" wp14:editId="68A8BA53">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10">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1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1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ins w:id="92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24" w:author="theirs" w:date="2014-05-21T13:58:00Z">
              <w:r w:rsidRPr="005C5A04">
                <w:rPr>
                  <w:rFonts w:ascii="Times New Roman" w:hAnsi="Times New Roman" w:cs="Times New Roman"/>
                  <w:b/>
                  <w:bCs/>
                </w:rPr>
                <w:delText>N/A</w:delText>
              </w:r>
            </w:del>
            <w:ins w:id="925" w:author="theirs" w:date="2014-05-21T13:58:00Z">
              <w:r w:rsidR="0084532E">
                <w:rPr>
                  <w:rFonts w:ascii="Times New Roman" w:hAnsi="Times New Roman" w:cs="Times New Roman"/>
                  <w:bCs/>
                </w:rPr>
                <w:t>Manage Car Charity</w:t>
              </w:r>
            </w:ins>
          </w:p>
          <w:p w:rsidR="008B28EF" w:rsidRPr="005C5A04" w:rsidRDefault="0084532E" w:rsidP="00E87C4D">
            <w:pPr>
              <w:snapToGrid w:val="0"/>
              <w:spacing w:after="0" w:line="240" w:lineRule="auto"/>
              <w:jc w:val="both"/>
              <w:rPr>
                <w:rFonts w:ascii="Times New Roman" w:hAnsi="Times New Roman" w:cs="Times New Roman"/>
                <w:b/>
                <w:bCs/>
              </w:rPr>
            </w:pPr>
            <w:ins w:id="926"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ins>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927" w:name="_Toc388863265"/>
      <w:r>
        <w:rPr>
          <w:i w:val="0"/>
          <w:sz w:val="24"/>
          <w:szCs w:val="24"/>
        </w:rPr>
        <w:lastRenderedPageBreak/>
        <w:t>(Charity) Manage Car Charity – Edit car</w:t>
      </w:r>
      <w:bookmarkEnd w:id="927"/>
    </w:p>
    <w:p w:rsidR="008B28EF" w:rsidRDefault="008B28EF" w:rsidP="008B28EF">
      <w:r w:rsidRPr="005C5A04">
        <w:rPr>
          <w:rFonts w:ascii="Times New Roman" w:hAnsi="Times New Roman" w:cs="Times New Roman"/>
          <w:noProof/>
          <w:lang w:eastAsia="en-US"/>
        </w:rPr>
        <w:drawing>
          <wp:inline distT="0" distB="0" distL="0" distR="0" wp14:anchorId="771C4A2F" wp14:editId="1356F406">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28">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3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3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pPr>
              <w:snapToGrid w:val="0"/>
              <w:spacing w:after="0" w:line="240" w:lineRule="auto"/>
              <w:jc w:val="both"/>
              <w:rPr>
                <w:rFonts w:ascii="Times New Roman" w:hAnsi="Times New Roman" w:cs="Times New Roman"/>
              </w:rPr>
              <w:pPrChange w:id="941" w:author="theirs" w:date="2014-05-21T13:59:00Z">
                <w:pPr>
                  <w:snapToGrid w:val="0"/>
                  <w:spacing w:after="0" w:line="240" w:lineRule="auto"/>
                  <w:ind w:left="780"/>
                  <w:jc w:val="both"/>
                </w:pPr>
              </w:pPrChange>
            </w:pPr>
          </w:p>
          <w:p w:rsidR="008B28EF" w:rsidRPr="005C5A04" w:rsidRDefault="008B28EF" w:rsidP="00E87C4D">
            <w:pPr>
              <w:snapToGrid w:val="0"/>
              <w:spacing w:after="0" w:line="240" w:lineRule="auto"/>
              <w:ind w:left="780"/>
              <w:jc w:val="both"/>
              <w:rPr>
                <w:del w:id="942" w:author="theirs" w:date="2014-05-21T13:58:00Z"/>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4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44" w:author="theirs" w:date="2014-05-21T13:58:00Z">
              <w:r w:rsidRPr="005C5A04">
                <w:rPr>
                  <w:rFonts w:ascii="Times New Roman" w:hAnsi="Times New Roman" w:cs="Times New Roman"/>
                  <w:b/>
                  <w:bCs/>
                </w:rPr>
                <w:delText>N/A</w:delText>
              </w:r>
            </w:del>
            <w:ins w:id="945" w:author="theirs" w:date="2014-05-21T13:58:00Z">
              <w:r w:rsidR="00A37FF0">
                <w:rPr>
                  <w:rFonts w:ascii="Times New Roman" w:hAnsi="Times New Roman" w:cs="Times New Roman"/>
                  <w:bCs/>
                </w:rPr>
                <w:t>Manage Charity</w:t>
              </w:r>
            </w:ins>
          </w:p>
          <w:p w:rsidR="008B28EF" w:rsidRPr="005C5A04" w:rsidRDefault="00A37FF0" w:rsidP="00E87C4D">
            <w:pPr>
              <w:snapToGrid w:val="0"/>
              <w:spacing w:after="0" w:line="240" w:lineRule="auto"/>
              <w:jc w:val="both"/>
              <w:rPr>
                <w:rFonts w:ascii="Times New Roman" w:hAnsi="Times New Roman" w:cs="Times New Roman"/>
                <w:b/>
                <w:bCs/>
              </w:rPr>
            </w:pPr>
            <w:ins w:id="946" w:author="theirs" w:date="2014-05-21T13:58:00Z">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ins>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47" w:name="_Toc388863266"/>
      <w:r>
        <w:rPr>
          <w:i w:val="0"/>
          <w:sz w:val="24"/>
          <w:szCs w:val="24"/>
        </w:rPr>
        <w:lastRenderedPageBreak/>
        <w:t>(Charity) Manage Car Charity – Assign Car</w:t>
      </w:r>
      <w:bookmarkEnd w:id="947"/>
    </w:p>
    <w:p w:rsidR="008B28EF" w:rsidRDefault="008B28EF" w:rsidP="008B28EF">
      <w:r w:rsidRPr="005C5A04">
        <w:rPr>
          <w:rFonts w:ascii="Times New Roman" w:hAnsi="Times New Roman" w:cs="Times New Roman"/>
          <w:noProof/>
          <w:lang w:eastAsia="en-US"/>
        </w:rPr>
        <w:drawing>
          <wp:inline distT="0" distB="0" distL="0" distR="0" wp14:anchorId="6EE2DB64" wp14:editId="10078D2F">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48">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4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5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5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61"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62" w:author="theirs" w:date="2014-05-21T13:58:00Z">
              <w:r w:rsidRPr="005C5A04">
                <w:rPr>
                  <w:rFonts w:ascii="Times New Roman" w:hAnsi="Times New Roman" w:cs="Times New Roman"/>
                  <w:b/>
                  <w:bCs/>
                </w:rPr>
                <w:delText>N/A</w:delText>
              </w:r>
            </w:del>
            <w:ins w:id="963" w:author="theirs" w:date="2014-05-21T13:58:00Z">
              <w:r w:rsidR="00A37FF0">
                <w:rPr>
                  <w:rFonts w:ascii="Times New Roman" w:hAnsi="Times New Roman" w:cs="Times New Roman"/>
                  <w:bCs/>
                </w:rPr>
                <w:t>Manage Charity</w:t>
              </w:r>
            </w:ins>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64" w:name="_Toc388863267"/>
      <w:r>
        <w:rPr>
          <w:i w:val="0"/>
          <w:sz w:val="24"/>
          <w:szCs w:val="24"/>
        </w:rPr>
        <w:t>(Charity) Manage Car Charity – Choose Car For Charity Exam</w:t>
      </w:r>
      <w:bookmarkEnd w:id="964"/>
    </w:p>
    <w:p w:rsidR="008B28EF" w:rsidRDefault="008B28EF" w:rsidP="008B28EF">
      <w:r w:rsidRPr="005C5A04">
        <w:rPr>
          <w:rFonts w:ascii="Times New Roman" w:hAnsi="Times New Roman" w:cs="Times New Roman"/>
          <w:noProof/>
          <w:lang w:eastAsia="en-US"/>
        </w:rPr>
        <w:drawing>
          <wp:inline distT="0" distB="0" distL="0" distR="0" wp14:anchorId="014BDFCF" wp14:editId="56D5A605">
            <wp:extent cx="5223641" cy="1239345"/>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027"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65">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6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7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ins w:id="97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79" w:author="theirs" w:date="2014-05-21T13:58:00Z">
              <w:r w:rsidRPr="005C5A04">
                <w:rPr>
                  <w:rFonts w:ascii="Times New Roman" w:hAnsi="Times New Roman" w:cs="Times New Roman"/>
                  <w:b/>
                  <w:bCs/>
                </w:rPr>
                <w:delText>N/A</w:delText>
              </w:r>
            </w:del>
            <w:ins w:id="980" w:author="theirs" w:date="2014-05-21T13:58:00Z">
              <w:r w:rsidR="00A37FF0">
                <w:rPr>
                  <w:rFonts w:ascii="Times New Roman" w:hAnsi="Times New Roman" w:cs="Times New Roman"/>
                  <w:bCs/>
                </w:rPr>
                <w:t>Manage Car  Charity</w:t>
              </w:r>
            </w:ins>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981" w:name="_Toc388863268"/>
      <w:r>
        <w:rPr>
          <w:i w:val="0"/>
          <w:sz w:val="24"/>
          <w:szCs w:val="24"/>
        </w:rPr>
        <w:t>(Charity) Manage Car Charity – View Car Of Charity</w:t>
      </w:r>
      <w:bookmarkEnd w:id="981"/>
    </w:p>
    <w:p w:rsidR="00E87C4D" w:rsidRDefault="00E87C4D" w:rsidP="00E87C4D">
      <w:r w:rsidRPr="005C5A04">
        <w:rPr>
          <w:rFonts w:ascii="Times New Roman" w:hAnsi="Times New Roman" w:cs="Times New Roman"/>
          <w:noProof/>
          <w:lang w:eastAsia="en-US"/>
        </w:rPr>
        <w:drawing>
          <wp:inline distT="0" distB="0" distL="0" distR="0" wp14:anchorId="043C3FF2" wp14:editId="166DE1BC">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82">
          <w:tblGrid>
            <w:gridCol w:w="35"/>
            <w:gridCol w:w="2345"/>
            <w:gridCol w:w="457"/>
            <w:gridCol w:w="2741"/>
            <w:gridCol w:w="1282"/>
            <w:gridCol w:w="844"/>
            <w:gridCol w:w="833"/>
            <w:gridCol w:w="1547"/>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8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9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0B26F9" w:rsidP="00E87C4D">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ins w:id="9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96" w:author="theirs" w:date="2014-05-21T13:58:00Z">
              <w:r w:rsidRPr="005C5A04">
                <w:rPr>
                  <w:rFonts w:ascii="Times New Roman" w:hAnsi="Times New Roman" w:cs="Times New Roman"/>
                  <w:b/>
                  <w:bCs/>
                </w:rPr>
                <w:delText>N/A</w:delText>
              </w:r>
            </w:del>
            <w:ins w:id="997" w:author="theirs" w:date="2014-05-21T13:58:00Z">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ins>
          </w:p>
          <w:p w:rsidR="00E87C4D" w:rsidRPr="005C5A04" w:rsidRDefault="00CC0C03" w:rsidP="00E87C4D">
            <w:pPr>
              <w:snapToGrid w:val="0"/>
              <w:spacing w:after="0" w:line="240" w:lineRule="auto"/>
              <w:jc w:val="both"/>
              <w:rPr>
                <w:rFonts w:ascii="Times New Roman" w:hAnsi="Times New Roman" w:cs="Times New Roman"/>
                <w:b/>
                <w:bCs/>
              </w:rPr>
            </w:pPr>
            <w:ins w:id="998"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ins>
          </w:p>
        </w:tc>
      </w:tr>
    </w:tbl>
    <w:p w:rsidR="008B28EF" w:rsidRDefault="00532F75" w:rsidP="008B28EF">
      <w:pPr>
        <w:pStyle w:val="Heading4"/>
        <w:numPr>
          <w:ilvl w:val="0"/>
          <w:numId w:val="60"/>
        </w:numPr>
        <w:ind w:left="1710"/>
        <w:rPr>
          <w:i w:val="0"/>
          <w:sz w:val="24"/>
          <w:szCs w:val="24"/>
        </w:rPr>
      </w:pPr>
      <w:bookmarkStart w:id="999" w:name="_Toc388863269"/>
      <w:r>
        <w:rPr>
          <w:i w:val="0"/>
          <w:sz w:val="24"/>
          <w:szCs w:val="24"/>
        </w:rPr>
        <w:lastRenderedPageBreak/>
        <w:t>(Charity) Manage Car Charity – Delete Car</w:t>
      </w:r>
      <w:bookmarkEnd w:id="999"/>
    </w:p>
    <w:p w:rsidR="00532F75" w:rsidRDefault="00532F75" w:rsidP="00532F75">
      <w:r w:rsidRPr="005C5A04">
        <w:rPr>
          <w:rFonts w:ascii="Times New Roman" w:hAnsi="Times New Roman" w:cs="Times New Roman"/>
          <w:noProof/>
          <w:lang w:eastAsia="en-US"/>
        </w:rPr>
        <w:drawing>
          <wp:inline distT="0" distB="0" distL="0" distR="0" wp14:anchorId="21CCC748" wp14:editId="4805E854">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00">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0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0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ins w:id="101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14" w:author="theirs" w:date="2014-05-21T13:58:00Z">
              <w:r w:rsidRPr="005C5A04">
                <w:rPr>
                  <w:rFonts w:ascii="Times New Roman" w:hAnsi="Times New Roman" w:cs="Times New Roman"/>
                  <w:b/>
                  <w:bCs/>
                </w:rPr>
                <w:delText>N/A</w:delText>
              </w:r>
            </w:del>
            <w:ins w:id="1015" w:author="theirs" w:date="2014-05-21T13:58:00Z">
              <w:r w:rsidR="00195519">
                <w:rPr>
                  <w:rFonts w:ascii="Times New Roman" w:hAnsi="Times New Roman" w:cs="Times New Roman"/>
                  <w:bCs/>
                </w:rPr>
                <w:t>Manage Charity</w:t>
              </w:r>
            </w:ins>
          </w:p>
          <w:p w:rsidR="00532F75" w:rsidRPr="005C5A04" w:rsidRDefault="00195519" w:rsidP="00E30332">
            <w:pPr>
              <w:snapToGrid w:val="0"/>
              <w:spacing w:after="0" w:line="240" w:lineRule="auto"/>
              <w:jc w:val="both"/>
              <w:rPr>
                <w:rFonts w:ascii="Times New Roman" w:hAnsi="Times New Roman" w:cs="Times New Roman"/>
                <w:b/>
                <w:bCs/>
              </w:rPr>
            </w:pPr>
            <w:ins w:id="1016" w:author="theirs" w:date="2014-05-21T13:58:00Z">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17" w:name="_Toc388863270"/>
      <w:r>
        <w:rPr>
          <w:i w:val="0"/>
          <w:sz w:val="24"/>
          <w:szCs w:val="24"/>
        </w:rPr>
        <w:lastRenderedPageBreak/>
        <w:t>(Charity) Manage Lodge Charity</w:t>
      </w:r>
      <w:bookmarkEnd w:id="1017"/>
    </w:p>
    <w:p w:rsidR="00532F75" w:rsidRPr="00532F75" w:rsidRDefault="00532F75" w:rsidP="00532F75">
      <w:r w:rsidRPr="005C5A04">
        <w:rPr>
          <w:rFonts w:ascii="Times New Roman" w:hAnsi="Times New Roman" w:cs="Times New Roman"/>
          <w:noProof/>
          <w:lang w:eastAsia="en-US"/>
        </w:rPr>
        <w:drawing>
          <wp:inline distT="0" distB="0" distL="0" distR="0" wp14:anchorId="20C0B774" wp14:editId="1C4AA7B2">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1018" w:name="_Toc388863271"/>
      <w:r>
        <w:rPr>
          <w:i w:val="0"/>
          <w:sz w:val="24"/>
          <w:szCs w:val="24"/>
        </w:rPr>
        <w:t>(Charity) Manage Lodge Charity – Add lodge</w:t>
      </w:r>
      <w:bookmarkEnd w:id="1018"/>
    </w:p>
    <w:p w:rsidR="00532F75" w:rsidRDefault="00532F75" w:rsidP="00532F75">
      <w:r w:rsidRPr="005C5A04">
        <w:rPr>
          <w:rFonts w:ascii="Times New Roman" w:hAnsi="Times New Roman" w:cs="Times New Roman"/>
          <w:noProof/>
          <w:lang w:eastAsia="en-US"/>
        </w:rPr>
        <w:drawing>
          <wp:inline distT="0" distB="0" distL="0" distR="0" wp14:anchorId="7710273C" wp14:editId="41BE2541">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19">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2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2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ins w:id="103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33" w:author="theirs" w:date="2014-05-21T13:58:00Z">
              <w:r w:rsidRPr="005C5A04">
                <w:rPr>
                  <w:rFonts w:ascii="Times New Roman" w:hAnsi="Times New Roman" w:cs="Times New Roman"/>
                  <w:b/>
                  <w:bCs/>
                </w:rPr>
                <w:delText>N/A</w:delText>
              </w:r>
            </w:del>
            <w:ins w:id="1034" w:author="theirs" w:date="2014-05-21T13:58:00Z">
              <w:r w:rsidR="00195519">
                <w:rPr>
                  <w:rFonts w:ascii="Times New Roman" w:hAnsi="Times New Roman" w:cs="Times New Roman"/>
                  <w:bCs/>
                </w:rPr>
                <w:t>Manage Lodge Charity</w:t>
              </w:r>
            </w:ins>
          </w:p>
          <w:p w:rsidR="00532F75" w:rsidRPr="005C5A04" w:rsidRDefault="00195519" w:rsidP="00E30332">
            <w:pPr>
              <w:snapToGrid w:val="0"/>
              <w:spacing w:after="0" w:line="240" w:lineRule="auto"/>
              <w:jc w:val="both"/>
              <w:rPr>
                <w:rFonts w:ascii="Times New Roman" w:hAnsi="Times New Roman" w:cs="Times New Roman"/>
                <w:b/>
                <w:bCs/>
              </w:rPr>
            </w:pPr>
            <w:ins w:id="1035" w:author="theirs" w:date="2014-05-21T13:58:00Z">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36" w:name="_Toc388863272"/>
      <w:r>
        <w:rPr>
          <w:i w:val="0"/>
          <w:sz w:val="24"/>
          <w:szCs w:val="24"/>
        </w:rPr>
        <w:t>(Charity) Manage Lodge Charity – Edit Lodge</w:t>
      </w:r>
      <w:bookmarkEnd w:id="1036"/>
    </w:p>
    <w:p w:rsidR="00532F75" w:rsidRDefault="00532F75" w:rsidP="00532F75">
      <w:r w:rsidRPr="005C5A04">
        <w:rPr>
          <w:rFonts w:ascii="Times New Roman" w:hAnsi="Times New Roman" w:cs="Times New Roman"/>
          <w:noProof/>
          <w:lang w:eastAsia="en-US"/>
        </w:rPr>
        <w:drawing>
          <wp:inline distT="0" distB="0" distL="0" distR="0" wp14:anchorId="54CFCEE7" wp14:editId="43415EB1">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37">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3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4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ins w:id="105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51" w:author="theirs" w:date="2014-05-21T13:58:00Z">
              <w:r w:rsidRPr="005C5A04">
                <w:rPr>
                  <w:rFonts w:ascii="Times New Roman" w:hAnsi="Times New Roman" w:cs="Times New Roman"/>
                  <w:b/>
                  <w:bCs/>
                </w:rPr>
                <w:delText>N/A</w:delText>
              </w:r>
            </w:del>
            <w:ins w:id="1052" w:author="theirs" w:date="2014-05-21T13:58:00Z">
              <w:r w:rsidR="002E5777">
                <w:rPr>
                  <w:rFonts w:ascii="Times New Roman" w:hAnsi="Times New Roman" w:cs="Times New Roman"/>
                  <w:bCs/>
                </w:rPr>
                <w:t>Manage Lodge Charity</w:t>
              </w:r>
            </w:ins>
          </w:p>
          <w:p w:rsidR="00532F75" w:rsidRPr="005C5A04" w:rsidRDefault="002E5777" w:rsidP="00E30332">
            <w:pPr>
              <w:snapToGrid w:val="0"/>
              <w:spacing w:after="0" w:line="240" w:lineRule="auto"/>
              <w:jc w:val="both"/>
              <w:rPr>
                <w:rFonts w:ascii="Times New Roman" w:hAnsi="Times New Roman" w:cs="Times New Roman"/>
                <w:b/>
                <w:bCs/>
              </w:rPr>
            </w:pPr>
            <w:ins w:id="1053" w:author="theirs" w:date="2014-05-21T13:58:00Z">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ins>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1054" w:name="_Toc388863273"/>
      <w:r>
        <w:rPr>
          <w:i w:val="0"/>
          <w:sz w:val="24"/>
          <w:szCs w:val="24"/>
        </w:rPr>
        <w:t>(Charity) Manage Lodge Charity – Assign Lodge</w:t>
      </w:r>
      <w:bookmarkEnd w:id="1054"/>
    </w:p>
    <w:p w:rsidR="00532F75" w:rsidRDefault="00387540" w:rsidP="00532F75">
      <w:r w:rsidRPr="005C5A04">
        <w:rPr>
          <w:rFonts w:ascii="Times New Roman" w:hAnsi="Times New Roman" w:cs="Times New Roman"/>
          <w:noProof/>
          <w:lang w:eastAsia="en-US"/>
        </w:rPr>
        <w:drawing>
          <wp:inline distT="0" distB="0" distL="0" distR="0" wp14:anchorId="3F375873" wp14:editId="49490274">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55">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5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5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5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5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6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ins w:id="106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69" w:author="theirs" w:date="2014-05-21T13:58:00Z">
              <w:r w:rsidRPr="005C5A04">
                <w:rPr>
                  <w:rFonts w:ascii="Times New Roman" w:hAnsi="Times New Roman" w:cs="Times New Roman"/>
                  <w:b/>
                  <w:bCs/>
                </w:rPr>
                <w:delText>N/A</w:delText>
              </w:r>
            </w:del>
            <w:ins w:id="1070" w:author="theirs" w:date="2014-05-21T13:58:00Z">
              <w:r w:rsidR="002E5777">
                <w:rPr>
                  <w:rFonts w:ascii="Times New Roman" w:hAnsi="Times New Roman" w:cs="Times New Roman"/>
                  <w:bCs/>
                </w:rPr>
                <w:t>Manage Lodge Charity</w:t>
              </w:r>
            </w:ins>
          </w:p>
          <w:p w:rsidR="00387540" w:rsidRPr="005C5A04" w:rsidRDefault="002E5777" w:rsidP="00E30332">
            <w:pPr>
              <w:snapToGrid w:val="0"/>
              <w:spacing w:after="0" w:line="240" w:lineRule="auto"/>
              <w:jc w:val="both"/>
              <w:rPr>
                <w:rFonts w:ascii="Times New Roman" w:hAnsi="Times New Roman" w:cs="Times New Roman"/>
                <w:b/>
                <w:bCs/>
              </w:rPr>
            </w:pPr>
            <w:ins w:id="1071" w:author="theirs" w:date="2014-05-21T13:58:00Z">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ins>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1072" w:name="_Toc388863274"/>
      <w:r>
        <w:rPr>
          <w:i w:val="0"/>
          <w:sz w:val="24"/>
          <w:szCs w:val="24"/>
        </w:rPr>
        <w:t>(Charity) Manage Lodge Charity – View on map</w:t>
      </w:r>
      <w:bookmarkEnd w:id="1072"/>
    </w:p>
    <w:p w:rsidR="00387540" w:rsidRDefault="00387540" w:rsidP="00387540">
      <w:r w:rsidRPr="005C5A04">
        <w:rPr>
          <w:rFonts w:ascii="Times New Roman" w:hAnsi="Times New Roman" w:cs="Times New Roman"/>
          <w:noProof/>
          <w:lang w:eastAsia="en-US"/>
        </w:rPr>
        <w:drawing>
          <wp:inline distT="0" distB="0" distL="0" distR="0" wp14:anchorId="63AD5133" wp14:editId="0B10EC1F">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73">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7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7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8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8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8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87" w:author="theirs" w:date="2014-05-21T13:58:00Z">
              <w:r w:rsidRPr="005C5A04">
                <w:rPr>
                  <w:rFonts w:ascii="Times New Roman" w:hAnsi="Times New Roman" w:cs="Times New Roman"/>
                  <w:b/>
                  <w:bCs/>
                </w:rPr>
                <w:delText>N/A</w:delText>
              </w:r>
            </w:del>
            <w:ins w:id="1088" w:author="theirs" w:date="2014-05-21T13:58:00Z">
              <w:r w:rsidR="00775437">
                <w:rPr>
                  <w:rFonts w:ascii="Times New Roman" w:hAnsi="Times New Roman" w:cs="Times New Roman"/>
                  <w:bCs/>
                </w:rPr>
                <w:t>Manage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89" w:author="theirs" w:date="2014-05-21T13:58:00Z">
              <w:r w:rsidRPr="005C5A04">
                <w:rPr>
                  <w:rFonts w:ascii="Times New Roman" w:hAnsi="Times New Roman" w:cs="Times New Roman"/>
                  <w:b/>
                  <w:bCs/>
                </w:rPr>
                <w:t xml:space="preserve">Business Rules: </w:t>
              </w:r>
              <w:r>
                <w:rPr>
                  <w:rFonts w:ascii="Times New Roman" w:hAnsi="Times New Roman" w:cs="Times New Roman"/>
                </w:rPr>
                <w:t>View On map when have exist this lodge on system</w:t>
              </w:r>
            </w:ins>
          </w:p>
        </w:tc>
      </w:tr>
    </w:tbl>
    <w:p w:rsidR="00532F75" w:rsidRDefault="00387540" w:rsidP="00532F75">
      <w:pPr>
        <w:pStyle w:val="Heading4"/>
        <w:numPr>
          <w:ilvl w:val="0"/>
          <w:numId w:val="60"/>
        </w:numPr>
        <w:ind w:left="1710"/>
        <w:rPr>
          <w:i w:val="0"/>
          <w:sz w:val="24"/>
          <w:szCs w:val="24"/>
        </w:rPr>
      </w:pPr>
      <w:bookmarkStart w:id="1090" w:name="_Toc388863275"/>
      <w:r>
        <w:rPr>
          <w:i w:val="0"/>
          <w:sz w:val="24"/>
          <w:szCs w:val="24"/>
        </w:rPr>
        <w:lastRenderedPageBreak/>
        <w:t>(Charity) Manage Car</w:t>
      </w:r>
      <w:bookmarkEnd w:id="1090"/>
    </w:p>
    <w:p w:rsidR="00387540" w:rsidRPr="00387540" w:rsidRDefault="00387540" w:rsidP="00387540">
      <w:r w:rsidRPr="005C5A04">
        <w:rPr>
          <w:rFonts w:ascii="Times New Roman" w:hAnsi="Times New Roman" w:cs="Times New Roman"/>
          <w:noProof/>
          <w:lang w:eastAsia="en-US"/>
        </w:rPr>
        <w:drawing>
          <wp:inline distT="0" distB="0" distL="0" distR="0" wp14:anchorId="7EA8DB76" wp14:editId="2EF83D79">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91" w:name="_Toc388863276"/>
      <w:r>
        <w:rPr>
          <w:i w:val="0"/>
          <w:sz w:val="24"/>
          <w:szCs w:val="24"/>
        </w:rPr>
        <w:t>(Charity) Manage Car – Approve Car</w:t>
      </w:r>
      <w:bookmarkEnd w:id="1091"/>
    </w:p>
    <w:p w:rsidR="00387540" w:rsidRDefault="00387540" w:rsidP="00387540">
      <w:r w:rsidRPr="005C5A04">
        <w:rPr>
          <w:rFonts w:ascii="Times New Roman" w:hAnsi="Times New Roman" w:cs="Times New Roman"/>
          <w:noProof/>
          <w:lang w:eastAsia="en-US"/>
        </w:rPr>
        <w:drawing>
          <wp:inline distT="0" distB="0" distL="0" distR="0" wp14:anchorId="045B0B53" wp14:editId="33CE23C1">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92">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9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0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0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06" w:author="theirs" w:date="2014-05-21T13:58:00Z">
              <w:r w:rsidRPr="005C5A04">
                <w:rPr>
                  <w:rFonts w:ascii="Times New Roman" w:hAnsi="Times New Roman" w:cs="Times New Roman"/>
                  <w:b/>
                  <w:bCs/>
                </w:rPr>
                <w:delText>N/A</w:delText>
              </w:r>
            </w:del>
            <w:ins w:id="1107"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08" w:name="_Toc388863277"/>
      <w:r>
        <w:rPr>
          <w:i w:val="0"/>
          <w:sz w:val="24"/>
          <w:szCs w:val="24"/>
        </w:rPr>
        <w:t>(Charity) Manage Car – Denie Car</w:t>
      </w:r>
      <w:bookmarkEnd w:id="1108"/>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7DE1F681" wp14:editId="60BA9E16">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09">
          <w:tblGrid>
            <w:gridCol w:w="35"/>
            <w:gridCol w:w="2347"/>
            <w:gridCol w:w="457"/>
            <w:gridCol w:w="2741"/>
            <w:gridCol w:w="1282"/>
            <w:gridCol w:w="844"/>
            <w:gridCol w:w="831"/>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11"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2"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5"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lastRenderedPageBreak/>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17"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1"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2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23" w:author="theirs" w:date="2014-05-21T13:58:00Z">
              <w:r w:rsidRPr="005C5A04">
                <w:rPr>
                  <w:rFonts w:ascii="Times New Roman" w:hAnsi="Times New Roman" w:cs="Times New Roman"/>
                  <w:b/>
                  <w:bCs/>
                </w:rPr>
                <w:delText>N/A</w:delText>
              </w:r>
            </w:del>
            <w:ins w:id="1124"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775437" w:rsidP="00E30332">
            <w:pPr>
              <w:snapToGrid w:val="0"/>
              <w:spacing w:after="0" w:line="240" w:lineRule="auto"/>
              <w:jc w:val="both"/>
              <w:rPr>
                <w:rFonts w:ascii="Times New Roman" w:hAnsi="Times New Roman" w:cs="Times New Roman"/>
                <w:b/>
                <w:bCs/>
              </w:rPr>
            </w:pPr>
            <w:ins w:id="1125" w:author="theirs" w:date="2014-05-21T13:58:00Z">
              <w:r w:rsidRPr="005C5A04">
                <w:rPr>
                  <w:rFonts w:ascii="Times New Roman" w:hAnsi="Times New Roman" w:cs="Times New Roman"/>
                  <w:b/>
                  <w:bCs/>
                </w:rPr>
                <w:t xml:space="preserve">Business Rules: </w:t>
              </w:r>
              <w:r>
                <w:rPr>
                  <w:rFonts w:ascii="Times New Roman" w:hAnsi="Times New Roman" w:cs="Times New Roman"/>
                </w:rPr>
                <w:t>Denie Car out of Charity Exam when this car not assign for any candidate.</w:t>
              </w:r>
            </w:ins>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26" w:name="_Toc388863278"/>
      <w:r>
        <w:rPr>
          <w:i w:val="0"/>
          <w:sz w:val="24"/>
          <w:szCs w:val="24"/>
        </w:rPr>
        <w:lastRenderedPageBreak/>
        <w:t>(Charity) Manage Car – Delete Car Out Of Charity Exam</w:t>
      </w:r>
      <w:bookmarkEnd w:id="1126"/>
    </w:p>
    <w:p w:rsidR="00387540" w:rsidRDefault="00387540" w:rsidP="00387540">
      <w:r w:rsidRPr="005C5A04">
        <w:rPr>
          <w:rFonts w:ascii="Times New Roman" w:hAnsi="Times New Roman" w:cs="Times New Roman"/>
          <w:noProof/>
          <w:lang w:eastAsia="en-US"/>
        </w:rPr>
        <w:drawing>
          <wp:inline distT="0" distB="0" distL="0" distR="0" wp14:anchorId="0E9CC49A" wp14:editId="2F2EF906">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27">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2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3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40" w:author="theirs" w:date="2014-05-21T13:58:00Z"/>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41" w:author="theirs" w:date="2014-05-21T13:58:00Z"/>
                <w:rFonts w:ascii="Times New Roman" w:hAnsi="Times New Roman" w:cs="Times New Roman"/>
                <w:bCs/>
              </w:rPr>
            </w:pPr>
          </w:p>
          <w:p w:rsidR="00DF6A3D" w:rsidRDefault="00387540" w:rsidP="00DF6A3D">
            <w:pPr>
              <w:snapToGrid w:val="0"/>
              <w:spacing w:after="0" w:line="240" w:lineRule="auto"/>
              <w:jc w:val="both"/>
              <w:rPr>
                <w:ins w:id="114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43" w:author="theirs" w:date="2014-05-21T13:58:00Z">
              <w:r w:rsidRPr="005C5A04">
                <w:rPr>
                  <w:rFonts w:ascii="Times New Roman" w:hAnsi="Times New Roman" w:cs="Times New Roman"/>
                  <w:b/>
                  <w:bCs/>
                </w:rPr>
                <w:delText>N/A</w:delText>
              </w:r>
            </w:del>
            <w:ins w:id="1144" w:author="theirs" w:date="2014-05-21T13:58:00Z">
              <w:r w:rsidR="00DF6A3D" w:rsidRPr="009616B8">
                <w:rPr>
                  <w:rFonts w:ascii="Times New Roman" w:hAnsi="Times New Roman" w:cs="Times New Roman"/>
                  <w:bCs/>
                </w:rPr>
                <w:t>Manage</w:t>
              </w:r>
              <w:r w:rsidR="00DF6A3D">
                <w:rPr>
                  <w:rFonts w:ascii="Times New Roman" w:hAnsi="Times New Roman" w:cs="Times New Roman"/>
                  <w:bCs/>
                </w:rPr>
                <w:t xml:space="preserve"> Car</w:t>
              </w:r>
            </w:ins>
          </w:p>
          <w:p w:rsidR="00387540" w:rsidRPr="005C5A04" w:rsidRDefault="00DF6A3D" w:rsidP="00E30332">
            <w:pPr>
              <w:snapToGrid w:val="0"/>
              <w:spacing w:after="0" w:line="240" w:lineRule="auto"/>
              <w:jc w:val="both"/>
              <w:rPr>
                <w:rFonts w:ascii="Times New Roman" w:hAnsi="Times New Roman" w:cs="Times New Roman"/>
                <w:b/>
                <w:bCs/>
              </w:rPr>
            </w:pPr>
            <w:ins w:id="1145" w:author="theirs" w:date="2014-05-21T13:58:00Z">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6" w:name="_Toc388863279"/>
      <w:r>
        <w:rPr>
          <w:i w:val="0"/>
          <w:sz w:val="24"/>
          <w:szCs w:val="24"/>
        </w:rPr>
        <w:t>(Charity) Manage Car – Display Route</w:t>
      </w:r>
      <w:bookmarkEnd w:id="1146"/>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6AC9970C" wp14:editId="52B4A28A">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47">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4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5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ins w:id="116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61" w:author="theirs" w:date="2014-05-21T13:58:00Z">
              <w:r w:rsidRPr="005C5A04">
                <w:rPr>
                  <w:rFonts w:ascii="Times New Roman" w:hAnsi="Times New Roman" w:cs="Times New Roman"/>
                  <w:b/>
                  <w:bCs/>
                </w:rPr>
                <w:delText>N/A</w:delText>
              </w:r>
            </w:del>
            <w:ins w:id="1162" w:author="theirs" w:date="2014-05-21T13:58:00Z">
              <w:r w:rsidR="00DF6A3D" w:rsidRPr="009616B8">
                <w:rPr>
                  <w:rFonts w:ascii="Times New Roman" w:hAnsi="Times New Roman" w:cs="Times New Roman"/>
                  <w:bCs/>
                </w:rPr>
                <w:t>Man</w:t>
              </w:r>
              <w:r w:rsidR="00DF6A3D">
                <w:rPr>
                  <w:rFonts w:ascii="Times New Roman" w:hAnsi="Times New Roman" w:cs="Times New Roman"/>
                  <w:bCs/>
                </w:rPr>
                <w:t>age Car</w:t>
              </w:r>
            </w:ins>
          </w:p>
          <w:p w:rsidR="00387540" w:rsidRPr="005C5A04" w:rsidRDefault="00DF6A3D" w:rsidP="00E30332">
            <w:pPr>
              <w:snapToGrid w:val="0"/>
              <w:spacing w:after="0" w:line="240" w:lineRule="auto"/>
              <w:jc w:val="both"/>
              <w:rPr>
                <w:rFonts w:ascii="Times New Roman" w:hAnsi="Times New Roman" w:cs="Times New Roman"/>
                <w:b/>
                <w:bCs/>
              </w:rPr>
            </w:pPr>
            <w:ins w:id="1163" w:author="theirs" w:date="2014-05-21T13:58:00Z">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ins>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1164" w:name="_Toc388863280"/>
      <w:r>
        <w:rPr>
          <w:i w:val="0"/>
          <w:sz w:val="24"/>
          <w:szCs w:val="24"/>
        </w:rPr>
        <w:t>(Charity) Manage Lodge</w:t>
      </w:r>
      <w:bookmarkEnd w:id="1164"/>
    </w:p>
    <w:p w:rsidR="00387540" w:rsidRPr="00387540" w:rsidRDefault="00387540" w:rsidP="00387540">
      <w:r w:rsidRPr="005C5A04">
        <w:rPr>
          <w:rFonts w:ascii="Times New Roman" w:hAnsi="Times New Roman" w:cs="Times New Roman"/>
          <w:noProof/>
          <w:lang w:eastAsia="en-US"/>
        </w:rPr>
        <w:drawing>
          <wp:inline distT="0" distB="0" distL="0" distR="0" wp14:anchorId="4A5717E6" wp14:editId="0A3CBB62">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165" w:name="_Toc388863281"/>
      <w:r>
        <w:rPr>
          <w:i w:val="0"/>
          <w:sz w:val="24"/>
          <w:szCs w:val="24"/>
        </w:rPr>
        <w:t>(Charity) Manage Lodge – Approve Lodge</w:t>
      </w:r>
      <w:bookmarkEnd w:id="1165"/>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56ED567F" wp14:editId="6A1C334E">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66">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6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6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7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ins w:id="117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80" w:author="theirs" w:date="2014-05-21T13:58:00Z">
              <w:r w:rsidRPr="005C5A04">
                <w:rPr>
                  <w:rFonts w:ascii="Times New Roman" w:hAnsi="Times New Roman" w:cs="Times New Roman"/>
                  <w:b/>
                  <w:bCs/>
                </w:rPr>
                <w:delText>N/A</w:delText>
              </w:r>
            </w:del>
            <w:ins w:id="1181" w:author="theirs" w:date="2014-05-21T13:58:00Z">
              <w:r w:rsidR="00DF6A3D"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182" w:name="_Toc388863282"/>
      <w:r>
        <w:rPr>
          <w:i w:val="0"/>
          <w:sz w:val="24"/>
          <w:szCs w:val="24"/>
        </w:rPr>
        <w:t>(Charity) Manage Lodge – Denie Lodge</w:t>
      </w:r>
      <w:bookmarkEnd w:id="1182"/>
    </w:p>
    <w:p w:rsidR="00387540" w:rsidRDefault="00387540" w:rsidP="00387540">
      <w:r>
        <w:tab/>
      </w:r>
      <w:r w:rsidRPr="005C5A04">
        <w:rPr>
          <w:rFonts w:ascii="Times New Roman" w:hAnsi="Times New Roman" w:cs="Times New Roman"/>
          <w:noProof/>
          <w:lang w:eastAsia="en-US"/>
        </w:rPr>
        <w:drawing>
          <wp:inline distT="0" distB="0" distL="0" distR="0" wp14:anchorId="23E194A6" wp14:editId="20107A53">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83">
          <w:tblGrid>
            <w:gridCol w:w="35"/>
            <w:gridCol w:w="2347"/>
            <w:gridCol w:w="457"/>
            <w:gridCol w:w="2741"/>
            <w:gridCol w:w="1282"/>
            <w:gridCol w:w="844"/>
            <w:gridCol w:w="831"/>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8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85"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6"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9"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9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91"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2"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5"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96" w:author="theirs" w:date="2014-05-21T13:58:00Z"/>
                <w:rFonts w:ascii="Times New Roman" w:hAnsi="Times New Roman" w:cs="Times New Roman"/>
                <w:bCs/>
              </w:rPr>
            </w:pPr>
            <w:del w:id="1197" w:author="theirs" w:date="2014-05-21T13:58:00Z">
              <w:r w:rsidRPr="005C5A04">
                <w:rPr>
                  <w:rFonts w:ascii="Times New Roman" w:hAnsi="Times New Roman" w:cs="Times New Roman"/>
                  <w:b/>
                  <w:bCs/>
                </w:rPr>
                <w:delText xml:space="preserve">Exceptions: </w:delText>
              </w:r>
              <w:r w:rsidRPr="005C5A04">
                <w:rPr>
                  <w:rFonts w:ascii="Times New Roman" w:hAnsi="Times New Roman" w:cs="Times New Roman"/>
                  <w:bCs/>
                </w:rPr>
                <w:delText>N/A</w:delText>
              </w:r>
            </w:del>
          </w:p>
          <w:p w:rsidR="000D6E41" w:rsidRDefault="00387540" w:rsidP="000D6E41">
            <w:pPr>
              <w:snapToGrid w:val="0"/>
              <w:spacing w:after="0" w:line="240" w:lineRule="auto"/>
              <w:jc w:val="both"/>
              <w:rPr>
                <w:ins w:id="119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99" w:author="theirs" w:date="2014-05-21T13:58:00Z">
              <w:r w:rsidRPr="005C5A04">
                <w:rPr>
                  <w:rFonts w:ascii="Times New Roman" w:hAnsi="Times New Roman" w:cs="Times New Roman"/>
                  <w:b/>
                  <w:bCs/>
                </w:rPr>
                <w:delText>N/A</w:delText>
              </w:r>
            </w:del>
            <w:ins w:id="1200" w:author="theirs" w:date="2014-05-21T13:58:00Z">
              <w:r w:rsidR="000D6E41"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rPr>
          <w:rFonts w:asciiTheme="majorHAnsi" w:eastAsiaTheme="majorEastAsia" w:hAnsiTheme="majorHAnsi" w:cstheme="majorBidi"/>
        </w:rPr>
      </w:pPr>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201" w:name="_Toc388863283"/>
      <w:r>
        <w:rPr>
          <w:i w:val="0"/>
          <w:sz w:val="24"/>
          <w:szCs w:val="24"/>
        </w:rPr>
        <w:lastRenderedPageBreak/>
        <w:t>(Charity) Manage Lodge – Delete Lodge Out Of Charity Exam</w:t>
      </w:r>
      <w:bookmarkEnd w:id="1201"/>
    </w:p>
    <w:p w:rsidR="00387540" w:rsidRDefault="00387540" w:rsidP="00387540">
      <w:r w:rsidRPr="005C5A04">
        <w:rPr>
          <w:rFonts w:ascii="Times New Roman" w:hAnsi="Times New Roman" w:cs="Times New Roman"/>
          <w:noProof/>
          <w:lang w:eastAsia="en-US"/>
        </w:rPr>
        <w:drawing>
          <wp:inline distT="0" distB="0" distL="0" distR="0" wp14:anchorId="5C2CA55D" wp14:editId="37D0D78C">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02">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0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1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15" w:author="theirs" w:date="2014-05-21T13:58:00Z"/>
                <w:rFonts w:ascii="Times New Roman" w:hAnsi="Times New Roman" w:cs="Times New Roman"/>
                <w:bCs/>
              </w:rPr>
            </w:pPr>
            <w:r w:rsidRPr="005C5A04">
              <w:rPr>
                <w:rFonts w:ascii="Times New Roman" w:hAnsi="Times New Roman" w:cs="Times New Roman"/>
                <w:b/>
                <w:bCs/>
              </w:rPr>
              <w:lastRenderedPageBreak/>
              <w:t xml:space="preserve">Relationships: </w:t>
            </w:r>
            <w:del w:id="1216" w:author="theirs" w:date="2014-05-21T13:58:00Z">
              <w:r w:rsidRPr="005C5A04">
                <w:rPr>
                  <w:rFonts w:ascii="Times New Roman" w:hAnsi="Times New Roman" w:cs="Times New Roman"/>
                  <w:b/>
                  <w:bCs/>
                </w:rPr>
                <w:delText>N/A</w:delText>
              </w:r>
            </w:del>
            <w:ins w:id="1217"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18" w:author="theirs" w:date="2014-05-21T13:58:00Z">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ins>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19" w:name="_Toc388863284"/>
      <w:r>
        <w:rPr>
          <w:i w:val="0"/>
          <w:sz w:val="24"/>
          <w:szCs w:val="24"/>
        </w:rPr>
        <w:t>(Charity) Manage Lodge – View Lodge Detail</w:t>
      </w:r>
      <w:bookmarkEnd w:id="1219"/>
    </w:p>
    <w:p w:rsidR="00387540" w:rsidRDefault="00387540" w:rsidP="00387540">
      <w:r w:rsidRPr="005C5A04">
        <w:rPr>
          <w:rFonts w:ascii="Times New Roman" w:hAnsi="Times New Roman" w:cs="Times New Roman"/>
          <w:noProof/>
          <w:lang w:eastAsia="en-US"/>
        </w:rPr>
        <w:drawing>
          <wp:inline distT="0" distB="0" distL="0" distR="0" wp14:anchorId="0CA88A2B" wp14:editId="38C95868">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20">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2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2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ins w:id="123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34" w:author="theirs" w:date="2014-05-21T13:58:00Z">
              <w:r w:rsidRPr="005C5A04">
                <w:rPr>
                  <w:rFonts w:ascii="Times New Roman" w:hAnsi="Times New Roman" w:cs="Times New Roman"/>
                  <w:b/>
                  <w:bCs/>
                </w:rPr>
                <w:delText>N/A</w:delText>
              </w:r>
            </w:del>
            <w:ins w:id="1235" w:author="theirs" w:date="2014-05-21T13:58:00Z">
              <w:r w:rsidR="009616B8" w:rsidRPr="009616B8">
                <w:rPr>
                  <w:rFonts w:ascii="Times New Roman" w:hAnsi="Times New Roman" w:cs="Times New Roman"/>
                  <w:bCs/>
                </w:rPr>
                <w:t>ManageLodge</w:t>
              </w:r>
            </w:ins>
          </w:p>
          <w:p w:rsidR="00387540" w:rsidRPr="005C5A04" w:rsidRDefault="009616B8" w:rsidP="00E30332">
            <w:pPr>
              <w:snapToGrid w:val="0"/>
              <w:spacing w:after="0" w:line="240" w:lineRule="auto"/>
              <w:jc w:val="both"/>
              <w:rPr>
                <w:rFonts w:ascii="Times New Roman" w:hAnsi="Times New Roman" w:cs="Times New Roman"/>
                <w:b/>
                <w:bCs/>
              </w:rPr>
            </w:pPr>
            <w:ins w:id="1236" w:author="theirs" w:date="2014-05-21T13:58:00Z">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37" w:name="_Toc388863285"/>
      <w:r>
        <w:rPr>
          <w:i w:val="0"/>
          <w:sz w:val="24"/>
          <w:szCs w:val="24"/>
        </w:rPr>
        <w:t>(Charity) Manual assign candidate to room</w:t>
      </w:r>
      <w:bookmarkEnd w:id="1237"/>
    </w:p>
    <w:p w:rsidR="00387540" w:rsidRDefault="00387540" w:rsidP="00387540">
      <w:r w:rsidRPr="005C5A04">
        <w:rPr>
          <w:rFonts w:ascii="Times New Roman" w:hAnsi="Times New Roman" w:cs="Times New Roman"/>
          <w:noProof/>
          <w:lang w:eastAsia="en-US"/>
        </w:rPr>
        <w:drawing>
          <wp:inline distT="0" distB="0" distL="0" distR="0" wp14:anchorId="172DFAC8" wp14:editId="59FA8FE4">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238">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40" w:author="mine" w:date="2014-05-21T13:59:00Z">
            <w:trPr>
              <w:gridBefore w:val="1"/>
            </w:trPr>
          </w:trPrChange>
        </w:trPr>
        <w:tc>
          <w:tcPr>
            <w:tcW w:w="1420" w:type="pct"/>
            <w:shd w:val="clear" w:color="auto" w:fill="F3F3F3"/>
            <w:tcPrChange w:id="124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24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Change w:id="124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244"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46" w:author="mine" w:date="2014-05-21T13:59:00Z">
            <w:trPr>
              <w:gridBefore w:val="1"/>
            </w:trPr>
          </w:trPrChange>
        </w:trPr>
        <w:tc>
          <w:tcPr>
            <w:tcW w:w="1420" w:type="pct"/>
            <w:shd w:val="clear" w:color="auto" w:fill="F3F3F3"/>
            <w:tcPrChange w:id="124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248"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24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25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25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252">
                <w:tblGrid>
                  <w:gridCol w:w="667"/>
                  <w:gridCol w:w="3390"/>
                  <w:gridCol w:w="4273"/>
                </w:tblGrid>
              </w:tblGridChange>
            </w:tblGrid>
            <w:tr w:rsidR="00743708" w:rsidRPr="005C5A04" w:rsidTr="00E30332">
              <w:tc>
                <w:tcPr>
                  <w:tcW w:w="667" w:type="dxa"/>
                  <w:shd w:val="clear" w:color="auto" w:fill="D9D9D9" w:themeFill="background1" w:themeFillShade="D9"/>
                  <w:tcPrChange w:id="125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25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25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25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25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Change w:id="125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25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126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6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Change w:id="126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26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26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26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26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6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Change w:id="126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26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Change w:id="127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27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27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7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Change w:id="127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27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Change w:id="127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2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27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7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Change w:id="12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28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28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2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28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8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Change w:id="12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28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2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2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1"/>
              <w:gridCol w:w="2523"/>
              <w:gridCol w:w="3759"/>
              <w:tblGridChange w:id="1290">
                <w:tblGrid>
                  <w:gridCol w:w="591"/>
                  <w:gridCol w:w="302"/>
                  <w:gridCol w:w="365"/>
                  <w:gridCol w:w="209"/>
                  <w:gridCol w:w="661"/>
                  <w:gridCol w:w="1941"/>
                  <w:gridCol w:w="582"/>
                  <w:gridCol w:w="3679"/>
                  <w:gridCol w:w="80"/>
                </w:tblGrid>
              </w:tblGridChange>
            </w:tblGrid>
            <w:tr w:rsidR="00743708" w:rsidRPr="005C5A04" w:rsidTr="00E30332">
              <w:trPr>
                <w:trPrChange w:id="1291" w:author="mine" w:date="2014-05-21T13:59:00Z">
                  <w:trPr>
                    <w:gridAfter w:val="0"/>
                  </w:trPr>
                </w:trPrChange>
              </w:trPr>
              <w:tc>
                <w:tcPr>
                  <w:tcW w:w="591" w:type="dxa"/>
                  <w:shd w:val="clear" w:color="auto" w:fill="D9D9D9" w:themeFill="background1" w:themeFillShade="D9"/>
                  <w:tcPrChange w:id="1292" w:author="mine" w:date="2014-05-21T13:59:00Z">
                    <w:tcPr>
                      <w:tcW w:w="591"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Change w:id="1293" w:author="mine" w:date="2014-05-21T13:59:00Z">
                    <w:tcPr>
                      <w:tcW w:w="667"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Change w:id="1294" w:author="mine" w:date="2014-05-21T13:59:00Z">
                    <w:tcPr>
                      <w:tcW w:w="2811"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Change w:id="1295" w:author="mine" w:date="2014-05-21T13:59:00Z">
                    <w:tcPr>
                      <w:tcW w:w="4261"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29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297">
                <w:tblGrid>
                  <w:gridCol w:w="657"/>
                  <w:gridCol w:w="236"/>
                  <w:gridCol w:w="632"/>
                  <w:gridCol w:w="2625"/>
                  <w:gridCol w:w="527"/>
                  <w:gridCol w:w="3653"/>
                  <w:gridCol w:w="80"/>
                </w:tblGrid>
              </w:tblGridChange>
            </w:tblGrid>
            <w:tr w:rsidR="00743708" w:rsidRPr="005C5A04" w:rsidTr="00E30332">
              <w:trPr>
                <w:trPrChange w:id="1298"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299"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00"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01"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302" w:author="theirs" w:date="2014-05-21T13:58:00Z">
              <w:r w:rsidRPr="005C5A04">
                <w:rPr>
                  <w:rFonts w:ascii="Times New Roman" w:hAnsi="Times New Roman" w:cs="Times New Roman"/>
                </w:rPr>
                <w:delText>N/A</w:delText>
              </w:r>
            </w:del>
            <w:ins w:id="1303"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304" w:name="_Toc388863286"/>
      <w:r>
        <w:rPr>
          <w:i w:val="0"/>
          <w:sz w:val="24"/>
          <w:szCs w:val="24"/>
        </w:rPr>
        <w:t>(Charity) Manual Assign Candidate to car or volunteer</w:t>
      </w:r>
      <w:bookmarkEnd w:id="1304"/>
    </w:p>
    <w:p w:rsidR="00387540" w:rsidRDefault="00387540" w:rsidP="00387540">
      <w:r w:rsidRPr="005C5A04">
        <w:rPr>
          <w:rFonts w:ascii="Times New Roman" w:hAnsi="Times New Roman" w:cs="Times New Roman"/>
          <w:noProof/>
          <w:lang w:eastAsia="en-US"/>
        </w:rPr>
        <w:drawing>
          <wp:inline distT="0" distB="0" distL="0" distR="0" wp14:anchorId="7C6EF15F" wp14:editId="472EB7A8">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305">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0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07" w:author="mine" w:date="2014-05-21T13:59:00Z">
            <w:trPr>
              <w:gridBefore w:val="1"/>
            </w:trPr>
          </w:trPrChange>
        </w:trPr>
        <w:tc>
          <w:tcPr>
            <w:tcW w:w="1420" w:type="pct"/>
            <w:shd w:val="clear" w:color="auto" w:fill="F3F3F3"/>
            <w:tcPrChange w:id="130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50" w:type="pct"/>
            <w:tcPrChange w:id="130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Change w:id="131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11"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13" w:author="mine" w:date="2014-05-21T13:59:00Z">
            <w:trPr>
              <w:gridBefore w:val="1"/>
            </w:trPr>
          </w:trPrChange>
        </w:trPr>
        <w:tc>
          <w:tcPr>
            <w:tcW w:w="1420" w:type="pct"/>
            <w:shd w:val="clear" w:color="auto" w:fill="F3F3F3"/>
            <w:tcPrChange w:id="131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15"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31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1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1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19">
                <w:tblGrid>
                  <w:gridCol w:w="667"/>
                  <w:gridCol w:w="3390"/>
                  <w:gridCol w:w="4273"/>
                </w:tblGrid>
              </w:tblGridChange>
            </w:tblGrid>
            <w:tr w:rsidR="00743708" w:rsidRPr="005C5A04" w:rsidTr="00E30332">
              <w:tc>
                <w:tcPr>
                  <w:tcW w:w="667" w:type="dxa"/>
                  <w:shd w:val="clear" w:color="auto" w:fill="D9D9D9" w:themeFill="background1" w:themeFillShade="D9"/>
                  <w:tcPrChange w:id="132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2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2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2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2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2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2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2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3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3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3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3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3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3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Change w:id="133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3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Change w:id="13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4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Choose one or more candidate on list candidate not assign in </w:t>
                  </w:r>
                  <w:r w:rsidRPr="005C5A04">
                    <w:rPr>
                      <w:rFonts w:ascii="Times New Roman" w:hAnsi="Times New Roman" w:cs="Times New Roman"/>
                    </w:rPr>
                    <w:lastRenderedPageBreak/>
                    <w:t>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8.</w:t>
                  </w:r>
                </w:p>
              </w:tc>
              <w:tc>
                <w:tcPr>
                  <w:tcW w:w="3390" w:type="dxa"/>
                  <w:tcPrChange w:id="13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Change w:id="13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4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5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Change w:id="135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5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5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5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3"/>
              <w:gridCol w:w="3803"/>
              <w:tblGridChange w:id="1357">
                <w:tblGrid>
                  <w:gridCol w:w="667"/>
                  <w:gridCol w:w="3390"/>
                  <w:gridCol w:w="4273"/>
                </w:tblGrid>
              </w:tblGridChange>
            </w:tblGrid>
            <w:tr w:rsidR="00743708" w:rsidRPr="005C5A04" w:rsidTr="00E30332">
              <w:tc>
                <w:tcPr>
                  <w:tcW w:w="667" w:type="dxa"/>
                  <w:shd w:val="clear" w:color="auto" w:fill="D9D9D9" w:themeFill="background1" w:themeFillShade="D9"/>
                  <w:tcPrChange w:id="135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5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6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6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6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6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6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6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6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6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6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7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7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7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7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7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Change w:id="1375" w:author="mine" w:date="2014-05-21T13:59:00Z">
                    <w:tcPr>
                      <w:tcW w:w="4273" w:type="dxa"/>
                    </w:tcPr>
                  </w:tcPrChange>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7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7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7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Change w:id="137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8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8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8.</w:t>
                  </w:r>
                </w:p>
              </w:tc>
              <w:tc>
                <w:tcPr>
                  <w:tcW w:w="3390" w:type="dxa"/>
                  <w:tcPrChange w:id="138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8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Change w:id="13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8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Change w:id="13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9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9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395">
                <w:tblGrid>
                  <w:gridCol w:w="657"/>
                  <w:gridCol w:w="236"/>
                  <w:gridCol w:w="632"/>
                  <w:gridCol w:w="2625"/>
                  <w:gridCol w:w="527"/>
                  <w:gridCol w:w="3653"/>
                  <w:gridCol w:w="80"/>
                </w:tblGrid>
              </w:tblGridChange>
            </w:tblGrid>
            <w:tr w:rsidR="00743708" w:rsidRPr="005C5A04" w:rsidTr="00E30332">
              <w:trPr>
                <w:trPrChange w:id="1396"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97"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98"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99"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400" w:author="theirs" w:date="2014-05-21T13:58:00Z">
              <w:r w:rsidRPr="005C5A04">
                <w:rPr>
                  <w:rFonts w:ascii="Times New Roman" w:hAnsi="Times New Roman" w:cs="Times New Roman"/>
                </w:rPr>
                <w:delText>N/A</w:delText>
              </w:r>
            </w:del>
            <w:ins w:id="1401"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02" w:name="_Toc388863287"/>
      <w:r>
        <w:rPr>
          <w:i w:val="0"/>
          <w:sz w:val="24"/>
          <w:szCs w:val="24"/>
        </w:rPr>
        <w:t>(Charity) Manage Fund – Approve Fund</w:t>
      </w:r>
      <w:bookmarkEnd w:id="1402"/>
    </w:p>
    <w:p w:rsidR="00387540" w:rsidRDefault="00387540" w:rsidP="00387540">
      <w:r>
        <w:rPr>
          <w:noProof/>
          <w:lang w:eastAsia="en-US"/>
        </w:rPr>
        <w:drawing>
          <wp:inline distT="0" distB="0" distL="0" distR="0" wp14:anchorId="66488278" wp14:editId="06C218A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03">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0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0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0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0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0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1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1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1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1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ins w:id="141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17" w:author="theirs" w:date="2014-05-21T13:58:00Z">
              <w:r w:rsidRPr="005C5A04">
                <w:rPr>
                  <w:rFonts w:ascii="Times New Roman" w:hAnsi="Times New Roman" w:cs="Times New Roman"/>
                  <w:b/>
                  <w:bCs/>
                </w:rPr>
                <w:delText>N/A</w:delText>
              </w:r>
            </w:del>
            <w:ins w:id="1418" w:author="theirs" w:date="2014-05-21T13:58:00Z">
              <w:r w:rsidR="005A5D1C" w:rsidRPr="00B0145D">
                <w:rPr>
                  <w:rFonts w:ascii="Times New Roman" w:hAnsi="Times New Roman" w:cs="Times New Roman"/>
                  <w:bCs/>
                </w:rPr>
                <w:t xml:space="preserve">Manage </w:t>
              </w:r>
              <w:r w:rsidR="005A5D1C">
                <w:rPr>
                  <w:rFonts w:ascii="Times New Roman" w:hAnsi="Times New Roman" w:cs="Times New Roman"/>
                  <w:bCs/>
                </w:rPr>
                <w:t>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419" w:name="_Toc388863288"/>
      <w:r>
        <w:rPr>
          <w:i w:val="0"/>
          <w:sz w:val="24"/>
          <w:szCs w:val="24"/>
        </w:rPr>
        <w:t>(Charity) Manage Volunteer – Approve Volunteer</w:t>
      </w:r>
      <w:bookmarkEnd w:id="1419"/>
    </w:p>
    <w:p w:rsidR="00387540" w:rsidRDefault="00387540" w:rsidP="00387540">
      <w:r w:rsidRPr="005C5A04">
        <w:rPr>
          <w:rFonts w:ascii="Times New Roman" w:hAnsi="Times New Roman" w:cs="Times New Roman"/>
          <w:noProof/>
          <w:lang w:eastAsia="en-US"/>
        </w:rPr>
        <w:drawing>
          <wp:inline distT="0" distB="0" distL="0" distR="0" wp14:anchorId="5D9882CF" wp14:editId="3EDF2D45">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20">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2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2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2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2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2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2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3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3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3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33"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34" w:author="theirs" w:date="2014-05-21T13:58:00Z">
              <w:r w:rsidRPr="005C5A04">
                <w:rPr>
                  <w:rFonts w:ascii="Times New Roman" w:hAnsi="Times New Roman" w:cs="Times New Roman"/>
                  <w:b/>
                  <w:bCs/>
                </w:rPr>
                <w:delText>N/A</w:delText>
              </w:r>
            </w:del>
            <w:ins w:id="1435"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36" w:author="theirs" w:date="2014-05-21T13:58:00Z"/>
                <w:rFonts w:ascii="Times New Roman" w:hAnsi="Times New Roman" w:cs="Times New Roman"/>
                <w:bCs/>
              </w:rPr>
            </w:pPr>
            <w:ins w:id="1437"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38" w:name="_Toc388863289"/>
      <w:r>
        <w:rPr>
          <w:i w:val="0"/>
          <w:sz w:val="24"/>
          <w:szCs w:val="24"/>
        </w:rPr>
        <w:t>(Charity) Manage Volunteer – Denie Volunteer</w:t>
      </w:r>
      <w:bookmarkEnd w:id="1438"/>
    </w:p>
    <w:p w:rsidR="00D40C8B" w:rsidRPr="00D40C8B" w:rsidRDefault="00D40C8B" w:rsidP="00D40C8B">
      <w:r>
        <w:rPr>
          <w:noProof/>
          <w:lang w:eastAsia="en-US"/>
        </w:rPr>
        <w:drawing>
          <wp:inline distT="0" distB="0" distL="0" distR="0" wp14:anchorId="36A6D0C1" wp14:editId="38A34DC9">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439">
          <w:tblGrid>
            <w:gridCol w:w="35"/>
            <w:gridCol w:w="2347"/>
            <w:gridCol w:w="457"/>
            <w:gridCol w:w="2741"/>
            <w:gridCol w:w="1282"/>
            <w:gridCol w:w="844"/>
            <w:gridCol w:w="831"/>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41"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42"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4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4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45"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47"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4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4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5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51"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5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53" w:author="theirs" w:date="2014-05-21T13:58:00Z">
              <w:r w:rsidRPr="005C5A04">
                <w:rPr>
                  <w:rFonts w:ascii="Times New Roman" w:hAnsi="Times New Roman" w:cs="Times New Roman"/>
                  <w:b/>
                  <w:bCs/>
                </w:rPr>
                <w:delText>N/A</w:delText>
              </w:r>
            </w:del>
            <w:ins w:id="1454"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55" w:author="theirs" w:date="2014-05-21T13:58:00Z"/>
                <w:rFonts w:ascii="Times New Roman" w:hAnsi="Times New Roman" w:cs="Times New Roman"/>
                <w:bCs/>
              </w:rPr>
            </w:pPr>
            <w:ins w:id="1456"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457" w:name="_Toc388863290"/>
      <w:r>
        <w:rPr>
          <w:i w:val="0"/>
          <w:sz w:val="24"/>
          <w:szCs w:val="24"/>
        </w:rPr>
        <w:t>(Charity) Manage Volunteer – Remove Volunteer</w:t>
      </w:r>
      <w:bookmarkEnd w:id="1457"/>
    </w:p>
    <w:p w:rsidR="00387540" w:rsidRDefault="00387540" w:rsidP="00387540">
      <w:pPr>
        <w:tabs>
          <w:tab w:val="left" w:pos="2989"/>
        </w:tabs>
        <w:rPr>
          <w:noProof/>
          <w:lang w:eastAsia="en-US"/>
        </w:rPr>
      </w:pPr>
      <w:r>
        <w:tab/>
      </w:r>
      <w:r w:rsidR="00D40C8B">
        <w:rPr>
          <w:noProof/>
          <w:lang w:eastAsia="en-US"/>
        </w:rPr>
        <w:drawing>
          <wp:inline distT="0" distB="0" distL="0" distR="0" wp14:anchorId="00504FEA" wp14:editId="2416716B">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58">
          <w:tblGrid>
            <w:gridCol w:w="35"/>
            <w:gridCol w:w="2345"/>
            <w:gridCol w:w="457"/>
            <w:gridCol w:w="2741"/>
            <w:gridCol w:w="1282"/>
            <w:gridCol w:w="844"/>
            <w:gridCol w:w="833"/>
            <w:gridCol w:w="1547"/>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5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6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4"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6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11/5/2014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7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7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72" w:author="theirs" w:date="2014-05-21T13:58:00Z">
              <w:r w:rsidRPr="005C5A04">
                <w:rPr>
                  <w:rFonts w:ascii="Times New Roman" w:hAnsi="Times New Roman" w:cs="Times New Roman"/>
                  <w:b/>
                  <w:bCs/>
                </w:rPr>
                <w:delText>N/A</w:delText>
              </w:r>
            </w:del>
            <w:ins w:id="1473"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74" w:author="theirs" w:date="2014-05-21T13:58:00Z"/>
                <w:rFonts w:ascii="Times New Roman" w:hAnsi="Times New Roman" w:cs="Times New Roman"/>
                <w:bCs/>
              </w:rPr>
            </w:pPr>
            <w:ins w:id="1475"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476" w:name="_Toc388863291"/>
      <w:r>
        <w:rPr>
          <w:i w:val="0"/>
          <w:sz w:val="24"/>
          <w:szCs w:val="24"/>
        </w:rPr>
        <w:lastRenderedPageBreak/>
        <w:t>(Charity) Manage Candidate – View Candiate</w:t>
      </w:r>
      <w:bookmarkEnd w:id="1476"/>
    </w:p>
    <w:p w:rsidR="00387540" w:rsidRDefault="00387540" w:rsidP="00387540">
      <w:r w:rsidRPr="005C5A04">
        <w:rPr>
          <w:rFonts w:ascii="Times New Roman" w:hAnsi="Times New Roman" w:cs="Times New Roman"/>
          <w:noProof/>
          <w:lang w:eastAsia="en-US"/>
        </w:rPr>
        <w:drawing>
          <wp:inline distT="0" distB="0" distL="0" distR="0" wp14:anchorId="6E9E6F1A" wp14:editId="4F1921B8">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477">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7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479" w:author="mine" w:date="2014-05-21T13:59:00Z">
            <w:trPr>
              <w:gridBefore w:val="1"/>
            </w:trPr>
          </w:trPrChange>
        </w:trPr>
        <w:tc>
          <w:tcPr>
            <w:tcW w:w="1420" w:type="pct"/>
            <w:shd w:val="clear" w:color="auto" w:fill="F3F3F3"/>
            <w:tcPrChange w:id="148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48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Change w:id="1482"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483"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8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485" w:author="mine" w:date="2014-05-21T13:59:00Z">
            <w:trPr>
              <w:gridBefore w:val="1"/>
            </w:trPr>
          </w:trPrChange>
        </w:trPr>
        <w:tc>
          <w:tcPr>
            <w:tcW w:w="1420" w:type="pct"/>
            <w:shd w:val="clear" w:color="auto" w:fill="F3F3F3"/>
            <w:tcPrChange w:id="148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487"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488"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489"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490" w:author="theirs" w:date="2014-05-21T13:58:00Z">
              <w:r w:rsidRPr="005C5A04">
                <w:rPr>
                  <w:rFonts w:ascii="Times New Roman" w:hAnsi="Times New Roman" w:cs="Times New Roman"/>
                  <w:b/>
                  <w:bCs/>
                </w:rPr>
                <w:delText>N/A</w:delText>
              </w:r>
            </w:del>
            <w:ins w:id="1491" w:author="theirs" w:date="2014-05-21T13:58:00Z">
              <w:r w:rsidR="00B0145D" w:rsidRPr="00B0145D">
                <w:rPr>
                  <w:rFonts w:ascii="Times New Roman" w:hAnsi="Times New Roman" w:cs="Times New Roman"/>
                  <w:bCs/>
                </w:rPr>
                <w:t>Manage candidate</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ins w:id="1492" w:author="theirs" w:date="2014-05-21T13:58:00Z">
              <w:r w:rsidR="00B0145D" w:rsidRPr="005C5A04">
                <w:rPr>
                  <w:rFonts w:ascii="Times New Roman" w:hAnsi="Times New Roman" w:cs="Times New Roman"/>
                  <w:b/>
                  <w:bCs/>
                </w:rPr>
                <w:t xml:space="preserve"> </w:t>
              </w:r>
            </w:ins>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93" w:name="_Toc388863292"/>
      <w:r>
        <w:rPr>
          <w:i w:val="0"/>
          <w:sz w:val="24"/>
          <w:szCs w:val="24"/>
        </w:rPr>
        <w:lastRenderedPageBreak/>
        <w:t>(Charity) View Statistics</w:t>
      </w:r>
      <w:bookmarkEnd w:id="1493"/>
    </w:p>
    <w:p w:rsidR="00387540" w:rsidRPr="00387540" w:rsidRDefault="00387540" w:rsidP="00387540">
      <w:r w:rsidRPr="005C5A04">
        <w:rPr>
          <w:rFonts w:ascii="Times New Roman" w:hAnsi="Times New Roman" w:cs="Times New Roman"/>
          <w:noProof/>
          <w:lang w:eastAsia="en-US"/>
        </w:rPr>
        <w:drawing>
          <wp:inline distT="0" distB="0" distL="0" distR="0" wp14:anchorId="122F71A1" wp14:editId="4126E28A">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494">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496" w:author="mine" w:date="2014-05-21T13:59:00Z">
            <w:trPr>
              <w:gridBefore w:val="1"/>
            </w:trPr>
          </w:trPrChange>
        </w:trPr>
        <w:tc>
          <w:tcPr>
            <w:tcW w:w="1420" w:type="pct"/>
            <w:shd w:val="clear" w:color="auto" w:fill="F3F3F3"/>
            <w:tcPrChange w:id="149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49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Change w:id="149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00"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02" w:author="mine" w:date="2014-05-21T13:59:00Z">
            <w:trPr>
              <w:gridBefore w:val="1"/>
            </w:trPr>
          </w:trPrChange>
        </w:trPr>
        <w:tc>
          <w:tcPr>
            <w:tcW w:w="1420" w:type="pct"/>
            <w:shd w:val="clear" w:color="auto" w:fill="F3F3F3"/>
            <w:tcPrChange w:id="150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04"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0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0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0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7"/>
              <w:gridCol w:w="3828"/>
              <w:tblGridChange w:id="1508">
                <w:tblGrid>
                  <w:gridCol w:w="667"/>
                  <w:gridCol w:w="3390"/>
                  <w:gridCol w:w="4273"/>
                </w:tblGrid>
              </w:tblGridChange>
            </w:tblGrid>
            <w:tr w:rsidR="00743708" w:rsidRPr="005C5A04" w:rsidTr="00E30332">
              <w:tc>
                <w:tcPr>
                  <w:tcW w:w="667" w:type="dxa"/>
                  <w:shd w:val="clear" w:color="auto" w:fill="D9D9D9" w:themeFill="background1" w:themeFillShade="D9"/>
                  <w:tcPrChange w:id="150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1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1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1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Change w:id="151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1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1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1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Change w:id="151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1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Change w:id="152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52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23"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24" w:author="theirs" w:date="2014-05-21T13:58:00Z">
              <w:r w:rsidRPr="005C5A04">
                <w:rPr>
                  <w:rFonts w:ascii="Times New Roman" w:hAnsi="Times New Roman" w:cs="Times New Roman"/>
                  <w:b/>
                  <w:bCs/>
                </w:rPr>
                <w:delText>N/A</w:delText>
              </w:r>
            </w:del>
            <w:ins w:id="1525" w:author="theirs" w:date="2014-05-21T13:58:00Z">
              <w:r w:rsidR="00E72270" w:rsidRPr="0026755F">
                <w:rPr>
                  <w:rFonts w:ascii="Times New Roman" w:hAnsi="Times New Roman" w:cs="Times New Roman"/>
                  <w:bCs/>
                </w:rPr>
                <w:t>Login</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526" w:author="theirs" w:date="2014-05-21T13:58:00Z">
              <w:r w:rsidRPr="005C5A04">
                <w:rPr>
                  <w:rFonts w:ascii="Times New Roman" w:hAnsi="Times New Roman" w:cs="Times New Roman"/>
                  <w:b/>
                  <w:bCs/>
                </w:rPr>
                <w:delText>N/A</w:delText>
              </w:r>
            </w:del>
            <w:ins w:id="1527" w:author="theirs" w:date="2014-05-21T13:58:00Z">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28" w:name="_Toc388863293"/>
      <w:r>
        <w:rPr>
          <w:i w:val="0"/>
          <w:sz w:val="24"/>
          <w:szCs w:val="24"/>
        </w:rPr>
        <w:t>(Charity) Manage Candiate – Assign to room</w:t>
      </w:r>
      <w:bookmarkEnd w:id="1528"/>
    </w:p>
    <w:p w:rsidR="00387540" w:rsidRDefault="00387540" w:rsidP="00387540">
      <w:r w:rsidRPr="005C5A04">
        <w:rPr>
          <w:rFonts w:ascii="Times New Roman" w:hAnsi="Times New Roman" w:cs="Times New Roman"/>
          <w:noProof/>
          <w:lang w:eastAsia="en-US"/>
        </w:rPr>
        <w:drawing>
          <wp:inline distT="0" distB="0" distL="0" distR="0" wp14:anchorId="0BCD92B1" wp14:editId="68813982">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29">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1" w:author="mine" w:date="2014-05-21T13:59:00Z">
            <w:trPr>
              <w:gridBefore w:val="1"/>
            </w:trPr>
          </w:trPrChange>
        </w:trPr>
        <w:tc>
          <w:tcPr>
            <w:tcW w:w="1420" w:type="pct"/>
            <w:shd w:val="clear" w:color="auto" w:fill="F3F3F3"/>
            <w:tcPrChange w:id="153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3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Change w:id="153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35"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7" w:author="mine" w:date="2014-05-21T13:59:00Z">
            <w:trPr>
              <w:gridBefore w:val="1"/>
            </w:trPr>
          </w:trPrChange>
        </w:trPr>
        <w:tc>
          <w:tcPr>
            <w:tcW w:w="1420" w:type="pct"/>
            <w:shd w:val="clear" w:color="auto" w:fill="F3F3F3"/>
            <w:tcPrChange w:id="153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39"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4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4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4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43">
                <w:tblGrid>
                  <w:gridCol w:w="667"/>
                  <w:gridCol w:w="3390"/>
                  <w:gridCol w:w="4273"/>
                </w:tblGrid>
              </w:tblGridChange>
            </w:tblGrid>
            <w:tr w:rsidR="00743708" w:rsidRPr="005C5A04" w:rsidTr="00E30332">
              <w:tc>
                <w:tcPr>
                  <w:tcW w:w="667" w:type="dxa"/>
                  <w:shd w:val="clear" w:color="auto" w:fill="D9D9D9" w:themeFill="background1" w:themeFillShade="D9"/>
                  <w:tcPrChange w:id="154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4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4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4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Change w:id="15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5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Change w:id="155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54"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Change w:id="155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5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55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5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559"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560" w:author="theirs" w:date="2014-05-21T13:58:00Z">
              <w:r w:rsidRPr="005C5A04">
                <w:rPr>
                  <w:rFonts w:ascii="Times New Roman" w:hAnsi="Times New Roman" w:cs="Times New Roman"/>
                  <w:b/>
                  <w:bCs/>
                </w:rPr>
                <w:delText>N/A</w:delText>
              </w:r>
            </w:del>
            <w:ins w:id="1561" w:author="theirs" w:date="2014-05-21T13:58:00Z">
              <w:r w:rsidR="00E72270">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562" w:author="theirs" w:date="2014-05-21T13:58:00Z"/>
                <w:rFonts w:ascii="Times New Roman" w:hAnsi="Times New Roman" w:cs="Times New Roman"/>
                <w:b/>
                <w:bCs/>
              </w:rPr>
            </w:pPr>
            <w:r w:rsidRPr="005C5A04">
              <w:rPr>
                <w:rFonts w:ascii="Times New Roman" w:hAnsi="Times New Roman" w:cs="Times New Roman"/>
                <w:b/>
                <w:bCs/>
              </w:rPr>
              <w:t>Business Rules:</w:t>
            </w:r>
            <w:del w:id="1563" w:author="theirs" w:date="2014-05-21T13:58:00Z">
              <w:r w:rsidRPr="005C5A04">
                <w:rPr>
                  <w:rFonts w:ascii="Times New Roman" w:hAnsi="Times New Roman" w:cs="Times New Roman"/>
                  <w:b/>
                  <w:bCs/>
                </w:rPr>
                <w:delText>N/A</w:delText>
              </w:r>
            </w:del>
          </w:p>
          <w:p w:rsidR="00387540" w:rsidRPr="005C5A04" w:rsidRDefault="00E72270">
            <w:pPr>
              <w:snapToGrid w:val="0"/>
              <w:spacing w:before="40" w:after="40" w:line="240" w:lineRule="auto"/>
              <w:jc w:val="both"/>
              <w:rPr>
                <w:rFonts w:ascii="Times New Roman" w:hAnsi="Times New Roman" w:cs="Times New Roman"/>
              </w:rPr>
              <w:pPrChange w:id="1564" w:author="theirs" w:date="2014-05-21T13:59:00Z">
                <w:pPr>
                  <w:snapToGrid w:val="0"/>
                  <w:spacing w:before="40" w:after="40" w:line="240" w:lineRule="auto"/>
                  <w:ind w:left="780"/>
                  <w:jc w:val="both"/>
                </w:pPr>
              </w:pPrChange>
            </w:pPr>
            <w:ins w:id="1565"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any room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66" w:name="_Toc388863294"/>
      <w:r>
        <w:rPr>
          <w:i w:val="0"/>
          <w:sz w:val="24"/>
          <w:szCs w:val="24"/>
        </w:rPr>
        <w:lastRenderedPageBreak/>
        <w:t>(Charity) Manage Candidate – Assign To Car</w:t>
      </w:r>
      <w:bookmarkEnd w:id="1566"/>
    </w:p>
    <w:p w:rsidR="00387540" w:rsidRDefault="00387540" w:rsidP="00387540">
      <w:r w:rsidRPr="005C5A04">
        <w:rPr>
          <w:rFonts w:ascii="Times New Roman" w:hAnsi="Times New Roman" w:cs="Times New Roman"/>
          <w:noProof/>
          <w:lang w:eastAsia="en-US"/>
        </w:rPr>
        <w:drawing>
          <wp:inline distT="0" distB="0" distL="0" distR="0" wp14:anchorId="40882CAF" wp14:editId="43270419">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Change w:id="1567">
          <w:tblGrid>
            <w:gridCol w:w="35"/>
            <w:gridCol w:w="2388"/>
            <w:gridCol w:w="466"/>
            <w:gridCol w:w="2713"/>
            <w:gridCol w:w="1274"/>
            <w:gridCol w:w="848"/>
            <w:gridCol w:w="807"/>
            <w:gridCol w:w="6"/>
            <w:gridCol w:w="1547"/>
          </w:tblGrid>
        </w:tblGridChange>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569" w:author="mine" w:date="2014-05-21T13:59:00Z">
            <w:trPr>
              <w:gridBefore w:val="1"/>
            </w:trPr>
          </w:trPrChange>
        </w:trPr>
        <w:tc>
          <w:tcPr>
            <w:tcW w:w="1420" w:type="pct"/>
            <w:shd w:val="clear" w:color="auto" w:fill="F3F3F3"/>
            <w:tcPrChange w:id="157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7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Change w:id="1572"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73" w:author="mine" w:date="2014-05-21T13:59:00Z">
              <w:tcPr>
                <w:tcW w:w="1174" w:type="pct"/>
                <w:gridSpan w:val="3"/>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7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575" w:author="mine" w:date="2014-05-21T13:59:00Z">
            <w:trPr>
              <w:gridBefore w:val="1"/>
            </w:trPr>
          </w:trPrChange>
        </w:trPr>
        <w:tc>
          <w:tcPr>
            <w:tcW w:w="1420" w:type="pct"/>
            <w:shd w:val="clear" w:color="auto" w:fill="F3F3F3"/>
            <w:tcPrChange w:id="157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77"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578"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79" w:author="mine" w:date="2014-05-21T13:59:00Z">
              <w:tcPr>
                <w:tcW w:w="1596" w:type="pct"/>
                <w:gridSpan w:val="4"/>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8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81">
                <w:tblGrid>
                  <w:gridCol w:w="667"/>
                  <w:gridCol w:w="3390"/>
                  <w:gridCol w:w="4273"/>
                </w:tblGrid>
              </w:tblGridChange>
            </w:tblGrid>
            <w:tr w:rsidR="00743708" w:rsidRPr="005C5A04" w:rsidTr="00E30332">
              <w:tc>
                <w:tcPr>
                  <w:tcW w:w="667" w:type="dxa"/>
                  <w:shd w:val="clear" w:color="auto" w:fill="D9D9D9" w:themeFill="background1" w:themeFillShade="D9"/>
                  <w:tcPrChange w:id="1582"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83"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84"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86"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Change w:id="15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90"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Change w:id="15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9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Change w:id="15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9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59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9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597"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598" w:author="theirs" w:date="2014-05-21T13:58:00Z">
              <w:r w:rsidRPr="005C5A04">
                <w:rPr>
                  <w:rFonts w:ascii="Times New Roman" w:hAnsi="Times New Roman" w:cs="Times New Roman"/>
                  <w:b/>
                  <w:bCs/>
                </w:rPr>
                <w:delText>N/A</w:delText>
              </w:r>
            </w:del>
            <w:ins w:id="1599" w:author="theirs" w:date="2014-05-21T13:58:00Z">
              <w:r w:rsidR="003C3CCA">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00" w:author="theirs" w:date="2014-05-21T13:58:00Z"/>
                <w:rFonts w:ascii="Times New Roman" w:hAnsi="Times New Roman" w:cs="Times New Roman"/>
                <w:b/>
                <w:bCs/>
              </w:rPr>
            </w:pPr>
            <w:r w:rsidRPr="005C5A04">
              <w:rPr>
                <w:rFonts w:ascii="Times New Roman" w:hAnsi="Times New Roman" w:cs="Times New Roman"/>
                <w:b/>
                <w:bCs/>
              </w:rPr>
              <w:t>Business Rules:</w:t>
            </w:r>
            <w:del w:id="1601" w:author="theirs" w:date="2014-05-21T13:58:00Z">
              <w:r w:rsidRPr="005C5A04">
                <w:rPr>
                  <w:rFonts w:ascii="Times New Roman" w:hAnsi="Times New Roman" w:cs="Times New Roman"/>
                  <w:b/>
                  <w:bCs/>
                </w:rPr>
                <w:delText>N/A</w:delText>
              </w:r>
            </w:del>
          </w:p>
          <w:p w:rsidR="00387540" w:rsidRPr="005C5A04" w:rsidRDefault="00F52AE7">
            <w:pPr>
              <w:snapToGrid w:val="0"/>
              <w:spacing w:before="40" w:after="40" w:line="240" w:lineRule="auto"/>
              <w:jc w:val="both"/>
              <w:rPr>
                <w:rFonts w:ascii="Times New Roman" w:hAnsi="Times New Roman" w:cs="Times New Roman"/>
              </w:rPr>
              <w:pPrChange w:id="1602" w:author="theirs" w:date="2014-05-21T13:59:00Z">
                <w:pPr>
                  <w:snapToGrid w:val="0"/>
                  <w:spacing w:before="40" w:after="40" w:line="240" w:lineRule="auto"/>
                  <w:ind w:left="780"/>
                  <w:jc w:val="both"/>
                </w:pPr>
              </w:pPrChange>
            </w:pPr>
            <w:ins w:id="1603"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04" w:name="_Toc388863295"/>
      <w:r>
        <w:rPr>
          <w:i w:val="0"/>
          <w:sz w:val="24"/>
          <w:szCs w:val="24"/>
        </w:rPr>
        <w:lastRenderedPageBreak/>
        <w:t>(Sponsor) Manage Sponsor’s Car</w:t>
      </w:r>
      <w:bookmarkEnd w:id="1604"/>
    </w:p>
    <w:p w:rsidR="00387540" w:rsidRPr="00387540" w:rsidRDefault="00387540" w:rsidP="00387540">
      <w:r w:rsidRPr="005C5A04">
        <w:rPr>
          <w:rFonts w:ascii="Times New Roman" w:hAnsi="Times New Roman" w:cs="Times New Roman"/>
          <w:noProof/>
          <w:lang w:eastAsia="en-US"/>
        </w:rPr>
        <w:drawing>
          <wp:inline distT="0" distB="0" distL="0" distR="0" wp14:anchorId="4AD51AB5" wp14:editId="6C6E739C">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605" w:name="_Toc388863296"/>
      <w:r>
        <w:rPr>
          <w:i w:val="0"/>
          <w:sz w:val="24"/>
          <w:szCs w:val="24"/>
        </w:rPr>
        <w:t>(Sponsor) Manage Sponsor’s Car – Add New Car</w:t>
      </w:r>
      <w:bookmarkEnd w:id="1605"/>
    </w:p>
    <w:p w:rsidR="00387540" w:rsidRDefault="00387540" w:rsidP="00387540">
      <w:r w:rsidRPr="005C5A04">
        <w:rPr>
          <w:rFonts w:ascii="Times New Roman" w:hAnsi="Times New Roman" w:cs="Times New Roman"/>
          <w:noProof/>
          <w:lang w:eastAsia="en-US"/>
        </w:rPr>
        <w:drawing>
          <wp:inline distT="0" distB="0" distL="0" distR="0" wp14:anchorId="64560A0D" wp14:editId="53CC8198">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06">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08" w:author="mine" w:date="2014-05-21T13:59:00Z">
            <w:trPr>
              <w:gridBefore w:val="1"/>
            </w:trPr>
          </w:trPrChange>
        </w:trPr>
        <w:tc>
          <w:tcPr>
            <w:tcW w:w="1420" w:type="pct"/>
            <w:shd w:val="clear" w:color="auto" w:fill="F3F3F3"/>
            <w:tcPrChange w:id="160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1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Change w:id="161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12"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14" w:author="mine" w:date="2014-05-21T13:59:00Z">
            <w:trPr>
              <w:gridBefore w:val="1"/>
            </w:trPr>
          </w:trPrChange>
        </w:trPr>
        <w:tc>
          <w:tcPr>
            <w:tcW w:w="1420" w:type="pct"/>
            <w:shd w:val="clear" w:color="auto" w:fill="F3F3F3"/>
            <w:tcPrChange w:id="161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16"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61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1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1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2990"/>
              <w:gridCol w:w="3865"/>
              <w:tblGridChange w:id="1620">
                <w:tblGrid>
                  <w:gridCol w:w="667"/>
                  <w:gridCol w:w="3390"/>
                  <w:gridCol w:w="4273"/>
                </w:tblGrid>
              </w:tblGridChange>
            </w:tblGrid>
            <w:tr w:rsidR="00743708" w:rsidRPr="005C5A04" w:rsidTr="00E30332">
              <w:tc>
                <w:tcPr>
                  <w:tcW w:w="667" w:type="dxa"/>
                  <w:shd w:val="clear" w:color="auto" w:fill="D9D9D9" w:themeFill="background1" w:themeFillShade="D9"/>
                  <w:tcPrChange w:id="162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2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2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162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Change w:id="162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2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2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16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3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Change w:id="163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63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3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3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40">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41"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42"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43"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44" w:name="_Toc388863297"/>
      <w:r>
        <w:rPr>
          <w:i w:val="0"/>
          <w:sz w:val="24"/>
          <w:szCs w:val="24"/>
        </w:rPr>
        <w:lastRenderedPageBreak/>
        <w:t>(Sponsor) Manage Sponsor’s Car – Edit Car</w:t>
      </w:r>
      <w:bookmarkEnd w:id="1644"/>
    </w:p>
    <w:p w:rsidR="00387540" w:rsidRDefault="00387540" w:rsidP="00387540">
      <w:r w:rsidRPr="005C5A04">
        <w:rPr>
          <w:rFonts w:ascii="Times New Roman" w:hAnsi="Times New Roman" w:cs="Times New Roman"/>
          <w:noProof/>
          <w:lang w:eastAsia="en-US"/>
        </w:rPr>
        <w:drawing>
          <wp:inline distT="0" distB="0" distL="0" distR="0" wp14:anchorId="67947B22" wp14:editId="4644BC2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45">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47" w:author="mine" w:date="2014-05-21T13:59:00Z">
            <w:trPr>
              <w:gridBefore w:val="1"/>
            </w:trPr>
          </w:trPrChange>
        </w:trPr>
        <w:tc>
          <w:tcPr>
            <w:tcW w:w="1420" w:type="pct"/>
            <w:shd w:val="clear" w:color="auto" w:fill="F3F3F3"/>
            <w:tcPrChange w:id="164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4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Change w:id="165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51"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5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53" w:author="mine" w:date="2014-05-21T13:59:00Z">
            <w:trPr>
              <w:gridBefore w:val="1"/>
            </w:trPr>
          </w:trPrChange>
        </w:trPr>
        <w:tc>
          <w:tcPr>
            <w:tcW w:w="1420" w:type="pct"/>
            <w:shd w:val="clear" w:color="auto" w:fill="F3F3F3"/>
            <w:tcPrChange w:id="165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55"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65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5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5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1"/>
              <w:gridCol w:w="3845"/>
              <w:tblGridChange w:id="1659">
                <w:tblGrid>
                  <w:gridCol w:w="667"/>
                  <w:gridCol w:w="3390"/>
                  <w:gridCol w:w="4273"/>
                </w:tblGrid>
              </w:tblGridChange>
            </w:tblGrid>
            <w:tr w:rsidR="00743708" w:rsidRPr="005C5A04" w:rsidTr="00E30332">
              <w:tc>
                <w:tcPr>
                  <w:tcW w:w="667" w:type="dxa"/>
                  <w:shd w:val="clear" w:color="auto" w:fill="D9D9D9" w:themeFill="background1" w:themeFillShade="D9"/>
                  <w:tcPrChange w:id="166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6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6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6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6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Change w:id="166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6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6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6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6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67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67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7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7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67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7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67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7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7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79">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80"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81"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82"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683" w:author="theirs" w:date="2014-05-21T13:58:00Z">
              <w:r w:rsidRPr="005C5A04">
                <w:rPr>
                  <w:rFonts w:ascii="Times New Roman" w:hAnsi="Times New Roman" w:cs="Times New Roman"/>
                  <w:b/>
                  <w:bCs/>
                </w:rPr>
                <w:delText xml:space="preserve"> N/A</w:delText>
              </w:r>
            </w:del>
            <w:ins w:id="1684"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685"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686" w:author="Tri Le Nguyen Huu" w:date="2014-05-21T13:59:00Z">
                  <w:rPr>
                    <w:rFonts w:ascii="Times New Roman" w:hAnsi="Times New Roman"/>
                  </w:rPr>
                </w:rPrChange>
              </w:rPr>
              <w:t xml:space="preserve"> </w:t>
            </w:r>
            <w:del w:id="1687" w:author="theirs" w:date="2014-05-21T13:58:00Z">
              <w:r w:rsidRPr="005C5A04">
                <w:rPr>
                  <w:rFonts w:ascii="Times New Roman" w:hAnsi="Times New Roman" w:cs="Times New Roman"/>
                  <w:bCs/>
                </w:rPr>
                <w:delText>N/A</w:delText>
              </w:r>
            </w:del>
            <w:ins w:id="1688" w:author="theirs" w:date="2014-05-21T13:58:00Z">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89" w:name="_Toc388863298"/>
      <w:r>
        <w:rPr>
          <w:i w:val="0"/>
          <w:sz w:val="24"/>
          <w:szCs w:val="24"/>
        </w:rPr>
        <w:t>(Sponsor) Manage Sponsor’s Car – Delete Car</w:t>
      </w:r>
      <w:bookmarkEnd w:id="1689"/>
    </w:p>
    <w:p w:rsidR="00387540" w:rsidRDefault="00387540" w:rsidP="00387540">
      <w:r w:rsidRPr="005C5A04">
        <w:rPr>
          <w:rFonts w:ascii="Times New Roman" w:hAnsi="Times New Roman" w:cs="Times New Roman"/>
          <w:noProof/>
          <w:lang w:eastAsia="en-US"/>
        </w:rPr>
        <w:drawing>
          <wp:inline distT="0" distB="0" distL="0" distR="0" wp14:anchorId="55F377EA" wp14:editId="784C31FB">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90">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92" w:author="mine" w:date="2014-05-21T13:59:00Z">
            <w:trPr>
              <w:gridBefore w:val="1"/>
            </w:trPr>
          </w:trPrChange>
        </w:trPr>
        <w:tc>
          <w:tcPr>
            <w:tcW w:w="1420" w:type="pct"/>
            <w:shd w:val="clear" w:color="auto" w:fill="F3F3F3"/>
            <w:tcPrChange w:id="169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9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Change w:id="169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96"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9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98" w:author="mine" w:date="2014-05-21T13:59:00Z">
            <w:trPr>
              <w:gridBefore w:val="1"/>
            </w:trPr>
          </w:trPrChange>
        </w:trPr>
        <w:tc>
          <w:tcPr>
            <w:tcW w:w="1420" w:type="pct"/>
            <w:shd w:val="clear" w:color="auto" w:fill="F3F3F3"/>
            <w:tcPrChange w:id="169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1700"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70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0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1704">
                <w:tblGrid>
                  <w:gridCol w:w="667"/>
                  <w:gridCol w:w="3390"/>
                  <w:gridCol w:w="4273"/>
                </w:tblGrid>
              </w:tblGridChange>
            </w:tblGrid>
            <w:tr w:rsidR="00743708" w:rsidRPr="005C5A04" w:rsidTr="00E30332">
              <w:tc>
                <w:tcPr>
                  <w:tcW w:w="667" w:type="dxa"/>
                  <w:shd w:val="clear" w:color="auto" w:fill="D9D9D9" w:themeFill="background1" w:themeFillShade="D9"/>
                  <w:tcPrChange w:id="170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0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0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0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0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Change w:id="171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1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1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1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71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1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Change w:id="171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1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1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1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2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1721">
                <w:tblGrid>
                  <w:gridCol w:w="599"/>
                  <w:gridCol w:w="294"/>
                  <w:gridCol w:w="376"/>
                  <w:gridCol w:w="198"/>
                  <w:gridCol w:w="662"/>
                  <w:gridCol w:w="2096"/>
                  <w:gridCol w:w="412"/>
                  <w:gridCol w:w="3773"/>
                  <w:gridCol w:w="307"/>
                </w:tblGrid>
              </w:tblGridChange>
            </w:tblGrid>
            <w:tr w:rsidR="00743708" w:rsidRPr="005C5A04" w:rsidTr="00E30332">
              <w:tc>
                <w:tcPr>
                  <w:tcW w:w="599" w:type="dxa"/>
                  <w:shd w:val="clear" w:color="auto" w:fill="D9D9D9" w:themeFill="background1" w:themeFillShade="D9"/>
                  <w:tcPrChange w:id="1722" w:author="mine" w:date="2014-05-21T13:59:00Z">
                    <w:tcPr>
                      <w:tcW w:w="599"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1723" w:author="mine" w:date="2014-05-21T13:59:00Z">
                    <w:tcPr>
                      <w:tcW w:w="670"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1724" w:author="mine" w:date="2014-05-21T13:59:00Z">
                    <w:tcPr>
                      <w:tcW w:w="2956"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1725" w:author="mine" w:date="2014-05-21T13:59:00Z">
                    <w:tcPr>
                      <w:tcW w:w="4492"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26" w:author="theirs" w:date="2014-05-21T13:58:00Z">
              <w:r w:rsidRPr="005C5A04">
                <w:rPr>
                  <w:rFonts w:ascii="Times New Roman" w:hAnsi="Times New Roman" w:cs="Times New Roman"/>
                  <w:b/>
                  <w:bCs/>
                </w:rPr>
                <w:delText>N/A</w:delText>
              </w:r>
            </w:del>
            <w:ins w:id="1727" w:author="theirs" w:date="2014-05-21T13:58:00Z">
              <w:r w:rsidR="00882FD4">
                <w:rPr>
                  <w:rFonts w:ascii="Times New Roman" w:hAnsi="Times New Roman" w:cs="Times New Roman"/>
                  <w:bCs/>
                </w:rPr>
                <w:t>Manage Car</w:t>
              </w:r>
            </w:ins>
          </w:p>
          <w:p w:rsidR="00882FD4" w:rsidRPr="007E517E" w:rsidRDefault="00387540" w:rsidP="00882FD4">
            <w:pPr>
              <w:snapToGrid w:val="0"/>
              <w:spacing w:after="0" w:line="240" w:lineRule="auto"/>
              <w:jc w:val="both"/>
              <w:rPr>
                <w:ins w:id="1728" w:author="theirs" w:date="2014-05-21T13:58:00Z"/>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rPrChange w:id="1729" w:author="Tri Le Nguyen Huu" w:date="2014-05-21T13:59:00Z">
                  <w:rPr>
                    <w:rFonts w:ascii="Times New Roman" w:hAnsi="Times New Roman"/>
                    <w:b/>
                  </w:rPr>
                </w:rPrChange>
              </w:rPr>
              <w:t>:</w:t>
            </w:r>
            <w:r w:rsidRPr="005C5A04">
              <w:rPr>
                <w:rFonts w:ascii="Times New Roman" w:hAnsi="Times New Roman" w:cs="Times New Roman"/>
                <w:bCs/>
              </w:rPr>
              <w:t xml:space="preserve"> </w:t>
            </w:r>
            <w:del w:id="1730" w:author="theirs" w:date="2014-05-21T13:58:00Z">
              <w:r w:rsidRPr="005C5A04">
                <w:rPr>
                  <w:rFonts w:ascii="Times New Roman" w:hAnsi="Times New Roman" w:cs="Times New Roman"/>
                  <w:bCs/>
                </w:rPr>
                <w:delText xml:space="preserve"> N/A</w:delText>
              </w:r>
            </w:del>
            <w:ins w:id="1731" w:author="theirs" w:date="2014-05-21T13:58:00Z">
              <w:r w:rsidR="00882FD4">
                <w:rPr>
                  <w:rFonts w:ascii="Times New Roman" w:hAnsi="Times New Roman" w:cs="Times New Roman"/>
                  <w:bCs/>
                </w:rPr>
                <w:t>Sponsor just delete car when charity not confirm for exam.</w:t>
              </w:r>
            </w:ins>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32" w:name="_Toc388863299"/>
      <w:r>
        <w:rPr>
          <w:i w:val="0"/>
          <w:sz w:val="24"/>
          <w:szCs w:val="24"/>
        </w:rPr>
        <w:lastRenderedPageBreak/>
        <w:t>(Sponsor) Manage Sponsor’s Car – Sponsored Car</w:t>
      </w:r>
      <w:bookmarkEnd w:id="1732"/>
    </w:p>
    <w:p w:rsidR="00387540" w:rsidRDefault="00387540" w:rsidP="00387540">
      <w:r w:rsidRPr="005C5A04">
        <w:rPr>
          <w:rFonts w:ascii="Times New Roman" w:hAnsi="Times New Roman" w:cs="Times New Roman"/>
          <w:noProof/>
          <w:lang w:eastAsia="en-US"/>
        </w:rPr>
        <w:drawing>
          <wp:inline distT="0" distB="0" distL="0" distR="0" wp14:anchorId="1E26728E" wp14:editId="44057B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33">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35" w:author="mine" w:date="2014-05-21T13:59:00Z">
            <w:trPr>
              <w:gridBefore w:val="1"/>
            </w:trPr>
          </w:trPrChange>
        </w:trPr>
        <w:tc>
          <w:tcPr>
            <w:tcW w:w="1420" w:type="pct"/>
            <w:shd w:val="clear" w:color="auto" w:fill="F3F3F3"/>
            <w:tcPrChange w:id="173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3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Change w:id="173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39"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41" w:author="mine" w:date="2014-05-21T13:59:00Z">
            <w:trPr>
              <w:gridBefore w:val="1"/>
            </w:trPr>
          </w:trPrChange>
        </w:trPr>
        <w:tc>
          <w:tcPr>
            <w:tcW w:w="1420" w:type="pct"/>
            <w:shd w:val="clear" w:color="auto" w:fill="F3F3F3"/>
            <w:tcPrChange w:id="174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43"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74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4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4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747">
                <w:tblGrid>
                  <w:gridCol w:w="667"/>
                  <w:gridCol w:w="3390"/>
                  <w:gridCol w:w="4273"/>
                </w:tblGrid>
              </w:tblGridChange>
            </w:tblGrid>
            <w:tr w:rsidR="00743708" w:rsidRPr="005C5A04" w:rsidTr="00E30332">
              <w:tc>
                <w:tcPr>
                  <w:tcW w:w="667" w:type="dxa"/>
                  <w:shd w:val="clear" w:color="auto" w:fill="D9D9D9" w:themeFill="background1" w:themeFillShade="D9"/>
                  <w:tcPrChange w:id="174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4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5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5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5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Change w:id="175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5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5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5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Change w:id="175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5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Change w:id="175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76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76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76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6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767">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68"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69"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70"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71" w:author="theirs" w:date="2014-05-21T13:58:00Z">
              <w:r w:rsidRPr="005C5A04">
                <w:rPr>
                  <w:rFonts w:ascii="Times New Roman" w:hAnsi="Times New Roman" w:cs="Times New Roman"/>
                  <w:b/>
                  <w:bCs/>
                </w:rPr>
                <w:delText>N/A</w:delText>
              </w:r>
            </w:del>
            <w:ins w:id="1772"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773"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774" w:author="Tri Le Nguyen Huu" w:date="2014-05-21T13:59:00Z">
                  <w:rPr>
                    <w:rFonts w:ascii="Times New Roman" w:hAnsi="Times New Roman"/>
                  </w:rPr>
                </w:rPrChange>
              </w:rPr>
              <w:t xml:space="preserve"> </w:t>
            </w:r>
            <w:del w:id="1775" w:author="theirs" w:date="2014-05-21T13:58:00Z">
              <w:r w:rsidRPr="005C5A04">
                <w:rPr>
                  <w:rFonts w:ascii="Times New Roman" w:hAnsi="Times New Roman" w:cs="Times New Roman"/>
                  <w:bCs/>
                </w:rPr>
                <w:delText xml:space="preserve"> N/A</w:delText>
              </w:r>
            </w:del>
            <w:ins w:id="1776" w:author="theirs" w:date="2014-05-21T13:58:00Z">
              <w:r w:rsidR="00882FD4">
                <w:rPr>
                  <w:rFonts w:ascii="Times New Roman" w:hAnsi="Times New Roman" w:cs="Times New Roman"/>
                  <w:bCs/>
                </w:rPr>
                <w:t>Sponsored Car when this car not use for any charity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777" w:name="_Toc388863300"/>
      <w:r w:rsidR="00387540">
        <w:rPr>
          <w:i w:val="0"/>
          <w:sz w:val="24"/>
          <w:szCs w:val="24"/>
        </w:rPr>
        <w:t>(Sponsor) Manage Sponsor’s Car – Sponsored All Car</w:t>
      </w:r>
      <w:bookmarkEnd w:id="1777"/>
    </w:p>
    <w:p w:rsidR="00387540" w:rsidRDefault="00387540" w:rsidP="00387540">
      <w:r w:rsidRPr="005C5A04">
        <w:rPr>
          <w:rFonts w:ascii="Times New Roman" w:hAnsi="Times New Roman" w:cs="Times New Roman"/>
          <w:noProof/>
          <w:lang w:eastAsia="en-US"/>
        </w:rPr>
        <w:drawing>
          <wp:inline distT="0" distB="0" distL="0" distR="0" wp14:anchorId="362EB509" wp14:editId="38E3FC0D">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78">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7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80" w:author="mine" w:date="2014-05-21T13:59:00Z">
            <w:trPr>
              <w:gridBefore w:val="1"/>
            </w:trPr>
          </w:trPrChange>
        </w:trPr>
        <w:tc>
          <w:tcPr>
            <w:tcW w:w="1420" w:type="pct"/>
            <w:shd w:val="clear" w:color="auto" w:fill="F3F3F3"/>
            <w:tcPrChange w:id="178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8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Change w:id="178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84"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86" w:author="mine" w:date="2014-05-21T13:59:00Z">
            <w:trPr>
              <w:gridBefore w:val="1"/>
            </w:trPr>
          </w:trPrChange>
        </w:trPr>
        <w:tc>
          <w:tcPr>
            <w:tcW w:w="1420" w:type="pct"/>
            <w:shd w:val="clear" w:color="auto" w:fill="F3F3F3"/>
            <w:tcPrChange w:id="178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88"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78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9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9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792">
                <w:tblGrid>
                  <w:gridCol w:w="667"/>
                  <w:gridCol w:w="3390"/>
                  <w:gridCol w:w="4273"/>
                </w:tblGrid>
              </w:tblGridChange>
            </w:tblGrid>
            <w:tr w:rsidR="00743708" w:rsidRPr="005C5A04" w:rsidTr="00E30332">
              <w:tc>
                <w:tcPr>
                  <w:tcW w:w="667" w:type="dxa"/>
                  <w:shd w:val="clear" w:color="auto" w:fill="D9D9D9" w:themeFill="background1" w:themeFillShade="D9"/>
                  <w:tcPrChange w:id="179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9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9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9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9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Change w:id="179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9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0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0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Change w:id="180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0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Change w:id="180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0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0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0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0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0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1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“Kì Thi”: “Vui </w:t>
                  </w:r>
                  <w:r w:rsidRPr="005C5A04">
                    <w:rPr>
                      <w:rFonts w:ascii="Times New Roman" w:hAnsi="Times New Roman" w:cs="Times New Roman"/>
                    </w:rPr>
                    <w:lastRenderedPageBreak/>
                    <w:t>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11" w:author="theirs" w:date="2014-05-21T13:58:00Z">
              <w:r w:rsidRPr="005C5A04">
                <w:rPr>
                  <w:rFonts w:ascii="Times New Roman" w:hAnsi="Times New Roman" w:cs="Times New Roman"/>
                  <w:b/>
                  <w:bCs/>
                </w:rPr>
                <w:delText>N/A</w:delText>
              </w:r>
            </w:del>
            <w:ins w:id="1812" w:author="theirs" w:date="2014-05-21T13:58:00Z">
              <w:r w:rsidR="00713015">
                <w:rPr>
                  <w:rFonts w:ascii="Times New Roman" w:hAnsi="Times New Roman" w:cs="Times New Roman"/>
                  <w:bCs/>
                </w:rPr>
                <w:t>Managecar</w:t>
              </w:r>
            </w:ins>
          </w:p>
          <w:p w:rsidR="00387540" w:rsidRPr="005C5A04" w:rsidRDefault="00387540" w:rsidP="00E30332">
            <w:pPr>
              <w:snapToGrid w:val="0"/>
              <w:spacing w:after="0" w:line="240" w:lineRule="auto"/>
              <w:jc w:val="both"/>
              <w:rPr>
                <w:rFonts w:ascii="Times New Roman" w:hAnsi="Times New Roman"/>
                <w:b/>
                <w:rPrChange w:id="1813"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14" w:author="Tri Le Nguyen Huu" w:date="2014-05-21T13:59:00Z">
                  <w:rPr>
                    <w:rFonts w:ascii="Times New Roman" w:hAnsi="Times New Roman"/>
                  </w:rPr>
                </w:rPrChange>
              </w:rPr>
              <w:t xml:space="preserve"> </w:t>
            </w:r>
            <w:del w:id="1815" w:author="theirs" w:date="2014-05-21T13:58:00Z">
              <w:r w:rsidRPr="005C5A04">
                <w:rPr>
                  <w:rFonts w:ascii="Times New Roman" w:hAnsi="Times New Roman" w:cs="Times New Roman"/>
                  <w:bCs/>
                </w:rPr>
                <w:delText xml:space="preserve"> N/A</w:delText>
              </w:r>
            </w:del>
            <w:ins w:id="1816" w:author="theirs" w:date="2014-05-21T13:58:00Z">
              <w:r w:rsidR="00713015">
                <w:rPr>
                  <w:rFonts w:ascii="Times New Roman" w:hAnsi="Times New Roman" w:cs="Times New Roman"/>
                  <w:bCs/>
                </w:rPr>
                <w:t>The button” Sponsored All Car” appears when more than two cars in resource exist.</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17" w:name="_Toc388863301"/>
      <w:r>
        <w:rPr>
          <w:i w:val="0"/>
          <w:sz w:val="24"/>
          <w:szCs w:val="24"/>
        </w:rPr>
        <w:t>(Sponsor) Manage Sponsor’s Car – Cancel Sponsored Car</w:t>
      </w:r>
      <w:bookmarkEnd w:id="1817"/>
    </w:p>
    <w:p w:rsidR="00387540" w:rsidRDefault="00387540" w:rsidP="00387540">
      <w:r w:rsidRPr="005C5A04">
        <w:rPr>
          <w:rFonts w:ascii="Times New Roman" w:hAnsi="Times New Roman" w:cs="Times New Roman"/>
          <w:noProof/>
          <w:lang w:eastAsia="en-US"/>
        </w:rPr>
        <w:drawing>
          <wp:inline distT="0" distB="0" distL="0" distR="0" wp14:anchorId="3BAB4B6C" wp14:editId="35793F75">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18">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20" w:author="mine" w:date="2014-05-21T13:59:00Z">
            <w:trPr>
              <w:gridBefore w:val="1"/>
            </w:trPr>
          </w:trPrChange>
        </w:trPr>
        <w:tc>
          <w:tcPr>
            <w:tcW w:w="1420" w:type="pct"/>
            <w:shd w:val="clear" w:color="auto" w:fill="F3F3F3"/>
            <w:tcPrChange w:id="182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2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Change w:id="182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24"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2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26" w:author="mine" w:date="2014-05-21T13:59:00Z">
            <w:trPr>
              <w:gridBefore w:val="1"/>
            </w:trPr>
          </w:trPrChange>
        </w:trPr>
        <w:tc>
          <w:tcPr>
            <w:tcW w:w="1420" w:type="pct"/>
            <w:shd w:val="clear" w:color="auto" w:fill="F3F3F3"/>
            <w:tcPrChange w:id="182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28"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82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3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832">
                <w:tblGrid>
                  <w:gridCol w:w="667"/>
                  <w:gridCol w:w="3390"/>
                  <w:gridCol w:w="4273"/>
                </w:tblGrid>
              </w:tblGridChange>
            </w:tblGrid>
            <w:tr w:rsidR="00743708" w:rsidRPr="005C5A04" w:rsidTr="00E30332">
              <w:tc>
                <w:tcPr>
                  <w:tcW w:w="667" w:type="dxa"/>
                  <w:shd w:val="clear" w:color="auto" w:fill="D9D9D9" w:themeFill="background1" w:themeFillShade="D9"/>
                  <w:tcPrChange w:id="183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3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3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183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Change w:id="183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3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4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4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84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4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Change w:id="184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4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4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4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4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1849">
                <w:tblGrid>
                  <w:gridCol w:w="667"/>
                  <w:gridCol w:w="226"/>
                  <w:gridCol w:w="666"/>
                  <w:gridCol w:w="1919"/>
                  <w:gridCol w:w="807"/>
                  <w:gridCol w:w="3454"/>
                  <w:gridCol w:w="671"/>
                </w:tblGrid>
              </w:tblGridChange>
            </w:tblGrid>
            <w:tr w:rsidR="00743708" w:rsidRPr="005C5A04" w:rsidTr="00E30332">
              <w:trPr>
                <w:trPrChange w:id="1850" w:author="mine" w:date="2014-05-21T13:59:00Z">
                  <w:trPr>
                    <w:gridAfter w:val="0"/>
                  </w:trPr>
                </w:trPrChange>
              </w:trPr>
              <w:tc>
                <w:tcPr>
                  <w:tcW w:w="667" w:type="dxa"/>
                  <w:tcBorders>
                    <w:bottom w:val="single" w:sz="4" w:space="0" w:color="auto"/>
                  </w:tcBorders>
                  <w:shd w:val="clear" w:color="auto" w:fill="D9D9D9" w:themeFill="background1" w:themeFillShade="D9"/>
                  <w:tcPrChange w:id="1851" w:author="mine" w:date="2014-05-21T13:59:00Z">
                    <w:tcPr>
                      <w:tcW w:w="667" w:type="dxa"/>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1852" w:author="mine" w:date="2014-05-21T13:59:00Z">
                    <w:tcPr>
                      <w:tcW w:w="2811" w:type="dxa"/>
                      <w:gridSpan w:val="3"/>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1853" w:author="mine" w:date="2014-05-21T13:59:00Z">
                    <w:tcPr>
                      <w:tcW w:w="4261" w:type="dxa"/>
                      <w:gridSpan w:val="2"/>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54" w:author="theirs" w:date="2014-05-21T13:58:00Z">
              <w:r w:rsidRPr="005C5A04">
                <w:rPr>
                  <w:rFonts w:ascii="Times New Roman" w:hAnsi="Times New Roman" w:cs="Times New Roman"/>
                  <w:b/>
                  <w:bCs/>
                </w:rPr>
                <w:delText>N/A</w:delText>
              </w:r>
            </w:del>
            <w:ins w:id="1855" w:author="theirs" w:date="2014-05-21T13:58:00Z">
              <w:r w:rsidR="00336A58" w:rsidRPr="00336A58">
                <w:rPr>
                  <w:rFonts w:ascii="Times New Roman" w:hAnsi="Times New Roman" w:cs="Times New Roman"/>
                  <w:bCs/>
                </w:rPr>
                <w:t>Manager car</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del w:id="1856" w:author="theirs" w:date="2014-05-21T13:58:00Z">
              <w:r w:rsidRPr="005C5A04">
                <w:rPr>
                  <w:rFonts w:ascii="Times New Roman" w:hAnsi="Times New Roman" w:cs="Times New Roman"/>
                  <w:b/>
                  <w:bCs/>
                </w:rPr>
                <w:delText>N/A</w:delText>
              </w:r>
            </w:del>
            <w:ins w:id="1857" w:author="theirs" w:date="2014-05-21T13:58:00Z">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58" w:name="_Toc388863302"/>
      <w:r>
        <w:rPr>
          <w:i w:val="0"/>
          <w:sz w:val="24"/>
          <w:szCs w:val="24"/>
        </w:rPr>
        <w:t>(Sponsor) Manage Sponsor’s Funds</w:t>
      </w:r>
      <w:bookmarkEnd w:id="1858"/>
    </w:p>
    <w:p w:rsidR="00387540" w:rsidRPr="00387540" w:rsidRDefault="00387540" w:rsidP="00387540">
      <w:r w:rsidRPr="005C5A04">
        <w:rPr>
          <w:rFonts w:ascii="Times New Roman" w:hAnsi="Times New Roman" w:cs="Times New Roman"/>
          <w:noProof/>
          <w:lang w:eastAsia="en-US"/>
        </w:rPr>
        <w:drawing>
          <wp:inline distT="0" distB="0" distL="0" distR="0" wp14:anchorId="1B7E1859" wp14:editId="4F78CAF3">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859" w:name="_Toc388863303"/>
      <w:r>
        <w:rPr>
          <w:i w:val="0"/>
          <w:sz w:val="24"/>
          <w:szCs w:val="24"/>
        </w:rPr>
        <w:t>(Sponsor) Manage Sponsor’s Fund – Add New Funds</w:t>
      </w:r>
      <w:bookmarkEnd w:id="1859"/>
    </w:p>
    <w:p w:rsidR="00387540" w:rsidRDefault="00387540" w:rsidP="00387540">
      <w:r w:rsidRPr="005C5A04">
        <w:rPr>
          <w:rFonts w:ascii="Times New Roman" w:hAnsi="Times New Roman" w:cs="Times New Roman"/>
          <w:noProof/>
          <w:lang w:eastAsia="en-US"/>
        </w:rPr>
        <w:drawing>
          <wp:inline distT="0" distB="0" distL="0" distR="0" wp14:anchorId="680EA417" wp14:editId="14BA0211">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60">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6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62" w:author="mine" w:date="2014-05-21T13:59:00Z">
            <w:trPr>
              <w:gridBefore w:val="1"/>
            </w:trPr>
          </w:trPrChange>
        </w:trPr>
        <w:tc>
          <w:tcPr>
            <w:tcW w:w="1420" w:type="pct"/>
            <w:shd w:val="clear" w:color="auto" w:fill="F3F3F3"/>
            <w:tcPrChange w:id="186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6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Change w:id="186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66"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68" w:author="mine" w:date="2014-05-21T13:59:00Z">
            <w:trPr>
              <w:gridBefore w:val="1"/>
            </w:trPr>
          </w:trPrChange>
        </w:trPr>
        <w:tc>
          <w:tcPr>
            <w:tcW w:w="1420" w:type="pct"/>
            <w:shd w:val="clear" w:color="auto" w:fill="F3F3F3"/>
            <w:tcPrChange w:id="186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70"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87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7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7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4"/>
              <w:gridCol w:w="3862"/>
              <w:tblGridChange w:id="1874">
                <w:tblGrid>
                  <w:gridCol w:w="667"/>
                  <w:gridCol w:w="3390"/>
                  <w:gridCol w:w="4273"/>
                </w:tblGrid>
              </w:tblGridChange>
            </w:tblGrid>
            <w:tr w:rsidR="00743708" w:rsidRPr="005C5A04" w:rsidTr="00E30332">
              <w:tc>
                <w:tcPr>
                  <w:tcW w:w="667" w:type="dxa"/>
                  <w:shd w:val="clear" w:color="auto" w:fill="D9D9D9" w:themeFill="background1" w:themeFillShade="D9"/>
                  <w:tcPrChange w:id="187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7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7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7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7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Change w:id="188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8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8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8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88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8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Change w:id="188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8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8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Change w:id="188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9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89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9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9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4"/>
              <w:gridCol w:w="3107"/>
              <w:gridCol w:w="3776"/>
              <w:tblGridChange w:id="1894">
                <w:tblGrid>
                  <w:gridCol w:w="666"/>
                  <w:gridCol w:w="227"/>
                  <w:gridCol w:w="634"/>
                  <w:gridCol w:w="2719"/>
                  <w:gridCol w:w="388"/>
                  <w:gridCol w:w="3776"/>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95"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96"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97"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ins w:id="189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899"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ins w:id="1900" w:author="theirs" w:date="2014-05-21T13:58:00Z"/>
                <w:rFonts w:ascii="Times New Roman" w:hAnsi="Times New Roman" w:cs="Times New Roman"/>
                <w:bCs/>
              </w:rPr>
            </w:pPr>
            <w:ins w:id="1901" w:author="theirs" w:date="2014-05-21T13:58:00Z">
              <w:r w:rsidRPr="005C5A04">
                <w:rPr>
                  <w:rFonts w:ascii="Times New Roman" w:hAnsi="Times New Roman" w:cs="Times New Roman"/>
                  <w:b/>
                  <w:bCs/>
                </w:rPr>
                <w:t>Business Rules:</w:t>
              </w:r>
              <w:r>
                <w:rPr>
                  <w:rFonts w:ascii="Times New Roman" w:hAnsi="Times New Roman" w:cs="Times New Roman"/>
                  <w:bCs/>
                </w:rPr>
                <w:t xml:space="preserve"> User login with sponsored role</w:t>
              </w:r>
            </w:ins>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02" w:name="_Toc388863304"/>
      <w:r w:rsidRPr="00387540">
        <w:rPr>
          <w:i w:val="0"/>
          <w:sz w:val="24"/>
          <w:szCs w:val="24"/>
        </w:rPr>
        <w:t>(Sponsor) Manage Sponsor’s Fund –</w:t>
      </w:r>
      <w:r>
        <w:rPr>
          <w:i w:val="0"/>
          <w:sz w:val="24"/>
          <w:szCs w:val="24"/>
        </w:rPr>
        <w:t xml:space="preserve"> Edit Fund</w:t>
      </w:r>
      <w:bookmarkEnd w:id="1902"/>
    </w:p>
    <w:p w:rsidR="00387540" w:rsidRDefault="00387540" w:rsidP="00387540">
      <w:r w:rsidRPr="005C5A04">
        <w:rPr>
          <w:rFonts w:ascii="Times New Roman" w:hAnsi="Times New Roman" w:cs="Times New Roman"/>
          <w:noProof/>
          <w:lang w:eastAsia="en-US"/>
        </w:rPr>
        <w:drawing>
          <wp:inline distT="0" distB="0" distL="0" distR="0" wp14:anchorId="09F7A8E9" wp14:editId="7D179FBF">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03">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05" w:author="mine" w:date="2014-05-21T13:59:00Z">
            <w:trPr>
              <w:gridBefore w:val="1"/>
            </w:trPr>
          </w:trPrChange>
        </w:trPr>
        <w:tc>
          <w:tcPr>
            <w:tcW w:w="1420" w:type="pct"/>
            <w:shd w:val="clear" w:color="auto" w:fill="F3F3F3"/>
            <w:tcPrChange w:id="190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0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Change w:id="190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09"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11" w:author="mine" w:date="2014-05-21T13:59:00Z">
            <w:trPr>
              <w:gridBefore w:val="1"/>
            </w:trPr>
          </w:trPrChange>
        </w:trPr>
        <w:tc>
          <w:tcPr>
            <w:tcW w:w="1420" w:type="pct"/>
            <w:shd w:val="clear" w:color="auto" w:fill="F3F3F3"/>
            <w:tcPrChange w:id="191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13"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91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1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1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3"/>
              <w:gridCol w:w="3843"/>
              <w:tblGridChange w:id="1917">
                <w:tblGrid>
                  <w:gridCol w:w="667"/>
                  <w:gridCol w:w="3390"/>
                  <w:gridCol w:w="4273"/>
                </w:tblGrid>
              </w:tblGridChange>
            </w:tblGrid>
            <w:tr w:rsidR="00743708" w:rsidRPr="005C5A04" w:rsidTr="00E30332">
              <w:tc>
                <w:tcPr>
                  <w:tcW w:w="667" w:type="dxa"/>
                  <w:shd w:val="clear" w:color="auto" w:fill="D9D9D9" w:themeFill="background1" w:themeFillShade="D9"/>
                  <w:tcPrChange w:id="191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1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2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2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Change w:id="192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2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2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2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92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9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3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3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“Số Tiền”: </w:t>
                  </w:r>
                  <w:r w:rsidRPr="005C5A04">
                    <w:rPr>
                      <w:rFonts w:ascii="Times New Roman" w:hAnsi="Times New Roman" w:cs="Times New Roman"/>
                    </w:rPr>
                    <w:lastRenderedPageBreak/>
                    <w:t>“Vui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ins w:id="193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37" w:author="theirs" w:date="2014-05-21T13:58:00Z">
              <w:r w:rsidRPr="005C5A04">
                <w:rPr>
                  <w:rFonts w:ascii="Times New Roman" w:hAnsi="Times New Roman" w:cs="Times New Roman"/>
                  <w:b/>
                  <w:bCs/>
                </w:rPr>
                <w:delText>N/A</w:delText>
              </w:r>
            </w:del>
            <w:ins w:id="1938" w:author="theirs" w:date="2014-05-21T13:58:00Z">
              <w:r w:rsidR="00336A58">
                <w:rPr>
                  <w:rFonts w:ascii="Times New Roman" w:hAnsi="Times New Roman" w:cs="Times New Roman"/>
                  <w:bCs/>
                </w:rPr>
                <w:t>Manage fund</w:t>
              </w:r>
            </w:ins>
          </w:p>
          <w:p w:rsidR="00336A58" w:rsidRPr="007E517E" w:rsidRDefault="00336A58" w:rsidP="00336A58">
            <w:pPr>
              <w:snapToGrid w:val="0"/>
              <w:spacing w:after="0" w:line="240" w:lineRule="auto"/>
              <w:jc w:val="both"/>
              <w:rPr>
                <w:ins w:id="1939" w:author="theirs" w:date="2014-05-21T13:58:00Z"/>
                <w:rFonts w:ascii="Times New Roman" w:hAnsi="Times New Roman" w:cs="Times New Roman"/>
                <w:bCs/>
              </w:rPr>
            </w:pPr>
            <w:ins w:id="1940" w:author="theirs" w:date="2014-05-21T13:58:00Z">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41" w:name="_Toc388863305"/>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941"/>
    </w:p>
    <w:p w:rsidR="00387540" w:rsidRDefault="00387540" w:rsidP="00387540">
      <w:r w:rsidRPr="005C5A04">
        <w:rPr>
          <w:rFonts w:ascii="Times New Roman" w:hAnsi="Times New Roman" w:cs="Times New Roman"/>
          <w:noProof/>
          <w:lang w:eastAsia="en-US"/>
        </w:rPr>
        <w:drawing>
          <wp:inline distT="0" distB="0" distL="0" distR="0" wp14:anchorId="5CE335BD" wp14:editId="13917D9D">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42">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4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44" w:author="mine" w:date="2014-05-21T13:59:00Z">
            <w:trPr>
              <w:gridBefore w:val="1"/>
            </w:trPr>
          </w:trPrChange>
        </w:trPr>
        <w:tc>
          <w:tcPr>
            <w:tcW w:w="1420" w:type="pct"/>
            <w:shd w:val="clear" w:color="auto" w:fill="F3F3F3"/>
            <w:tcPrChange w:id="194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4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Change w:id="1947"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48" w:author="mine" w:date="2014-05-21T13:59:00Z">
              <w:tcPr>
                <w:tcW w:w="1174" w:type="pct"/>
                <w:gridSpan w:val="2"/>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4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50" w:author="mine" w:date="2014-05-21T13:59:00Z">
            <w:trPr>
              <w:gridBefore w:val="1"/>
            </w:trPr>
          </w:trPrChange>
        </w:trPr>
        <w:tc>
          <w:tcPr>
            <w:tcW w:w="1420" w:type="pct"/>
            <w:shd w:val="clear" w:color="auto" w:fill="F3F3F3"/>
            <w:tcPrChange w:id="195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52" w:author="mine" w:date="2014-05-21T13:59:00Z">
              <w:tcPr>
                <w:tcW w:w="1350" w:type="pct"/>
              </w:tcPr>
            </w:tcPrChange>
          </w:tcPr>
          <w:p w:rsidR="00387540"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953"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54"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5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956">
                <w:tblGrid>
                  <w:gridCol w:w="667"/>
                  <w:gridCol w:w="3390"/>
                  <w:gridCol w:w="4273"/>
                </w:tblGrid>
              </w:tblGridChange>
            </w:tblGrid>
            <w:tr w:rsidR="00743708" w:rsidRPr="005C5A04" w:rsidTr="00E30332">
              <w:tc>
                <w:tcPr>
                  <w:tcW w:w="667" w:type="dxa"/>
                  <w:shd w:val="clear" w:color="auto" w:fill="D9D9D9" w:themeFill="background1" w:themeFillShade="D9"/>
                  <w:tcPrChange w:id="1957"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58"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59"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6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61"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Change w:id="196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6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6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65"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E30332">
              <w:tc>
                <w:tcPr>
                  <w:tcW w:w="667" w:type="dxa"/>
                  <w:tcPrChange w:id="196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96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Change w:id="196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6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7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7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ins w:id="197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73" w:author="theirs" w:date="2014-05-21T13:58:00Z">
              <w:r w:rsidRPr="005C5A04">
                <w:rPr>
                  <w:rFonts w:ascii="Times New Roman" w:hAnsi="Times New Roman" w:cs="Times New Roman"/>
                  <w:b/>
                  <w:bCs/>
                </w:rPr>
                <w:delText>N/A</w:delText>
              </w:r>
            </w:del>
            <w:ins w:id="1974" w:author="theirs" w:date="2014-05-21T13:58:00Z">
              <w:r w:rsidR="00984F58">
                <w:rPr>
                  <w:rFonts w:ascii="Times New Roman" w:hAnsi="Times New Roman" w:cs="Times New Roman"/>
                  <w:bCs/>
                </w:rPr>
                <w:t>Manage fund</w:t>
              </w:r>
            </w:ins>
          </w:p>
          <w:p w:rsidR="00984F58" w:rsidRPr="007E517E" w:rsidRDefault="00984F58" w:rsidP="00984F58">
            <w:pPr>
              <w:snapToGrid w:val="0"/>
              <w:spacing w:after="0" w:line="240" w:lineRule="auto"/>
              <w:jc w:val="both"/>
              <w:rPr>
                <w:ins w:id="1975" w:author="theirs" w:date="2014-05-21T13:58:00Z"/>
                <w:rFonts w:ascii="Times New Roman" w:hAnsi="Times New Roman" w:cs="Times New Roman"/>
                <w:bCs/>
              </w:rPr>
            </w:pPr>
            <w:ins w:id="1976"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977" w:name="_Toc388863306"/>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977"/>
    </w:p>
    <w:p w:rsidR="00E30332" w:rsidRPr="00E30332" w:rsidRDefault="00E30332" w:rsidP="00E30332">
      <w:r w:rsidRPr="005C5A04">
        <w:rPr>
          <w:rFonts w:ascii="Times New Roman" w:hAnsi="Times New Roman" w:cs="Times New Roman"/>
          <w:noProof/>
          <w:lang w:eastAsia="en-US"/>
        </w:rPr>
        <w:drawing>
          <wp:inline distT="0" distB="0" distL="0" distR="0" wp14:anchorId="62A5B553" wp14:editId="0A2A1F9A">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978" w:name="_Toc388863307"/>
      <w:r w:rsidRPr="00E30332">
        <w:rPr>
          <w:i w:val="0"/>
          <w:sz w:val="24"/>
          <w:szCs w:val="24"/>
        </w:rPr>
        <w:lastRenderedPageBreak/>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978"/>
    </w:p>
    <w:p w:rsidR="00E30332" w:rsidRDefault="00E30332" w:rsidP="00E30332">
      <w:r w:rsidRPr="005C5A04">
        <w:rPr>
          <w:rFonts w:ascii="Times New Roman" w:hAnsi="Times New Roman" w:cs="Times New Roman"/>
          <w:noProof/>
          <w:lang w:eastAsia="en-US"/>
        </w:rPr>
        <w:drawing>
          <wp:inline distT="0" distB="0" distL="0" distR="0" wp14:anchorId="0D0B0062" wp14:editId="7A1A743C">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79">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8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81" w:author="mine" w:date="2014-05-21T13:59:00Z">
            <w:trPr>
              <w:gridBefore w:val="1"/>
            </w:trPr>
          </w:trPrChange>
        </w:trPr>
        <w:tc>
          <w:tcPr>
            <w:tcW w:w="1420" w:type="pct"/>
            <w:shd w:val="clear" w:color="auto" w:fill="F3F3F3"/>
            <w:tcPrChange w:id="1982"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83"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Change w:id="1984"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85"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87" w:author="mine" w:date="2014-05-21T13:59:00Z">
            <w:trPr>
              <w:gridBefore w:val="1"/>
            </w:trPr>
          </w:trPrChange>
        </w:trPr>
        <w:tc>
          <w:tcPr>
            <w:tcW w:w="1420" w:type="pct"/>
            <w:shd w:val="clear" w:color="auto" w:fill="F3F3F3"/>
            <w:tcPrChange w:id="1988"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89"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1990"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91"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9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5"/>
              <w:gridCol w:w="3830"/>
              <w:tblGridChange w:id="1993">
                <w:tblGrid>
                  <w:gridCol w:w="667"/>
                  <w:gridCol w:w="3397"/>
                  <w:gridCol w:w="4266"/>
                </w:tblGrid>
              </w:tblGridChange>
            </w:tblGrid>
            <w:tr w:rsidR="00743708" w:rsidRPr="005C5A04" w:rsidTr="00E30332">
              <w:tc>
                <w:tcPr>
                  <w:tcW w:w="667" w:type="dxa"/>
                  <w:shd w:val="clear" w:color="auto" w:fill="D9D9D9" w:themeFill="background1" w:themeFillShade="D9"/>
                  <w:tcPrChange w:id="1994"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1995"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1996"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1997"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1998"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Change w:id="1999"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0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01"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02"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2003" w:name="_Toc388863308"/>
      <w:r w:rsidRPr="00E30332">
        <w:rPr>
          <w:i w:val="0"/>
          <w:sz w:val="24"/>
          <w:szCs w:val="24"/>
        </w:rPr>
        <w:lastRenderedPageBreak/>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2003"/>
    </w:p>
    <w:p w:rsidR="00E30332" w:rsidRDefault="00E30332" w:rsidP="00E30332">
      <w:r w:rsidRPr="005C5A04">
        <w:rPr>
          <w:rFonts w:ascii="Times New Roman" w:hAnsi="Times New Roman" w:cs="Times New Roman"/>
          <w:noProof/>
          <w:lang w:eastAsia="en-US"/>
        </w:rPr>
        <w:drawing>
          <wp:inline distT="0" distB="0" distL="0" distR="0" wp14:anchorId="1394A234" wp14:editId="481F71B1">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04">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6" w:author="mine" w:date="2014-05-21T13:59:00Z">
            <w:trPr>
              <w:gridBefore w:val="1"/>
            </w:trPr>
          </w:trPrChange>
        </w:trPr>
        <w:tc>
          <w:tcPr>
            <w:tcW w:w="1420" w:type="pct"/>
            <w:shd w:val="clear" w:color="auto" w:fill="F3F3F3"/>
            <w:tcPrChange w:id="200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08"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Change w:id="2009"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10"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12" w:author="mine" w:date="2014-05-21T13:59:00Z">
            <w:trPr>
              <w:gridBefore w:val="1"/>
            </w:trPr>
          </w:trPrChange>
        </w:trPr>
        <w:tc>
          <w:tcPr>
            <w:tcW w:w="1420" w:type="pct"/>
            <w:shd w:val="clear" w:color="auto" w:fill="F3F3F3"/>
            <w:tcPrChange w:id="201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14"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15"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16"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1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018">
                <w:tblGrid>
                  <w:gridCol w:w="667"/>
                  <w:gridCol w:w="3397"/>
                  <w:gridCol w:w="4266"/>
                </w:tblGrid>
              </w:tblGridChange>
            </w:tblGrid>
            <w:tr w:rsidR="00743708" w:rsidRPr="005C5A04" w:rsidTr="00E30332">
              <w:tc>
                <w:tcPr>
                  <w:tcW w:w="667" w:type="dxa"/>
                  <w:shd w:val="clear" w:color="auto" w:fill="D9D9D9" w:themeFill="background1" w:themeFillShade="D9"/>
                  <w:tcPrChange w:id="201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20"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21"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2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23"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Change w:id="2024"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2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26"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27" w:author="mine" w:date="2014-05-21T13:59:00Z">
                    <w:tcPr>
                      <w:tcW w:w="4266"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ins w:id="202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29" w:author="theirs" w:date="2014-05-21T13:58:00Z">
              <w:r w:rsidRPr="005C5A04">
                <w:rPr>
                  <w:rFonts w:ascii="Times New Roman" w:hAnsi="Times New Roman" w:cs="Times New Roman"/>
                  <w:b/>
                  <w:bCs/>
                </w:rPr>
                <w:delText xml:space="preserve"> N/A</w:delText>
              </w:r>
            </w:del>
            <w:ins w:id="2030"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31" w:author="theirs" w:date="2014-05-21T13:58:00Z"/>
                <w:rFonts w:ascii="Times New Roman" w:hAnsi="Times New Roman" w:cs="Times New Roman"/>
                <w:bCs/>
              </w:rPr>
            </w:pPr>
            <w:ins w:id="2032"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2033" w:name="_Toc388863309"/>
      <w:r>
        <w:rPr>
          <w:i w:val="0"/>
          <w:sz w:val="24"/>
          <w:szCs w:val="24"/>
        </w:rPr>
        <w:lastRenderedPageBreak/>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2033"/>
    </w:p>
    <w:p w:rsidR="00E30332" w:rsidRDefault="00E30332" w:rsidP="00E30332">
      <w:r w:rsidRPr="005C5A04">
        <w:rPr>
          <w:rFonts w:ascii="Times New Roman" w:hAnsi="Times New Roman" w:cs="Times New Roman"/>
          <w:noProof/>
          <w:lang w:eastAsia="en-US"/>
        </w:rPr>
        <w:drawing>
          <wp:inline distT="0" distB="0" distL="0" distR="0" wp14:anchorId="5B453A42" wp14:editId="09D8EFBD">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34">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36" w:author="mine" w:date="2014-05-21T13:59:00Z">
            <w:trPr>
              <w:gridBefore w:val="1"/>
            </w:trPr>
          </w:trPrChange>
        </w:trPr>
        <w:tc>
          <w:tcPr>
            <w:tcW w:w="1420" w:type="pct"/>
            <w:shd w:val="clear" w:color="auto" w:fill="F3F3F3"/>
            <w:tcPrChange w:id="203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38"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Change w:id="2039"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40"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42" w:author="mine" w:date="2014-05-21T13:59:00Z">
            <w:trPr>
              <w:gridBefore w:val="1"/>
            </w:trPr>
          </w:trPrChange>
        </w:trPr>
        <w:tc>
          <w:tcPr>
            <w:tcW w:w="1420" w:type="pct"/>
            <w:shd w:val="clear" w:color="auto" w:fill="F3F3F3"/>
            <w:tcPrChange w:id="204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44"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45"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46"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4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1"/>
              <w:gridCol w:w="3804"/>
              <w:tblGridChange w:id="2048">
                <w:tblGrid>
                  <w:gridCol w:w="667"/>
                  <w:gridCol w:w="3397"/>
                  <w:gridCol w:w="4266"/>
                </w:tblGrid>
              </w:tblGridChange>
            </w:tblGrid>
            <w:tr w:rsidR="00743708" w:rsidRPr="005C5A04" w:rsidTr="00E30332">
              <w:tc>
                <w:tcPr>
                  <w:tcW w:w="667" w:type="dxa"/>
                  <w:shd w:val="clear" w:color="auto" w:fill="D9D9D9" w:themeFill="background1" w:themeFillShade="D9"/>
                  <w:tcPrChange w:id="204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50"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51"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5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53"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Change w:id="2054"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5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56"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57"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del w:id="2058" w:author="theirs" w:date="2014-05-21T13:58:00Z"/>
                <w:rFonts w:ascii="Times New Roman" w:hAnsi="Times New Roman" w:cs="Times New Roman"/>
                <w:b/>
                <w:bCs/>
              </w:rPr>
            </w:pPr>
            <w:del w:id="2059" w:author="theirs" w:date="2014-05-21T13:58:00Z">
              <w:r w:rsidRPr="005C5A04">
                <w:rPr>
                  <w:rFonts w:ascii="Times New Roman" w:hAnsi="Times New Roman" w:cs="Times New Roman"/>
                  <w:b/>
                  <w:bCs/>
                </w:rPr>
                <w:delText>Exceptions: N/A</w:delText>
              </w:r>
            </w:del>
          </w:p>
          <w:p w:rsidR="00984F58" w:rsidRPr="005C5A04" w:rsidRDefault="00E30332" w:rsidP="00984F58">
            <w:pPr>
              <w:snapToGrid w:val="0"/>
              <w:spacing w:after="0" w:line="240" w:lineRule="auto"/>
              <w:jc w:val="both"/>
              <w:rPr>
                <w:ins w:id="2060"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61" w:author="theirs" w:date="2014-05-21T13:58:00Z">
              <w:r w:rsidRPr="005C5A04">
                <w:rPr>
                  <w:rFonts w:ascii="Times New Roman" w:hAnsi="Times New Roman" w:cs="Times New Roman"/>
                  <w:b/>
                  <w:bCs/>
                </w:rPr>
                <w:delText>N/A</w:delText>
              </w:r>
            </w:del>
            <w:ins w:id="2062"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63" w:author="theirs" w:date="2014-05-21T13:58:00Z"/>
                <w:rFonts w:ascii="Times New Roman" w:hAnsi="Times New Roman" w:cs="Times New Roman"/>
                <w:bCs/>
              </w:rPr>
            </w:pPr>
            <w:ins w:id="2064"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2065" w:name="_Toc388863310"/>
      <w:r>
        <w:rPr>
          <w:i w:val="0"/>
          <w:sz w:val="24"/>
          <w:szCs w:val="24"/>
        </w:rPr>
        <w:lastRenderedPageBreak/>
        <w:t>(Sponsor) Manage Sponsor’s Lodge – Add New Lodge</w:t>
      </w:r>
      <w:bookmarkEnd w:id="2065"/>
    </w:p>
    <w:p w:rsidR="00E30332" w:rsidRDefault="00E30332" w:rsidP="00E30332">
      <w:r w:rsidRPr="005C5A04">
        <w:rPr>
          <w:rFonts w:ascii="Times New Roman" w:hAnsi="Times New Roman" w:cs="Times New Roman"/>
          <w:noProof/>
          <w:lang w:eastAsia="en-US"/>
        </w:rPr>
        <w:drawing>
          <wp:inline distT="0" distB="0" distL="0" distR="0" wp14:anchorId="45B3513C" wp14:editId="0B403BB9">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66">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8" w:author="mine" w:date="2014-05-21T13:59:00Z">
            <w:trPr>
              <w:gridBefore w:val="1"/>
            </w:trPr>
          </w:trPrChange>
        </w:trPr>
        <w:tc>
          <w:tcPr>
            <w:tcW w:w="1420" w:type="pct"/>
            <w:shd w:val="clear" w:color="auto" w:fill="F3F3F3"/>
            <w:tcPrChange w:id="206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7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Change w:id="2071"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72"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74" w:author="mine" w:date="2014-05-21T13:59:00Z">
            <w:trPr>
              <w:gridBefore w:val="1"/>
            </w:trPr>
          </w:trPrChange>
        </w:trPr>
        <w:tc>
          <w:tcPr>
            <w:tcW w:w="1420" w:type="pct"/>
            <w:shd w:val="clear" w:color="auto" w:fill="F3F3F3"/>
            <w:tcPrChange w:id="207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76"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077"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78"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7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080">
                <w:tblGrid>
                  <w:gridCol w:w="667"/>
                  <w:gridCol w:w="3390"/>
                  <w:gridCol w:w="4273"/>
                </w:tblGrid>
              </w:tblGridChange>
            </w:tblGrid>
            <w:tr w:rsidR="00743708" w:rsidRPr="005C5A04" w:rsidTr="00E30332">
              <w:tc>
                <w:tcPr>
                  <w:tcW w:w="667" w:type="dxa"/>
                  <w:shd w:val="clear" w:color="auto" w:fill="D9D9D9" w:themeFill="background1" w:themeFillShade="D9"/>
                  <w:tcPrChange w:id="2081"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082"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083"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8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085"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086"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87"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088"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089"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09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091"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09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9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094"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095"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9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097"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098"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Display address of lodge on google map </w:t>
                  </w:r>
                  <w:r w:rsidRPr="005C5A04">
                    <w:rPr>
                      <w:rFonts w:ascii="Times New Roman" w:hAnsi="Times New Roman" w:cs="Times New Roman"/>
                    </w:rPr>
                    <w:lastRenderedPageBreak/>
                    <w:t>with red marker.</w:t>
                  </w:r>
                </w:p>
              </w:tc>
            </w:tr>
            <w:tr w:rsidR="00E30332" w:rsidRPr="005C5A04" w:rsidTr="00E30332">
              <w:tc>
                <w:tcPr>
                  <w:tcW w:w="667" w:type="dxa"/>
                  <w:tcPrChange w:id="209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Change w:id="210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0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0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p>
              </w:tc>
              <w:tc>
                <w:tcPr>
                  <w:tcW w:w="3390" w:type="dxa"/>
                  <w:tcPrChange w:id="210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0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0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06">
                <w:tblGrid>
                  <w:gridCol w:w="667"/>
                  <w:gridCol w:w="3390"/>
                  <w:gridCol w:w="4273"/>
                </w:tblGrid>
              </w:tblGridChange>
            </w:tblGrid>
            <w:tr w:rsidR="00743708" w:rsidRPr="005C5A04" w:rsidTr="00E30332">
              <w:tc>
                <w:tcPr>
                  <w:tcW w:w="667" w:type="dxa"/>
                  <w:shd w:val="clear" w:color="auto" w:fill="D9D9D9" w:themeFill="background1" w:themeFillShade="D9"/>
                  <w:tcPrChange w:id="210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0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0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1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11"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1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1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1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1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1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1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2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2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2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2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2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25"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26"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 xml:space="preserve">Manage </w:t>
            </w:r>
            <w:del w:id="2127" w:author="theirs" w:date="2014-05-21T13:58:00Z">
              <w:r w:rsidRPr="005C5A04">
                <w:rPr>
                  <w:rFonts w:ascii="Times New Roman" w:hAnsi="Times New Roman" w:cs="Times New Roman"/>
                  <w:bCs/>
                </w:rPr>
                <w:delText>fund</w:delText>
              </w:r>
            </w:del>
            <w:ins w:id="2128" w:author="theirs" w:date="2014-05-21T13:58:00Z">
              <w:r w:rsidR="0081668E" w:rsidRPr="007E517E">
                <w:rPr>
                  <w:rFonts w:ascii="Times New Roman" w:hAnsi="Times New Roman" w:cs="Times New Roman"/>
                  <w:bCs/>
                </w:rPr>
                <w:t>lodge</w:t>
              </w:r>
            </w:ins>
          </w:p>
          <w:p w:rsidR="0081668E" w:rsidRPr="007E517E" w:rsidRDefault="00984F58" w:rsidP="0081668E">
            <w:pPr>
              <w:snapToGrid w:val="0"/>
              <w:spacing w:after="0" w:line="240" w:lineRule="auto"/>
              <w:jc w:val="both"/>
              <w:rPr>
                <w:ins w:id="2129" w:author="theirs" w:date="2014-05-21T13:58:00Z"/>
                <w:rFonts w:ascii="Times New Roman" w:hAnsi="Times New Roman" w:cs="Times New Roman"/>
                <w:bCs/>
              </w:rPr>
            </w:pPr>
            <w:ins w:id="2130" w:author="theirs" w:date="2014-05-21T13:58:00Z">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ins>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2131" w:name="_Toc388863311"/>
      <w:r>
        <w:rPr>
          <w:i w:val="0"/>
          <w:sz w:val="24"/>
          <w:szCs w:val="24"/>
        </w:rPr>
        <w:lastRenderedPageBreak/>
        <w:t>(Sponsor) Manage Sponsor’s Lodge – Edit Lodge</w:t>
      </w:r>
      <w:bookmarkEnd w:id="2131"/>
    </w:p>
    <w:p w:rsidR="00E30332" w:rsidRDefault="00E30332" w:rsidP="00E30332">
      <w:r w:rsidRPr="005C5A04">
        <w:rPr>
          <w:rFonts w:ascii="Times New Roman" w:hAnsi="Times New Roman" w:cs="Times New Roman"/>
          <w:noProof/>
          <w:lang w:eastAsia="en-US"/>
        </w:rPr>
        <w:drawing>
          <wp:inline distT="0" distB="0" distL="0" distR="0" wp14:anchorId="3605A0AB" wp14:editId="10F19B63">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32">
          <w:tblGrid>
            <w:gridCol w:w="35"/>
            <w:gridCol w:w="2390"/>
            <w:gridCol w:w="464"/>
            <w:gridCol w:w="2713"/>
            <w:gridCol w:w="1274"/>
            <w:gridCol w:w="848"/>
            <w:gridCol w:w="813"/>
            <w:gridCol w:w="1547"/>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34" w:author="mine" w:date="2014-05-21T13:59:00Z">
            <w:trPr>
              <w:gridBefore w:val="1"/>
            </w:trPr>
          </w:trPrChange>
        </w:trPr>
        <w:tc>
          <w:tcPr>
            <w:tcW w:w="1420" w:type="pct"/>
            <w:shd w:val="clear" w:color="auto" w:fill="F3F3F3"/>
            <w:tcPrChange w:id="213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36"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Change w:id="2137"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38" w:author="mine" w:date="2014-05-21T13:59:00Z">
              <w:tcPr>
                <w:tcW w:w="1174" w:type="pct"/>
                <w:gridSpan w:val="2"/>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40" w:author="mine" w:date="2014-05-21T13:59:00Z">
            <w:trPr>
              <w:gridBefore w:val="1"/>
            </w:trPr>
          </w:trPrChange>
        </w:trPr>
        <w:tc>
          <w:tcPr>
            <w:tcW w:w="1420" w:type="pct"/>
            <w:shd w:val="clear" w:color="auto" w:fill="F3F3F3"/>
            <w:tcPrChange w:id="214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42" w:author="mine" w:date="2014-05-21T13:59:00Z">
              <w:tcPr>
                <w:tcW w:w="1350" w:type="pct"/>
              </w:tcPr>
            </w:tcPrChange>
          </w:tcPr>
          <w:p w:rsidR="00E30332" w:rsidRPr="005C5A04" w:rsidRDefault="000B26F9" w:rsidP="00E3033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143"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44"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0"/>
              <w:gridCol w:w="3036"/>
              <w:gridCol w:w="3821"/>
              <w:tblGridChange w:id="2146">
                <w:tblGrid>
                  <w:gridCol w:w="667"/>
                  <w:gridCol w:w="3390"/>
                  <w:gridCol w:w="4273"/>
                </w:tblGrid>
              </w:tblGridChange>
            </w:tblGrid>
            <w:tr w:rsidR="00743708" w:rsidRPr="005C5A04" w:rsidTr="00E30332">
              <w:tc>
                <w:tcPr>
                  <w:tcW w:w="667" w:type="dxa"/>
                  <w:shd w:val="clear" w:color="auto" w:fill="D9D9D9" w:themeFill="background1" w:themeFillShade="D9"/>
                  <w:tcPrChange w:id="214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4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4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5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51" w:author="mine" w:date="2014-05-21T13:59:00Z">
                    <w:tcPr>
                      <w:tcW w:w="3390" w:type="dxa"/>
                    </w:tcPr>
                  </w:tcPrChange>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Change w:id="215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5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5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5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5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15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16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16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6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6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16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16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Change w:id="216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216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7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7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72">
                <w:tblGrid>
                  <w:gridCol w:w="667"/>
                  <w:gridCol w:w="3390"/>
                  <w:gridCol w:w="4273"/>
                </w:tblGrid>
              </w:tblGridChange>
            </w:tblGrid>
            <w:tr w:rsidR="00743708" w:rsidRPr="005C5A04" w:rsidTr="00E30332">
              <w:tc>
                <w:tcPr>
                  <w:tcW w:w="667" w:type="dxa"/>
                  <w:shd w:val="clear" w:color="auto" w:fill="D9D9D9" w:themeFill="background1" w:themeFillShade="D9"/>
                  <w:tcPrChange w:id="217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7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7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7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77"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Change w:id="217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8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8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8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8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8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8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8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8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8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8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9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9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92" w:author="theirs" w:date="2014-05-21T13:58:00Z">
              <w:r w:rsidRPr="005C5A04">
                <w:rPr>
                  <w:rFonts w:ascii="Times New Roman" w:hAnsi="Times New Roman" w:cs="Times New Roman"/>
                  <w:b/>
                  <w:bCs/>
                </w:rPr>
                <w:delText>N/A</w:delText>
              </w:r>
            </w:del>
            <w:ins w:id="2193" w:author="theirs" w:date="2014-05-21T13:58:00Z">
              <w:r w:rsidR="0081668E" w:rsidRPr="007E517E">
                <w:rPr>
                  <w:rFonts w:ascii="Times New Roman" w:hAnsi="Times New Roman" w:cs="Times New Roman"/>
                  <w:bCs/>
                </w:rPr>
                <w:t>manage lodge</w:t>
              </w:r>
            </w:ins>
          </w:p>
          <w:p w:rsidR="0081668E" w:rsidRPr="0081668E" w:rsidRDefault="0081668E" w:rsidP="0081668E">
            <w:pPr>
              <w:snapToGrid w:val="0"/>
              <w:spacing w:after="0" w:line="240" w:lineRule="auto"/>
              <w:jc w:val="both"/>
              <w:rPr>
                <w:ins w:id="2194" w:author="theirs" w:date="2014-05-21T13:58:00Z"/>
                <w:rFonts w:ascii="Times New Roman" w:hAnsi="Times New Roman" w:cs="Times New Roman"/>
                <w:bCs/>
              </w:rPr>
            </w:pPr>
            <w:ins w:id="2195" w:author="theirs" w:date="2014-05-21T13:58:00Z">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lastRenderedPageBreak/>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2196" w:name="_Toc388863312"/>
      <w:r>
        <w:rPr>
          <w:i w:val="0"/>
          <w:sz w:val="24"/>
          <w:szCs w:val="24"/>
        </w:rPr>
        <w:t>(</w:t>
      </w:r>
      <w:r w:rsidR="0084207E">
        <w:rPr>
          <w:i w:val="0"/>
          <w:sz w:val="24"/>
          <w:szCs w:val="24"/>
        </w:rPr>
        <w:t>Sponsor) Manage Sponsor’s Lodge – Sponsored Lodge</w:t>
      </w:r>
      <w:bookmarkEnd w:id="2196"/>
    </w:p>
    <w:p w:rsidR="0084207E" w:rsidRDefault="0084207E" w:rsidP="0084207E">
      <w:r w:rsidRPr="005C5A04">
        <w:rPr>
          <w:rFonts w:ascii="Times New Roman" w:hAnsi="Times New Roman" w:cs="Times New Roman"/>
          <w:noProof/>
          <w:lang w:eastAsia="en-US"/>
        </w:rPr>
        <w:drawing>
          <wp:inline distT="0" distB="0" distL="0" distR="0" wp14:anchorId="134682B2" wp14:editId="13109041">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97">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9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9" w:author="mine" w:date="2014-05-21T13:59:00Z">
            <w:trPr>
              <w:gridBefore w:val="1"/>
            </w:trPr>
          </w:trPrChange>
        </w:trPr>
        <w:tc>
          <w:tcPr>
            <w:tcW w:w="1420" w:type="pct"/>
            <w:shd w:val="clear" w:color="auto" w:fill="F3F3F3"/>
            <w:tcPrChange w:id="2200"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01"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Change w:id="2202"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03"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05" w:author="mine" w:date="2014-05-21T13:59:00Z">
            <w:trPr>
              <w:gridBefore w:val="1"/>
            </w:trPr>
          </w:trPrChange>
        </w:trPr>
        <w:tc>
          <w:tcPr>
            <w:tcW w:w="1420" w:type="pct"/>
            <w:shd w:val="clear" w:color="auto" w:fill="F3F3F3"/>
            <w:tcPrChange w:id="2206"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07"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208"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09"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2211">
                <w:tblGrid>
                  <w:gridCol w:w="667"/>
                  <w:gridCol w:w="3390"/>
                  <w:gridCol w:w="4273"/>
                </w:tblGrid>
              </w:tblGridChange>
            </w:tblGrid>
            <w:tr w:rsidR="00743708" w:rsidRPr="005C5A04" w:rsidTr="00302E42">
              <w:tc>
                <w:tcPr>
                  <w:tcW w:w="667" w:type="dxa"/>
                  <w:shd w:val="clear" w:color="auto" w:fill="D9D9D9" w:themeFill="background1" w:themeFillShade="D9"/>
                  <w:tcPrChange w:id="2212"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13"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14"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15"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16"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Change w:id="2217"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18"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19"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20"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Displays all information of this lodge </w:t>
                  </w:r>
                  <w:r w:rsidRPr="005C5A04">
                    <w:rPr>
                      <w:rFonts w:ascii="Times New Roman" w:hAnsi="Times New Roman" w:cs="Times New Roman"/>
                    </w:rPr>
                    <w:lastRenderedPageBreak/>
                    <w:t>and room</w:t>
                  </w:r>
                </w:p>
              </w:tc>
            </w:tr>
            <w:tr w:rsidR="0084207E" w:rsidRPr="005C5A04" w:rsidTr="00302E42">
              <w:tc>
                <w:tcPr>
                  <w:tcW w:w="667" w:type="dxa"/>
                  <w:tcPrChange w:id="2221"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222"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Change w:id="2223"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2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25"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Change w:id="2226"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2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28"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29"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ins w:id="2230"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31" w:author="theirs" w:date="2014-05-21T13:58:00Z">
              <w:r w:rsidRPr="005C5A04">
                <w:rPr>
                  <w:rFonts w:ascii="Times New Roman" w:hAnsi="Times New Roman" w:cs="Times New Roman"/>
                  <w:b/>
                  <w:bCs/>
                </w:rPr>
                <w:delText>N/A</w:delText>
              </w:r>
            </w:del>
            <w:ins w:id="2232" w:author="theirs" w:date="2014-05-21T13:58:00Z">
              <w:r w:rsidR="0081668E" w:rsidRPr="007E517E">
                <w:rPr>
                  <w:rFonts w:ascii="Times New Roman" w:hAnsi="Times New Roman" w:cs="Times New Roman"/>
                  <w:bCs/>
                </w:rPr>
                <w:t>manage lodge</w:t>
              </w:r>
            </w:ins>
          </w:p>
          <w:p w:rsidR="0081668E" w:rsidRPr="007E517E" w:rsidRDefault="0081668E" w:rsidP="0081668E">
            <w:pPr>
              <w:snapToGrid w:val="0"/>
              <w:spacing w:after="0" w:line="240" w:lineRule="auto"/>
              <w:jc w:val="both"/>
              <w:rPr>
                <w:ins w:id="2233" w:author="theirs" w:date="2014-05-21T13:58:00Z"/>
                <w:rFonts w:ascii="Times New Roman" w:hAnsi="Times New Roman" w:cs="Times New Roman"/>
                <w:bCs/>
              </w:rPr>
            </w:pPr>
            <w:ins w:id="2234" w:author="theirs" w:date="2014-05-21T13:58:00Z">
              <w:r w:rsidRPr="005C5A04">
                <w:rPr>
                  <w:rFonts w:ascii="Times New Roman" w:hAnsi="Times New Roman" w:cs="Times New Roman"/>
                  <w:b/>
                  <w:bCs/>
                </w:rPr>
                <w:t>Business Rules:</w:t>
              </w:r>
              <w:r>
                <w:rPr>
                  <w:rFonts w:ascii="Times New Roman" w:hAnsi="Times New Roman" w:cs="Times New Roman"/>
                  <w:bCs/>
                </w:rPr>
                <w:t>sponsored lodge when this lodge have rooms.</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35" w:name="_Toc38886331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2235"/>
    </w:p>
    <w:p w:rsidR="0084207E" w:rsidRDefault="0084207E" w:rsidP="0084207E">
      <w:r w:rsidRPr="005C5A04">
        <w:rPr>
          <w:rFonts w:ascii="Times New Roman" w:hAnsi="Times New Roman" w:cs="Times New Roman"/>
          <w:noProof/>
          <w:lang w:eastAsia="en-US"/>
        </w:rPr>
        <w:drawing>
          <wp:inline distT="0" distB="0" distL="0" distR="0" wp14:anchorId="29C573FF" wp14:editId="16FFBF0D">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36">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38" w:author="mine" w:date="2014-05-21T13:59:00Z">
            <w:trPr>
              <w:gridBefore w:val="1"/>
            </w:trPr>
          </w:trPrChange>
        </w:trPr>
        <w:tc>
          <w:tcPr>
            <w:tcW w:w="1420" w:type="pct"/>
            <w:shd w:val="clear" w:color="auto" w:fill="F3F3F3"/>
            <w:tcPrChange w:id="2239"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40"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Change w:id="2241"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42"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4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44" w:author="mine" w:date="2014-05-21T13:59:00Z">
            <w:trPr>
              <w:gridBefore w:val="1"/>
            </w:trPr>
          </w:trPrChange>
        </w:trPr>
        <w:tc>
          <w:tcPr>
            <w:tcW w:w="1420" w:type="pct"/>
            <w:shd w:val="clear" w:color="auto" w:fill="F3F3F3"/>
            <w:tcPrChange w:id="224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2246"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247"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48"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4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250">
                <w:tblGrid>
                  <w:gridCol w:w="667"/>
                  <w:gridCol w:w="3390"/>
                  <w:gridCol w:w="4273"/>
                </w:tblGrid>
              </w:tblGridChange>
            </w:tblGrid>
            <w:tr w:rsidR="00743708" w:rsidRPr="005C5A04" w:rsidTr="00302E42">
              <w:tc>
                <w:tcPr>
                  <w:tcW w:w="667" w:type="dxa"/>
                  <w:shd w:val="clear" w:color="auto" w:fill="D9D9D9" w:themeFill="background1" w:themeFillShade="D9"/>
                  <w:tcPrChange w:id="2251"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52"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53"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5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55"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Change w:id="2256"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5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58"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59"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Change w:id="226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6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Change w:id="226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6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6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6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2267">
                <w:tblGrid>
                  <w:gridCol w:w="667"/>
                  <w:gridCol w:w="226"/>
                  <w:gridCol w:w="666"/>
                  <w:gridCol w:w="1919"/>
                  <w:gridCol w:w="807"/>
                  <w:gridCol w:w="3454"/>
                  <w:gridCol w:w="671"/>
                </w:tblGrid>
              </w:tblGridChange>
            </w:tblGrid>
            <w:tr w:rsidR="00743708" w:rsidRPr="005C5A04" w:rsidTr="00302E42">
              <w:trPr>
                <w:trPrChange w:id="2268" w:author="mine" w:date="2014-05-21T13:59:00Z">
                  <w:trPr>
                    <w:gridAfter w:val="0"/>
                  </w:trPr>
                </w:trPrChange>
              </w:trPr>
              <w:tc>
                <w:tcPr>
                  <w:tcW w:w="667" w:type="dxa"/>
                  <w:tcBorders>
                    <w:bottom w:val="single" w:sz="4" w:space="0" w:color="auto"/>
                  </w:tcBorders>
                  <w:shd w:val="clear" w:color="auto" w:fill="D9D9D9" w:themeFill="background1" w:themeFillShade="D9"/>
                  <w:tcPrChange w:id="2269" w:author="mine" w:date="2014-05-21T13:59:00Z">
                    <w:tcPr>
                      <w:tcW w:w="667" w:type="dxa"/>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2270" w:author="mine" w:date="2014-05-21T13:59:00Z">
                    <w:tcPr>
                      <w:tcW w:w="2811" w:type="dxa"/>
                      <w:gridSpan w:val="3"/>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2271" w:author="mine" w:date="2014-05-21T13:59:00Z">
                    <w:tcPr>
                      <w:tcW w:w="4261" w:type="dxa"/>
                      <w:gridSpan w:val="2"/>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ins w:id="2272" w:author="theirs" w:date="2014-05-21T13:58:00Z">
              <w:r w:rsidR="007E517E" w:rsidRPr="007E517E">
                <w:rPr>
                  <w:rFonts w:ascii="Times New Roman" w:hAnsi="Times New Roman" w:cs="Times New Roman"/>
                  <w:bCs/>
                </w:rPr>
                <w:t>manage lodge</w:t>
              </w:r>
            </w:ins>
          </w:p>
          <w:p w:rsidR="0084207E" w:rsidRPr="005C5A04" w:rsidRDefault="0084207E" w:rsidP="00302E42">
            <w:pPr>
              <w:snapToGrid w:val="0"/>
              <w:spacing w:after="0" w:line="240" w:lineRule="auto"/>
              <w:jc w:val="both"/>
              <w:rPr>
                <w:rFonts w:ascii="Times New Roman" w:hAnsi="Times New Roman"/>
                <w:b/>
                <w:rPrChange w:id="2273" w:author="Tri Le Nguyen Huu" w:date="2014-05-21T13:59:00Z">
                  <w:rPr>
                    <w:rFonts w:ascii="Times New Roman" w:hAnsi="Times New Roman"/>
                  </w:rPr>
                </w:rPrChange>
              </w:rPr>
            </w:pPr>
            <w:r w:rsidRPr="005C5A04">
              <w:rPr>
                <w:rFonts w:ascii="Times New Roman" w:hAnsi="Times New Roman" w:cs="Times New Roman"/>
                <w:b/>
                <w:bCs/>
              </w:rPr>
              <w:t>Business Rules:</w:t>
            </w:r>
            <w:ins w:id="2274" w:author="theirs" w:date="2014-05-21T13:58:00Z">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ins>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75" w:name="_Toc388863314"/>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2275"/>
    </w:p>
    <w:p w:rsidR="0084207E" w:rsidRDefault="0084207E" w:rsidP="0084207E">
      <w:r w:rsidRPr="005C5A04">
        <w:rPr>
          <w:rFonts w:ascii="Times New Roman" w:hAnsi="Times New Roman" w:cs="Times New Roman"/>
          <w:noProof/>
          <w:lang w:eastAsia="en-US"/>
        </w:rPr>
        <w:drawing>
          <wp:inline distT="0" distB="0" distL="0" distR="0" wp14:anchorId="1B08BBE4" wp14:editId="391CCDFB">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76">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78" w:author="mine" w:date="2014-05-21T13:59:00Z">
            <w:trPr>
              <w:gridBefore w:val="1"/>
            </w:trPr>
          </w:trPrChange>
        </w:trPr>
        <w:tc>
          <w:tcPr>
            <w:tcW w:w="1420" w:type="pct"/>
            <w:shd w:val="clear" w:color="auto" w:fill="F3F3F3"/>
            <w:tcPrChange w:id="2279"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80"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Change w:id="2281"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82"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84" w:author="mine" w:date="2014-05-21T13:59:00Z">
            <w:trPr>
              <w:gridBefore w:val="1"/>
            </w:trPr>
          </w:trPrChange>
        </w:trPr>
        <w:tc>
          <w:tcPr>
            <w:tcW w:w="1420" w:type="pct"/>
            <w:shd w:val="clear" w:color="auto" w:fill="F3F3F3"/>
            <w:tcPrChange w:id="228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86"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287"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88"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7"/>
              <w:gridCol w:w="3799"/>
              <w:tblGridChange w:id="2290">
                <w:tblGrid>
                  <w:gridCol w:w="667"/>
                  <w:gridCol w:w="3397"/>
                  <w:gridCol w:w="4266"/>
                </w:tblGrid>
              </w:tblGridChange>
            </w:tblGrid>
            <w:tr w:rsidR="00743708" w:rsidRPr="005C5A04" w:rsidTr="00302E42">
              <w:tc>
                <w:tcPr>
                  <w:tcW w:w="667" w:type="dxa"/>
                  <w:shd w:val="clear" w:color="auto" w:fill="D9D9D9" w:themeFill="background1" w:themeFillShade="D9"/>
                  <w:tcPrChange w:id="2291"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292" w:author="mine" w:date="2014-05-21T13:59:00Z">
                    <w:tcPr>
                      <w:tcW w:w="339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293" w:author="mine" w:date="2014-05-21T13:59:00Z">
                    <w:tcPr>
                      <w:tcW w:w="4266"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9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295" w:author="mine" w:date="2014-05-21T13:59:00Z">
                    <w:tcPr>
                      <w:tcW w:w="3397"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Change w:id="2296" w:author="mine" w:date="2014-05-21T13:59:00Z">
                    <w:tcPr>
                      <w:tcW w:w="4266"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9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298" w:author="mine" w:date="2014-05-21T13:59:00Z">
                    <w:tcPr>
                      <w:tcW w:w="3397" w:type="dxa"/>
                    </w:tcPr>
                  </w:tcPrChange>
                </w:tcPr>
                <w:p w:rsidR="0084207E" w:rsidRPr="005C5A04" w:rsidRDefault="0084207E" w:rsidP="00302E42">
                  <w:pPr>
                    <w:snapToGrid w:val="0"/>
                    <w:rPr>
                      <w:rFonts w:ascii="Times New Roman" w:hAnsi="Times New Roman" w:cs="Times New Roman"/>
                    </w:rPr>
                  </w:pPr>
                </w:p>
              </w:tc>
              <w:tc>
                <w:tcPr>
                  <w:tcW w:w="4266" w:type="dxa"/>
                  <w:tcPrChange w:id="2299" w:author="mine" w:date="2014-05-21T13:59:00Z">
                    <w:tcPr>
                      <w:tcW w:w="4266"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ins w:id="230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01" w:author="theirs" w:date="2014-05-21T13:58:00Z">
              <w:r w:rsidRPr="005C5A04">
                <w:rPr>
                  <w:rFonts w:ascii="Times New Roman" w:hAnsi="Times New Roman" w:cs="Times New Roman"/>
                  <w:b/>
                  <w:bCs/>
                </w:rPr>
                <w:delText xml:space="preserve"> N/A</w:delText>
              </w:r>
            </w:del>
            <w:ins w:id="2302"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03" w:author="theirs" w:date="2014-05-21T13:58:00Z"/>
                <w:rFonts w:ascii="Times New Roman" w:hAnsi="Times New Roman" w:cs="Times New Roman"/>
                <w:bCs/>
              </w:rPr>
            </w:pPr>
            <w:ins w:id="2304"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05" w:name="_Toc388863315"/>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2305"/>
    </w:p>
    <w:p w:rsidR="0084207E" w:rsidRDefault="0084207E" w:rsidP="0084207E">
      <w:r w:rsidRPr="005C5A04">
        <w:rPr>
          <w:rFonts w:ascii="Times New Roman" w:hAnsi="Times New Roman" w:cs="Times New Roman"/>
          <w:noProof/>
          <w:lang w:eastAsia="en-US"/>
        </w:rPr>
        <w:drawing>
          <wp:inline distT="0" distB="0" distL="0" distR="0" wp14:anchorId="5F821DEF" wp14:editId="1DC33696">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06">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08" w:author="mine" w:date="2014-05-21T13:59:00Z">
            <w:trPr>
              <w:gridBefore w:val="1"/>
            </w:trPr>
          </w:trPrChange>
        </w:trPr>
        <w:tc>
          <w:tcPr>
            <w:tcW w:w="1420" w:type="pct"/>
            <w:shd w:val="clear" w:color="auto" w:fill="F3F3F3"/>
            <w:tcPrChange w:id="2309"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10"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Change w:id="2311"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12" w:author="mine" w:date="2014-05-21T13:59:00Z">
              <w:tcPr>
                <w:tcW w:w="1174" w:type="pct"/>
                <w:gridSpan w:val="2"/>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14" w:author="mine" w:date="2014-05-21T13:59:00Z">
            <w:trPr>
              <w:gridBefore w:val="1"/>
            </w:trPr>
          </w:trPrChange>
        </w:trPr>
        <w:tc>
          <w:tcPr>
            <w:tcW w:w="1420" w:type="pct"/>
            <w:shd w:val="clear" w:color="auto" w:fill="F3F3F3"/>
            <w:tcPrChange w:id="231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16" w:author="mine" w:date="2014-05-21T13:59:00Z">
              <w:tcPr>
                <w:tcW w:w="1350" w:type="pct"/>
              </w:tcPr>
            </w:tcPrChange>
          </w:tcPr>
          <w:p w:rsidR="0084207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17"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18"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1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3"/>
              <w:gridCol w:w="3863"/>
              <w:tblGridChange w:id="2320">
                <w:tblGrid>
                  <w:gridCol w:w="667"/>
                  <w:gridCol w:w="3390"/>
                  <w:gridCol w:w="4273"/>
                </w:tblGrid>
              </w:tblGridChange>
            </w:tblGrid>
            <w:tr w:rsidR="00743708" w:rsidRPr="005C5A04" w:rsidTr="00302E42">
              <w:tc>
                <w:tcPr>
                  <w:tcW w:w="667" w:type="dxa"/>
                  <w:shd w:val="clear" w:color="auto" w:fill="D9D9D9" w:themeFill="background1" w:themeFillShade="D9"/>
                  <w:tcPrChange w:id="2321"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22"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23"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2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25"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Change w:id="2326"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2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28"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29"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Change w:id="233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3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33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3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34"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Change w:id="2335"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3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2337"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38"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ins w:id="233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40" w:author="theirs" w:date="2014-05-21T13:58:00Z">
              <w:r w:rsidRPr="005C5A04">
                <w:rPr>
                  <w:rFonts w:ascii="Times New Roman" w:hAnsi="Times New Roman" w:cs="Times New Roman"/>
                  <w:bCs/>
                </w:rPr>
                <w:delText xml:space="preserve"> N/A</w:delText>
              </w:r>
            </w:del>
            <w:ins w:id="2341"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42" w:author="theirs" w:date="2014-05-21T13:58:00Z"/>
                <w:rFonts w:ascii="Times New Roman" w:hAnsi="Times New Roman" w:cs="Times New Roman"/>
                <w:bCs/>
              </w:rPr>
            </w:pPr>
            <w:ins w:id="2343"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ins>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2344" w:name="_Toc388863316"/>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2344"/>
    </w:p>
    <w:p w:rsidR="00A745D4" w:rsidRDefault="00A745D4" w:rsidP="00A745D4">
      <w:r w:rsidRPr="005C5A04">
        <w:rPr>
          <w:rFonts w:ascii="Times New Roman" w:hAnsi="Times New Roman" w:cs="Times New Roman"/>
          <w:noProof/>
          <w:lang w:eastAsia="en-US"/>
        </w:rPr>
        <w:drawing>
          <wp:inline distT="0" distB="0" distL="0" distR="0" wp14:anchorId="316D8AC9" wp14:editId="52721311">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45">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47" w:author="mine" w:date="2014-05-21T13:59:00Z">
            <w:trPr>
              <w:gridBefore w:val="1"/>
            </w:trPr>
          </w:trPrChange>
        </w:trPr>
        <w:tc>
          <w:tcPr>
            <w:tcW w:w="1420" w:type="pct"/>
            <w:shd w:val="clear" w:color="auto" w:fill="F3F3F3"/>
            <w:tcPrChange w:id="2348"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49"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Change w:id="2350" w:author="mine" w:date="2014-05-21T13:59:00Z">
              <w:tcPr>
                <w:tcW w:w="1056"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51" w:author="mine" w:date="2014-05-21T13:59:00Z">
              <w:tcPr>
                <w:tcW w:w="1174" w:type="pct"/>
                <w:gridSpan w:val="2"/>
              </w:tcPr>
            </w:tcPrChange>
          </w:tcPr>
          <w:p w:rsidR="00A745D4"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5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53" w:author="mine" w:date="2014-05-21T13:59:00Z">
            <w:trPr>
              <w:gridBefore w:val="1"/>
            </w:trPr>
          </w:trPrChange>
        </w:trPr>
        <w:tc>
          <w:tcPr>
            <w:tcW w:w="1420" w:type="pct"/>
            <w:shd w:val="clear" w:color="auto" w:fill="F3F3F3"/>
            <w:tcPrChange w:id="2354"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55" w:author="mine" w:date="2014-05-21T13:59:00Z">
              <w:tcPr>
                <w:tcW w:w="1350" w:type="pct"/>
              </w:tcPr>
            </w:tcPrChange>
          </w:tcPr>
          <w:p w:rsidR="00A745D4"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56" w:author="mine" w:date="2014-05-21T13:59:00Z">
              <w:tcPr>
                <w:tcW w:w="634" w:type="pct"/>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57" w:author="mine" w:date="2014-05-21T13:59:00Z">
              <w:tcPr>
                <w:tcW w:w="1596" w:type="pct"/>
                <w:gridSpan w:val="3"/>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5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2359">
                <w:tblGrid>
                  <w:gridCol w:w="667"/>
                  <w:gridCol w:w="3390"/>
                  <w:gridCol w:w="4273"/>
                </w:tblGrid>
              </w:tblGridChange>
            </w:tblGrid>
            <w:tr w:rsidR="00743708" w:rsidRPr="005C5A04" w:rsidTr="00302E42">
              <w:tc>
                <w:tcPr>
                  <w:tcW w:w="667" w:type="dxa"/>
                  <w:shd w:val="clear" w:color="auto" w:fill="D9D9D9" w:themeFill="background1" w:themeFillShade="D9"/>
                  <w:tcPrChange w:id="2360" w:author="mine" w:date="2014-05-21T13:59:00Z">
                    <w:tcPr>
                      <w:tcW w:w="667"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61" w:author="mine" w:date="2014-05-21T13:59:00Z">
                    <w:tcPr>
                      <w:tcW w:w="3390"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62" w:author="mine" w:date="2014-05-21T13:59:00Z">
                    <w:tcPr>
                      <w:tcW w:w="4273"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Change w:id="2363"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64" w:author="mine" w:date="2014-05-21T13:59:00Z">
                    <w:tcPr>
                      <w:tcW w:w="3390" w:type="dxa"/>
                    </w:tcPr>
                  </w:tcPrChange>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Change w:id="2365"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366"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67"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368"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Change w:id="2369"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70" w:author="mine" w:date="2014-05-21T13:59:00Z">
                    <w:tcPr>
                      <w:tcW w:w="3390"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Change w:id="2371"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372"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73"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374"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376">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377" w:author="mine" w:date="2014-05-21T13:59:00Z">
                    <w:tcPr>
                      <w:tcW w:w="599"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378" w:author="mine" w:date="2014-05-21T13:59:00Z">
                    <w:tcPr>
                      <w:tcW w:w="670" w:type="dxa"/>
                      <w:gridSpan w:val="2"/>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379" w:author="mine" w:date="2014-05-21T13:59:00Z">
                    <w:tcPr>
                      <w:tcW w:w="2956"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380" w:author="mine" w:date="2014-05-21T13:59:00Z">
                    <w:tcPr>
                      <w:tcW w:w="4492"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881C11" w:rsidRPr="005C5A04" w:rsidRDefault="00A745D4" w:rsidP="00881C11">
            <w:pPr>
              <w:snapToGrid w:val="0"/>
              <w:spacing w:after="0" w:line="240" w:lineRule="auto"/>
              <w:jc w:val="both"/>
              <w:rPr>
                <w:ins w:id="2381"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82" w:author="theirs" w:date="2014-05-21T13:58:00Z">
              <w:r w:rsidRPr="005C5A04">
                <w:rPr>
                  <w:rFonts w:ascii="Times New Roman" w:hAnsi="Times New Roman" w:cs="Times New Roman"/>
                  <w:b/>
                  <w:bCs/>
                </w:rPr>
                <w:delText>N/A</w:delText>
              </w:r>
            </w:del>
            <w:ins w:id="2383"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84" w:author="theirs" w:date="2014-05-21T13:58:00Z"/>
                <w:rFonts w:ascii="Times New Roman" w:hAnsi="Times New Roman" w:cs="Times New Roman"/>
                <w:bCs/>
              </w:rPr>
            </w:pPr>
            <w:ins w:id="2385"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ins>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2386" w:name="_Toc388863317"/>
      <w:r>
        <w:rPr>
          <w:i w:val="0"/>
          <w:sz w:val="24"/>
          <w:szCs w:val="24"/>
        </w:rPr>
        <w:lastRenderedPageBreak/>
        <w:t>(</w:t>
      </w:r>
      <w:r w:rsidR="00DF486F">
        <w:rPr>
          <w:i w:val="0"/>
          <w:sz w:val="24"/>
          <w:szCs w:val="24"/>
        </w:rPr>
        <w:t>Sponsor</w:t>
      </w:r>
      <w:r>
        <w:rPr>
          <w:i w:val="0"/>
          <w:sz w:val="24"/>
          <w:szCs w:val="24"/>
        </w:rPr>
        <w:t>)</w:t>
      </w:r>
      <w:r w:rsidR="00DF486F">
        <w:rPr>
          <w:i w:val="0"/>
          <w:sz w:val="24"/>
          <w:szCs w:val="24"/>
        </w:rPr>
        <w:t xml:space="preserve"> View Statistics</w:t>
      </w:r>
      <w:bookmarkEnd w:id="2386"/>
    </w:p>
    <w:p w:rsidR="00DF486F" w:rsidRDefault="00DF486F" w:rsidP="00DF486F">
      <w:r w:rsidRPr="005C5A04">
        <w:rPr>
          <w:rFonts w:ascii="Times New Roman" w:hAnsi="Times New Roman" w:cs="Times New Roman"/>
          <w:noProof/>
          <w:lang w:eastAsia="en-US"/>
        </w:rPr>
        <w:drawing>
          <wp:inline distT="0" distB="0" distL="0" distR="0" wp14:anchorId="0587508A" wp14:editId="33296732">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87">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8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89" w:author="mine" w:date="2014-05-21T13:59:00Z">
            <w:trPr>
              <w:gridBefore w:val="1"/>
            </w:trPr>
          </w:trPrChange>
        </w:trPr>
        <w:tc>
          <w:tcPr>
            <w:tcW w:w="1420" w:type="pct"/>
            <w:shd w:val="clear" w:color="auto" w:fill="F3F3F3"/>
            <w:tcPrChange w:id="2390"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91"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Change w:id="2392" w:author="mine" w:date="2014-05-21T13:59:00Z">
              <w:tcPr>
                <w:tcW w:w="1056"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93" w:author="mine" w:date="2014-05-21T13:59:00Z">
              <w:tcPr>
                <w:tcW w:w="1174" w:type="pct"/>
                <w:gridSpan w:val="2"/>
              </w:tcPr>
            </w:tcPrChange>
          </w:tcPr>
          <w:p w:rsidR="00DF486F"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9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95" w:author="mine" w:date="2014-05-21T13:59:00Z">
            <w:trPr>
              <w:gridBefore w:val="1"/>
            </w:trPr>
          </w:trPrChange>
        </w:trPr>
        <w:tc>
          <w:tcPr>
            <w:tcW w:w="1420" w:type="pct"/>
            <w:shd w:val="clear" w:color="auto" w:fill="F3F3F3"/>
            <w:tcPrChange w:id="2396"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97" w:author="mine" w:date="2014-05-21T13:59:00Z">
              <w:tcPr>
                <w:tcW w:w="1350" w:type="pct"/>
              </w:tcPr>
            </w:tcPrChange>
          </w:tcPr>
          <w:p w:rsidR="00DF486F"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398" w:author="mine" w:date="2014-05-21T13:59:00Z">
              <w:tcPr>
                <w:tcW w:w="634" w:type="pct"/>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99" w:author="mine" w:date="2014-05-21T13:59:00Z">
              <w:tcPr>
                <w:tcW w:w="1596" w:type="pct"/>
                <w:gridSpan w:val="3"/>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0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2"/>
              <w:gridCol w:w="3823"/>
              <w:tblGridChange w:id="2401">
                <w:tblGrid>
                  <w:gridCol w:w="667"/>
                  <w:gridCol w:w="3390"/>
                  <w:gridCol w:w="4273"/>
                </w:tblGrid>
              </w:tblGridChange>
            </w:tblGrid>
            <w:tr w:rsidR="00743708" w:rsidRPr="005C5A04" w:rsidTr="00302E42">
              <w:tc>
                <w:tcPr>
                  <w:tcW w:w="667" w:type="dxa"/>
                  <w:shd w:val="clear" w:color="auto" w:fill="D9D9D9" w:themeFill="background1" w:themeFillShade="D9"/>
                  <w:tcPrChange w:id="2402" w:author="mine" w:date="2014-05-21T13:59:00Z">
                    <w:tcPr>
                      <w:tcW w:w="667"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03" w:author="mine" w:date="2014-05-21T13:59:00Z">
                    <w:tcPr>
                      <w:tcW w:w="3390"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04" w:author="mine" w:date="2014-05-21T13:59:00Z">
                    <w:tcPr>
                      <w:tcW w:w="4273"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Change w:id="2405"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06"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Change w:id="2407"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08"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09"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10"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Change w:id="2411"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12"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Change w:id="2413"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14"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15"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16"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ins w:id="241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18" w:author="theirs" w:date="2014-05-21T13:58:00Z">
              <w:r w:rsidRPr="005C5A04">
                <w:rPr>
                  <w:rFonts w:ascii="Times New Roman" w:hAnsi="Times New Roman" w:cs="Times New Roman"/>
                  <w:b/>
                  <w:bCs/>
                </w:rPr>
                <w:delText>N/A</w:delText>
              </w:r>
            </w:del>
            <w:ins w:id="2419" w:author="theirs" w:date="2014-05-21T13:58:00Z">
              <w:r w:rsidR="00881C11">
                <w:rPr>
                  <w:rFonts w:ascii="Times New Roman" w:hAnsi="Times New Roman" w:cs="Times New Roman"/>
                  <w:bCs/>
                </w:rPr>
                <w:t xml:space="preserve">Login </w:t>
              </w:r>
            </w:ins>
          </w:p>
          <w:p w:rsidR="00881C11" w:rsidRPr="005C5A04" w:rsidRDefault="00881C11" w:rsidP="00881C11">
            <w:pPr>
              <w:snapToGrid w:val="0"/>
              <w:spacing w:after="0" w:line="240" w:lineRule="auto"/>
              <w:jc w:val="both"/>
              <w:rPr>
                <w:ins w:id="2420" w:author="theirs" w:date="2014-05-21T13:58:00Z"/>
                <w:rFonts w:ascii="Times New Roman" w:hAnsi="Times New Roman" w:cs="Times New Roman"/>
                <w:bCs/>
              </w:rPr>
            </w:pPr>
            <w:ins w:id="2421"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ins>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E30332" w:rsidRDefault="00E30332" w:rsidP="00E30332">
      <w:pPr>
        <w:pStyle w:val="Heading4"/>
        <w:numPr>
          <w:ilvl w:val="0"/>
          <w:numId w:val="60"/>
        </w:numPr>
        <w:ind w:left="1710"/>
        <w:rPr>
          <w:del w:id="2422" w:author="theirs" w:date="2014-05-21T13:58:00Z"/>
          <w:i w:val="0"/>
          <w:sz w:val="24"/>
          <w:szCs w:val="24"/>
        </w:rPr>
      </w:pPr>
      <w:del w:id="2423" w:author="theirs" w:date="2014-05-21T13:58:00Z">
        <w:r>
          <w:rPr>
            <w:i w:val="0"/>
            <w:sz w:val="24"/>
            <w:szCs w:val="24"/>
          </w:rPr>
          <w:delText>(</w:delText>
        </w:r>
        <w:r w:rsidR="003B4DF9">
          <w:rPr>
            <w:i w:val="0"/>
            <w:sz w:val="24"/>
            <w:szCs w:val="24"/>
          </w:rPr>
          <w:delText>Sponsor</w:delText>
        </w:r>
        <w:r>
          <w:rPr>
            <w:i w:val="0"/>
            <w:sz w:val="24"/>
            <w:szCs w:val="24"/>
          </w:rPr>
          <w:delText xml:space="preserve">) Manage </w:delText>
        </w:r>
        <w:r w:rsidR="003B4DF9">
          <w:rPr>
            <w:i w:val="0"/>
            <w:sz w:val="24"/>
            <w:szCs w:val="24"/>
          </w:rPr>
          <w:delText>Sponsor’s Resource</w:delText>
        </w:r>
        <w:r>
          <w:rPr>
            <w:i w:val="0"/>
            <w:sz w:val="24"/>
            <w:szCs w:val="24"/>
          </w:rPr>
          <w:delText xml:space="preserve"> – </w:delText>
        </w:r>
        <w:r w:rsidR="003B4DF9">
          <w:rPr>
            <w:i w:val="0"/>
            <w:sz w:val="24"/>
            <w:szCs w:val="24"/>
          </w:rPr>
          <w:delText>Sponsored Resoure</w:delText>
        </w:r>
      </w:del>
    </w:p>
    <w:p w:rsidR="003B4DF9" w:rsidRDefault="003B4DF9" w:rsidP="003B4DF9">
      <w:pPr>
        <w:rPr>
          <w:del w:id="2424" w:author="theirs" w:date="2014-05-21T13:58:00Z"/>
        </w:rPr>
      </w:pPr>
      <w:del w:id="2425" w:author="theirs" w:date="2014-05-21T13:58:00Z">
        <w:r w:rsidRPr="005C5A04">
          <w:rPr>
            <w:rFonts w:ascii="Times New Roman" w:hAnsi="Times New Roman" w:cs="Times New Roman"/>
            <w:noProof/>
            <w:lang w:eastAsia="en-US"/>
            <w:rPrChange w:id="2426" w:author="Unknown">
              <w:rPr>
                <w:noProof/>
                <w:lang w:eastAsia="en-US"/>
              </w:rPr>
            </w:rPrChange>
          </w:rPr>
          <w:drawing>
            <wp:inline distT="0" distB="0" distL="0" distR="0" wp14:anchorId="2AC38544" wp14:editId="29DC4CA2">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43150" cy="1219200"/>
                      </a:xfrm>
                      <a:prstGeom prst="rect">
                        <a:avLst/>
                      </a:prstGeom>
                    </pic:spPr>
                  </pic:pic>
                </a:graphicData>
              </a:graphic>
            </wp:inline>
          </w:drawing>
        </w:r>
      </w:del>
    </w:p>
    <w:p w:rsidR="003B4DF9" w:rsidRPr="003B4DF9" w:rsidRDefault="003B4DF9" w:rsidP="003B4DF9"/>
    <w:p w:rsidR="00DF486F" w:rsidRDefault="00DF486F" w:rsidP="00DF486F">
      <w:pPr>
        <w:pStyle w:val="Heading4"/>
        <w:numPr>
          <w:ilvl w:val="0"/>
          <w:numId w:val="60"/>
        </w:numPr>
        <w:ind w:left="1710"/>
        <w:rPr>
          <w:i w:val="0"/>
          <w:sz w:val="24"/>
          <w:szCs w:val="24"/>
        </w:rPr>
      </w:pPr>
      <w:bookmarkStart w:id="2427" w:name="_Toc388863318"/>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2427"/>
    </w:p>
    <w:p w:rsidR="003B4DF9" w:rsidRDefault="003B4DF9" w:rsidP="003B4DF9">
      <w:r w:rsidRPr="005C5A04">
        <w:rPr>
          <w:rFonts w:ascii="Times New Roman" w:hAnsi="Times New Roman" w:cs="Times New Roman"/>
          <w:noProof/>
          <w:lang w:eastAsia="en-US"/>
        </w:rPr>
        <w:drawing>
          <wp:inline distT="0" distB="0" distL="0" distR="0" wp14:anchorId="0374AEE8" wp14:editId="2E66BBC5">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28">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30" w:author="mine" w:date="2014-05-21T13:59:00Z">
            <w:trPr>
              <w:gridBefore w:val="1"/>
            </w:trPr>
          </w:trPrChange>
        </w:trPr>
        <w:tc>
          <w:tcPr>
            <w:tcW w:w="1420" w:type="pct"/>
            <w:shd w:val="clear" w:color="auto" w:fill="F3F3F3"/>
            <w:tcPrChange w:id="2431"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32"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Change w:id="2433"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34" w:author="mine" w:date="2014-05-21T13:59:00Z">
              <w:tcPr>
                <w:tcW w:w="1174" w:type="pct"/>
                <w:gridSpan w:val="2"/>
              </w:tcPr>
            </w:tcPrChange>
          </w:tcPr>
          <w:p w:rsidR="003B4DF9"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36" w:author="mine" w:date="2014-05-21T13:59:00Z">
            <w:trPr>
              <w:gridBefore w:val="1"/>
            </w:trPr>
          </w:trPrChange>
        </w:trPr>
        <w:tc>
          <w:tcPr>
            <w:tcW w:w="1420" w:type="pct"/>
            <w:shd w:val="clear" w:color="auto" w:fill="F3F3F3"/>
            <w:tcPrChange w:id="2437"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38" w:author="mine" w:date="2014-05-21T13:59:00Z">
              <w:tcPr>
                <w:tcW w:w="1350" w:type="pct"/>
              </w:tcPr>
            </w:tcPrChange>
          </w:tcPr>
          <w:p w:rsidR="003B4DF9"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439" w:author="mine" w:date="2014-05-21T13:59:00Z">
              <w:tcPr>
                <w:tcW w:w="634" w:type="pct"/>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40" w:author="mine" w:date="2014-05-21T13:59:00Z">
              <w:tcPr>
                <w:tcW w:w="1596" w:type="pct"/>
                <w:gridSpan w:val="3"/>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4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442">
                <w:tblGrid>
                  <w:gridCol w:w="667"/>
                  <w:gridCol w:w="3390"/>
                  <w:gridCol w:w="4273"/>
                </w:tblGrid>
              </w:tblGridChange>
            </w:tblGrid>
            <w:tr w:rsidR="00743708" w:rsidRPr="005C5A04" w:rsidTr="00302E42">
              <w:tc>
                <w:tcPr>
                  <w:tcW w:w="667" w:type="dxa"/>
                  <w:shd w:val="clear" w:color="auto" w:fill="D9D9D9" w:themeFill="background1" w:themeFillShade="D9"/>
                  <w:tcPrChange w:id="2443"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44" w:author="mine" w:date="2014-05-21T13:59:00Z">
                    <w:tcPr>
                      <w:tcW w:w="3390"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45" w:author="mine" w:date="2014-05-21T13:59:00Z">
                    <w:tcPr>
                      <w:tcW w:w="4273"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Change w:id="2446"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47"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Change w:id="2448"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449"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50"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451"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452"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53"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Change w:id="2454"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455"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p>
              </w:tc>
              <w:tc>
                <w:tcPr>
                  <w:tcW w:w="3390" w:type="dxa"/>
                  <w:tcPrChange w:id="2456"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Change w:id="2457"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458"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59"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460"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461"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462"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Change w:id="2463"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Change w:id="2464"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465"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466"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ins w:id="246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68" w:author="theirs" w:date="2014-05-21T13:58:00Z">
              <w:r w:rsidRPr="005C5A04">
                <w:rPr>
                  <w:rFonts w:ascii="Times New Roman" w:hAnsi="Times New Roman" w:cs="Times New Roman"/>
                  <w:b/>
                  <w:bCs/>
                </w:rPr>
                <w:delText>N/A</w:delText>
              </w:r>
            </w:del>
            <w:ins w:id="2469" w:author="theirs" w:date="2014-05-21T13:58:00Z">
              <w:r w:rsidR="00AE45FF">
                <w:rPr>
                  <w:rFonts w:ascii="Times New Roman" w:hAnsi="Times New Roman" w:cs="Times New Roman"/>
                  <w:bCs/>
                </w:rPr>
                <w:t xml:space="preserve">Login </w:t>
              </w:r>
            </w:ins>
          </w:p>
          <w:p w:rsidR="00AE45FF" w:rsidRPr="005C5A04" w:rsidRDefault="00AE45FF" w:rsidP="00AE45FF">
            <w:pPr>
              <w:snapToGrid w:val="0"/>
              <w:spacing w:after="0" w:line="240" w:lineRule="auto"/>
              <w:jc w:val="both"/>
              <w:rPr>
                <w:ins w:id="2470" w:author="theirs" w:date="2014-05-21T13:58:00Z"/>
                <w:rFonts w:ascii="Times New Roman" w:hAnsi="Times New Roman" w:cs="Times New Roman"/>
                <w:bCs/>
              </w:rPr>
            </w:pPr>
            <w:ins w:id="2471" w:author="theirs" w:date="2014-05-21T13:58:00Z">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ins>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472" w:name="_Toc38886331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2472"/>
    </w:p>
    <w:p w:rsidR="00327ED5" w:rsidRDefault="00327ED5" w:rsidP="00327ED5">
      <w:r w:rsidRPr="005C5A04">
        <w:rPr>
          <w:rFonts w:ascii="Times New Roman" w:hAnsi="Times New Roman" w:cs="Times New Roman"/>
          <w:noProof/>
          <w:lang w:eastAsia="en-US"/>
        </w:rPr>
        <w:drawing>
          <wp:inline distT="0" distB="0" distL="0" distR="0" wp14:anchorId="648169BA" wp14:editId="53C1F45D">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73">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7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75" w:author="mine" w:date="2014-05-21T13:59:00Z">
            <w:trPr>
              <w:gridBefore w:val="1"/>
            </w:trPr>
          </w:trPrChange>
        </w:trPr>
        <w:tc>
          <w:tcPr>
            <w:tcW w:w="1420" w:type="pct"/>
            <w:shd w:val="clear" w:color="auto" w:fill="F3F3F3"/>
            <w:tcPrChange w:id="2476"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77"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Change w:id="2478" w:author="mine" w:date="2014-05-21T13:59:00Z">
              <w:tcPr>
                <w:tcW w:w="1056"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79" w:author="mine" w:date="2014-05-21T13:59:00Z">
              <w:tcPr>
                <w:tcW w:w="1174" w:type="pct"/>
                <w:gridSpan w:val="2"/>
              </w:tcPr>
            </w:tcPrChange>
          </w:tcPr>
          <w:p w:rsidR="00327ED5"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8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81" w:author="mine" w:date="2014-05-21T13:59:00Z">
            <w:trPr>
              <w:gridBefore w:val="1"/>
            </w:trPr>
          </w:trPrChange>
        </w:trPr>
        <w:tc>
          <w:tcPr>
            <w:tcW w:w="1420" w:type="pct"/>
            <w:shd w:val="clear" w:color="auto" w:fill="F3F3F3"/>
            <w:tcPrChange w:id="2482"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83" w:author="mine" w:date="2014-05-21T13:59:00Z">
              <w:tcPr>
                <w:tcW w:w="1350" w:type="pct"/>
              </w:tcPr>
            </w:tcPrChange>
          </w:tcPr>
          <w:p w:rsidR="00327ED5"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484" w:author="mine" w:date="2014-05-21T13:59:00Z">
              <w:tcPr>
                <w:tcW w:w="634" w:type="pct"/>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85" w:author="mine" w:date="2014-05-21T13:59:00Z">
              <w:tcPr>
                <w:tcW w:w="1596" w:type="pct"/>
                <w:gridSpan w:val="3"/>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8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64"/>
              <w:gridCol w:w="3791"/>
              <w:tblGridChange w:id="2487">
                <w:tblGrid>
                  <w:gridCol w:w="670"/>
                  <w:gridCol w:w="3555"/>
                  <w:gridCol w:w="4492"/>
                </w:tblGrid>
              </w:tblGridChange>
            </w:tblGrid>
            <w:tr w:rsidR="00743708" w:rsidRPr="005C5A04" w:rsidTr="00302E42">
              <w:tc>
                <w:tcPr>
                  <w:tcW w:w="670" w:type="dxa"/>
                  <w:shd w:val="clear" w:color="auto" w:fill="D9D9D9" w:themeFill="background1" w:themeFillShade="D9"/>
                  <w:tcPrChange w:id="2488" w:author="mine" w:date="2014-05-21T13:59:00Z">
                    <w:tcPr>
                      <w:tcW w:w="670"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Change w:id="2489" w:author="mine" w:date="2014-05-21T13:59:00Z">
                    <w:tcPr>
                      <w:tcW w:w="3555"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490" w:author="mine" w:date="2014-05-21T13:59:00Z">
                    <w:tcPr>
                      <w:tcW w:w="4492"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Change w:id="2491"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Change w:id="2492"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Change w:id="2493"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494"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Change w:id="2495"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496"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Change w:id="249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Change w:id="2498"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Change w:id="249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0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Change w:id="2501"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Change w:id="2502"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0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Change w:id="2504"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505"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Change w:id="2506" w:author="mine" w:date="2014-05-21T13:59:00Z">
                  <w:trPr>
                    <w:trHeight w:val="395"/>
                  </w:trPr>
                </w:trPrChange>
              </w:trPr>
              <w:tc>
                <w:tcPr>
                  <w:tcW w:w="670" w:type="dxa"/>
                  <w:tcPrChange w:id="250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Change w:id="2508"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Change w:id="250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51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Change w:id="2511" w:author="mine" w:date="2014-05-21T13:59:00Z">
                    <w:tcPr>
                      <w:tcW w:w="3555" w:type="dxa"/>
                    </w:tcPr>
                  </w:tcPrChange>
                </w:tcPr>
                <w:p w:rsidR="00327ED5" w:rsidRPr="005C5A04" w:rsidRDefault="00327ED5" w:rsidP="00302E42">
                  <w:pPr>
                    <w:snapToGrid w:val="0"/>
                    <w:rPr>
                      <w:rFonts w:ascii="Times New Roman" w:eastAsia="Times New Roman" w:hAnsi="Times New Roman" w:cs="Times New Roman"/>
                    </w:rPr>
                  </w:pPr>
                </w:p>
              </w:tc>
              <w:tc>
                <w:tcPr>
                  <w:tcW w:w="4492" w:type="dxa"/>
                  <w:tcPrChange w:id="2512"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2513" w:name="_Toc38886332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2513"/>
    </w:p>
    <w:p w:rsidR="00327ED5" w:rsidRDefault="00327ED5" w:rsidP="00327ED5">
      <w:r w:rsidRPr="005C5A04">
        <w:rPr>
          <w:rFonts w:ascii="Times New Roman" w:hAnsi="Times New Roman" w:cs="Times New Roman"/>
          <w:noProof/>
          <w:lang w:eastAsia="en-US"/>
        </w:rPr>
        <w:drawing>
          <wp:inline distT="0" distB="0" distL="0" distR="0" wp14:anchorId="02C8C39A" wp14:editId="6B04A490">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514">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16" w:author="mine" w:date="2014-05-21T13:59:00Z">
            <w:trPr>
              <w:gridBefore w:val="1"/>
            </w:trPr>
          </w:trPrChange>
        </w:trPr>
        <w:tc>
          <w:tcPr>
            <w:tcW w:w="1420" w:type="pct"/>
            <w:shd w:val="clear" w:color="auto" w:fill="F3F3F3"/>
            <w:tcPrChange w:id="2517"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518"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Change w:id="2519"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520"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22" w:author="mine" w:date="2014-05-21T13:59:00Z">
            <w:trPr>
              <w:gridBefore w:val="1"/>
            </w:trPr>
          </w:trPrChange>
        </w:trPr>
        <w:tc>
          <w:tcPr>
            <w:tcW w:w="1420" w:type="pct"/>
            <w:shd w:val="clear" w:color="auto" w:fill="F3F3F3"/>
            <w:tcPrChange w:id="2523"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524"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525"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526"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9"/>
              <w:gridCol w:w="3796"/>
              <w:tblGridChange w:id="2528">
                <w:tblGrid>
                  <w:gridCol w:w="667"/>
                  <w:gridCol w:w="3397"/>
                  <w:gridCol w:w="4266"/>
                </w:tblGrid>
              </w:tblGridChange>
            </w:tblGrid>
            <w:tr w:rsidR="00743708" w:rsidRPr="005C5A04" w:rsidTr="00302E42">
              <w:tc>
                <w:tcPr>
                  <w:tcW w:w="667" w:type="dxa"/>
                  <w:shd w:val="clear" w:color="auto" w:fill="D9D9D9" w:themeFill="background1" w:themeFillShade="D9"/>
                  <w:tcPrChange w:id="2529"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530"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531"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532"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533"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Change w:id="2534"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535"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536"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537"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ins w:id="253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539" w:author="theirs" w:date="2014-05-21T13:58:00Z">
              <w:r w:rsidRPr="005C5A04">
                <w:rPr>
                  <w:rFonts w:ascii="Times New Roman" w:hAnsi="Times New Roman" w:cs="Times New Roman"/>
                  <w:b/>
                  <w:bCs/>
                </w:rPr>
                <w:delText>N/A</w:delText>
              </w:r>
            </w:del>
            <w:ins w:id="2540" w:author="theirs" w:date="2014-05-21T13:58:00Z">
              <w:r w:rsidR="00AE45FF" w:rsidRPr="005C5A04">
                <w:rPr>
                  <w:rFonts w:ascii="Times New Roman" w:hAnsi="Times New Roman" w:cs="Times New Roman"/>
                  <w:bCs/>
                </w:rPr>
                <w:t>Join charity exam</w:t>
              </w:r>
            </w:ins>
          </w:p>
          <w:p w:rsidR="00AE45FF" w:rsidRPr="005C5A04" w:rsidRDefault="00AE45FF" w:rsidP="00AE45FF">
            <w:pPr>
              <w:snapToGrid w:val="0"/>
              <w:spacing w:after="0" w:line="240" w:lineRule="auto"/>
              <w:jc w:val="both"/>
              <w:rPr>
                <w:ins w:id="2541" w:author="theirs" w:date="2014-05-21T13:58:00Z"/>
                <w:rFonts w:ascii="Times New Roman" w:hAnsi="Times New Roman" w:cs="Times New Roman"/>
                <w:b/>
                <w:bCs/>
              </w:rPr>
            </w:pPr>
            <w:ins w:id="2542" w:author="theirs" w:date="2014-05-21T13:58:00Z">
              <w:r w:rsidRPr="005C5A04">
                <w:rPr>
                  <w:rFonts w:ascii="Times New Roman" w:hAnsi="Times New Roman" w:cs="Times New Roman"/>
                  <w:b/>
                  <w:bCs/>
                </w:rPr>
                <w:t xml:space="preserve">Business Rules: </w:t>
              </w:r>
            </w:ins>
          </w:p>
          <w:p w:rsidR="00ED67D2" w:rsidRPr="005C5A04" w:rsidRDefault="00AE45FF" w:rsidP="00302E42">
            <w:pPr>
              <w:snapToGrid w:val="0"/>
              <w:spacing w:after="0" w:line="240" w:lineRule="auto"/>
              <w:jc w:val="both"/>
              <w:rPr>
                <w:rFonts w:ascii="Times New Roman" w:hAnsi="Times New Roman" w:cs="Times New Roman"/>
                <w:b/>
                <w:bCs/>
              </w:rPr>
            </w:pPr>
            <w:ins w:id="2543" w:author="theirs" w:date="2014-05-21T13:58:00Z">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r>
                <w:rPr>
                  <w:rFonts w:ascii="Times New Roman" w:hAnsi="Times New Roman" w:cs="Times New Roman"/>
                  <w:bCs/>
                </w:rPr>
                <w:t xml:space="preserve">schedule </w:t>
              </w:r>
              <w:r w:rsidRPr="005C5A04">
                <w:rPr>
                  <w:rFonts w:ascii="Times New Roman" w:hAnsi="Times New Roman" w:cs="Times New Roman"/>
                  <w:bCs/>
                </w:rPr>
                <w:t xml:space="preserve"> a candidate.</w:t>
              </w:r>
            </w:ins>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2544" w:name="_Toc38886332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2544"/>
    </w:p>
    <w:p w:rsidR="00ED67D2" w:rsidRDefault="00ED67D2" w:rsidP="00ED67D2">
      <w:r w:rsidRPr="005C5A04">
        <w:rPr>
          <w:rFonts w:ascii="Times New Roman" w:hAnsi="Times New Roman" w:cs="Times New Roman"/>
          <w:noProof/>
          <w:lang w:eastAsia="en-US"/>
        </w:rPr>
        <w:drawing>
          <wp:inline distT="0" distB="0" distL="0" distR="0" wp14:anchorId="6C0086EF" wp14:editId="6B456327">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545">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47" w:author="mine" w:date="2014-05-21T13:59:00Z">
            <w:trPr>
              <w:gridBefore w:val="1"/>
            </w:trPr>
          </w:trPrChange>
        </w:trPr>
        <w:tc>
          <w:tcPr>
            <w:tcW w:w="1420" w:type="pct"/>
            <w:shd w:val="clear" w:color="auto" w:fill="F3F3F3"/>
            <w:tcPrChange w:id="2548"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549"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Change w:id="2550"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551"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5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53" w:author="mine" w:date="2014-05-21T13:59:00Z">
            <w:trPr>
              <w:gridBefore w:val="1"/>
            </w:trPr>
          </w:trPrChange>
        </w:trPr>
        <w:tc>
          <w:tcPr>
            <w:tcW w:w="1420" w:type="pct"/>
            <w:shd w:val="clear" w:color="auto" w:fill="F3F3F3"/>
            <w:tcPrChange w:id="2554"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555"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556"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557"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5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6"/>
              <w:gridCol w:w="3819"/>
              <w:tblGridChange w:id="2559">
                <w:tblGrid>
                  <w:gridCol w:w="667"/>
                  <w:gridCol w:w="3397"/>
                  <w:gridCol w:w="4266"/>
                </w:tblGrid>
              </w:tblGridChange>
            </w:tblGrid>
            <w:tr w:rsidR="00743708" w:rsidRPr="005C5A04" w:rsidTr="00302E42">
              <w:tc>
                <w:tcPr>
                  <w:tcW w:w="667" w:type="dxa"/>
                  <w:shd w:val="clear" w:color="auto" w:fill="D9D9D9" w:themeFill="background1" w:themeFillShade="D9"/>
                  <w:tcPrChange w:id="2560"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561"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562"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563"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564"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Change w:id="2565"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566"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567"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568"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2569" w:name="_Toc38886332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2569"/>
    </w:p>
    <w:p w:rsidR="00ED67D2" w:rsidRDefault="00ED67D2" w:rsidP="00ED67D2">
      <w:r>
        <w:rPr>
          <w:rFonts w:ascii="Times New Roman" w:hAnsi="Times New Roman" w:cs="Times New Roman"/>
          <w:noProof/>
          <w:lang w:eastAsia="en-US"/>
        </w:rPr>
        <w:drawing>
          <wp:inline distT="0" distB="0" distL="0" distR="0" wp14:anchorId="4E0393D4" wp14:editId="7A4B064D">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570">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7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72" w:author="mine" w:date="2014-05-21T13:59:00Z">
            <w:trPr>
              <w:gridBefore w:val="1"/>
            </w:trPr>
          </w:trPrChange>
        </w:trPr>
        <w:tc>
          <w:tcPr>
            <w:tcW w:w="1420" w:type="pct"/>
            <w:shd w:val="clear" w:color="auto" w:fill="F3F3F3"/>
            <w:tcPrChange w:id="2573"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574"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Change w:id="2575"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576" w:author="mine" w:date="2014-05-21T13:59:00Z">
              <w:tcPr>
                <w:tcW w:w="1174" w:type="pct"/>
                <w:gridSpan w:val="2"/>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78" w:author="mine" w:date="2014-05-21T13:59:00Z">
            <w:trPr>
              <w:gridBefore w:val="1"/>
            </w:trPr>
          </w:trPrChange>
        </w:trPr>
        <w:tc>
          <w:tcPr>
            <w:tcW w:w="1420" w:type="pct"/>
            <w:shd w:val="clear" w:color="auto" w:fill="F3F3F3"/>
            <w:tcPrChange w:id="257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580" w:author="mine" w:date="2014-05-21T13:59:00Z">
              <w:tcPr>
                <w:tcW w:w="1350" w:type="pct"/>
              </w:tcPr>
            </w:tcPrChange>
          </w:tcPr>
          <w:p w:rsidR="00ED67D2"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581"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582"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8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3"/>
              <w:gridCol w:w="3802"/>
              <w:tblGridChange w:id="2584">
                <w:tblGrid>
                  <w:gridCol w:w="667"/>
                  <w:gridCol w:w="3390"/>
                  <w:gridCol w:w="4273"/>
                </w:tblGrid>
              </w:tblGridChange>
            </w:tblGrid>
            <w:tr w:rsidR="00743708" w:rsidRPr="005C5A04" w:rsidTr="00302E42">
              <w:tc>
                <w:tcPr>
                  <w:tcW w:w="667" w:type="dxa"/>
                  <w:shd w:val="clear" w:color="auto" w:fill="D9D9D9" w:themeFill="background1" w:themeFillShade="D9"/>
                  <w:tcPrChange w:id="2585"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586" w:author="mine" w:date="2014-05-21T13:59:00Z">
                    <w:tcPr>
                      <w:tcW w:w="3390"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587" w:author="mine" w:date="2014-05-21T13:59:00Z">
                    <w:tcPr>
                      <w:tcW w:w="4273"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588"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589"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Change w:id="2590"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591"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592"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593"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Change w:id="2594"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595"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596"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597"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598"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Change w:id="2599"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600"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01"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602"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31"/>
              <w:gridCol w:w="3753"/>
              <w:tblGridChange w:id="2604">
                <w:tblGrid>
                  <w:gridCol w:w="665"/>
                  <w:gridCol w:w="228"/>
                  <w:gridCol w:w="633"/>
                  <w:gridCol w:w="2726"/>
                  <w:gridCol w:w="405"/>
                  <w:gridCol w:w="3753"/>
                  <w:gridCol w:w="160"/>
                </w:tblGrid>
              </w:tblGridChange>
            </w:tblGrid>
            <w:tr w:rsidR="00743708"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05"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06" w:author="mine" w:date="2014-05-21T13:59:00Z">
                    <w:tcPr>
                      <w:tcW w:w="3587"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607" w:author="mine" w:date="2014-05-21T13:59:00Z">
                    <w:tcPr>
                      <w:tcW w:w="4318"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608" w:author="theirs" w:date="2014-05-21T13:58:00Z">
              <w:r w:rsidRPr="005C5A04">
                <w:rPr>
                  <w:rFonts w:ascii="Times New Roman" w:hAnsi="Times New Roman" w:cs="Times New Roman"/>
                  <w:bCs/>
                </w:rPr>
                <w:delText>post</w:delText>
              </w:r>
            </w:del>
            <w:ins w:id="2609" w:author="theirs" w:date="2014-05-21T13:58:00Z">
              <w:r w:rsidR="00AE45FF">
                <w:rPr>
                  <w:rFonts w:ascii="Times New Roman" w:hAnsi="Times New Roman" w:cs="Times New Roman"/>
                  <w:bCs/>
                </w:rPr>
                <w:t>news</w:t>
              </w:r>
            </w:ins>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2610" w:name="_Toc388863323"/>
      <w:r>
        <w:rPr>
          <w:i w:val="0"/>
          <w:sz w:val="24"/>
          <w:szCs w:val="24"/>
        </w:rPr>
        <w:lastRenderedPageBreak/>
        <w:t>(Volunteer) Edit post</w:t>
      </w:r>
      <w:bookmarkEnd w:id="2610"/>
    </w:p>
    <w:p w:rsidR="00AC6B80" w:rsidRDefault="00AC6B80" w:rsidP="00AC6B80">
      <w:r>
        <w:rPr>
          <w:rFonts w:ascii="Times New Roman" w:hAnsi="Times New Roman" w:cs="Times New Roman"/>
          <w:noProof/>
          <w:lang w:eastAsia="en-US"/>
        </w:rPr>
        <w:drawing>
          <wp:inline distT="0" distB="0" distL="0" distR="0" wp14:anchorId="2A5FCFCB" wp14:editId="38B358F7">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11">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3" w:author="mine" w:date="2014-05-21T13:59:00Z">
            <w:trPr>
              <w:gridBefore w:val="1"/>
            </w:trPr>
          </w:trPrChange>
        </w:trPr>
        <w:tc>
          <w:tcPr>
            <w:tcW w:w="1420" w:type="pct"/>
            <w:shd w:val="clear" w:color="auto" w:fill="F3F3F3"/>
            <w:tcPrChange w:id="2614"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15"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Change w:id="2616"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17" w:author="mine" w:date="2014-05-21T13:59:00Z">
              <w:tcPr>
                <w:tcW w:w="1174" w:type="pct"/>
                <w:gridSpan w:val="2"/>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1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9" w:author="mine" w:date="2014-05-21T13:59:00Z">
            <w:trPr>
              <w:gridBefore w:val="1"/>
            </w:trPr>
          </w:trPrChange>
        </w:trPr>
        <w:tc>
          <w:tcPr>
            <w:tcW w:w="1420" w:type="pct"/>
            <w:shd w:val="clear" w:color="auto" w:fill="F3F3F3"/>
            <w:tcPrChange w:id="262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21" w:author="mine" w:date="2014-05-21T13:59:00Z">
              <w:tcPr>
                <w:tcW w:w="1350" w:type="pct"/>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22"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23"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2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1"/>
              <w:gridCol w:w="3815"/>
              <w:tblGridChange w:id="2625">
                <w:tblGrid>
                  <w:gridCol w:w="667"/>
                  <w:gridCol w:w="3390"/>
                  <w:gridCol w:w="4273"/>
                </w:tblGrid>
              </w:tblGridChange>
            </w:tblGrid>
            <w:tr w:rsidR="00743708" w:rsidRPr="005C5A04" w:rsidTr="00302E42">
              <w:tc>
                <w:tcPr>
                  <w:tcW w:w="667" w:type="dxa"/>
                  <w:shd w:val="clear" w:color="auto" w:fill="D9D9D9" w:themeFill="background1" w:themeFillShade="D9"/>
                  <w:tcPrChange w:id="2626"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27"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28"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62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30"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Change w:id="2631"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3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33"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634"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Change w:id="263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3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63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3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39"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Change w:id="2640"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41"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42"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643"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644" w:name="_Toc388863324"/>
      <w:r w:rsidRPr="00AC6B80">
        <w:rPr>
          <w:i w:val="0"/>
          <w:sz w:val="24"/>
          <w:szCs w:val="24"/>
        </w:rPr>
        <w:t>(Volunteer</w:t>
      </w:r>
      <w:r>
        <w:rPr>
          <w:i w:val="0"/>
          <w:sz w:val="24"/>
          <w:szCs w:val="24"/>
        </w:rPr>
        <w:t>) Delete post</w:t>
      </w:r>
      <w:bookmarkEnd w:id="2644"/>
    </w:p>
    <w:p w:rsidR="00AC6B80" w:rsidRDefault="00AC6B80" w:rsidP="00AC6B80">
      <w:r>
        <w:rPr>
          <w:rFonts w:ascii="Times New Roman" w:hAnsi="Times New Roman" w:cs="Times New Roman"/>
          <w:noProof/>
          <w:lang w:eastAsia="en-US"/>
        </w:rPr>
        <w:drawing>
          <wp:inline distT="0" distB="0" distL="0" distR="0" wp14:anchorId="6C117D1D" wp14:editId="75F9AFC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45">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47" w:author="mine" w:date="2014-05-21T13:59:00Z">
            <w:trPr>
              <w:gridBefore w:val="1"/>
            </w:trPr>
          </w:trPrChange>
        </w:trPr>
        <w:tc>
          <w:tcPr>
            <w:tcW w:w="1420" w:type="pct"/>
            <w:shd w:val="clear" w:color="auto" w:fill="F3F3F3"/>
            <w:tcPrChange w:id="2648"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49"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Change w:id="2650"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51" w:author="mine" w:date="2014-05-21T13:59:00Z">
              <w:tcPr>
                <w:tcW w:w="1174" w:type="pct"/>
                <w:gridSpan w:val="2"/>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5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53" w:author="mine" w:date="2014-05-21T13:59:00Z">
            <w:trPr>
              <w:gridBefore w:val="1"/>
            </w:trPr>
          </w:trPrChange>
        </w:trPr>
        <w:tc>
          <w:tcPr>
            <w:tcW w:w="1420" w:type="pct"/>
            <w:shd w:val="clear" w:color="auto" w:fill="F3F3F3"/>
            <w:tcPrChange w:id="2654"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55" w:author="mine" w:date="2014-05-21T13:59:00Z">
              <w:tcPr>
                <w:tcW w:w="1350" w:type="pct"/>
              </w:tcPr>
            </w:tcPrChange>
          </w:tcPr>
          <w:p w:rsidR="00AC6B80"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56"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57"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5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659">
                <w:tblGrid>
                  <w:gridCol w:w="667"/>
                  <w:gridCol w:w="3390"/>
                  <w:gridCol w:w="4273"/>
                </w:tblGrid>
              </w:tblGridChange>
            </w:tblGrid>
            <w:tr w:rsidR="00743708" w:rsidRPr="005C5A04" w:rsidTr="00302E42">
              <w:tc>
                <w:tcPr>
                  <w:tcW w:w="667" w:type="dxa"/>
                  <w:shd w:val="clear" w:color="auto" w:fill="D9D9D9" w:themeFill="background1" w:themeFillShade="D9"/>
                  <w:tcPrChange w:id="2660"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61"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62"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663"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64"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Change w:id="2665"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66"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67"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668"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Change w:id="266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70"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Change w:id="2671"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67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73"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674"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676">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677" w:author="mine" w:date="2014-05-21T13:59:00Z">
                    <w:tcPr>
                      <w:tcW w:w="599"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678" w:author="mine" w:date="2014-05-21T13:59:00Z">
                    <w:tcPr>
                      <w:tcW w:w="670" w:type="dxa"/>
                      <w:gridSpan w:val="2"/>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679" w:author="mine" w:date="2014-05-21T13:59:00Z">
                    <w:tcPr>
                      <w:tcW w:w="2956"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680" w:author="mine" w:date="2014-05-21T13:59:00Z">
                    <w:tcPr>
                      <w:tcW w:w="4492"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681" w:author="theirs" w:date="2014-05-21T13:58:00Z">
              <w:r w:rsidRPr="005C5A04">
                <w:rPr>
                  <w:rFonts w:ascii="Times New Roman" w:hAnsi="Times New Roman" w:cs="Times New Roman"/>
                  <w:bCs/>
                </w:rPr>
                <w:delText>post</w:delText>
              </w:r>
            </w:del>
            <w:ins w:id="2682" w:author="theirs" w:date="2014-05-21T13:58:00Z">
              <w:r w:rsidR="00AE45FF">
                <w:rPr>
                  <w:rFonts w:ascii="Times New Roman" w:hAnsi="Times New Roman" w:cs="Times New Roman"/>
                  <w:bCs/>
                </w:rPr>
                <w:t>news</w:t>
              </w:r>
            </w:ins>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683" w:name="_Toc38886332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2683"/>
    </w:p>
    <w:p w:rsidR="00AC6B80" w:rsidRDefault="00857091" w:rsidP="00AC6B80">
      <w:r w:rsidRPr="005C5A04">
        <w:rPr>
          <w:rFonts w:ascii="Times New Roman" w:hAnsi="Times New Roman" w:cs="Times New Roman"/>
          <w:noProof/>
          <w:lang w:eastAsia="en-US"/>
        </w:rPr>
        <w:drawing>
          <wp:inline distT="0" distB="0" distL="0" distR="0" wp14:anchorId="0DE75392" wp14:editId="7E7DB751">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84">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86" w:author="mine" w:date="2014-05-21T13:59:00Z">
            <w:trPr>
              <w:gridBefore w:val="1"/>
            </w:trPr>
          </w:trPrChange>
        </w:trPr>
        <w:tc>
          <w:tcPr>
            <w:tcW w:w="1420" w:type="pct"/>
            <w:shd w:val="clear" w:color="auto" w:fill="F3F3F3"/>
            <w:tcPrChange w:id="2687"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88"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Change w:id="2689" w:author="mine" w:date="2014-05-21T13:59:00Z">
              <w:tcPr>
                <w:tcW w:w="1056"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90" w:author="mine" w:date="2014-05-21T13:59:00Z">
              <w:tcPr>
                <w:tcW w:w="1174" w:type="pct"/>
                <w:gridSpan w:val="2"/>
              </w:tcPr>
            </w:tcPrChange>
          </w:tcPr>
          <w:p w:rsidR="00857091"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Create Exampaper</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92" w:author="mine" w:date="2014-05-21T13:59:00Z">
            <w:trPr>
              <w:gridBefore w:val="1"/>
            </w:trPr>
          </w:trPrChange>
        </w:trPr>
        <w:tc>
          <w:tcPr>
            <w:tcW w:w="1420" w:type="pct"/>
            <w:shd w:val="clear" w:color="auto" w:fill="F3F3F3"/>
            <w:tcPrChange w:id="2693"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94" w:author="mine" w:date="2014-05-21T13:59:00Z">
              <w:tcPr>
                <w:tcW w:w="1350" w:type="pct"/>
              </w:tcPr>
            </w:tcPrChange>
          </w:tcPr>
          <w:p w:rsidR="00857091"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695" w:author="mine" w:date="2014-05-21T13:59:00Z">
              <w:tcPr>
                <w:tcW w:w="634" w:type="pct"/>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96" w:author="mine" w:date="2014-05-21T13:59:00Z">
              <w:tcPr>
                <w:tcW w:w="1596" w:type="pct"/>
                <w:gridSpan w:val="3"/>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9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3"/>
              <w:gridCol w:w="3812"/>
              <w:tblGridChange w:id="2698">
                <w:tblGrid>
                  <w:gridCol w:w="667"/>
                  <w:gridCol w:w="3390"/>
                  <w:gridCol w:w="4273"/>
                </w:tblGrid>
              </w:tblGridChange>
            </w:tblGrid>
            <w:tr w:rsidR="00743708" w:rsidRPr="005C5A04" w:rsidTr="00302E42">
              <w:tc>
                <w:tcPr>
                  <w:tcW w:w="667" w:type="dxa"/>
                  <w:shd w:val="clear" w:color="auto" w:fill="D9D9D9" w:themeFill="background1" w:themeFillShade="D9"/>
                  <w:tcPrChange w:id="2699"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00"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01"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702"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03"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Change w:id="2704"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05"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06"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07"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Change w:id="270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09"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Change w:id="2710"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11"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712"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13"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715">
                <w:tblGrid>
                  <w:gridCol w:w="667"/>
                  <w:gridCol w:w="3390"/>
                  <w:gridCol w:w="4273"/>
                </w:tblGrid>
              </w:tblGridChange>
            </w:tblGrid>
            <w:tr w:rsidR="00743708" w:rsidRPr="005C5A04" w:rsidTr="00302E42">
              <w:tc>
                <w:tcPr>
                  <w:tcW w:w="667" w:type="dxa"/>
                  <w:shd w:val="clear" w:color="auto" w:fill="D9D9D9" w:themeFill="background1" w:themeFillShade="D9"/>
                  <w:tcPrChange w:id="2716"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17"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18"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719"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720"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Change w:id="2721"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722"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23"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724"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725" w:author="theirs" w:date="2014-05-21T13:58:00Z">
              <w:r w:rsidRPr="005C5A04">
                <w:rPr>
                  <w:rFonts w:ascii="Times New Roman" w:hAnsi="Times New Roman" w:cs="Times New Roman"/>
                  <w:bCs/>
                </w:rPr>
                <w:delText>N/A</w:delText>
              </w:r>
            </w:del>
            <w:ins w:id="2726" w:author="theirs" w:date="2014-05-21T13:58:00Z">
              <w:r w:rsidR="00AE45FF">
                <w:rPr>
                  <w:rFonts w:ascii="Times New Roman" w:hAnsi="Times New Roman" w:cs="Times New Roman"/>
                  <w:bCs/>
                </w:rPr>
                <w:t>Manage ExaminationPaper</w:t>
              </w:r>
            </w:ins>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2727" w:name="_Toc38886332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2727"/>
    </w:p>
    <w:p w:rsidR="00355DAB" w:rsidRDefault="007E77CE" w:rsidP="00355DAB">
      <w:r>
        <w:rPr>
          <w:noProof/>
          <w:lang w:eastAsia="en-US"/>
        </w:rPr>
        <w:drawing>
          <wp:inline distT="0" distB="0" distL="0" distR="0" wp14:anchorId="0C639FC7" wp14:editId="64F54399">
            <wp:extent cx="5274945" cy="11855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945" cy="118557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28">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0" w:author="mine" w:date="2014-05-21T13:59:00Z">
            <w:trPr>
              <w:gridBefore w:val="1"/>
            </w:trPr>
          </w:trPrChange>
        </w:trPr>
        <w:tc>
          <w:tcPr>
            <w:tcW w:w="1420" w:type="pct"/>
            <w:shd w:val="clear" w:color="auto" w:fill="F3F3F3"/>
            <w:tcPrChange w:id="2731"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32"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Change w:id="2733" w:author="mine" w:date="2014-05-21T13:59:00Z">
              <w:tcPr>
                <w:tcW w:w="1056"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34" w:author="mine" w:date="2014-05-21T13:59:00Z">
              <w:tcPr>
                <w:tcW w:w="1174" w:type="pct"/>
                <w:gridSpan w:val="2"/>
              </w:tcPr>
            </w:tcPrChange>
          </w:tcPr>
          <w:p w:rsidR="0085279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Choose place for pickup</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7E77CE" w:rsidP="00302E42">
            <w:pPr>
              <w:snapToGrid w:val="0"/>
              <w:spacing w:after="0" w:line="240" w:lineRule="auto"/>
              <w:jc w:val="both"/>
              <w:rPr>
                <w:rFonts w:ascii="Times New Roman" w:hAnsi="Times New Roman" w:cs="Times New Roman"/>
              </w:rPr>
            </w:pPr>
            <w:r>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6" w:author="mine" w:date="2014-05-21T13:59:00Z">
            <w:trPr>
              <w:gridBefore w:val="1"/>
            </w:trPr>
          </w:trPrChange>
        </w:trPr>
        <w:tc>
          <w:tcPr>
            <w:tcW w:w="1420" w:type="pct"/>
            <w:shd w:val="clear" w:color="auto" w:fill="F3F3F3"/>
            <w:tcPrChange w:id="2737"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38" w:author="mine" w:date="2014-05-21T13:59:00Z">
              <w:tcPr>
                <w:tcW w:w="1350" w:type="pct"/>
              </w:tcPr>
            </w:tcPrChange>
          </w:tcPr>
          <w:p w:rsidR="0085279E"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39" w:author="mine" w:date="2014-05-21T13:59:00Z">
              <w:tcPr>
                <w:tcW w:w="634" w:type="pct"/>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40" w:author="mine" w:date="2014-05-21T13:59:00Z">
              <w:tcPr>
                <w:tcW w:w="1596" w:type="pct"/>
                <w:gridSpan w:val="3"/>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w:t>
            </w:r>
            <w:r w:rsidR="0055456C">
              <w:rPr>
                <w:rFonts w:ascii="Times New Roman" w:eastAsia="MS Mincho" w:hAnsi="Times New Roman" w:cs="Times New Roman"/>
              </w:rPr>
              <w:t>choose place for pickup</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0055456C">
              <w:rPr>
                <w:rFonts w:ascii="Times New Roman" w:eastAsia="MS Mincho" w:hAnsi="Times New Roman" w:cs="Times New Roman"/>
              </w:rPr>
              <w:t>Charity can easy make plan to pickup candidate with this place who chosse.</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Candidate choose </w:t>
            </w:r>
            <w:r w:rsidR="0055456C">
              <w:rPr>
                <w:rFonts w:ascii="Times New Roman" w:eastAsia="MS Mincho" w:hAnsi="Times New Roman" w:cs="Times New Roman"/>
              </w:rPr>
              <w:t>“ Đăng ký đưa đón” to chosse place to coming.</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t>
            </w:r>
            <w:r w:rsidR="0055456C">
              <w:rPr>
                <w:rFonts w:ascii="Times New Roman" w:hAnsi="Times New Roman" w:cs="Times New Roman"/>
              </w:rPr>
              <w:t>chosse palce and submit successful this information.</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4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742">
                <w:tblGrid>
                  <w:gridCol w:w="667"/>
                  <w:gridCol w:w="3390"/>
                  <w:gridCol w:w="4273"/>
                </w:tblGrid>
              </w:tblGridChange>
            </w:tblGrid>
            <w:tr w:rsidR="00743708" w:rsidRPr="005C5A04" w:rsidTr="00302E42">
              <w:tc>
                <w:tcPr>
                  <w:tcW w:w="667" w:type="dxa"/>
                  <w:shd w:val="clear" w:color="auto" w:fill="D9D9D9" w:themeFill="background1" w:themeFillShade="D9"/>
                  <w:tcPrChange w:id="2743"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44"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45"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746"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47" w:author="mine" w:date="2014-05-21T13:59:00Z">
                    <w:tcPr>
                      <w:tcW w:w="3390" w:type="dxa"/>
                    </w:tcPr>
                  </w:tcPrChange>
                </w:tcPr>
                <w:p w:rsidR="0085279E" w:rsidRPr="005C5A04" w:rsidRDefault="0055456C" w:rsidP="0055456C">
                  <w:pPr>
                    <w:snapToGrid w:val="0"/>
                    <w:rPr>
                      <w:rFonts w:ascii="Times New Roman" w:hAnsi="Times New Roman" w:cs="Times New Roman"/>
                    </w:rPr>
                  </w:pPr>
                  <w:r w:rsidRPr="005C5A04">
                    <w:rPr>
                      <w:rFonts w:ascii="Times New Roman" w:eastAsia="Times New Roman" w:hAnsi="Times New Roman" w:cs="Times New Roman"/>
                    </w:rPr>
                    <w:t xml:space="preserve">Candidate choose </w:t>
                  </w:r>
                  <w:r>
                    <w:rPr>
                      <w:rFonts w:ascii="Times New Roman" w:eastAsia="Times New Roman" w:hAnsi="Times New Roman" w:cs="Times New Roman"/>
                    </w:rPr>
                    <w:t xml:space="preserve">Place and  Time </w:t>
                  </w:r>
                  <w:r w:rsidRPr="005C5A04">
                    <w:rPr>
                      <w:rFonts w:ascii="Times New Roman" w:eastAsia="Times New Roman" w:hAnsi="Times New Roman" w:cs="Times New Roman"/>
                    </w:rPr>
                    <w:t xml:space="preserve"> at “”, “</w:t>
                  </w:r>
                  <w:r>
                    <w:rPr>
                      <w:rFonts w:ascii="Times New Roman" w:eastAsia="Times New Roman" w:hAnsi="Times New Roman" w:cs="Times New Roman"/>
                    </w:rPr>
                    <w:t>Nơi đến” and “Giờ đến</w:t>
                  </w:r>
                  <w:r w:rsidRPr="005C5A04">
                    <w:rPr>
                      <w:rFonts w:ascii="Times New Roman" w:eastAsia="Times New Roman" w:hAnsi="Times New Roman" w:cs="Times New Roman"/>
                    </w:rPr>
                    <w:t>” drop down list</w:t>
                  </w:r>
                </w:p>
              </w:tc>
              <w:tc>
                <w:tcPr>
                  <w:tcW w:w="4273" w:type="dxa"/>
                  <w:tcPrChange w:id="2748"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74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50"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751" w:author="mine" w:date="2014-05-21T13:59:00Z">
                    <w:tcPr>
                      <w:tcW w:w="4273" w:type="dxa"/>
                    </w:tcPr>
                  </w:tcPrChange>
                </w:tcPr>
                <w:p w:rsidR="0085279E" w:rsidRPr="005C5A04" w:rsidRDefault="0055456C"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w:t>
                  </w:r>
                  <w:r w:rsidRPr="005C5A04">
                    <w:rPr>
                      <w:rFonts w:ascii="Times New Roman" w:hAnsi="Times New Roman" w:cs="Times New Roman"/>
                    </w:rPr>
                    <w:lastRenderedPageBreak/>
                    <w:t>in step 1 is displayed correctly</w:t>
                  </w:r>
                </w:p>
              </w:tc>
            </w:tr>
            <w:tr w:rsidR="0085279E" w:rsidRPr="005C5A04" w:rsidTr="00302E42">
              <w:tc>
                <w:tcPr>
                  <w:tcW w:w="667" w:type="dxa"/>
                  <w:tcPrChange w:id="275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753" w:author="mine" w:date="2014-05-21T13:59:00Z">
                    <w:tcPr>
                      <w:tcW w:w="3390" w:type="dxa"/>
                    </w:tcPr>
                  </w:tcPrChange>
                </w:tcPr>
                <w:p w:rsidR="0085279E" w:rsidRPr="005C5A04" w:rsidRDefault="0085279E" w:rsidP="0055456C">
                  <w:pPr>
                    <w:snapToGrid w:val="0"/>
                    <w:rPr>
                      <w:rFonts w:ascii="Times New Roman" w:hAnsi="Times New Roman" w:cs="Times New Roman"/>
                    </w:rPr>
                  </w:pPr>
                  <w:r w:rsidRPr="005C5A04">
                    <w:rPr>
                      <w:rFonts w:ascii="Times New Roman" w:hAnsi="Times New Roman" w:cs="Times New Roman"/>
                    </w:rPr>
                    <w:t>Click “</w:t>
                  </w:r>
                  <w:r w:rsidR="0055456C">
                    <w:rPr>
                      <w:rFonts w:ascii="Times New Roman" w:hAnsi="Times New Roman" w:cs="Times New Roman"/>
                    </w:rPr>
                    <w:t>Lưu thông tin</w:t>
                  </w:r>
                  <w:r w:rsidRPr="005C5A04">
                    <w:rPr>
                      <w:rFonts w:ascii="Times New Roman" w:hAnsi="Times New Roman" w:cs="Times New Roman"/>
                    </w:rPr>
                    <w:t>” button</w:t>
                  </w:r>
                </w:p>
              </w:tc>
              <w:tc>
                <w:tcPr>
                  <w:tcW w:w="4273" w:type="dxa"/>
                  <w:tcPrChange w:id="2754"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75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756"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757" w:author="mine" w:date="2014-05-21T13:59:00Z">
                    <w:tcPr>
                      <w:tcW w:w="4273" w:type="dxa"/>
                    </w:tcPr>
                  </w:tcPrChange>
                </w:tcPr>
                <w:p w:rsidR="0085279E" w:rsidRPr="005C5A04" w:rsidRDefault="0055456C" w:rsidP="00302E42">
                  <w:pPr>
                    <w:snapToGrid w:val="0"/>
                    <w:rPr>
                      <w:rFonts w:ascii="Times New Roman" w:hAnsi="Times New Roman" w:cs="Times New Roman"/>
                    </w:rPr>
                  </w:pPr>
                  <w:r>
                    <w:rPr>
                      <w:rFonts w:ascii="Times New Roman" w:hAnsi="Times New Roman" w:cs="Times New Roman"/>
                    </w:rPr>
                    <w:t xml:space="preserve">The information about time and  place  </w:t>
                  </w:r>
                  <w:r w:rsidRPr="005C5A04">
                    <w:rPr>
                      <w:rFonts w:ascii="Times New Roman" w:hAnsi="Times New Roman" w:cs="Times New Roman"/>
                    </w:rPr>
                    <w:t>is created and added to the system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r w:rsidR="0055456C">
              <w:rPr>
                <w:rFonts w:ascii="Times New Roman" w:hAnsi="Times New Roman" w:cs="Times New Roman"/>
                <w:b/>
                <w:bCs/>
              </w:rPr>
              <w:t>N/A</w:t>
            </w:r>
          </w:p>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0055456C">
              <w:rPr>
                <w:rFonts w:ascii="Times New Roman" w:hAnsi="Times New Roman" w:cs="Times New Roman"/>
                <w:b/>
                <w:bCs/>
              </w:rPr>
              <w:t>N/A</w:t>
            </w:r>
          </w:p>
          <w:p w:rsidR="0085279E" w:rsidRPr="005C5A04" w:rsidRDefault="0085279E" w:rsidP="00302E42">
            <w:pPr>
              <w:snapToGrid w:val="0"/>
              <w:spacing w:after="80" w:line="240" w:lineRule="auto"/>
              <w:jc w:val="both"/>
              <w:rPr>
                <w:rFonts w:ascii="Times New Roman" w:hAnsi="Times New Roman" w:cs="Times New Roman"/>
                <w:b/>
                <w:bCs/>
              </w:rPr>
            </w:pPr>
          </w:p>
          <w:p w:rsidR="0085279E" w:rsidRDefault="0085279E" w:rsidP="0055456C">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758" w:author="theirs" w:date="2014-05-21T13:58:00Z">
              <w:r w:rsidRPr="005C5A04">
                <w:rPr>
                  <w:rFonts w:ascii="Times New Roman" w:hAnsi="Times New Roman" w:cs="Times New Roman"/>
                  <w:bCs/>
                </w:rPr>
                <w:delText>N/A</w:delText>
              </w:r>
            </w:del>
            <w:ins w:id="2759" w:author="theirs" w:date="2014-05-21T13:58:00Z">
              <w:r w:rsidR="00AE45FF">
                <w:rPr>
                  <w:rFonts w:ascii="Times New Roman" w:hAnsi="Times New Roman" w:cs="Times New Roman"/>
                  <w:bCs/>
                </w:rPr>
                <w:t xml:space="preserve">Manage ExaminationPaper, </w:t>
              </w:r>
            </w:ins>
          </w:p>
          <w:p w:rsidR="0055456C" w:rsidRPr="005C5A04" w:rsidRDefault="0055456C" w:rsidP="0055456C">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Candidate, who are already </w:t>
            </w:r>
            <w:r>
              <w:rPr>
                <w:rFonts w:ascii="Times New Roman" w:hAnsi="Times New Roman" w:cs="Times New Roman"/>
                <w:bCs/>
              </w:rPr>
              <w:t>register with information about place and time to pick up, can’t change their information.</w:t>
            </w:r>
          </w:p>
          <w:p w:rsidR="0055456C" w:rsidRPr="005C5A04" w:rsidRDefault="0055456C" w:rsidP="0055456C">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2760" w:name="_Toc38886332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2760"/>
    </w:p>
    <w:p w:rsidR="0085279E" w:rsidRDefault="002B204D" w:rsidP="0085279E">
      <w:r w:rsidRPr="005C5A04">
        <w:rPr>
          <w:rFonts w:ascii="Times New Roman" w:hAnsi="Times New Roman" w:cs="Times New Roman"/>
          <w:noProof/>
          <w:lang w:eastAsia="en-US"/>
        </w:rPr>
        <w:drawing>
          <wp:inline distT="0" distB="0" distL="0" distR="0" wp14:anchorId="75EED353" wp14:editId="662E0DB0">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61">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63" w:author="mine" w:date="2014-05-21T13:59:00Z">
            <w:trPr>
              <w:gridBefore w:val="1"/>
            </w:trPr>
          </w:trPrChange>
        </w:trPr>
        <w:tc>
          <w:tcPr>
            <w:tcW w:w="1420" w:type="pct"/>
            <w:shd w:val="clear" w:color="auto" w:fill="F3F3F3"/>
            <w:tcPrChange w:id="2764"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65"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Change w:id="2766"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67" w:author="mine" w:date="2014-05-21T13:59:00Z">
              <w:tcPr>
                <w:tcW w:w="1174" w:type="pct"/>
                <w:gridSpan w:val="2"/>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69" w:author="mine" w:date="2014-05-21T13:59:00Z">
            <w:trPr>
              <w:gridBefore w:val="1"/>
            </w:trPr>
          </w:trPrChange>
        </w:trPr>
        <w:tc>
          <w:tcPr>
            <w:tcW w:w="1420" w:type="pct"/>
            <w:shd w:val="clear" w:color="auto" w:fill="F3F3F3"/>
            <w:tcPrChange w:id="2770"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71" w:author="mine" w:date="2014-05-21T13:59:00Z">
              <w:tcPr>
                <w:tcW w:w="1350" w:type="pct"/>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72"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73"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7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2"/>
              <w:gridCol w:w="3803"/>
              <w:tblGridChange w:id="2775">
                <w:tblGrid>
                  <w:gridCol w:w="667"/>
                  <w:gridCol w:w="3390"/>
                  <w:gridCol w:w="4273"/>
                </w:tblGrid>
              </w:tblGridChange>
            </w:tblGrid>
            <w:tr w:rsidR="00743708" w:rsidRPr="005C5A04" w:rsidTr="00302E42">
              <w:tc>
                <w:tcPr>
                  <w:tcW w:w="667" w:type="dxa"/>
                  <w:shd w:val="clear" w:color="auto" w:fill="D9D9D9" w:themeFill="background1" w:themeFillShade="D9"/>
                  <w:tcPrChange w:id="2776"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77"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78"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779"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780"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Change w:id="2781"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782"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83"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784"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785" w:author="theirs" w:date="2014-05-21T13:58:00Z">
              <w:r w:rsidRPr="005C5A04">
                <w:rPr>
                  <w:rFonts w:ascii="Times New Roman" w:hAnsi="Times New Roman" w:cs="Times New Roman"/>
                  <w:bCs/>
                </w:rPr>
                <w:delText>N/A</w:delText>
              </w:r>
            </w:del>
            <w:ins w:id="2786" w:author="theirs" w:date="2014-05-21T13:58:00Z">
              <w:r w:rsidR="00AE45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2787" w:name="_Toc388863328"/>
      <w:r>
        <w:rPr>
          <w:i w:val="0"/>
          <w:sz w:val="24"/>
          <w:szCs w:val="24"/>
        </w:rPr>
        <w:t xml:space="preserve">(Candidate) </w:t>
      </w:r>
      <w:r w:rsidR="002B204D">
        <w:rPr>
          <w:i w:val="0"/>
          <w:sz w:val="24"/>
          <w:szCs w:val="24"/>
        </w:rPr>
        <w:t>Accept Group</w:t>
      </w:r>
      <w:bookmarkEnd w:id="2787"/>
    </w:p>
    <w:p w:rsidR="002B204D" w:rsidRDefault="002B204D" w:rsidP="002B204D">
      <w:r w:rsidRPr="005C5A04">
        <w:rPr>
          <w:rFonts w:ascii="Times New Roman" w:hAnsi="Times New Roman" w:cs="Times New Roman"/>
          <w:noProof/>
          <w:lang w:eastAsia="en-US"/>
        </w:rPr>
        <w:drawing>
          <wp:inline distT="0" distB="0" distL="0" distR="0" wp14:anchorId="1525BDF2" wp14:editId="63F4A795">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88">
          <w:tblGrid>
            <w:gridCol w:w="35"/>
            <w:gridCol w:w="2390"/>
            <w:gridCol w:w="464"/>
            <w:gridCol w:w="2713"/>
            <w:gridCol w:w="1274"/>
            <w:gridCol w:w="848"/>
            <w:gridCol w:w="813"/>
            <w:gridCol w:w="1547"/>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0" w:author="mine" w:date="2014-05-21T13:59:00Z">
            <w:trPr>
              <w:gridBefore w:val="1"/>
            </w:trPr>
          </w:trPrChange>
        </w:trPr>
        <w:tc>
          <w:tcPr>
            <w:tcW w:w="1420" w:type="pct"/>
            <w:shd w:val="clear" w:color="auto" w:fill="F3F3F3"/>
            <w:tcPrChange w:id="2791"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92"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Change w:id="2793"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94" w:author="mine" w:date="2014-05-21T13:59:00Z">
              <w:tcPr>
                <w:tcW w:w="1174" w:type="pct"/>
                <w:gridSpan w:val="2"/>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1.1</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6" w:author="mine" w:date="2014-05-21T13:59:00Z">
            <w:trPr>
              <w:gridBefore w:val="1"/>
            </w:trPr>
          </w:trPrChange>
        </w:trPr>
        <w:tc>
          <w:tcPr>
            <w:tcW w:w="1420" w:type="pct"/>
            <w:shd w:val="clear" w:color="auto" w:fill="F3F3F3"/>
            <w:tcPrChange w:id="2797"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98" w:author="mine" w:date="2014-05-21T13:59:00Z">
              <w:tcPr>
                <w:tcW w:w="1350" w:type="pct"/>
              </w:tcPr>
            </w:tcPrChange>
          </w:tcPr>
          <w:p w:rsidR="002B204D" w:rsidRPr="005C5A04" w:rsidRDefault="000B26F9" w:rsidP="00302E42">
            <w:pPr>
              <w:snapToGrid w:val="0"/>
              <w:spacing w:after="0" w:line="240" w:lineRule="auto"/>
              <w:jc w:val="both"/>
              <w:rPr>
                <w:rFonts w:ascii="Times New Roman" w:hAnsi="Times New Roman" w:cs="Times New Roman"/>
              </w:rPr>
            </w:pPr>
            <w:r>
              <w:rPr>
                <w:rFonts w:ascii="Times New Roman" w:hAnsi="Times New Roman" w:cs="Times New Roman"/>
              </w:rPr>
              <w:t>12/5/2014</w:t>
            </w:r>
          </w:p>
        </w:tc>
        <w:tc>
          <w:tcPr>
            <w:tcW w:w="634" w:type="pct"/>
            <w:shd w:val="clear" w:color="auto" w:fill="F3F3F3"/>
            <w:tcPrChange w:id="2799"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00"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802">
                <w:tblGrid>
                  <w:gridCol w:w="667"/>
                  <w:gridCol w:w="3390"/>
                  <w:gridCol w:w="4273"/>
                </w:tblGrid>
              </w:tblGridChange>
            </w:tblGrid>
            <w:tr w:rsidR="00743708" w:rsidRPr="005C5A04" w:rsidTr="00302E42">
              <w:tc>
                <w:tcPr>
                  <w:tcW w:w="667" w:type="dxa"/>
                  <w:shd w:val="clear" w:color="auto" w:fill="D9D9D9" w:themeFill="background1" w:themeFillShade="D9"/>
                  <w:tcPrChange w:id="2803"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04"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05"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806"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07"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Change w:id="2808"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809"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10"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811"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812" w:author="theirs" w:date="2014-05-21T13:58:00Z">
              <w:r w:rsidRPr="005C5A04">
                <w:rPr>
                  <w:rFonts w:ascii="Times New Roman" w:hAnsi="Times New Roman" w:cs="Times New Roman"/>
                  <w:bCs/>
                </w:rPr>
                <w:delText>N/A</w:delText>
              </w:r>
            </w:del>
            <w:ins w:id="2813" w:author="theirs" w:date="2014-05-21T13:58:00Z">
              <w:r w:rsidR="00893D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2814" w:name="_Toc388863329"/>
      <w:r w:rsidRPr="000B6E75">
        <w:rPr>
          <w:b/>
          <w:sz w:val="28"/>
          <w:szCs w:val="28"/>
        </w:rPr>
        <w:lastRenderedPageBreak/>
        <w:t>Software System Attributes</w:t>
      </w:r>
      <w:bookmarkEnd w:id="2814"/>
    </w:p>
    <w:p w:rsidR="00EE2452" w:rsidRDefault="00EE2452" w:rsidP="00977D67">
      <w:pPr>
        <w:pStyle w:val="Heading3"/>
        <w:numPr>
          <w:ilvl w:val="0"/>
          <w:numId w:val="61"/>
        </w:numPr>
        <w:ind w:left="900" w:hanging="90"/>
      </w:pPr>
      <w:bookmarkStart w:id="2815" w:name="_Toc388863330"/>
      <w:r w:rsidRPr="00BB2F3C">
        <w:t>Reliability</w:t>
      </w:r>
      <w:bookmarkEnd w:id="2815"/>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2816" w:name="_Toc388863331"/>
      <w:r w:rsidRPr="00BB2F3C">
        <w:t>Availability</w:t>
      </w:r>
      <w:bookmarkEnd w:id="2816"/>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2817" w:name="_Toc388863332"/>
      <w:r>
        <w:t>Security</w:t>
      </w:r>
      <w:bookmarkEnd w:id="2817"/>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2818" w:name="_Toc388863333"/>
      <w:r>
        <w:t>Maintainability</w:t>
      </w:r>
      <w:bookmarkEnd w:id="2818"/>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2819" w:name="_Toc388863334"/>
      <w:r w:rsidRPr="00BB2F3C">
        <w:t>Portability</w:t>
      </w:r>
      <w:bookmarkEnd w:id="2819"/>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2820" w:name="_Toc388863335"/>
      <w:r w:rsidRPr="00BB2F3C">
        <w:t>Performance</w:t>
      </w:r>
      <w:bookmarkEnd w:id="2820"/>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190605">
          <w:pgSz w:w="11907" w:h="16839" w:code="9"/>
          <w:pgMar w:top="1728" w:right="1800" w:bottom="1728" w:left="1152" w:header="720" w:footer="720" w:gutter="648"/>
          <w:cols w:space="720"/>
          <w:titlePg/>
          <w:docGrid w:linePitch="360"/>
          <w:sectPrChange w:id="2821" w:author="mine" w:date="2014-05-21T13:59:00Z">
            <w:sectPr w:rsidR="007648B7" w:rsidSect="00190605">
              <w:pgMar w:top="720" w:right="720" w:bottom="720" w:left="720" w:header="720" w:footer="720" w:gutter="648"/>
            </w:sectPr>
          </w:sectPrChange>
        </w:sectPr>
      </w:pPr>
    </w:p>
    <w:p w:rsidR="00DC78A7" w:rsidRDefault="00DC78A7" w:rsidP="00977D67">
      <w:pPr>
        <w:pStyle w:val="Heading2"/>
        <w:numPr>
          <w:ilvl w:val="0"/>
          <w:numId w:val="56"/>
        </w:numPr>
        <w:rPr>
          <w:b/>
          <w:sz w:val="28"/>
          <w:szCs w:val="28"/>
        </w:rPr>
      </w:pPr>
      <w:bookmarkStart w:id="2822" w:name="_Toc388863336"/>
      <w:r w:rsidRPr="000B6E75">
        <w:rPr>
          <w:b/>
          <w:sz w:val="28"/>
          <w:szCs w:val="28"/>
        </w:rPr>
        <w:lastRenderedPageBreak/>
        <w:t>Entity Relationship Diagram</w:t>
      </w:r>
      <w:bookmarkEnd w:id="2822"/>
    </w:p>
    <w:p w:rsidR="005D1CC9" w:rsidRDefault="005D1CC9" w:rsidP="005D1CC9"/>
    <w:p w:rsidR="005D1CC9" w:rsidRPr="005D1CC9" w:rsidRDefault="005D1CC9" w:rsidP="005D1CC9"/>
    <w:p w:rsidR="003D0A1E" w:rsidRDefault="005D1CC9">
      <w:pPr>
        <w:spacing w:after="160" w:line="259" w:lineRule="auto"/>
      </w:pPr>
      <w:r w:rsidRPr="005D1CC9">
        <w:rPr>
          <w:noProof/>
          <w:lang w:eastAsia="en-US"/>
        </w:rPr>
        <w:drawing>
          <wp:inline distT="0" distB="0" distL="0" distR="0">
            <wp:extent cx="9778365" cy="3509764"/>
            <wp:effectExtent l="0" t="0" r="0" b="0"/>
            <wp:docPr id="99" name="Picture 99" descr="C:\Users\Vinh\Desktop\group-22-tsmt\Document\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group-22-tsmt\Document\ERD\ER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778365" cy="3509764"/>
                    </a:xfrm>
                    <a:prstGeom prst="rect">
                      <a:avLst/>
                    </a:prstGeom>
                    <a:noFill/>
                    <a:ln>
                      <a:noFill/>
                    </a:ln>
                  </pic:spPr>
                </pic:pic>
              </a:graphicData>
            </a:graphic>
          </wp:inline>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2823" w:name="_Toc38886333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2823"/>
    </w:p>
    <w:p w:rsidR="00C37323" w:rsidRDefault="00416509" w:rsidP="00673B0E">
      <w:pPr>
        <w:pStyle w:val="Heading2"/>
        <w:numPr>
          <w:ilvl w:val="0"/>
          <w:numId w:val="3"/>
        </w:numPr>
        <w:rPr>
          <w:b/>
          <w:sz w:val="28"/>
          <w:szCs w:val="28"/>
        </w:rPr>
      </w:pPr>
      <w:bookmarkStart w:id="2824" w:name="_Toc388863338"/>
      <w:r w:rsidRPr="002204AE">
        <w:rPr>
          <w:b/>
          <w:sz w:val="28"/>
          <w:szCs w:val="28"/>
        </w:rPr>
        <w:t>Design Overview</w:t>
      </w:r>
      <w:bookmarkEnd w:id="2824"/>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2825" w:name="_Toc388863339"/>
      <w:r w:rsidRPr="002204AE">
        <w:rPr>
          <w:b/>
          <w:sz w:val="28"/>
          <w:szCs w:val="28"/>
        </w:rPr>
        <w:t>System Architectural Design</w:t>
      </w:r>
      <w:bookmarkEnd w:id="2825"/>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AC3537" w:rsidP="00F165FE">
      <w:pPr>
        <w:pStyle w:val="NoSpacing"/>
        <w:ind w:firstLine="720"/>
        <w:jc w:val="center"/>
        <w:rPr>
          <w:rFonts w:ascii="Times New Roman" w:hAnsi="Times New Roman"/>
          <w:color w:val="000000"/>
          <w:sz w:val="24"/>
          <w:szCs w:val="22"/>
          <w:shd w:val="clear" w:color="auto" w:fill="FFFFFF"/>
        </w:rPr>
      </w:pPr>
      <w:r>
        <w:rPr>
          <w:rFonts w:ascii="Times New Roman" w:hAnsi="Times New Roman"/>
          <w:noProof/>
          <w:color w:val="000000"/>
          <w:sz w:val="24"/>
          <w:szCs w:val="22"/>
          <w:shd w:val="clear" w:color="auto" w:fill="FFFFFF"/>
        </w:rPr>
        <w:drawing>
          <wp:inline distT="0" distB="0" distL="0" distR="0">
            <wp:extent cx="3941272" cy="2280744"/>
            <wp:effectExtent l="0" t="0" r="2540" b="5715"/>
            <wp:docPr id="245" name="Picture 245" descr="C:\Users\TuanND60358\Desktop\asa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D60358\Desktop\asadasdas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1445" cy="2280844"/>
                    </a:xfrm>
                    <a:prstGeom prst="rect">
                      <a:avLst/>
                    </a:prstGeom>
                    <a:noFill/>
                    <a:ln>
                      <a:noFill/>
                    </a:ln>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2826" w:name="_Toc388863340"/>
      <w:r>
        <w:rPr>
          <w:b/>
          <w:sz w:val="28"/>
          <w:szCs w:val="28"/>
        </w:rPr>
        <w:t>Class diagram</w:t>
      </w:r>
      <w:bookmarkEnd w:id="2826"/>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3FBF8099" wp14:editId="30B54433">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2827" w:name="_Toc388863341"/>
      <w:r>
        <w:rPr>
          <w:b/>
          <w:sz w:val="28"/>
          <w:szCs w:val="28"/>
        </w:rPr>
        <w:t>Behavioral</w:t>
      </w:r>
      <w:r w:rsidR="00416509" w:rsidRPr="002204AE">
        <w:rPr>
          <w:b/>
          <w:sz w:val="28"/>
          <w:szCs w:val="28"/>
        </w:rPr>
        <w:t xml:space="preserve"> Diagram</w:t>
      </w:r>
      <w:r w:rsidR="00CA6534">
        <w:rPr>
          <w:b/>
          <w:sz w:val="28"/>
          <w:szCs w:val="28"/>
        </w:rPr>
        <w:t>s</w:t>
      </w:r>
      <w:bookmarkEnd w:id="2827"/>
    </w:p>
    <w:p w:rsidR="00CA6534" w:rsidRDefault="00CA6534" w:rsidP="00255909">
      <w:pPr>
        <w:pStyle w:val="Heading3"/>
        <w:numPr>
          <w:ilvl w:val="0"/>
          <w:numId w:val="85"/>
        </w:numPr>
        <w:ind w:left="1170"/>
        <w:rPr>
          <w:b/>
        </w:rPr>
      </w:pPr>
      <w:bookmarkStart w:id="2828" w:name="_Toc388863342"/>
      <w:r w:rsidRPr="00CA6534">
        <w:rPr>
          <w:b/>
        </w:rPr>
        <w:t xml:space="preserve">State Machine Diagram: </w:t>
      </w:r>
      <w:r w:rsidR="00770CCA">
        <w:rPr>
          <w:b/>
        </w:rPr>
        <w:t>The status transition of registering into a charity</w:t>
      </w:r>
      <w:r w:rsidR="00107D0D">
        <w:rPr>
          <w:b/>
        </w:rPr>
        <w:t xml:space="preserve"> of candidate</w:t>
      </w:r>
      <w:bookmarkEnd w:id="2828"/>
    </w:p>
    <w:p w:rsidR="00A262DE" w:rsidRPr="00A262DE" w:rsidRDefault="00A262DE" w:rsidP="009F51AB">
      <w:pPr>
        <w:jc w:val="center"/>
        <w:rPr>
          <w:del w:id="2829" w:author="theirs" w:date="2014-05-21T13:58:00Z"/>
        </w:rPr>
      </w:pPr>
      <w:del w:id="2830" w:author="theirs" w:date="2014-05-21T13:58:00Z">
        <w:r>
          <w:rPr>
            <w:noProof/>
            <w:lang w:eastAsia="en-US"/>
          </w:rPr>
          <w:drawing>
            <wp:inline distT="0" distB="0" distL="0" distR="0" wp14:anchorId="35063178" wp14:editId="49A4935F">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0">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del>
    </w:p>
    <w:p w:rsidR="00A262DE" w:rsidRPr="00A262DE" w:rsidRDefault="00770B5F" w:rsidP="009F51AB">
      <w:pPr>
        <w:jc w:val="center"/>
        <w:rPr>
          <w:ins w:id="2831" w:author="theirs" w:date="2014-05-21T13:58:00Z"/>
        </w:rPr>
      </w:pPr>
      <w:ins w:id="2832" w:author="theirs" w:date="2014-05-21T13:58:00Z">
        <w:r>
          <w:rPr>
            <w:noProof/>
            <w:lang w:eastAsia="en-US"/>
          </w:rPr>
          <w:drawing>
            <wp:inline distT="0" distB="0" distL="0" distR="0" wp14:anchorId="64BCDBE2" wp14:editId="3C4C6703">
              <wp:extent cx="5517931" cy="2293179"/>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27179" cy="2297022"/>
                      </a:xfrm>
                      <a:prstGeom prst="rect">
                        <a:avLst/>
                      </a:prstGeom>
                    </pic:spPr>
                  </pic:pic>
                </a:graphicData>
              </a:graphic>
            </wp:inline>
          </w:drawing>
        </w:r>
      </w:ins>
    </w:p>
    <w:p w:rsidR="00A262DE" w:rsidRDefault="00A262DE" w:rsidP="00255909">
      <w:pPr>
        <w:pStyle w:val="Heading3"/>
        <w:numPr>
          <w:ilvl w:val="0"/>
          <w:numId w:val="85"/>
        </w:numPr>
        <w:ind w:left="1170"/>
        <w:rPr>
          <w:b/>
        </w:rPr>
      </w:pPr>
      <w:bookmarkStart w:id="2833" w:name="_Toc388863343"/>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2833"/>
    </w:p>
    <w:p w:rsidR="00A262DE" w:rsidRPr="00A262DE" w:rsidRDefault="009F51AB" w:rsidP="009F51AB">
      <w:pPr>
        <w:jc w:val="center"/>
      </w:pPr>
      <w:r>
        <w:rPr>
          <w:noProof/>
          <w:lang w:eastAsia="en-US"/>
        </w:rPr>
        <w:drawing>
          <wp:inline distT="0" distB="0" distL="0" distR="0" wp14:anchorId="49B687FE" wp14:editId="7A8BE50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2">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2834" w:name="_Toc388863344"/>
      <w:r w:rsidRPr="00CA6534">
        <w:rPr>
          <w:b/>
        </w:rPr>
        <w:t xml:space="preserve">State Machine Diagram: </w:t>
      </w:r>
      <w:r>
        <w:rPr>
          <w:b/>
        </w:rPr>
        <w:t>The status transition of registering into charity of volunteer</w:t>
      </w:r>
      <w:bookmarkEnd w:id="2834"/>
    </w:p>
    <w:p w:rsidR="00302E42" w:rsidRPr="00302E42" w:rsidRDefault="00302E42" w:rsidP="00302E42">
      <w:pPr>
        <w:jc w:val="center"/>
      </w:pPr>
      <w:r>
        <w:rPr>
          <w:noProof/>
          <w:lang w:eastAsia="en-US"/>
        </w:rPr>
        <w:drawing>
          <wp:inline distT="0" distB="0" distL="0" distR="0" wp14:anchorId="63DD2703" wp14:editId="362E7B3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3">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FE1B78" w:rsidRPr="006C5467" w:rsidRDefault="00EB0F95" w:rsidP="00A17232">
      <w:pPr>
        <w:pStyle w:val="Heading3"/>
        <w:numPr>
          <w:ilvl w:val="0"/>
          <w:numId w:val="85"/>
        </w:numPr>
        <w:ind w:left="1170"/>
        <w:rPr>
          <w:b/>
        </w:rPr>
      </w:pPr>
      <w:bookmarkStart w:id="2835" w:name="_Toc388863345"/>
      <w:r>
        <w:rPr>
          <w:b/>
        </w:rPr>
        <w:lastRenderedPageBreak/>
        <w:t>Sequence diagram: Add Post (Admin)</w:t>
      </w:r>
      <w:bookmarkEnd w:id="2835"/>
    </w:p>
    <w:p w:rsidR="00A17232" w:rsidRPr="00A17232" w:rsidRDefault="009C0791" w:rsidP="00A17232">
      <w:r w:rsidRPr="009C0791">
        <w:rPr>
          <w:noProof/>
          <w:lang w:eastAsia="en-US"/>
        </w:rPr>
        <w:drawing>
          <wp:inline distT="0" distB="0" distL="0" distR="0">
            <wp:extent cx="6235065" cy="5243821"/>
            <wp:effectExtent l="0" t="0" r="0" b="0"/>
            <wp:docPr id="122" name="Picture 122" descr="E:\CP\NewSD\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P\NewSD\AddPost.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35065" cy="524382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36" w:name="_Toc388863346"/>
      <w:r>
        <w:rPr>
          <w:b/>
        </w:rPr>
        <w:lastRenderedPageBreak/>
        <w:t>Sequence diagram: Edit Post (Admin)</w:t>
      </w:r>
      <w:bookmarkEnd w:id="2836"/>
    </w:p>
    <w:p w:rsidR="00A17232" w:rsidRPr="00A17232" w:rsidRDefault="009C0791" w:rsidP="00A17232">
      <w:r w:rsidRPr="009C0791">
        <w:rPr>
          <w:noProof/>
          <w:lang w:eastAsia="en-US"/>
        </w:rPr>
        <w:drawing>
          <wp:inline distT="0" distB="0" distL="0" distR="0">
            <wp:extent cx="6235065" cy="6086204"/>
            <wp:effectExtent l="0" t="0" r="0" b="0"/>
            <wp:docPr id="133" name="Picture 133" descr="E:\CP\NewSD\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P\NewSD\EditPos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35065" cy="6086204"/>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2837" w:name="_Toc388863347"/>
      <w:r>
        <w:rPr>
          <w:b/>
        </w:rPr>
        <w:lastRenderedPageBreak/>
        <w:t>Sequence diagram: Delete Post (Admin)</w:t>
      </w:r>
      <w:bookmarkEnd w:id="2837"/>
    </w:p>
    <w:p w:rsidR="00A17232" w:rsidRPr="00A17232" w:rsidRDefault="009C0791" w:rsidP="00A17232">
      <w:r w:rsidRPr="009C0791">
        <w:rPr>
          <w:noProof/>
          <w:lang w:eastAsia="en-US"/>
        </w:rPr>
        <w:drawing>
          <wp:inline distT="0" distB="0" distL="0" distR="0">
            <wp:extent cx="6235065" cy="5272022"/>
            <wp:effectExtent l="0" t="0" r="0" b="5080"/>
            <wp:docPr id="134" name="Picture 134" descr="E:\CP\NewSD\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P\NewSD\DeletePos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35065" cy="5272022"/>
                    </a:xfrm>
                    <a:prstGeom prst="rect">
                      <a:avLst/>
                    </a:prstGeom>
                    <a:noFill/>
                    <a:ln>
                      <a:noFill/>
                    </a:ln>
                  </pic:spPr>
                </pic:pic>
              </a:graphicData>
            </a:graphic>
          </wp:inline>
        </w:drawing>
      </w:r>
    </w:p>
    <w:p w:rsidR="00A17232" w:rsidRDefault="00EB0F95" w:rsidP="00A17232">
      <w:pPr>
        <w:pStyle w:val="Heading3"/>
        <w:numPr>
          <w:ilvl w:val="0"/>
          <w:numId w:val="85"/>
        </w:numPr>
        <w:ind w:left="1170"/>
        <w:rPr>
          <w:b/>
        </w:rPr>
      </w:pPr>
      <w:bookmarkStart w:id="2838" w:name="_Toc388863348"/>
      <w:r>
        <w:rPr>
          <w:b/>
        </w:rPr>
        <w:t>Sequence diagram: View News (Admin)</w:t>
      </w:r>
      <w:bookmarkEnd w:id="2838"/>
    </w:p>
    <w:p w:rsidR="009C0791" w:rsidRPr="009C0791" w:rsidRDefault="009C0791" w:rsidP="009C0791">
      <w:r w:rsidRPr="009C0791">
        <w:rPr>
          <w:noProof/>
          <w:lang w:eastAsia="en-US"/>
        </w:rPr>
        <w:drawing>
          <wp:inline distT="0" distB="0" distL="0" distR="0">
            <wp:extent cx="6235065" cy="2632379"/>
            <wp:effectExtent l="0" t="0" r="0" b="0"/>
            <wp:docPr id="135" name="Picture 135" descr="E:\CP\NewSD\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P\NewSD\ViewNews.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6C5467" w:rsidRPr="00D36058" w:rsidRDefault="006C5467" w:rsidP="006C5467">
      <w:pPr>
        <w:pStyle w:val="Heading3"/>
        <w:numPr>
          <w:ilvl w:val="0"/>
          <w:numId w:val="85"/>
        </w:numPr>
        <w:ind w:left="1170"/>
        <w:rPr>
          <w:b/>
        </w:rPr>
      </w:pPr>
      <w:bookmarkStart w:id="2839" w:name="_Toc388863349"/>
      <w:r>
        <w:rPr>
          <w:b/>
        </w:rPr>
        <w:lastRenderedPageBreak/>
        <w:t xml:space="preserve">Sequence diagram: </w:t>
      </w:r>
      <w:r>
        <w:rPr>
          <w:b/>
        </w:rPr>
        <w:t>Add University Examination</w:t>
      </w:r>
      <w:r>
        <w:rPr>
          <w:b/>
        </w:rPr>
        <w:t xml:space="preserve"> (Admin)</w:t>
      </w:r>
      <w:bookmarkEnd w:id="2839"/>
    </w:p>
    <w:p w:rsidR="00A17232" w:rsidRPr="00A17232" w:rsidRDefault="009C0791" w:rsidP="00A17232">
      <w:r w:rsidRPr="009C0791">
        <w:rPr>
          <w:noProof/>
          <w:lang w:eastAsia="en-US"/>
        </w:rPr>
        <w:drawing>
          <wp:inline distT="0" distB="0" distL="0" distR="0">
            <wp:extent cx="6235065" cy="5091739"/>
            <wp:effectExtent l="0" t="0" r="0" b="0"/>
            <wp:docPr id="136" name="Picture 136" descr="E:\CP\NewSD\AddUniE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P\NewSD\AddUniExa.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35065" cy="5091739"/>
                    </a:xfrm>
                    <a:prstGeom prst="rect">
                      <a:avLst/>
                    </a:prstGeom>
                    <a:noFill/>
                    <a:ln>
                      <a:noFill/>
                    </a:ln>
                  </pic:spPr>
                </pic:pic>
              </a:graphicData>
            </a:graphic>
          </wp:inline>
        </w:drawing>
      </w:r>
    </w:p>
    <w:p w:rsidR="00A17232" w:rsidRDefault="00A17232" w:rsidP="00A17232">
      <w:pPr>
        <w:pStyle w:val="Heading3"/>
        <w:numPr>
          <w:ilvl w:val="0"/>
          <w:numId w:val="85"/>
        </w:numPr>
        <w:ind w:left="1170"/>
        <w:rPr>
          <w:b/>
        </w:rPr>
      </w:pPr>
      <w:bookmarkStart w:id="2840" w:name="_Toc388863350"/>
      <w:r>
        <w:rPr>
          <w:b/>
        </w:rPr>
        <w:lastRenderedPageBreak/>
        <w:t>Sequence diagram: Delete University Examination (Admin)</w:t>
      </w:r>
      <w:bookmarkEnd w:id="2840"/>
    </w:p>
    <w:p w:rsidR="001852EC" w:rsidRPr="001852EC" w:rsidRDefault="001852EC" w:rsidP="001852EC">
      <w:r>
        <w:tab/>
      </w:r>
      <w:r w:rsidR="009C0791" w:rsidRPr="009C0791">
        <w:rPr>
          <w:noProof/>
          <w:lang w:eastAsia="en-US"/>
        </w:rPr>
        <w:drawing>
          <wp:inline distT="0" distB="0" distL="0" distR="0">
            <wp:extent cx="6235065" cy="5272022"/>
            <wp:effectExtent l="0" t="0" r="0" b="5080"/>
            <wp:docPr id="142" name="Picture 142" descr="E:\CP\NewSD\DeleteUni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P\NewSD\DeleteUniEx.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5272022"/>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841" w:name="_Toc388863351"/>
      <w:r>
        <w:rPr>
          <w:b/>
        </w:rPr>
        <w:lastRenderedPageBreak/>
        <w:t xml:space="preserve">Sequence diagram: </w:t>
      </w:r>
      <w:r w:rsidR="00E525E6">
        <w:rPr>
          <w:b/>
        </w:rPr>
        <w:t>Approve Friend Request</w:t>
      </w:r>
      <w:r>
        <w:rPr>
          <w:b/>
        </w:rPr>
        <w:t xml:space="preserve"> (</w:t>
      </w:r>
      <w:r w:rsidR="00E525E6">
        <w:rPr>
          <w:b/>
        </w:rPr>
        <w:t>Candidate</w:t>
      </w:r>
      <w:r>
        <w:rPr>
          <w:b/>
        </w:rPr>
        <w:t>)</w:t>
      </w:r>
      <w:bookmarkEnd w:id="2841"/>
    </w:p>
    <w:p w:rsidR="007D37F4" w:rsidRPr="007D37F4" w:rsidRDefault="009C0791" w:rsidP="007D37F4">
      <w:r w:rsidRPr="009C0791">
        <w:rPr>
          <w:noProof/>
          <w:lang w:eastAsia="en-US"/>
        </w:rPr>
        <w:drawing>
          <wp:inline distT="0" distB="0" distL="0" distR="0">
            <wp:extent cx="6235065" cy="5218855"/>
            <wp:effectExtent l="0" t="0" r="0" b="1270"/>
            <wp:docPr id="144" name="Picture 144" descr="E:\CP\NewSD\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P\NewSD\ApproveReque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52188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2842" w:name="_Toc388863352"/>
      <w:r>
        <w:rPr>
          <w:b/>
        </w:rPr>
        <w:lastRenderedPageBreak/>
        <w:t xml:space="preserve">Sequence diagram: </w:t>
      </w:r>
      <w:r w:rsidR="00E525E6">
        <w:rPr>
          <w:b/>
        </w:rPr>
        <w:t xml:space="preserve">Ask To Join Group </w:t>
      </w:r>
      <w:r>
        <w:rPr>
          <w:b/>
        </w:rPr>
        <w:t>(</w:t>
      </w:r>
      <w:r w:rsidR="00E525E6">
        <w:rPr>
          <w:b/>
        </w:rPr>
        <w:t>Candidate</w:t>
      </w:r>
      <w:r>
        <w:rPr>
          <w:b/>
        </w:rPr>
        <w:t>)</w:t>
      </w:r>
      <w:bookmarkEnd w:id="2842"/>
    </w:p>
    <w:p w:rsidR="007D37F4" w:rsidRPr="007D37F4" w:rsidRDefault="009C0791" w:rsidP="007D37F4">
      <w:pPr>
        <w:tabs>
          <w:tab w:val="left" w:pos="5810"/>
        </w:tabs>
      </w:pPr>
      <w:r w:rsidRPr="009C0791">
        <w:rPr>
          <w:noProof/>
          <w:lang w:eastAsia="en-US"/>
        </w:rPr>
        <w:drawing>
          <wp:inline distT="0" distB="0" distL="0" distR="0">
            <wp:extent cx="6235065" cy="3756442"/>
            <wp:effectExtent l="0" t="0" r="0" b="0"/>
            <wp:docPr id="154" name="Picture 154" descr="E:\CP\NewSD\AskTo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P\NewSD\AskToJoin.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3756442"/>
                    </a:xfrm>
                    <a:prstGeom prst="rect">
                      <a:avLst/>
                    </a:prstGeom>
                    <a:noFill/>
                    <a:ln>
                      <a:noFill/>
                    </a:ln>
                  </pic:spPr>
                </pic:pic>
              </a:graphicData>
            </a:graphic>
          </wp:inline>
        </w:drawing>
      </w:r>
      <w:r w:rsidR="007D37F4">
        <w:tab/>
      </w:r>
    </w:p>
    <w:p w:rsidR="00DB7746" w:rsidRDefault="00DB7746" w:rsidP="00DB7746">
      <w:pPr>
        <w:pStyle w:val="Heading3"/>
        <w:numPr>
          <w:ilvl w:val="0"/>
          <w:numId w:val="85"/>
        </w:numPr>
        <w:ind w:left="1170"/>
        <w:rPr>
          <w:b/>
        </w:rPr>
      </w:pPr>
      <w:bookmarkStart w:id="2843" w:name="_Toc388863353"/>
      <w:r>
        <w:rPr>
          <w:b/>
        </w:rPr>
        <w:t xml:space="preserve">Sequence diagram: </w:t>
      </w:r>
      <w:r w:rsidR="007D37F4">
        <w:rPr>
          <w:b/>
        </w:rPr>
        <w:t>Deny Friend’s Request</w:t>
      </w:r>
      <w:r>
        <w:rPr>
          <w:b/>
        </w:rPr>
        <w:t xml:space="preserve"> (</w:t>
      </w:r>
      <w:r w:rsidR="00E525E6">
        <w:rPr>
          <w:b/>
        </w:rPr>
        <w:t>Candidate</w:t>
      </w:r>
      <w:r>
        <w:rPr>
          <w:b/>
        </w:rPr>
        <w:t>)</w:t>
      </w:r>
      <w:bookmarkEnd w:id="2843"/>
    </w:p>
    <w:p w:rsidR="007D37F4" w:rsidRPr="007D37F4" w:rsidRDefault="009C0791" w:rsidP="007D37F4">
      <w:r w:rsidRPr="009C0791">
        <w:rPr>
          <w:noProof/>
          <w:lang w:eastAsia="en-US"/>
        </w:rPr>
        <w:drawing>
          <wp:inline distT="0" distB="0" distL="0" distR="0">
            <wp:extent cx="6235065" cy="4232776"/>
            <wp:effectExtent l="0" t="0" r="0" b="0"/>
            <wp:docPr id="158" name="Picture 158" descr="E:\CP\NewSD\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P\NewSD\DenyReque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423277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44" w:name="_Toc388863354"/>
      <w:r>
        <w:rPr>
          <w:b/>
        </w:rPr>
        <w:lastRenderedPageBreak/>
        <w:t>Sequence diagram: Invite to Group (Candidate)</w:t>
      </w:r>
      <w:bookmarkEnd w:id="2844"/>
    </w:p>
    <w:p w:rsidR="007D37F4" w:rsidRPr="007D37F4" w:rsidRDefault="009C0791" w:rsidP="007D37F4">
      <w:r w:rsidRPr="009C0791">
        <w:rPr>
          <w:noProof/>
          <w:lang w:eastAsia="en-US"/>
        </w:rPr>
        <w:drawing>
          <wp:inline distT="0" distB="0" distL="0" distR="0">
            <wp:extent cx="6235065" cy="5218855"/>
            <wp:effectExtent l="0" t="0" r="0" b="1270"/>
            <wp:docPr id="164" name="Picture 164" descr="E:\CP\NewSD\Invite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P\NewSD\InviteGroup.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521885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45" w:name="_Toc388863355"/>
      <w:r>
        <w:rPr>
          <w:b/>
        </w:rPr>
        <w:lastRenderedPageBreak/>
        <w:t>Sequence diagram: Join in Charity Exam (Candidate)</w:t>
      </w:r>
      <w:bookmarkEnd w:id="2845"/>
    </w:p>
    <w:p w:rsidR="007D37F4" w:rsidRPr="007D37F4" w:rsidRDefault="009C0791" w:rsidP="007D37F4">
      <w:r w:rsidRPr="009C0791">
        <w:rPr>
          <w:noProof/>
          <w:lang w:eastAsia="en-US"/>
        </w:rPr>
        <w:drawing>
          <wp:inline distT="0" distB="0" distL="0" distR="0">
            <wp:extent cx="6235065" cy="5218855"/>
            <wp:effectExtent l="0" t="0" r="0" b="1270"/>
            <wp:docPr id="165" name="Picture 165" descr="E:\CP\NewSD\Can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P\NewSD\CanJoinC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21885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46" w:name="_Toc388863356"/>
      <w:r>
        <w:rPr>
          <w:b/>
        </w:rPr>
        <w:t>Sequence diagram: Leave Charity Exam (Candidate)</w:t>
      </w:r>
      <w:bookmarkEnd w:id="2846"/>
    </w:p>
    <w:p w:rsidR="007D37F4" w:rsidRPr="007D37F4" w:rsidRDefault="009C0791" w:rsidP="007D37F4">
      <w:r w:rsidRPr="009C0791">
        <w:rPr>
          <w:noProof/>
          <w:lang w:eastAsia="en-US"/>
        </w:rPr>
        <w:drawing>
          <wp:inline distT="0" distB="0" distL="0" distR="0">
            <wp:extent cx="6235065" cy="3232827"/>
            <wp:effectExtent l="0" t="0" r="0" b="5715"/>
            <wp:docPr id="166" name="Picture 166" descr="E:\CP\NewSD\CanLe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P\NewSD\CanLeave.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47" w:name="_Toc388863357"/>
      <w:r>
        <w:rPr>
          <w:b/>
        </w:rPr>
        <w:lastRenderedPageBreak/>
        <w:t>Sequence diagram: Add Car (Charity)</w:t>
      </w:r>
      <w:bookmarkEnd w:id="2847"/>
    </w:p>
    <w:p w:rsidR="005B7238" w:rsidRPr="005B7238" w:rsidRDefault="009C0791" w:rsidP="005B7238">
      <w:r w:rsidRPr="009C0791">
        <w:rPr>
          <w:noProof/>
          <w:lang w:eastAsia="en-US"/>
        </w:rPr>
        <w:drawing>
          <wp:inline distT="0" distB="0" distL="0" distR="0">
            <wp:extent cx="6235065" cy="5411028"/>
            <wp:effectExtent l="0" t="0" r="0" b="0"/>
            <wp:docPr id="167" name="Picture 167" descr="E:\CP\NewSD\AddCar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P\NewSD\AddCarCha.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411028"/>
                    </a:xfrm>
                    <a:prstGeom prst="rect">
                      <a:avLst/>
                    </a:prstGeom>
                    <a:noFill/>
                    <a:ln>
                      <a:noFill/>
                    </a:ln>
                  </pic:spPr>
                </pic:pic>
              </a:graphicData>
            </a:graphic>
          </wp:inline>
        </w:drawing>
      </w:r>
    </w:p>
    <w:p w:rsidR="005B7238" w:rsidRDefault="007D37F4" w:rsidP="00622DE9">
      <w:pPr>
        <w:pStyle w:val="Heading3"/>
        <w:numPr>
          <w:ilvl w:val="0"/>
          <w:numId w:val="85"/>
        </w:numPr>
        <w:ind w:left="1170"/>
        <w:rPr>
          <w:b/>
        </w:rPr>
      </w:pPr>
      <w:bookmarkStart w:id="2848" w:name="_Toc388863358"/>
      <w:r w:rsidRPr="005B7238">
        <w:rPr>
          <w:b/>
        </w:rPr>
        <w:lastRenderedPageBreak/>
        <w:t xml:space="preserve">Sequence diagram: </w:t>
      </w:r>
      <w:r w:rsidR="00EE2952" w:rsidRPr="005B7238">
        <w:rPr>
          <w:b/>
        </w:rPr>
        <w:t>Approve</w:t>
      </w:r>
      <w:r w:rsidRPr="005B7238">
        <w:rPr>
          <w:b/>
        </w:rPr>
        <w:t xml:space="preserve"> Car (Charity)</w:t>
      </w:r>
      <w:bookmarkEnd w:id="2848"/>
    </w:p>
    <w:p w:rsidR="005B7238" w:rsidRPr="005B7238" w:rsidRDefault="009C0791" w:rsidP="00DE10E5">
      <w:pPr>
        <w:tabs>
          <w:tab w:val="left" w:pos="2579"/>
        </w:tabs>
      </w:pPr>
      <w:r w:rsidRPr="009C0791">
        <w:rPr>
          <w:noProof/>
          <w:lang w:eastAsia="en-US"/>
        </w:rPr>
        <w:drawing>
          <wp:inline distT="0" distB="0" distL="0" distR="0">
            <wp:extent cx="6235065" cy="5521469"/>
            <wp:effectExtent l="0" t="0" r="0" b="3175"/>
            <wp:docPr id="168" name="Picture 168" descr="E:\CP\NewSD\Appr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P\NewSD\ApproveCar.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5521469"/>
                    </a:xfrm>
                    <a:prstGeom prst="rect">
                      <a:avLst/>
                    </a:prstGeom>
                    <a:noFill/>
                    <a:ln>
                      <a:noFill/>
                    </a:ln>
                  </pic:spPr>
                </pic:pic>
              </a:graphicData>
            </a:graphic>
          </wp:inline>
        </w:drawing>
      </w:r>
      <w:r w:rsidR="00DE10E5">
        <w:tab/>
      </w:r>
    </w:p>
    <w:p w:rsidR="007D37F4" w:rsidRDefault="007D37F4" w:rsidP="00622DE9">
      <w:pPr>
        <w:pStyle w:val="Heading3"/>
        <w:numPr>
          <w:ilvl w:val="0"/>
          <w:numId w:val="85"/>
        </w:numPr>
        <w:ind w:left="1170"/>
        <w:rPr>
          <w:b/>
        </w:rPr>
      </w:pPr>
      <w:bookmarkStart w:id="2849" w:name="_Toc388863359"/>
      <w:r w:rsidRPr="005B7238">
        <w:rPr>
          <w:b/>
        </w:rPr>
        <w:lastRenderedPageBreak/>
        <w:t xml:space="preserve">Sequence diagram: </w:t>
      </w:r>
      <w:r w:rsidR="00EE2952" w:rsidRPr="005B7238">
        <w:rPr>
          <w:b/>
        </w:rPr>
        <w:t>Approve Lodge</w:t>
      </w:r>
      <w:r w:rsidRPr="005B7238">
        <w:rPr>
          <w:b/>
        </w:rPr>
        <w:t xml:space="preserve"> (Charity)</w:t>
      </w:r>
      <w:bookmarkEnd w:id="2849"/>
    </w:p>
    <w:p w:rsidR="005B7238" w:rsidRPr="005B7238" w:rsidRDefault="009C0791" w:rsidP="005B7238">
      <w:r w:rsidRPr="009C0791">
        <w:rPr>
          <w:noProof/>
          <w:lang w:eastAsia="en-US"/>
        </w:rPr>
        <w:drawing>
          <wp:inline distT="0" distB="0" distL="0" distR="0">
            <wp:extent cx="6235065" cy="6250943"/>
            <wp:effectExtent l="0" t="0" r="0" b="0"/>
            <wp:docPr id="169" name="Picture 169" descr="E:\CP\NewSD\Appr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P\NewSD\ApproveLodg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6250943"/>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50" w:name="_Toc388863360"/>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2850"/>
    </w:p>
    <w:p w:rsidR="005B7238" w:rsidRPr="005B7238" w:rsidRDefault="009C0791" w:rsidP="005B7238">
      <w:r w:rsidRPr="009C0791">
        <w:rPr>
          <w:noProof/>
          <w:lang w:eastAsia="en-US"/>
        </w:rPr>
        <w:drawing>
          <wp:inline distT="0" distB="0" distL="0" distR="0">
            <wp:extent cx="6235065" cy="5411028"/>
            <wp:effectExtent l="0" t="0" r="0" b="0"/>
            <wp:docPr id="170" name="Picture 170" descr="E:\CP\NewSD\AssCar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P\NewSD\AssCareC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5411028"/>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2851" w:name="_Toc388863361"/>
      <w:r>
        <w:rPr>
          <w:b/>
        </w:rPr>
        <w:lastRenderedPageBreak/>
        <w:t xml:space="preserve">Sequence diagram: </w:t>
      </w:r>
      <w:r w:rsidR="00EE2952">
        <w:rPr>
          <w:b/>
        </w:rPr>
        <w:t xml:space="preserve">Assign Lodge to Charity Exam </w:t>
      </w:r>
      <w:r>
        <w:rPr>
          <w:b/>
        </w:rPr>
        <w:t>(Charity)</w:t>
      </w:r>
      <w:bookmarkEnd w:id="2851"/>
    </w:p>
    <w:p w:rsidR="005B7238" w:rsidRPr="005B7238" w:rsidRDefault="009C0791" w:rsidP="005B7238">
      <w:r w:rsidRPr="009C0791">
        <w:rPr>
          <w:noProof/>
          <w:lang w:eastAsia="en-US"/>
        </w:rPr>
        <w:drawing>
          <wp:inline distT="0" distB="0" distL="0" distR="0">
            <wp:extent cx="6235065" cy="4678237"/>
            <wp:effectExtent l="0" t="0" r="0" b="8255"/>
            <wp:docPr id="171" name="Picture 171" descr="E:\CP\NewSD\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P\NewSD\AssignLodgetoC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4678237"/>
                    </a:xfrm>
                    <a:prstGeom prst="rect">
                      <a:avLst/>
                    </a:prstGeom>
                    <a:noFill/>
                    <a:ln>
                      <a:noFill/>
                    </a:ln>
                  </pic:spPr>
                </pic:pic>
              </a:graphicData>
            </a:graphic>
          </wp:inline>
        </w:drawing>
      </w:r>
    </w:p>
    <w:p w:rsidR="005B7238" w:rsidRDefault="007D37F4" w:rsidP="005B7238">
      <w:pPr>
        <w:pStyle w:val="Heading3"/>
        <w:numPr>
          <w:ilvl w:val="0"/>
          <w:numId w:val="85"/>
        </w:numPr>
        <w:ind w:left="1170"/>
        <w:rPr>
          <w:b/>
        </w:rPr>
      </w:pPr>
      <w:bookmarkStart w:id="2852" w:name="_Toc388863362"/>
      <w:r>
        <w:rPr>
          <w:b/>
        </w:rPr>
        <w:lastRenderedPageBreak/>
        <w:t xml:space="preserve">Sequence diagram: </w:t>
      </w:r>
      <w:r w:rsidR="00EE2952">
        <w:rPr>
          <w:b/>
        </w:rPr>
        <w:t>Denie Car</w:t>
      </w:r>
      <w:r>
        <w:rPr>
          <w:b/>
        </w:rPr>
        <w:t xml:space="preserve"> (Charity)</w:t>
      </w:r>
      <w:bookmarkEnd w:id="2852"/>
    </w:p>
    <w:p w:rsidR="00892020" w:rsidRPr="00892020" w:rsidRDefault="002244CD" w:rsidP="00963EA5">
      <w:r w:rsidRPr="002244CD">
        <w:rPr>
          <w:noProof/>
          <w:lang w:eastAsia="en-US"/>
        </w:rPr>
        <w:drawing>
          <wp:inline distT="0" distB="0" distL="0" distR="0">
            <wp:extent cx="6235065" cy="5272022"/>
            <wp:effectExtent l="0" t="0" r="0" b="5080"/>
            <wp:docPr id="172" name="Picture 172" descr="E:\CP\NewSD\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P\NewSD\DenieCar.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5272022"/>
                    </a:xfrm>
                    <a:prstGeom prst="rect">
                      <a:avLst/>
                    </a:prstGeom>
                    <a:noFill/>
                    <a:ln>
                      <a:noFill/>
                    </a:ln>
                  </pic:spPr>
                </pic:pic>
              </a:graphicData>
            </a:graphic>
          </wp:inline>
        </w:drawing>
      </w:r>
      <w:r w:rsidR="00DE10E5">
        <w:tab/>
      </w:r>
      <w:r w:rsidR="000E1E63">
        <w:tab/>
      </w:r>
      <w:r w:rsidR="00622DE9">
        <w:tab/>
      </w:r>
      <w:r w:rsidR="00622DE9">
        <w:tab/>
      </w:r>
    </w:p>
    <w:p w:rsidR="00523826" w:rsidRDefault="00523826" w:rsidP="00523826">
      <w:pPr>
        <w:pStyle w:val="Heading3"/>
        <w:numPr>
          <w:ilvl w:val="0"/>
          <w:numId w:val="85"/>
        </w:numPr>
        <w:ind w:left="1170"/>
        <w:rPr>
          <w:b/>
        </w:rPr>
      </w:pPr>
      <w:bookmarkStart w:id="2853" w:name="_Toc388863363"/>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853"/>
    </w:p>
    <w:p w:rsidR="00892020" w:rsidRPr="00892020" w:rsidRDefault="002244CD" w:rsidP="00892020">
      <w:r w:rsidRPr="002244CD">
        <w:rPr>
          <w:noProof/>
          <w:lang w:eastAsia="en-US"/>
        </w:rPr>
        <w:drawing>
          <wp:inline distT="0" distB="0" distL="0" distR="0">
            <wp:extent cx="6235065" cy="5411028"/>
            <wp:effectExtent l="0" t="0" r="0" b="0"/>
            <wp:docPr id="192" name="Picture 192" descr="E:\CP\Addl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P\AddlogS.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5411028"/>
                    </a:xfrm>
                    <a:prstGeom prst="rect">
                      <a:avLst/>
                    </a:prstGeom>
                    <a:noFill/>
                    <a:ln>
                      <a:noFill/>
                    </a:ln>
                  </pic:spPr>
                </pic:pic>
              </a:graphicData>
            </a:graphic>
          </wp:inline>
        </w:drawing>
      </w:r>
    </w:p>
    <w:p w:rsidR="00892020" w:rsidRPr="00892020" w:rsidRDefault="00892020" w:rsidP="00892020"/>
    <w:p w:rsidR="00A11B64" w:rsidRPr="00A11B64" w:rsidRDefault="00892020" w:rsidP="008D530B">
      <w:r>
        <w:tab/>
      </w:r>
    </w:p>
    <w:p w:rsidR="001057AF" w:rsidRDefault="001057AF" w:rsidP="001057AF">
      <w:pPr>
        <w:pStyle w:val="Heading3"/>
        <w:numPr>
          <w:ilvl w:val="0"/>
          <w:numId w:val="85"/>
        </w:numPr>
        <w:ind w:left="1170"/>
        <w:rPr>
          <w:b/>
        </w:rPr>
      </w:pPr>
      <w:bookmarkStart w:id="2854" w:name="_Toc388863364"/>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854"/>
    </w:p>
    <w:p w:rsidR="00892020" w:rsidRPr="00892020" w:rsidRDefault="002244CD" w:rsidP="008D530B">
      <w:pPr>
        <w:tabs>
          <w:tab w:val="left" w:pos="6396"/>
        </w:tabs>
      </w:pPr>
      <w:r w:rsidRPr="002244CD">
        <w:rPr>
          <w:noProof/>
          <w:lang w:eastAsia="en-US"/>
        </w:rPr>
        <w:drawing>
          <wp:inline distT="0" distB="0" distL="0" distR="0">
            <wp:extent cx="6235065" cy="6590330"/>
            <wp:effectExtent l="0" t="0" r="0" b="1270"/>
            <wp:docPr id="196" name="Picture 196" descr="E:\CP\NewSD\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P\NewSD\ViewStatistic.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6590330"/>
                    </a:xfrm>
                    <a:prstGeom prst="rect">
                      <a:avLst/>
                    </a:prstGeom>
                    <a:noFill/>
                    <a:ln>
                      <a:noFill/>
                    </a:ln>
                  </pic:spPr>
                </pic:pic>
              </a:graphicData>
            </a:graphic>
          </wp:inline>
        </w:drawing>
      </w:r>
      <w:r w:rsidR="008D530B">
        <w:tab/>
      </w:r>
    </w:p>
    <w:p w:rsidR="00B33000" w:rsidRDefault="00B33000" w:rsidP="00B33000">
      <w:pPr>
        <w:pStyle w:val="Heading3"/>
        <w:numPr>
          <w:ilvl w:val="0"/>
          <w:numId w:val="85"/>
        </w:numPr>
        <w:ind w:left="1170"/>
        <w:rPr>
          <w:b/>
        </w:rPr>
      </w:pPr>
      <w:bookmarkStart w:id="2855" w:name="_Toc388863365"/>
      <w:r w:rsidRPr="00523826">
        <w:rPr>
          <w:b/>
        </w:rPr>
        <w:lastRenderedPageBreak/>
        <w:t xml:space="preserve">Sequence diagram: </w:t>
      </w:r>
      <w:r>
        <w:rPr>
          <w:b/>
        </w:rPr>
        <w:t xml:space="preserve">Sponsored </w:t>
      </w:r>
      <w:r w:rsidR="002244CD">
        <w:rPr>
          <w:b/>
        </w:rPr>
        <w:t>Car</w:t>
      </w:r>
      <w:r w:rsidR="00B52A7F" w:rsidRPr="00523826">
        <w:rPr>
          <w:b/>
        </w:rPr>
        <w:t xml:space="preserve"> (</w:t>
      </w:r>
      <w:r w:rsidRPr="00523826">
        <w:rPr>
          <w:b/>
        </w:rPr>
        <w:t>Sponsor)</w:t>
      </w:r>
      <w:bookmarkEnd w:id="2855"/>
    </w:p>
    <w:p w:rsidR="00892020" w:rsidRPr="00892020" w:rsidRDefault="002244CD" w:rsidP="00892020">
      <w:r w:rsidRPr="002244CD">
        <w:rPr>
          <w:noProof/>
          <w:lang w:eastAsia="en-US"/>
        </w:rPr>
        <w:drawing>
          <wp:inline distT="0" distB="0" distL="0" distR="0">
            <wp:extent cx="6235065" cy="5409033"/>
            <wp:effectExtent l="0" t="0" r="0" b="1270"/>
            <wp:docPr id="201" name="Picture 201" descr="E:\CP\Sponsor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P\SponsorCar.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409033"/>
                    </a:xfrm>
                    <a:prstGeom prst="rect">
                      <a:avLst/>
                    </a:prstGeom>
                    <a:noFill/>
                    <a:ln>
                      <a:noFill/>
                    </a:ln>
                  </pic:spPr>
                </pic:pic>
              </a:graphicData>
            </a:graphic>
          </wp:inline>
        </w:drawing>
      </w:r>
    </w:p>
    <w:p w:rsidR="00892020" w:rsidRPr="00963EA5" w:rsidRDefault="00B52A7F" w:rsidP="00892020">
      <w:pPr>
        <w:pStyle w:val="Heading3"/>
        <w:numPr>
          <w:ilvl w:val="0"/>
          <w:numId w:val="85"/>
        </w:numPr>
        <w:ind w:left="1170"/>
        <w:rPr>
          <w:b/>
        </w:rPr>
      </w:pPr>
      <w:bookmarkStart w:id="2856" w:name="_Toc388863366"/>
      <w:r w:rsidRPr="00523826">
        <w:rPr>
          <w:b/>
        </w:rPr>
        <w:t xml:space="preserve">Sequence diagram: </w:t>
      </w:r>
      <w:r w:rsidR="0089476A">
        <w:rPr>
          <w:b/>
        </w:rPr>
        <w:t xml:space="preserve">Cancel </w:t>
      </w:r>
      <w:r>
        <w:rPr>
          <w:b/>
        </w:rPr>
        <w:t>Sponsored Car</w:t>
      </w:r>
      <w:r w:rsidRPr="00523826">
        <w:rPr>
          <w:b/>
        </w:rPr>
        <w:t xml:space="preserve"> (Sponsor)</w:t>
      </w:r>
      <w:bookmarkEnd w:id="2856"/>
    </w:p>
    <w:p w:rsidR="004E3011" w:rsidRPr="004E3011" w:rsidRDefault="004E3011" w:rsidP="004E3011">
      <w:pPr>
        <w:jc w:val="center"/>
      </w:pPr>
    </w:p>
    <w:p w:rsidR="004E3011" w:rsidRDefault="004E3011" w:rsidP="004E3011">
      <w:pPr>
        <w:pStyle w:val="Heading3"/>
        <w:numPr>
          <w:ilvl w:val="0"/>
          <w:numId w:val="85"/>
        </w:numPr>
        <w:ind w:left="1170"/>
        <w:rPr>
          <w:b/>
        </w:rPr>
      </w:pPr>
      <w:bookmarkStart w:id="2857" w:name="_Toc388863367"/>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857"/>
    </w:p>
    <w:p w:rsidR="004E3011" w:rsidRPr="004E3011" w:rsidRDefault="002244CD" w:rsidP="004E3011">
      <w:r w:rsidRPr="002244CD">
        <w:rPr>
          <w:noProof/>
          <w:lang w:eastAsia="en-US"/>
        </w:rPr>
        <w:drawing>
          <wp:inline distT="0" distB="0" distL="0" distR="0">
            <wp:extent cx="6235065" cy="5218855"/>
            <wp:effectExtent l="0" t="0" r="0" b="1270"/>
            <wp:docPr id="194" name="Picture 194" descr="E:\CP\NewSD\VoJoi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P\NewSD\VoJoinI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521885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858" w:name="_Toc388863368"/>
      <w:r w:rsidRPr="00523826">
        <w:rPr>
          <w:b/>
        </w:rPr>
        <w:t xml:space="preserve">Sequence diagram: </w:t>
      </w:r>
      <w:r>
        <w:rPr>
          <w:b/>
        </w:rPr>
        <w:t>Leave Charity Examination</w:t>
      </w:r>
      <w:r w:rsidRPr="00523826">
        <w:rPr>
          <w:b/>
        </w:rPr>
        <w:t xml:space="preserve"> (</w:t>
      </w:r>
      <w:r>
        <w:rPr>
          <w:b/>
        </w:rPr>
        <w:t>Volunteer</w:t>
      </w:r>
      <w:r w:rsidRPr="00523826">
        <w:rPr>
          <w:b/>
        </w:rPr>
        <w:t>)</w:t>
      </w:r>
      <w:bookmarkEnd w:id="2858"/>
    </w:p>
    <w:p w:rsidR="004E3011" w:rsidRPr="004E3011" w:rsidRDefault="002244CD" w:rsidP="004E3011">
      <w:r w:rsidRPr="002244CD">
        <w:rPr>
          <w:noProof/>
          <w:lang w:eastAsia="en-US"/>
        </w:rPr>
        <w:drawing>
          <wp:inline distT="0" distB="0" distL="0" distR="0">
            <wp:extent cx="6235065" cy="2632379"/>
            <wp:effectExtent l="0" t="0" r="0" b="0"/>
            <wp:docPr id="195" name="Picture 195" descr="E:\CP\NewSD\VoLe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P\NewSD\VoLeav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859" w:name="_Toc388863369"/>
      <w:r w:rsidRPr="002204AE">
        <w:rPr>
          <w:b/>
          <w:sz w:val="28"/>
          <w:szCs w:val="28"/>
        </w:rPr>
        <w:lastRenderedPageBreak/>
        <w:t>Database Design</w:t>
      </w:r>
      <w:bookmarkEnd w:id="2859"/>
    </w:p>
    <w:p w:rsidR="001A3A9E" w:rsidRDefault="001A3A9E" w:rsidP="001A3A9E">
      <w:pPr>
        <w:pStyle w:val="Heading3"/>
        <w:numPr>
          <w:ilvl w:val="0"/>
          <w:numId w:val="70"/>
        </w:numPr>
        <w:ind w:left="1166"/>
        <w:rPr>
          <w:b/>
        </w:rPr>
      </w:pPr>
      <w:bookmarkStart w:id="2860" w:name="_Toc388863370"/>
      <w:r w:rsidRPr="0074014B">
        <w:rPr>
          <w:b/>
        </w:rPr>
        <w:t>Logical Database Desig</w:t>
      </w:r>
      <w:r w:rsidR="00770E91">
        <w:rPr>
          <w:b/>
        </w:rPr>
        <w:t>n</w:t>
      </w:r>
      <w:bookmarkEnd w:id="2860"/>
    </w:p>
    <w:p w:rsidR="00355A47" w:rsidRDefault="00355A47" w:rsidP="007744FF">
      <w:r>
        <w:rPr>
          <w:noProof/>
          <w:lang w:eastAsia="en-US"/>
        </w:rPr>
        <w:lastRenderedPageBreak/>
        <w:drawing>
          <wp:inline distT="0" distB="0" distL="0" distR="0" wp14:anchorId="09E7A4B8" wp14:editId="16A6E44A">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861" w:name="_Toc388863371"/>
      <w:r>
        <w:rPr>
          <w:b/>
        </w:rPr>
        <w:t>Accounts</w:t>
      </w:r>
      <w:bookmarkEnd w:id="2861"/>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862" w:name="_Toc388863372"/>
      <w:r w:rsidRPr="006852E1">
        <w:rPr>
          <w:b/>
        </w:rPr>
        <w:t>Articles</w:t>
      </w:r>
      <w:bookmarkEnd w:id="2862"/>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863" w:name="_Toc388863373"/>
      <w:r w:rsidRPr="006852E1">
        <w:rPr>
          <w:b/>
        </w:rPr>
        <w:t>Candidates</w:t>
      </w:r>
      <w:bookmarkEnd w:id="286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864" w:name="_Toc388863374"/>
      <w:r w:rsidRPr="006852E1">
        <w:rPr>
          <w:b/>
        </w:rPr>
        <w:t>Cars</w:t>
      </w:r>
      <w:bookmarkEnd w:id="2864"/>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865" w:name="_Toc388863375"/>
      <w:r w:rsidRPr="006852E1">
        <w:rPr>
          <w:b/>
        </w:rPr>
        <w:t>Categories</w:t>
      </w:r>
      <w:bookmarkEnd w:id="2865"/>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866" w:name="_Toc388863376"/>
      <w:r w:rsidRPr="006852E1">
        <w:rPr>
          <w:b/>
        </w:rPr>
        <w:t>CharitiesExams</w:t>
      </w:r>
      <w:bookmarkEnd w:id="2866"/>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867" w:name="_Toc388863377"/>
      <w:r w:rsidRPr="006852E1">
        <w:rPr>
          <w:b/>
        </w:rPr>
        <w:t>Charities</w:t>
      </w:r>
      <w:bookmarkEnd w:id="286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868" w:name="_Toc388863378"/>
      <w:r w:rsidRPr="006852E1">
        <w:rPr>
          <w:b/>
        </w:rPr>
        <w:t>Comments</w:t>
      </w:r>
      <w:bookmarkEnd w:id="286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869" w:name="_Toc388863379"/>
      <w:r w:rsidRPr="006852E1">
        <w:rPr>
          <w:b/>
        </w:rPr>
        <w:t>Districts</w:t>
      </w:r>
      <w:bookmarkEnd w:id="286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870" w:name="_Toc388863380"/>
      <w:r w:rsidRPr="006852E1">
        <w:rPr>
          <w:b/>
        </w:rPr>
        <w:t>Examinations</w:t>
      </w:r>
      <w:bookmarkEnd w:id="2870"/>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871" w:name="_Toc388863381"/>
      <w:r w:rsidRPr="006852E1">
        <w:rPr>
          <w:b/>
        </w:rPr>
        <w:t>ExaminationPapers</w:t>
      </w:r>
      <w:bookmarkEnd w:id="2871"/>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872" w:name="_Toc388863382"/>
      <w:r w:rsidRPr="006852E1">
        <w:rPr>
          <w:b/>
        </w:rPr>
        <w:t>Funds</w:t>
      </w:r>
      <w:bookmarkEnd w:id="287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873" w:name="_Toc388863383"/>
      <w:r w:rsidRPr="006852E1">
        <w:rPr>
          <w:b/>
        </w:rPr>
        <w:lastRenderedPageBreak/>
        <w:t>GroupRequest</w:t>
      </w:r>
      <w:bookmarkEnd w:id="287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874" w:name="_Toc388863384"/>
      <w:r w:rsidRPr="006852E1">
        <w:rPr>
          <w:b/>
        </w:rPr>
        <w:t>Groups</w:t>
      </w:r>
      <w:bookmarkEnd w:id="287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875" w:name="_Toc388863385"/>
      <w:r w:rsidRPr="006852E1">
        <w:rPr>
          <w:b/>
        </w:rPr>
        <w:t>Lodges</w:t>
      </w:r>
      <w:bookmarkEnd w:id="2875"/>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876" w:name="_Toc388863386"/>
      <w:r w:rsidRPr="006852E1">
        <w:rPr>
          <w:b/>
        </w:rPr>
        <w:t>ParticipantVolunteer</w:t>
      </w:r>
      <w:bookmarkEnd w:id="2876"/>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877" w:name="_Toc388863387"/>
      <w:r w:rsidRPr="006852E1">
        <w:rPr>
          <w:b/>
        </w:rPr>
        <w:lastRenderedPageBreak/>
        <w:t>Profiles</w:t>
      </w:r>
      <w:bookmarkEnd w:id="2877"/>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878" w:name="_Toc388863388"/>
      <w:r w:rsidRPr="006852E1">
        <w:rPr>
          <w:b/>
        </w:rPr>
        <w:t>Provinces</w:t>
      </w:r>
      <w:bookmarkEnd w:id="287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879" w:name="_Toc388863389"/>
      <w:r w:rsidRPr="006852E1">
        <w:rPr>
          <w:b/>
        </w:rPr>
        <w:t>Roles</w:t>
      </w:r>
      <w:bookmarkEnd w:id="287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880" w:name="_Toc388863390"/>
      <w:r w:rsidRPr="006852E1">
        <w:rPr>
          <w:b/>
        </w:rPr>
        <w:lastRenderedPageBreak/>
        <w:t>Rooms</w:t>
      </w:r>
      <w:bookmarkEnd w:id="2880"/>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881" w:name="_Toc388863391"/>
      <w:r w:rsidRPr="006852E1">
        <w:rPr>
          <w:b/>
        </w:rPr>
        <w:t>ScheduleExams</w:t>
      </w:r>
      <w:bookmarkEnd w:id="2881"/>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882" w:name="_Toc388863392"/>
      <w:r w:rsidRPr="006852E1">
        <w:rPr>
          <w:b/>
        </w:rPr>
        <w:t>Sponsors</w:t>
      </w:r>
      <w:bookmarkEnd w:id="288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883" w:name="_Toc388863393"/>
      <w:r w:rsidRPr="006852E1">
        <w:rPr>
          <w:b/>
        </w:rPr>
        <w:t>Universities</w:t>
      </w:r>
      <w:bookmarkEnd w:id="2883"/>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884" w:name="_Toc388863394"/>
      <w:r w:rsidRPr="006852E1">
        <w:rPr>
          <w:b/>
        </w:rPr>
        <w:t>UniversitiesExaminations</w:t>
      </w:r>
      <w:bookmarkEnd w:id="288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885" w:name="_Toc388863395"/>
      <w:r w:rsidRPr="006852E1">
        <w:rPr>
          <w:b/>
        </w:rPr>
        <w:t>Venues</w:t>
      </w:r>
      <w:bookmarkEnd w:id="288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886" w:name="_Toc388863396"/>
      <w:r w:rsidRPr="00C74743">
        <w:rPr>
          <w:b/>
        </w:rPr>
        <w:lastRenderedPageBreak/>
        <w:t>Physical Database Design</w:t>
      </w:r>
      <w:bookmarkEnd w:id="2886"/>
    </w:p>
    <w:p w:rsidR="00D71709" w:rsidRDefault="00C74743" w:rsidP="00D71709">
      <w:r>
        <w:rPr>
          <w:noProof/>
          <w:lang w:eastAsia="en-US"/>
        </w:rPr>
        <w:drawing>
          <wp:anchor distT="0" distB="0" distL="114300" distR="114300" simplePos="0" relativeHeight="251577344" behindDoc="0" locked="0" layoutInCell="1" allowOverlap="1" wp14:anchorId="1B909C43" wp14:editId="15C784B8">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887" w:name="_Toc388863397"/>
      <w:r>
        <w:rPr>
          <w:b/>
          <w:sz w:val="28"/>
          <w:szCs w:val="28"/>
        </w:rPr>
        <w:lastRenderedPageBreak/>
        <w:t>Algorithms</w:t>
      </w:r>
      <w:bookmarkEnd w:id="2887"/>
    </w:p>
    <w:p w:rsidR="00A4087A" w:rsidRDefault="00A4087A" w:rsidP="004D7A42">
      <w:pPr>
        <w:pStyle w:val="Heading3"/>
        <w:numPr>
          <w:ilvl w:val="0"/>
          <w:numId w:val="108"/>
        </w:numPr>
        <w:ind w:left="1170"/>
        <w:rPr>
          <w:b/>
        </w:rPr>
      </w:pPr>
      <w:bookmarkStart w:id="2888" w:name="_Toc388863398"/>
      <w:r w:rsidRPr="00FB7491">
        <w:rPr>
          <w:b/>
        </w:rPr>
        <w:t>Arrange candidates into room</w:t>
      </w:r>
      <w:bookmarkEnd w:id="2888"/>
    </w:p>
    <w:p w:rsidR="00FB7491" w:rsidRDefault="00FB7491" w:rsidP="004D7A42">
      <w:pPr>
        <w:pStyle w:val="Heading4"/>
        <w:numPr>
          <w:ilvl w:val="0"/>
          <w:numId w:val="109"/>
        </w:numPr>
        <w:ind w:left="1890"/>
        <w:rPr>
          <w:i w:val="0"/>
          <w:sz w:val="24"/>
          <w:szCs w:val="24"/>
        </w:rPr>
      </w:pPr>
      <w:bookmarkStart w:id="2889" w:name="_Toc388863399"/>
      <w:r w:rsidRPr="00FB7491">
        <w:rPr>
          <w:i w:val="0"/>
          <w:sz w:val="24"/>
          <w:szCs w:val="24"/>
        </w:rPr>
        <w:t>Criteria</w:t>
      </w:r>
      <w:bookmarkEnd w:id="2889"/>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890" w:name="_Toc388863400"/>
      <w:r>
        <w:rPr>
          <w:i w:val="0"/>
          <w:sz w:val="24"/>
          <w:szCs w:val="24"/>
        </w:rPr>
        <w:t>Description</w:t>
      </w:r>
      <w:bookmarkEnd w:id="2890"/>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891" w:name="_Toc388863401"/>
      <w:r w:rsidRPr="00FB7491">
        <w:rPr>
          <w:i w:val="0"/>
          <w:sz w:val="24"/>
          <w:szCs w:val="24"/>
        </w:rPr>
        <w:t>Workflow</w:t>
      </w:r>
      <w:bookmarkEnd w:id="2891"/>
    </w:p>
    <w:p w:rsidR="00493DE7" w:rsidRPr="00493DE7" w:rsidRDefault="00493DE7" w:rsidP="00493DE7"/>
    <w:p w:rsidR="00A82B36" w:rsidRDefault="00A4087A" w:rsidP="004D7A42">
      <w:pPr>
        <w:pStyle w:val="Heading3"/>
        <w:numPr>
          <w:ilvl w:val="0"/>
          <w:numId w:val="108"/>
        </w:numPr>
        <w:ind w:left="1170"/>
        <w:rPr>
          <w:b/>
        </w:rPr>
      </w:pPr>
      <w:bookmarkStart w:id="2892" w:name="_Toc388863402"/>
      <w:r w:rsidRPr="00FB7491">
        <w:rPr>
          <w:b/>
        </w:rPr>
        <w:t>Arrange candidates into vehicle</w:t>
      </w:r>
      <w:bookmarkEnd w:id="2892"/>
    </w:p>
    <w:p w:rsidR="002C6480" w:rsidRDefault="002C6480" w:rsidP="004D7A42">
      <w:pPr>
        <w:pStyle w:val="Heading4"/>
        <w:numPr>
          <w:ilvl w:val="0"/>
          <w:numId w:val="111"/>
        </w:numPr>
        <w:ind w:left="1890"/>
        <w:rPr>
          <w:i w:val="0"/>
          <w:sz w:val="24"/>
          <w:szCs w:val="24"/>
        </w:rPr>
      </w:pPr>
      <w:bookmarkStart w:id="2893" w:name="_Toc388863403"/>
      <w:r>
        <w:rPr>
          <w:i w:val="0"/>
          <w:sz w:val="24"/>
          <w:szCs w:val="24"/>
        </w:rPr>
        <w:t>Criteria</w:t>
      </w:r>
      <w:bookmarkEnd w:id="2893"/>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894" w:name="_Toc388863404"/>
      <w:r>
        <w:rPr>
          <w:i w:val="0"/>
          <w:sz w:val="24"/>
          <w:szCs w:val="24"/>
        </w:rPr>
        <w:t>Description</w:t>
      </w:r>
      <w:bookmarkEnd w:id="2894"/>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895" w:name="_Toc388863405"/>
      <w:r w:rsidRPr="00FB7491">
        <w:rPr>
          <w:i w:val="0"/>
          <w:sz w:val="24"/>
          <w:szCs w:val="24"/>
        </w:rPr>
        <w:lastRenderedPageBreak/>
        <w:t>Workflow</w:t>
      </w:r>
      <w:bookmarkEnd w:id="2895"/>
    </w:p>
    <w:p w:rsidR="002C6480" w:rsidRPr="002C6480" w:rsidRDefault="002C6480" w:rsidP="002C6480">
      <w:r>
        <w:rPr>
          <w:noProof/>
          <w:lang w:eastAsia="en-US"/>
        </w:rPr>
        <w:drawing>
          <wp:inline distT="0" distB="0" distL="0" distR="0" wp14:anchorId="223B3A2C" wp14:editId="55336DB8">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896" w:name="_Toc388863406"/>
      <w:r w:rsidRPr="00FB7491">
        <w:rPr>
          <w:b/>
        </w:rPr>
        <w:t>Routing ways for vehicle</w:t>
      </w:r>
      <w:bookmarkEnd w:id="2896"/>
    </w:p>
    <w:p w:rsidR="00DA7D44" w:rsidRDefault="00DA7D44" w:rsidP="004D7A42">
      <w:pPr>
        <w:pStyle w:val="Heading4"/>
        <w:numPr>
          <w:ilvl w:val="0"/>
          <w:numId w:val="110"/>
        </w:numPr>
        <w:ind w:left="1800"/>
        <w:rPr>
          <w:i w:val="0"/>
          <w:sz w:val="24"/>
          <w:szCs w:val="24"/>
        </w:rPr>
      </w:pPr>
      <w:bookmarkStart w:id="2897" w:name="_Toc388863407"/>
      <w:r w:rsidRPr="00FB7491">
        <w:rPr>
          <w:i w:val="0"/>
          <w:sz w:val="24"/>
          <w:szCs w:val="24"/>
        </w:rPr>
        <w:t>Criteria</w:t>
      </w:r>
      <w:bookmarkEnd w:id="2897"/>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898" w:name="_Toc388863408"/>
      <w:r>
        <w:rPr>
          <w:i w:val="0"/>
          <w:sz w:val="24"/>
          <w:szCs w:val="24"/>
        </w:rPr>
        <w:t>Description</w:t>
      </w:r>
      <w:bookmarkEnd w:id="2898"/>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899" w:name="_Toc388863409"/>
      <w:r w:rsidRPr="00FB7491">
        <w:rPr>
          <w:i w:val="0"/>
          <w:sz w:val="24"/>
          <w:szCs w:val="24"/>
        </w:rPr>
        <w:t>Workflow</w:t>
      </w:r>
      <w:bookmarkEnd w:id="2899"/>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30"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900" w:name="_Toc388863410"/>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900"/>
    </w:p>
    <w:p w:rsidR="00C37323" w:rsidRDefault="0048744E" w:rsidP="00673B0E">
      <w:pPr>
        <w:pStyle w:val="Heading2"/>
        <w:numPr>
          <w:ilvl w:val="0"/>
          <w:numId w:val="4"/>
        </w:numPr>
        <w:rPr>
          <w:b/>
          <w:sz w:val="28"/>
          <w:szCs w:val="28"/>
        </w:rPr>
      </w:pPr>
      <w:bookmarkStart w:id="2901" w:name="_Toc388863411"/>
      <w:r w:rsidRPr="00B20E3D">
        <w:rPr>
          <w:b/>
          <w:sz w:val="28"/>
          <w:szCs w:val="28"/>
        </w:rPr>
        <w:t>Introduction</w:t>
      </w:r>
      <w:bookmarkEnd w:id="2901"/>
    </w:p>
    <w:p w:rsidR="00C57B33" w:rsidRDefault="00B83228" w:rsidP="00255909">
      <w:pPr>
        <w:pStyle w:val="Heading3"/>
        <w:numPr>
          <w:ilvl w:val="0"/>
          <w:numId w:val="86"/>
        </w:numPr>
        <w:ind w:left="1170"/>
        <w:rPr>
          <w:b/>
        </w:rPr>
      </w:pPr>
      <w:bookmarkStart w:id="2902" w:name="_Toc388863412"/>
      <w:r w:rsidRPr="00065991">
        <w:rPr>
          <w:b/>
        </w:rPr>
        <w:t>System Overview</w:t>
      </w:r>
      <w:bookmarkEnd w:id="2902"/>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903" w:name="_Toc388863413"/>
      <w:r w:rsidRPr="00065991">
        <w:rPr>
          <w:b/>
        </w:rPr>
        <w:t>Test Approach</w:t>
      </w:r>
      <w:bookmarkEnd w:id="2903"/>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904" w:name="_Toc388863414"/>
      <w:r w:rsidRPr="00B20E3D">
        <w:rPr>
          <w:b/>
          <w:sz w:val="28"/>
          <w:szCs w:val="28"/>
        </w:rPr>
        <w:t>Test Plan</w:t>
      </w:r>
      <w:bookmarkEnd w:id="2904"/>
    </w:p>
    <w:p w:rsidR="00E775BD" w:rsidRPr="002173C8" w:rsidRDefault="00F03502" w:rsidP="00255909">
      <w:pPr>
        <w:pStyle w:val="Heading3"/>
        <w:numPr>
          <w:ilvl w:val="0"/>
          <w:numId w:val="93"/>
        </w:numPr>
        <w:ind w:left="1440"/>
        <w:rPr>
          <w:b/>
        </w:rPr>
      </w:pPr>
      <w:bookmarkStart w:id="2905" w:name="_Toc388863415"/>
      <w:r w:rsidRPr="002173C8">
        <w:rPr>
          <w:b/>
        </w:rPr>
        <w:t>Feature to be tested</w:t>
      </w:r>
      <w:bookmarkEnd w:id="2905"/>
    </w:p>
    <w:tbl>
      <w:tblPr>
        <w:tblStyle w:val="GridTable4-Accent21"/>
        <w:tblW w:w="10135" w:type="dxa"/>
        <w:tblLook w:val="04A0" w:firstRow="1" w:lastRow="0" w:firstColumn="1" w:lastColumn="0" w:noHBand="0" w:noVBand="1"/>
        <w:tblPrChange w:id="2906" w:author="mine" w:date="2014-05-21T13:59:00Z">
          <w:tblPr>
            <w:tblStyle w:val="GridTable4-Accent210"/>
            <w:tblW w:w="10135" w:type="dxa"/>
            <w:tblLook w:val="04A0" w:firstRow="1" w:lastRow="0" w:firstColumn="1" w:lastColumn="0" w:noHBand="0" w:noVBand="1"/>
          </w:tblPr>
        </w:tblPrChange>
      </w:tblPr>
      <w:tblGrid>
        <w:gridCol w:w="625"/>
        <w:gridCol w:w="3690"/>
        <w:gridCol w:w="5820"/>
        <w:tblGridChange w:id="2907">
          <w:tblGrid>
            <w:gridCol w:w="625"/>
            <w:gridCol w:w="3690"/>
            <w:gridCol w:w="5820"/>
          </w:tblGrid>
        </w:tblGridChange>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08" w:author="mine" w:date="2014-05-21T13:59:00Z">
              <w:tcPr>
                <w:tcW w:w="625" w:type="dxa"/>
              </w:tcPr>
            </w:tcPrChange>
          </w:tcPr>
          <w:p w:rsidR="007248E2" w:rsidRPr="007248E2" w:rsidRDefault="007248E2" w:rsidP="00046DB6">
            <w:pPr>
              <w:pStyle w:val="NoSpacing"/>
              <w:cnfStyle w:val="101000000000" w:firstRow="1" w:lastRow="0" w:firstColumn="1"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No.</w:t>
            </w:r>
          </w:p>
        </w:tc>
        <w:tc>
          <w:tcPr>
            <w:tcW w:w="3690" w:type="dxa"/>
            <w:tcPrChange w:id="2909" w:author="mine" w:date="2014-05-21T13:59:00Z">
              <w:tcPr>
                <w:tcW w:w="369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Change w:id="2910" w:author="mine" w:date="2014-05-21T13:59:00Z">
              <w:tcPr>
                <w:tcW w:w="582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1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w:t>
            </w:r>
          </w:p>
        </w:tc>
        <w:tc>
          <w:tcPr>
            <w:tcW w:w="3690" w:type="dxa"/>
            <w:tcPrChange w:id="2912"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Change w:id="2913" w:author="mine" w:date="2014-05-21T13:59:00Z">
              <w:tcPr>
                <w:tcW w:w="5820" w:type="dxa"/>
              </w:tcPr>
            </w:tcPrChange>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1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Change w:id="2915" w:author="mine" w:date="2014-05-21T13:59:00Z">
              <w:tcPr>
                <w:tcW w:w="3690" w:type="dxa"/>
              </w:tcPr>
            </w:tcPrChange>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Change w:id="2916"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1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3</w:t>
            </w:r>
          </w:p>
        </w:tc>
        <w:tc>
          <w:tcPr>
            <w:tcW w:w="3690" w:type="dxa"/>
            <w:tcPrChange w:id="2918"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Change w:id="291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20"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Change w:id="2921"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Change w:id="2922"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23"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5</w:t>
            </w:r>
          </w:p>
        </w:tc>
        <w:tc>
          <w:tcPr>
            <w:tcW w:w="3690" w:type="dxa"/>
            <w:tcPrChange w:id="2924"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Change w:id="2925"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26"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Change w:id="2927"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Change w:id="2928"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2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7</w:t>
            </w:r>
          </w:p>
        </w:tc>
        <w:tc>
          <w:tcPr>
            <w:tcW w:w="3690" w:type="dxa"/>
            <w:tcPrChange w:id="2930"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Change w:id="2931"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32"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Change w:id="2933"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Change w:id="2934"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35"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9</w:t>
            </w:r>
          </w:p>
        </w:tc>
        <w:tc>
          <w:tcPr>
            <w:tcW w:w="3690" w:type="dxa"/>
            <w:tcPrChange w:id="2936"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Change w:id="2937"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38"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Change w:id="2939"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Change w:id="2940"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4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11</w:t>
            </w:r>
          </w:p>
        </w:tc>
        <w:tc>
          <w:tcPr>
            <w:tcW w:w="3690" w:type="dxa"/>
            <w:tcPrChange w:id="2942"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Change w:id="2943"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4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Change w:id="2945"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Change w:id="2946" w:author="mine" w:date="2014-05-21T13:59:00Z">
              <w:tcPr>
                <w:tcW w:w="5820" w:type="dxa"/>
              </w:tcPr>
            </w:tcPrChange>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4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13</w:t>
            </w:r>
          </w:p>
        </w:tc>
        <w:tc>
          <w:tcPr>
            <w:tcW w:w="3690" w:type="dxa"/>
            <w:tcPrChange w:id="2948"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Change w:id="294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50" w:author="mine" w:date="2014-05-21T13:59:00Z">
              <w:tcPr>
                <w:tcW w:w="625" w:type="dxa"/>
              </w:tcPr>
            </w:tcPrChange>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Change w:id="2951" w:author="mine" w:date="2014-05-21T13:59:00Z">
              <w:tcPr>
                <w:tcW w:w="369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Change w:id="2952" w:author="mine" w:date="2014-05-21T13:59:00Z">
              <w:tcPr>
                <w:tcW w:w="582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53"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15</w:t>
            </w:r>
          </w:p>
        </w:tc>
        <w:tc>
          <w:tcPr>
            <w:tcW w:w="3690" w:type="dxa"/>
            <w:tcPrChange w:id="2954"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Change w:id="2955"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56"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Change w:id="2957"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Change w:id="2958"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5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17</w:t>
            </w:r>
          </w:p>
        </w:tc>
        <w:tc>
          <w:tcPr>
            <w:tcW w:w="3690" w:type="dxa"/>
            <w:tcPrChange w:id="2960"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Change w:id="2961"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62"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Change w:id="2963"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Change w:id="2964"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65"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19</w:t>
            </w:r>
          </w:p>
        </w:tc>
        <w:tc>
          <w:tcPr>
            <w:tcW w:w="3690" w:type="dxa"/>
            <w:tcPrChange w:id="2966"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Change w:id="2967"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68"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Change w:id="2969"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Change w:id="2970"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71"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21</w:t>
            </w:r>
          </w:p>
        </w:tc>
        <w:tc>
          <w:tcPr>
            <w:tcW w:w="3690" w:type="dxa"/>
            <w:tcPrChange w:id="2972"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Change w:id="2973"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74"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Change w:id="2975"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Change w:id="2976"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77"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23</w:t>
            </w:r>
          </w:p>
        </w:tc>
        <w:tc>
          <w:tcPr>
            <w:tcW w:w="3690" w:type="dxa"/>
            <w:tcPrChange w:id="2978"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Change w:id="2979"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80"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Change w:id="2981"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Change w:id="2982"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2983"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25</w:t>
            </w:r>
          </w:p>
        </w:tc>
        <w:tc>
          <w:tcPr>
            <w:tcW w:w="3690" w:type="dxa"/>
            <w:tcPrChange w:id="2984"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Change w:id="2985"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2986"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Change w:id="2987"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Change w:id="2988"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989" w:name="_Toc388863416"/>
      <w:r w:rsidRPr="002173C8">
        <w:rPr>
          <w:b/>
        </w:rPr>
        <w:t>Feature not to be tested</w:t>
      </w:r>
      <w:bookmarkEnd w:id="2989"/>
    </w:p>
    <w:p w:rsidR="0048744E" w:rsidRDefault="0048744E" w:rsidP="00673B0E">
      <w:pPr>
        <w:pStyle w:val="Heading2"/>
        <w:numPr>
          <w:ilvl w:val="0"/>
          <w:numId w:val="4"/>
        </w:numPr>
        <w:rPr>
          <w:b/>
          <w:sz w:val="28"/>
          <w:szCs w:val="28"/>
        </w:rPr>
      </w:pPr>
      <w:bookmarkStart w:id="2990" w:name="_Toc388863417"/>
      <w:r w:rsidRPr="00B20E3D">
        <w:rPr>
          <w:b/>
          <w:sz w:val="28"/>
          <w:szCs w:val="28"/>
        </w:rPr>
        <w:lastRenderedPageBreak/>
        <w:t>Test Cases</w:t>
      </w:r>
      <w:bookmarkEnd w:id="2990"/>
    </w:p>
    <w:p w:rsidR="00C57B33" w:rsidRDefault="005F5B7C" w:rsidP="00255909">
      <w:pPr>
        <w:pStyle w:val="Heading3"/>
        <w:numPr>
          <w:ilvl w:val="0"/>
          <w:numId w:val="88"/>
        </w:numPr>
        <w:ind w:left="1170"/>
        <w:rPr>
          <w:b/>
        </w:rPr>
      </w:pPr>
      <w:bookmarkStart w:id="2991" w:name="_Toc388863418"/>
      <w:r w:rsidRPr="005F5B7C">
        <w:rPr>
          <w:b/>
        </w:rPr>
        <w:t>Admin Test Case</w:t>
      </w:r>
      <w:bookmarkEnd w:id="2991"/>
    </w:p>
    <w:p w:rsidR="005F5B7C" w:rsidRDefault="005F5B7C" w:rsidP="00255909">
      <w:pPr>
        <w:pStyle w:val="Heading4"/>
        <w:numPr>
          <w:ilvl w:val="0"/>
          <w:numId w:val="89"/>
        </w:numPr>
        <w:ind w:left="1620"/>
        <w:rPr>
          <w:i w:val="0"/>
          <w:sz w:val="24"/>
          <w:szCs w:val="24"/>
        </w:rPr>
      </w:pPr>
      <w:bookmarkStart w:id="2992" w:name="_Toc388863419"/>
      <w:r w:rsidRPr="00C518B4">
        <w:rPr>
          <w:i w:val="0"/>
          <w:sz w:val="24"/>
          <w:szCs w:val="24"/>
        </w:rPr>
        <w:t>Add an university</w:t>
      </w:r>
      <w:bookmarkEnd w:id="2992"/>
      <w:r w:rsidRPr="00C518B4">
        <w:rPr>
          <w:i w:val="0"/>
          <w:sz w:val="24"/>
          <w:szCs w:val="24"/>
        </w:rPr>
        <w:t xml:space="preserve"> </w:t>
      </w:r>
    </w:p>
    <w:tbl>
      <w:tblPr>
        <w:tblStyle w:val="GridTable4-Accent21"/>
        <w:tblW w:w="15115" w:type="dxa"/>
        <w:jc w:val="center"/>
        <w:tblLook w:val="04A0" w:firstRow="1" w:lastRow="0" w:firstColumn="1" w:lastColumn="0" w:noHBand="0" w:noVBand="1"/>
        <w:tblPrChange w:id="2993"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2994">
          <w:tblGrid>
            <w:gridCol w:w="1138"/>
            <w:gridCol w:w="2367"/>
            <w:gridCol w:w="3330"/>
            <w:gridCol w:w="3240"/>
            <w:gridCol w:w="1456"/>
            <w:gridCol w:w="1199"/>
            <w:gridCol w:w="1190"/>
            <w:gridCol w:w="1195"/>
          </w:tblGrid>
        </w:tblGridChange>
      </w:tblGrid>
      <w:tr w:rsidR="00743708" w:rsidRPr="00164DB8" w:rsidTr="000953BC">
        <w:trPr>
          <w:cnfStyle w:val="100000000000" w:firstRow="1" w:lastRow="0" w:firstColumn="0" w:lastColumn="0" w:oddVBand="0" w:evenVBand="0" w:oddHBand="0" w:evenHBand="0" w:firstRowFirstColumn="0" w:firstRowLastColumn="0" w:lastRowFirstColumn="0" w:lastRowLastColumn="0"/>
          <w:jc w:val="center"/>
          <w:trPrChange w:id="29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2996" w:author="mine" w:date="2014-05-21T13:59:00Z">
              <w:tcPr>
                <w:tcW w:w="1138" w:type="dxa"/>
                <w:vAlign w:val="center"/>
              </w:tcPr>
            </w:tcPrChange>
          </w:tcPr>
          <w:p w:rsidR="0011344E" w:rsidRPr="00164DB8" w:rsidRDefault="0011344E" w:rsidP="000953BC">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2997" w:author="mine" w:date="2014-05-21T13:59:00Z">
              <w:tcPr>
                <w:tcW w:w="2367"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2998" w:author="mine" w:date="2014-05-21T13:59:00Z">
              <w:tcPr>
                <w:tcW w:w="333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2999" w:author="mine" w:date="2014-05-21T13:59:00Z">
              <w:tcPr>
                <w:tcW w:w="324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000" w:author="mine" w:date="2014-05-21T13:59:00Z">
              <w:tcPr>
                <w:tcW w:w="1456"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001" w:author="mine" w:date="2014-05-21T13:59:00Z">
              <w:tcPr>
                <w:tcW w:w="1199"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002" w:author="mine" w:date="2014-05-21T13:59:00Z">
              <w:tcPr>
                <w:tcW w:w="119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003" w:author="mine" w:date="2014-05-21T13:59:00Z">
              <w:tcPr>
                <w:tcW w:w="1195"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Change w:id="30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05" w:author="mine" w:date="2014-05-21T13:59:00Z">
              <w:tcPr>
                <w:tcW w:w="1138" w:type="dxa"/>
                <w:vAlign w:val="center"/>
              </w:tcPr>
            </w:tcPrChange>
          </w:tcPr>
          <w:p w:rsidR="00821EBA" w:rsidRPr="00164DB8" w:rsidRDefault="00821EBA" w:rsidP="000953BC">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006" w:author="mine" w:date="2014-05-21T13:59:00Z">
              <w:tcPr>
                <w:tcW w:w="13977" w:type="dxa"/>
                <w:gridSpan w:val="7"/>
                <w:vAlign w:val="center"/>
              </w:tcPr>
            </w:tcPrChange>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Change w:id="300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08" w:author="mine" w:date="2014-05-21T13:59:00Z">
              <w:tcPr>
                <w:tcW w:w="1138" w:type="dxa"/>
                <w:vAlign w:val="center"/>
              </w:tcPr>
            </w:tcPrChange>
          </w:tcPr>
          <w:p w:rsidR="00741288" w:rsidRPr="00164DB8" w:rsidRDefault="0011723B" w:rsidP="000953BC">
            <w:pPr>
              <w:spacing w:before="60" w:after="0"/>
              <w:rPr>
                <w:sz w:val="24"/>
                <w:szCs w:val="24"/>
              </w:rPr>
            </w:pPr>
            <w:r>
              <w:rPr>
                <w:sz w:val="24"/>
                <w:szCs w:val="24"/>
              </w:rPr>
              <w:t>[AU-1]</w:t>
            </w:r>
          </w:p>
        </w:tc>
        <w:tc>
          <w:tcPr>
            <w:tcW w:w="2367" w:type="dxa"/>
            <w:vAlign w:val="center"/>
            <w:tcPrChange w:id="3009" w:author="mine" w:date="2014-05-21T13:59:00Z">
              <w:tcPr>
                <w:tcW w:w="2367"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Change w:id="3010"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Change w:id="3011" w:author="mine" w:date="2014-05-21T13:59:00Z">
              <w:tcPr>
                <w:tcW w:w="3240"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Change w:id="3012" w:author="mine" w:date="2014-05-21T13:59:00Z">
              <w:tcPr>
                <w:tcW w:w="1456"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013" w:author="mine" w:date="2014-05-21T13:59:00Z">
              <w:tcPr>
                <w:tcW w:w="1199" w:type="dxa"/>
                <w:vAlign w:val="center"/>
              </w:tcPr>
            </w:tcPrChange>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Change w:id="3014" w:author="mine" w:date="2014-05-21T13:59:00Z">
              <w:tcPr>
                <w:tcW w:w="1190" w:type="dxa"/>
                <w:vAlign w:val="center"/>
              </w:tcPr>
            </w:tcPrChange>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015" w:author="mine" w:date="2014-05-21T13:59:00Z">
              <w:tcPr>
                <w:tcW w:w="1195"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0953BC">
        <w:trPr>
          <w:cnfStyle w:val="000000100000" w:firstRow="0" w:lastRow="0" w:firstColumn="0" w:lastColumn="0" w:oddVBand="0" w:evenVBand="0" w:oddHBand="1" w:evenHBand="0" w:firstRowFirstColumn="0" w:firstRowLastColumn="0" w:lastRowFirstColumn="0" w:lastRowLastColumn="0"/>
          <w:jc w:val="center"/>
          <w:trPrChange w:id="30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17" w:author="mine" w:date="2014-05-21T13:59:00Z">
              <w:tcPr>
                <w:tcW w:w="1138" w:type="dxa"/>
                <w:vAlign w:val="center"/>
              </w:tcPr>
            </w:tcPrChange>
          </w:tcPr>
          <w:p w:rsidR="00741288" w:rsidRPr="00164DB8" w:rsidRDefault="0011723B" w:rsidP="000953BC">
            <w:pPr>
              <w:spacing w:before="60"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[AU-2]</w:t>
            </w:r>
          </w:p>
        </w:tc>
        <w:tc>
          <w:tcPr>
            <w:tcW w:w="2367" w:type="dxa"/>
            <w:vAlign w:val="center"/>
            <w:tcPrChange w:id="3018" w:author="mine" w:date="2014-05-21T13:59:00Z">
              <w:tcPr>
                <w:tcW w:w="2367"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Change w:id="3019"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Change w:id="3020" w:author="mine" w:date="2014-05-21T13:59:00Z">
              <w:tcPr>
                <w:tcW w:w="3240"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Change w:id="3021" w:author="mine" w:date="2014-05-21T13:59:00Z">
              <w:tcPr>
                <w:tcW w:w="1456"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022" w:author="mine" w:date="2014-05-21T13:59:00Z">
              <w:tcPr>
                <w:tcW w:w="1199" w:type="dxa"/>
                <w:vAlign w:val="center"/>
              </w:tcPr>
            </w:tcPrChange>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Change w:id="3023" w:author="mine" w:date="2014-05-21T13:59:00Z">
              <w:tcPr>
                <w:tcW w:w="1190" w:type="dxa"/>
                <w:vAlign w:val="center"/>
              </w:tcPr>
            </w:tcPrChange>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024" w:author="mine" w:date="2014-05-21T13:59:00Z">
              <w:tcPr>
                <w:tcW w:w="1195"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3025" w:name="_Toc388863420"/>
      <w:r w:rsidRPr="00C518B4">
        <w:rPr>
          <w:i w:val="0"/>
          <w:sz w:val="24"/>
          <w:szCs w:val="24"/>
        </w:rPr>
        <w:t>Add an university exam</w:t>
      </w:r>
      <w:bookmarkEnd w:id="3025"/>
    </w:p>
    <w:tbl>
      <w:tblPr>
        <w:tblStyle w:val="GridTable4-Accent21"/>
        <w:tblW w:w="15115" w:type="dxa"/>
        <w:jc w:val="center"/>
        <w:tblLook w:val="04A0" w:firstRow="1" w:lastRow="0" w:firstColumn="1" w:lastColumn="0" w:noHBand="0" w:noVBand="1"/>
        <w:tblPrChange w:id="3026"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027">
          <w:tblGrid>
            <w:gridCol w:w="1138"/>
            <w:gridCol w:w="2367"/>
            <w:gridCol w:w="3330"/>
            <w:gridCol w:w="3240"/>
            <w:gridCol w:w="1456"/>
            <w:gridCol w:w="1199"/>
            <w:gridCol w:w="1190"/>
            <w:gridCol w:w="1195"/>
          </w:tblGrid>
        </w:tblGridChange>
      </w:tblGrid>
      <w:tr w:rsidR="00743708" w:rsidRPr="00164DB8" w:rsidTr="0091497F">
        <w:trPr>
          <w:cnfStyle w:val="100000000000" w:firstRow="1" w:lastRow="0" w:firstColumn="0" w:lastColumn="0" w:oddVBand="0" w:evenVBand="0" w:oddHBand="0" w:evenHBand="0" w:firstRowFirstColumn="0" w:firstRowLastColumn="0" w:lastRowFirstColumn="0" w:lastRowLastColumn="0"/>
          <w:jc w:val="center"/>
          <w:trPrChange w:id="30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29" w:author="mine" w:date="2014-05-21T13:59:00Z">
              <w:tcPr>
                <w:tcW w:w="1138" w:type="dxa"/>
                <w:vAlign w:val="center"/>
              </w:tcPr>
            </w:tcPrChange>
          </w:tcPr>
          <w:p w:rsidR="0091497F" w:rsidRPr="00164DB8" w:rsidRDefault="0091497F" w:rsidP="003849F3">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030" w:author="mine" w:date="2014-05-21T13:59:00Z">
              <w:tcPr>
                <w:tcW w:w="2367"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031" w:author="mine" w:date="2014-05-21T13:59:00Z">
              <w:tcPr>
                <w:tcW w:w="333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032" w:author="mine" w:date="2014-05-21T13:59:00Z">
              <w:tcPr>
                <w:tcW w:w="324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033" w:author="mine" w:date="2014-05-21T13:59:00Z">
              <w:tcPr>
                <w:tcW w:w="1456"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034" w:author="mine" w:date="2014-05-21T13:59:00Z">
              <w:tcPr>
                <w:tcW w:w="1199"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035" w:author="mine" w:date="2014-05-21T13:59:00Z">
              <w:tcPr>
                <w:tcW w:w="119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036" w:author="mine" w:date="2014-05-21T13:59:00Z">
              <w:tcPr>
                <w:tcW w:w="1195"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Change w:id="30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38" w:author="mine" w:date="2014-05-21T13:59:00Z">
              <w:tcPr>
                <w:tcW w:w="1138" w:type="dxa"/>
                <w:vAlign w:val="center"/>
              </w:tcPr>
            </w:tcPrChange>
          </w:tcPr>
          <w:p w:rsidR="0091497F" w:rsidRPr="00164DB8" w:rsidRDefault="0091497F" w:rsidP="003849F3">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039" w:author="mine" w:date="2014-05-21T13:59:00Z">
              <w:tcPr>
                <w:tcW w:w="13977" w:type="dxa"/>
                <w:gridSpan w:val="7"/>
                <w:vAlign w:val="center"/>
              </w:tcPr>
            </w:tcPrChange>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Change w:id="3040"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41" w:author="mine" w:date="2014-05-21T13:59:00Z">
              <w:tcPr>
                <w:tcW w:w="1138" w:type="dxa"/>
                <w:vAlign w:val="center"/>
              </w:tcPr>
            </w:tcPrChange>
          </w:tcPr>
          <w:p w:rsidR="00E048F1" w:rsidRPr="00164DB8" w:rsidRDefault="00E048F1" w:rsidP="00E048F1">
            <w:pPr>
              <w:spacing w:after="0"/>
              <w:rPr>
                <w:sz w:val="24"/>
                <w:szCs w:val="24"/>
              </w:rPr>
            </w:pPr>
            <w:r>
              <w:rPr>
                <w:sz w:val="24"/>
                <w:szCs w:val="24"/>
              </w:rPr>
              <w:lastRenderedPageBreak/>
              <w:t>[AUE-1]</w:t>
            </w:r>
          </w:p>
        </w:tc>
        <w:tc>
          <w:tcPr>
            <w:tcW w:w="2367" w:type="dxa"/>
            <w:vAlign w:val="center"/>
            <w:tcPrChange w:id="3042" w:author="mine" w:date="2014-05-21T13:59:00Z">
              <w:tcPr>
                <w:tcW w:w="2367"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Change w:id="3043" w:author="mine" w:date="2014-05-21T13:59:00Z">
              <w:tcPr>
                <w:tcW w:w="333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Change w:id="3044" w:author="mine" w:date="2014-05-21T13:59:00Z">
              <w:tcPr>
                <w:tcW w:w="324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Change w:id="3045" w:author="mine" w:date="2014-05-21T13:59:00Z">
              <w:tcPr>
                <w:tcW w:w="1456"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046" w:author="mine" w:date="2014-05-21T13:59:00Z">
              <w:tcPr>
                <w:tcW w:w="1199"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047" w:author="mine" w:date="2014-05-21T13:59:00Z">
              <w:tcPr>
                <w:tcW w:w="1190"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048" w:author="mine" w:date="2014-05-21T13:59:00Z">
              <w:tcPr>
                <w:tcW w:w="1195"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E048F1">
        <w:trPr>
          <w:cnfStyle w:val="000000100000" w:firstRow="0" w:lastRow="0" w:firstColumn="0" w:lastColumn="0" w:oddVBand="0" w:evenVBand="0" w:oddHBand="1" w:evenHBand="0" w:firstRowFirstColumn="0" w:firstRowLastColumn="0" w:lastRowFirstColumn="0" w:lastRowLastColumn="0"/>
          <w:jc w:val="center"/>
          <w:trPrChange w:id="304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50" w:author="mine" w:date="2014-05-21T13:59:00Z">
              <w:tcPr>
                <w:tcW w:w="1138" w:type="dxa"/>
                <w:vAlign w:val="center"/>
              </w:tcPr>
            </w:tcPrChange>
          </w:tcPr>
          <w:p w:rsidR="00E048F1" w:rsidRPr="00164DB8" w:rsidRDefault="00E048F1" w:rsidP="00E048F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[AUE-2]</w:t>
            </w:r>
          </w:p>
        </w:tc>
        <w:tc>
          <w:tcPr>
            <w:tcW w:w="2367" w:type="dxa"/>
            <w:vAlign w:val="center"/>
            <w:tcPrChange w:id="3051" w:author="mine" w:date="2014-05-21T13:59:00Z">
              <w:tcPr>
                <w:tcW w:w="2367"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Change w:id="3052" w:author="mine" w:date="2014-05-21T13:59:00Z">
              <w:tcPr>
                <w:tcW w:w="333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Change w:id="3053" w:author="mine" w:date="2014-05-21T13:59:00Z">
              <w:tcPr>
                <w:tcW w:w="324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Change w:id="3054" w:author="mine" w:date="2014-05-21T13:59:00Z">
              <w:tcPr>
                <w:tcW w:w="1456"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055" w:author="mine" w:date="2014-05-21T13:59:00Z">
              <w:tcPr>
                <w:tcW w:w="1199"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056" w:author="mine" w:date="2014-05-21T13:59:00Z">
              <w:tcPr>
                <w:tcW w:w="1190"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057" w:author="mine" w:date="2014-05-21T13:59:00Z">
              <w:tcPr>
                <w:tcW w:w="1195"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3058" w:name="_Toc388863421"/>
      <w:r w:rsidRPr="005F5B7C">
        <w:rPr>
          <w:b/>
        </w:rPr>
        <w:t>Volunteer Test Case</w:t>
      </w:r>
      <w:bookmarkEnd w:id="3058"/>
    </w:p>
    <w:p w:rsidR="0069421A" w:rsidRPr="009907D4" w:rsidRDefault="00C518B4" w:rsidP="00255909">
      <w:pPr>
        <w:pStyle w:val="Heading4"/>
        <w:numPr>
          <w:ilvl w:val="0"/>
          <w:numId w:val="90"/>
        </w:numPr>
        <w:ind w:left="1620"/>
        <w:rPr>
          <w:i w:val="0"/>
        </w:rPr>
      </w:pPr>
      <w:bookmarkStart w:id="3059" w:name="_Toc388863422"/>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3059"/>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Change w:id="3060"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061">
          <w:tblGrid>
            <w:gridCol w:w="1138"/>
            <w:gridCol w:w="2007"/>
            <w:gridCol w:w="4500"/>
            <w:gridCol w:w="3060"/>
            <w:gridCol w:w="1456"/>
            <w:gridCol w:w="1199"/>
            <w:gridCol w:w="1190"/>
            <w:gridCol w:w="1195"/>
          </w:tblGrid>
        </w:tblGridChange>
      </w:tblGrid>
      <w:tr w:rsidR="00743708" w:rsidRPr="0069421A" w:rsidTr="0069421A">
        <w:trPr>
          <w:cnfStyle w:val="100000000000" w:firstRow="1" w:lastRow="0" w:firstColumn="0" w:lastColumn="0" w:oddVBand="0" w:evenVBand="0" w:oddHBand="0" w:evenHBand="0" w:firstRowFirstColumn="0" w:firstRowLastColumn="0" w:lastRowFirstColumn="0" w:lastRowLastColumn="0"/>
          <w:jc w:val="center"/>
          <w:trPrChange w:id="30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63" w:author="mine" w:date="2014-05-21T13:59:00Z">
              <w:tcPr>
                <w:tcW w:w="1138" w:type="dxa"/>
                <w:vAlign w:val="center"/>
              </w:tcPr>
            </w:tcPrChange>
          </w:tcPr>
          <w:p w:rsidR="0069421A" w:rsidRPr="0069421A" w:rsidRDefault="0069421A" w:rsidP="0069421A">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69421A">
              <w:rPr>
                <w:sz w:val="24"/>
                <w:szCs w:val="24"/>
              </w:rPr>
              <w:t>Test case ID</w:t>
            </w:r>
          </w:p>
        </w:tc>
        <w:tc>
          <w:tcPr>
            <w:tcW w:w="2007" w:type="dxa"/>
            <w:vAlign w:val="center"/>
            <w:tcPrChange w:id="3064" w:author="mine" w:date="2014-05-21T13:59:00Z">
              <w:tcPr>
                <w:tcW w:w="2007"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Change w:id="3065" w:author="mine" w:date="2014-05-21T13:59:00Z">
              <w:tcPr>
                <w:tcW w:w="450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Change w:id="3066" w:author="mine" w:date="2014-05-21T13:59:00Z">
              <w:tcPr>
                <w:tcW w:w="306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Change w:id="3067" w:author="mine" w:date="2014-05-21T13:59:00Z">
              <w:tcPr>
                <w:tcW w:w="1456"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Change w:id="3068" w:author="mine" w:date="2014-05-21T13:59:00Z">
              <w:tcPr>
                <w:tcW w:w="1199"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Change w:id="3069" w:author="mine" w:date="2014-05-21T13:59:00Z">
              <w:tcPr>
                <w:tcW w:w="119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Change w:id="3070" w:author="mine" w:date="2014-05-21T13:59:00Z">
              <w:tcPr>
                <w:tcW w:w="1195"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Change w:id="307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72"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4607" w:type="dxa"/>
            <w:gridSpan w:val="7"/>
            <w:vAlign w:val="center"/>
            <w:tcPrChange w:id="3073" w:author="mine" w:date="2014-05-21T13:59:00Z">
              <w:tcPr>
                <w:tcW w:w="14607" w:type="dxa"/>
                <w:gridSpan w:val="7"/>
                <w:vAlign w:val="center"/>
              </w:tcPr>
            </w:tcPrChange>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Change w:id="3074"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75" w:author="mine" w:date="2014-05-21T13:59:00Z">
              <w:tcPr>
                <w:tcW w:w="1138" w:type="dxa"/>
                <w:vAlign w:val="center"/>
              </w:tcPr>
            </w:tcPrChange>
          </w:tcPr>
          <w:p w:rsidR="0069421A" w:rsidRPr="0069421A" w:rsidRDefault="0069421A" w:rsidP="0069421A">
            <w:pPr>
              <w:spacing w:after="0"/>
              <w:rPr>
                <w:sz w:val="24"/>
                <w:szCs w:val="24"/>
              </w:rPr>
            </w:pPr>
            <w:r w:rsidRPr="0069421A">
              <w:rPr>
                <w:sz w:val="24"/>
                <w:szCs w:val="24"/>
              </w:rPr>
              <w:t>[JCE-1]</w:t>
            </w:r>
          </w:p>
        </w:tc>
        <w:tc>
          <w:tcPr>
            <w:tcW w:w="2007" w:type="dxa"/>
            <w:vAlign w:val="center"/>
            <w:tcPrChange w:id="3076" w:author="mine" w:date="2014-05-21T13:59:00Z">
              <w:tcPr>
                <w:tcW w:w="2007"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Change w:id="3077" w:author="mine" w:date="2014-05-21T13:59:00Z">
              <w:tcPr>
                <w:tcW w:w="4500" w:type="dxa"/>
                <w:vAlign w:val="center"/>
              </w:tcPr>
            </w:tcPrChange>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Change w:id="3078" w:author="mine" w:date="2014-05-21T13:59:00Z">
              <w:tcPr>
                <w:tcW w:w="306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Change w:id="3079" w:author="mine" w:date="2014-05-21T13:59:00Z">
              <w:tcPr>
                <w:tcW w:w="1456"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080" w:author="mine" w:date="2014-05-21T13:59:00Z">
              <w:tcPr>
                <w:tcW w:w="1199"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Change w:id="3081" w:author="mine" w:date="2014-05-21T13:59:00Z">
              <w:tcPr>
                <w:tcW w:w="119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Change w:id="3082" w:author="mine" w:date="2014-05-21T13:59:00Z">
              <w:tcPr>
                <w:tcW w:w="1195"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69421A">
        <w:trPr>
          <w:cnfStyle w:val="000000100000" w:firstRow="0" w:lastRow="0" w:firstColumn="0" w:lastColumn="0" w:oddVBand="0" w:evenVBand="0" w:oddHBand="1" w:evenHBand="0" w:firstRowFirstColumn="0" w:firstRowLastColumn="0" w:lastRowFirstColumn="0" w:lastRowLastColumn="0"/>
          <w:jc w:val="center"/>
          <w:trPrChange w:id="308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84"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69421A">
              <w:rPr>
                <w:sz w:val="24"/>
                <w:szCs w:val="24"/>
              </w:rPr>
              <w:t>[JCE-2]</w:t>
            </w:r>
          </w:p>
        </w:tc>
        <w:tc>
          <w:tcPr>
            <w:tcW w:w="2007" w:type="dxa"/>
            <w:vAlign w:val="center"/>
            <w:tcPrChange w:id="3085" w:author="mine" w:date="2014-05-21T13:59:00Z">
              <w:tcPr>
                <w:tcW w:w="2007"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Change w:id="3086" w:author="mine" w:date="2014-05-21T13:59:00Z">
              <w:tcPr>
                <w:tcW w:w="4500" w:type="dxa"/>
                <w:vAlign w:val="center"/>
              </w:tcPr>
            </w:tcPrChange>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Change w:id="3087" w:author="mine" w:date="2014-05-21T13:59:00Z">
              <w:tcPr>
                <w:tcW w:w="306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Change w:id="3088" w:author="mine" w:date="2014-05-21T13:59:00Z">
              <w:tcPr>
                <w:tcW w:w="1456"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089" w:author="mine" w:date="2014-05-21T13:59:00Z">
              <w:tcPr>
                <w:tcW w:w="1199"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Change w:id="3090" w:author="mine" w:date="2014-05-21T13:59:00Z">
              <w:tcPr>
                <w:tcW w:w="119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Change w:id="3091" w:author="mine" w:date="2014-05-21T13:59:00Z">
              <w:tcPr>
                <w:tcW w:w="1195"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3092" w:name="_Toc388863423"/>
      <w:r w:rsidRPr="005F5B7C">
        <w:rPr>
          <w:b/>
        </w:rPr>
        <w:t>Charity Test Case</w:t>
      </w:r>
      <w:bookmarkEnd w:id="3092"/>
    </w:p>
    <w:tbl>
      <w:tblPr>
        <w:tblStyle w:val="GridTable4-Accent21"/>
        <w:tblW w:w="15745" w:type="dxa"/>
        <w:jc w:val="center"/>
        <w:tblLook w:val="04A0" w:firstRow="1" w:lastRow="0" w:firstColumn="1" w:lastColumn="0" w:noHBand="0" w:noVBand="1"/>
        <w:tblPrChange w:id="3093"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094">
          <w:tblGrid>
            <w:gridCol w:w="1138"/>
            <w:gridCol w:w="2007"/>
            <w:gridCol w:w="4500"/>
            <w:gridCol w:w="3060"/>
            <w:gridCol w:w="1456"/>
            <w:gridCol w:w="1199"/>
            <w:gridCol w:w="1190"/>
            <w:gridCol w:w="1195"/>
          </w:tblGrid>
        </w:tblGridChange>
      </w:tblGrid>
      <w:tr w:rsidR="00743708" w:rsidRPr="004515AE" w:rsidTr="004515AE">
        <w:trPr>
          <w:cnfStyle w:val="100000000000" w:firstRow="1" w:lastRow="0" w:firstColumn="0" w:lastColumn="0" w:oddVBand="0" w:evenVBand="0" w:oddHBand="0" w:evenHBand="0" w:firstRowFirstColumn="0" w:firstRowLastColumn="0" w:lastRowFirstColumn="0" w:lastRowLastColumn="0"/>
          <w:jc w:val="center"/>
          <w:trPrChange w:id="30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096" w:author="mine" w:date="2014-05-21T13:59:00Z">
              <w:tcPr>
                <w:tcW w:w="1138" w:type="dxa"/>
                <w:vAlign w:val="center"/>
              </w:tcPr>
            </w:tcPrChange>
          </w:tcPr>
          <w:p w:rsidR="0085392D" w:rsidRPr="004515AE" w:rsidRDefault="0085392D" w:rsidP="004515AE">
            <w:pPr>
              <w:spacing w:after="0"/>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ID</w:t>
            </w:r>
          </w:p>
        </w:tc>
        <w:tc>
          <w:tcPr>
            <w:tcW w:w="2007" w:type="dxa"/>
            <w:vAlign w:val="center"/>
            <w:tcPrChange w:id="3097" w:author="mine" w:date="2014-05-21T13:59:00Z">
              <w:tcPr>
                <w:tcW w:w="2007"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Change w:id="3098" w:author="mine" w:date="2014-05-21T13:59:00Z">
              <w:tcPr>
                <w:tcW w:w="450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Change w:id="3099" w:author="mine" w:date="2014-05-21T13:59:00Z">
              <w:tcPr>
                <w:tcW w:w="306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Change w:id="3100" w:author="mine" w:date="2014-05-21T13:59:00Z">
              <w:tcPr>
                <w:tcW w:w="1456"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Change w:id="3101" w:author="mine" w:date="2014-05-21T13:59:00Z">
              <w:tcPr>
                <w:tcW w:w="1199"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Change w:id="3102" w:author="mine" w:date="2014-05-21T13:59:00Z">
              <w:tcPr>
                <w:tcW w:w="119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Change w:id="3103" w:author="mine" w:date="2014-05-21T13:59:00Z">
              <w:tcPr>
                <w:tcW w:w="1195"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Change w:id="31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05" w:author="mine" w:date="2014-05-21T13:59:00Z">
              <w:tcPr>
                <w:tcW w:w="1138" w:type="dxa"/>
                <w:vAlign w:val="center"/>
              </w:tcPr>
            </w:tcPrChange>
          </w:tcPr>
          <w:p w:rsidR="0085392D" w:rsidRPr="004515AE" w:rsidRDefault="0085392D"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4607" w:type="dxa"/>
            <w:gridSpan w:val="7"/>
            <w:vAlign w:val="center"/>
            <w:tcPrChange w:id="3106" w:author="mine" w:date="2014-05-21T13:59:00Z">
              <w:tcPr>
                <w:tcW w:w="14607" w:type="dxa"/>
                <w:gridSpan w:val="7"/>
                <w:vAlign w:val="center"/>
              </w:tcPr>
            </w:tcPrChange>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Change w:id="3107" w:author="mine" w:date="2014-05-21T13:59:00Z">
            <w:trPr>
              <w:trHeight w:val="305"/>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08"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Change w:id="3109"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Change w:id="3110"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Change w:id="3111"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Change w:id="3112"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13"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14"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15"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1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17"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[CH-2]</w:t>
            </w:r>
          </w:p>
        </w:tc>
        <w:tc>
          <w:tcPr>
            <w:tcW w:w="2007" w:type="dxa"/>
            <w:vAlign w:val="center"/>
            <w:tcPrChange w:id="3118"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Change w:id="3119"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120"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Change w:id="3121"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122"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23"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24"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Change w:id="312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26"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Change w:id="3127"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Change w:id="3128"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Change w:id="3129"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Change w:id="3130"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31"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32"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33"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1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35"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[CH-4]</w:t>
            </w:r>
          </w:p>
        </w:tc>
        <w:tc>
          <w:tcPr>
            <w:tcW w:w="2007" w:type="dxa"/>
            <w:vAlign w:val="center"/>
            <w:tcPrChange w:id="3136"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Change w:id="3137"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Change w:id="3138"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Change w:id="3139"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140"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41"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42"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1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44"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Change w:id="3145"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Change w:id="3146"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147"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Change w:id="3148"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49"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50"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51"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1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53"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[CH-6]</w:t>
            </w:r>
          </w:p>
        </w:tc>
        <w:tc>
          <w:tcPr>
            <w:tcW w:w="2007" w:type="dxa"/>
            <w:vAlign w:val="center"/>
            <w:tcPrChange w:id="3154"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Change w:id="3155"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156"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Change w:id="3157"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158"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59"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60"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1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62"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Change w:id="3163"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Change w:id="3164"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165"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Change w:id="3166"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67"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68"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69"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17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71"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[CH-8]</w:t>
            </w:r>
          </w:p>
        </w:tc>
        <w:tc>
          <w:tcPr>
            <w:tcW w:w="2007" w:type="dxa"/>
            <w:vAlign w:val="center"/>
            <w:tcPrChange w:id="3172"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Change w:id="3173"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Change w:id="3174"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Change w:id="3175"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176"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177"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178"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Change w:id="31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80" w:author="mine" w:date="2014-05-21T13:59:00Z">
              <w:tcPr>
                <w:tcW w:w="1138" w:type="dxa"/>
                <w:vAlign w:val="center"/>
              </w:tcPr>
            </w:tcPrChange>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Change w:id="3181" w:author="mine" w:date="2014-05-21T13:59:00Z">
              <w:tcPr>
                <w:tcW w:w="2007"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Change w:id="3182" w:author="mine" w:date="2014-05-21T13:59:00Z">
              <w:tcPr>
                <w:tcW w:w="4500" w:type="dxa"/>
                <w:vAlign w:val="center"/>
              </w:tcPr>
            </w:tcPrChange>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Change w:id="3183" w:author="mine" w:date="2014-05-21T13:59:00Z">
              <w:tcPr>
                <w:tcW w:w="306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Change w:id="3184" w:author="mine" w:date="2014-05-21T13:59:00Z">
              <w:tcPr>
                <w:tcW w:w="1456"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185" w:author="mine" w:date="2014-05-21T13:59:00Z">
              <w:tcPr>
                <w:tcW w:w="1199"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Change w:id="3186" w:author="mine" w:date="2014-05-21T13:59:00Z">
              <w:tcPr>
                <w:tcW w:w="119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Change w:id="3187" w:author="mine" w:date="2014-05-21T13:59:00Z">
              <w:tcPr>
                <w:tcW w:w="1195"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3188" w:name="_Toc388863424"/>
      <w:r w:rsidRPr="005F5B7C">
        <w:rPr>
          <w:b/>
        </w:rPr>
        <w:lastRenderedPageBreak/>
        <w:t>Candidate Test Case</w:t>
      </w:r>
      <w:bookmarkEnd w:id="3188"/>
    </w:p>
    <w:tbl>
      <w:tblPr>
        <w:tblStyle w:val="GridTable4-Accent21"/>
        <w:tblW w:w="15745" w:type="dxa"/>
        <w:jc w:val="center"/>
        <w:tblLook w:val="04A0" w:firstRow="1" w:lastRow="0" w:firstColumn="1" w:lastColumn="0" w:noHBand="0" w:noVBand="1"/>
        <w:tblPrChange w:id="3189"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190">
          <w:tblGrid>
            <w:gridCol w:w="1138"/>
            <w:gridCol w:w="2007"/>
            <w:gridCol w:w="4500"/>
            <w:gridCol w:w="3060"/>
            <w:gridCol w:w="1456"/>
            <w:gridCol w:w="1199"/>
            <w:gridCol w:w="1190"/>
            <w:gridCol w:w="1195"/>
          </w:tblGrid>
        </w:tblGridChange>
      </w:tblGrid>
      <w:tr w:rsidR="00743708" w:rsidRPr="00812D91" w:rsidTr="00710B90">
        <w:trPr>
          <w:cnfStyle w:val="100000000000" w:firstRow="1" w:lastRow="0" w:firstColumn="0" w:lastColumn="0" w:oddVBand="0" w:evenVBand="0" w:oddHBand="0" w:evenHBand="0" w:firstRowFirstColumn="0" w:firstRowLastColumn="0" w:lastRowFirstColumn="0" w:lastRowLastColumn="0"/>
          <w:jc w:val="center"/>
          <w:trPrChange w:id="319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192" w:author="mine" w:date="2014-05-21T13:59:00Z">
              <w:tcPr>
                <w:tcW w:w="1138" w:type="dxa"/>
                <w:vAlign w:val="center"/>
              </w:tcPr>
            </w:tcPrChange>
          </w:tcPr>
          <w:p w:rsidR="00FE1F43" w:rsidRPr="00812D91" w:rsidRDefault="00FE1F43" w:rsidP="00812D91">
            <w:pPr>
              <w:spacing w:after="0"/>
              <w:jc w:val="center"/>
              <w:cnfStyle w:val="101000000000" w:firstRow="1" w:lastRow="0" w:firstColumn="1" w:lastColumn="0" w:oddVBand="0" w:evenVBand="0" w:oddHBand="0" w:evenHBand="0" w:firstRowFirstColumn="0" w:firstRowLastColumn="0" w:lastRowFirstColumn="0" w:lastRowLastColumn="0"/>
              <w:rPr>
                <w:rFonts w:cstheme="minorHAnsi"/>
              </w:rPr>
            </w:pPr>
            <w:r w:rsidRPr="00812D91">
              <w:rPr>
                <w:rFonts w:cstheme="minorHAnsi"/>
              </w:rPr>
              <w:t>Test case ID</w:t>
            </w:r>
          </w:p>
        </w:tc>
        <w:tc>
          <w:tcPr>
            <w:tcW w:w="2007" w:type="dxa"/>
            <w:vAlign w:val="center"/>
            <w:tcPrChange w:id="3193" w:author="mine" w:date="2014-05-21T13:59:00Z">
              <w:tcPr>
                <w:tcW w:w="2007"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Change w:id="3194" w:author="mine" w:date="2014-05-21T13:59:00Z">
              <w:tcPr>
                <w:tcW w:w="450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Change w:id="3195" w:author="mine" w:date="2014-05-21T13:59:00Z">
              <w:tcPr>
                <w:tcW w:w="306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Change w:id="3196" w:author="mine" w:date="2014-05-21T13:59:00Z">
              <w:tcPr>
                <w:tcW w:w="1456"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Change w:id="3197" w:author="mine" w:date="2014-05-21T13:59:00Z">
              <w:tcPr>
                <w:tcW w:w="1199"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Change w:id="3198" w:author="mine" w:date="2014-05-21T13:59:00Z">
              <w:tcPr>
                <w:tcW w:w="119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Change w:id="3199" w:author="mine" w:date="2014-05-21T13:59:00Z">
              <w:tcPr>
                <w:tcW w:w="1195"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Change w:id="32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01" w:author="mine" w:date="2014-05-21T13:59:00Z">
              <w:tcPr>
                <w:tcW w:w="1138" w:type="dxa"/>
                <w:vAlign w:val="center"/>
              </w:tcPr>
            </w:tcPrChange>
          </w:tcPr>
          <w:p w:rsidR="00812D91" w:rsidRPr="00812D91" w:rsidRDefault="00812D91"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p>
        </w:tc>
        <w:tc>
          <w:tcPr>
            <w:tcW w:w="14607" w:type="dxa"/>
            <w:gridSpan w:val="7"/>
            <w:vAlign w:val="center"/>
            <w:tcPrChange w:id="3202" w:author="mine" w:date="2014-05-21T13:59:00Z">
              <w:tcPr>
                <w:tcW w:w="14607" w:type="dxa"/>
                <w:gridSpan w:val="7"/>
                <w:vAlign w:val="center"/>
              </w:tcPr>
            </w:tcPrChange>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Change w:id="320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04"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[CA-1]</w:t>
            </w:r>
          </w:p>
        </w:tc>
        <w:tc>
          <w:tcPr>
            <w:tcW w:w="2007" w:type="dxa"/>
            <w:vAlign w:val="center"/>
            <w:tcPrChange w:id="3205"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206"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Change w:id="3207"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Change w:id="3208"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209"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10"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11"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21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13"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[CA-2]</w:t>
            </w:r>
          </w:p>
        </w:tc>
        <w:tc>
          <w:tcPr>
            <w:tcW w:w="2007" w:type="dxa"/>
            <w:vAlign w:val="center"/>
            <w:tcPrChange w:id="3214"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Change w:id="3215"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Change w:id="3216"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Change w:id="3217"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218"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19"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20"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2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22"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[CA-3]</w:t>
            </w:r>
          </w:p>
        </w:tc>
        <w:tc>
          <w:tcPr>
            <w:tcW w:w="2007" w:type="dxa"/>
            <w:vAlign w:val="center"/>
            <w:tcPrChange w:id="3223"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224"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Change w:id="3225"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Change w:id="3226"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227"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28"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29"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2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31"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[CA-4]</w:t>
            </w:r>
          </w:p>
        </w:tc>
        <w:tc>
          <w:tcPr>
            <w:tcW w:w="2007" w:type="dxa"/>
            <w:vAlign w:val="center"/>
            <w:tcPrChange w:id="3232"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Change w:id="3233"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Change w:id="3234"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Change w:id="3235"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236"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37"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38"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2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0"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[CA-5]</w:t>
            </w:r>
          </w:p>
        </w:tc>
        <w:tc>
          <w:tcPr>
            <w:tcW w:w="2007" w:type="dxa"/>
            <w:vAlign w:val="center"/>
            <w:tcPrChange w:id="3241"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242"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243"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Change w:id="3244"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245"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46"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47"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2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9"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lastRenderedPageBreak/>
              <w:t>[CA-6]</w:t>
            </w:r>
          </w:p>
        </w:tc>
        <w:tc>
          <w:tcPr>
            <w:tcW w:w="2007" w:type="dxa"/>
            <w:vAlign w:val="center"/>
            <w:tcPrChange w:id="3250"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Change w:id="3251"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252" w:author="mine" w:date="2014-05-21T13:59:00Z">
              <w:tcPr>
                <w:tcW w:w="306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Change w:id="3253"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254"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255"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256"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3257" w:name="_Toc388863425"/>
      <w:r w:rsidRPr="005F5B7C">
        <w:rPr>
          <w:b/>
        </w:rPr>
        <w:t>Sponsor Test Case</w:t>
      </w:r>
      <w:bookmarkEnd w:id="3257"/>
    </w:p>
    <w:p w:rsidR="005F5B7C" w:rsidRDefault="005F5B7C" w:rsidP="00255909">
      <w:pPr>
        <w:pStyle w:val="Heading4"/>
        <w:numPr>
          <w:ilvl w:val="0"/>
          <w:numId w:val="91"/>
        </w:numPr>
        <w:ind w:left="1620"/>
        <w:rPr>
          <w:i w:val="0"/>
          <w:sz w:val="24"/>
          <w:szCs w:val="24"/>
        </w:rPr>
      </w:pPr>
      <w:bookmarkStart w:id="3258" w:name="_Toc388863426"/>
      <w:r w:rsidRPr="00C518B4">
        <w:rPr>
          <w:i w:val="0"/>
          <w:sz w:val="24"/>
          <w:szCs w:val="24"/>
        </w:rPr>
        <w:t>Delete a car</w:t>
      </w:r>
      <w:bookmarkEnd w:id="3258"/>
      <w:r w:rsidRPr="00C518B4">
        <w:rPr>
          <w:i w:val="0"/>
          <w:sz w:val="24"/>
          <w:szCs w:val="24"/>
        </w:rPr>
        <w:t xml:space="preserve"> </w:t>
      </w:r>
    </w:p>
    <w:tbl>
      <w:tblPr>
        <w:tblStyle w:val="GridTable4-Accent21"/>
        <w:tblW w:w="15115" w:type="dxa"/>
        <w:jc w:val="center"/>
        <w:tblLook w:val="04A0" w:firstRow="1" w:lastRow="0" w:firstColumn="1" w:lastColumn="0" w:noHBand="0" w:noVBand="1"/>
        <w:tblPrChange w:id="3259"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60">
          <w:tblGrid>
            <w:gridCol w:w="1138"/>
            <w:gridCol w:w="2367"/>
            <w:gridCol w:w="3330"/>
            <w:gridCol w:w="3240"/>
            <w:gridCol w:w="1456"/>
            <w:gridCol w:w="1199"/>
            <w:gridCol w:w="1190"/>
            <w:gridCol w:w="1195"/>
          </w:tblGrid>
        </w:tblGridChange>
      </w:tblGrid>
      <w:tr w:rsidR="00743708" w:rsidRPr="00D02BE9" w:rsidTr="00CB73E2">
        <w:trPr>
          <w:cnfStyle w:val="100000000000" w:firstRow="1" w:lastRow="0" w:firstColumn="0" w:lastColumn="0" w:oddVBand="0" w:evenVBand="0" w:oddHBand="0" w:evenHBand="0" w:firstRowFirstColumn="0" w:firstRowLastColumn="0" w:lastRowFirstColumn="0" w:lastRowLastColumn="0"/>
          <w:jc w:val="center"/>
          <w:trPrChange w:id="32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62" w:author="mine" w:date="2014-05-21T13:59:00Z">
              <w:tcPr>
                <w:tcW w:w="1138" w:type="dxa"/>
                <w:vAlign w:val="center"/>
              </w:tcPr>
            </w:tcPrChange>
          </w:tcPr>
          <w:p w:rsidR="00B81A5B" w:rsidRPr="00D02BE9"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D02BE9">
              <w:rPr>
                <w:sz w:val="24"/>
                <w:szCs w:val="24"/>
              </w:rPr>
              <w:t>Test case ID</w:t>
            </w:r>
          </w:p>
        </w:tc>
        <w:tc>
          <w:tcPr>
            <w:tcW w:w="2367" w:type="dxa"/>
            <w:vAlign w:val="center"/>
            <w:tcPrChange w:id="3263" w:author="mine" w:date="2014-05-21T13:59:00Z">
              <w:tcPr>
                <w:tcW w:w="2367"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Change w:id="3264" w:author="mine" w:date="2014-05-21T13:59:00Z">
              <w:tcPr>
                <w:tcW w:w="333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Change w:id="3265" w:author="mine" w:date="2014-05-21T13:59:00Z">
              <w:tcPr>
                <w:tcW w:w="324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Change w:id="3266" w:author="mine" w:date="2014-05-21T13:59:00Z">
              <w:tcPr>
                <w:tcW w:w="1456"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Change w:id="3267" w:author="mine" w:date="2014-05-21T13:59:00Z">
              <w:tcPr>
                <w:tcW w:w="1199"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Change w:id="3268" w:author="mine" w:date="2014-05-21T13:59:00Z">
              <w:tcPr>
                <w:tcW w:w="119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Change w:id="3269" w:author="mine" w:date="2014-05-21T13:59:00Z">
              <w:tcPr>
                <w:tcW w:w="1195"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Change w:id="327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1" w:author="mine" w:date="2014-05-21T13:59:00Z">
              <w:tcPr>
                <w:tcW w:w="1138" w:type="dxa"/>
                <w:vAlign w:val="center"/>
              </w:tcPr>
            </w:tcPrChange>
          </w:tcPr>
          <w:p w:rsidR="00B81A5B" w:rsidRPr="00D02BE9" w:rsidRDefault="00B81A5B" w:rsidP="00B81A5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tcPrChange w:id="3272" w:author="mine" w:date="2014-05-21T13:59:00Z">
              <w:tcPr>
                <w:tcW w:w="13977" w:type="dxa"/>
                <w:gridSpan w:val="7"/>
              </w:tcPr>
            </w:tcPrChange>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Change w:id="327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4" w:author="mine" w:date="2014-05-21T13:59:00Z">
              <w:tcPr>
                <w:tcW w:w="1138" w:type="dxa"/>
                <w:vAlign w:val="center"/>
              </w:tcPr>
            </w:tcPrChange>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Change w:id="3275" w:author="mine" w:date="2014-05-21T13:59:00Z">
              <w:tcPr>
                <w:tcW w:w="2367" w:type="dxa"/>
                <w:vAlign w:val="center"/>
              </w:tcPr>
            </w:tcPrChange>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276"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Change w:id="3277" w:author="mine" w:date="2014-05-21T13:59:00Z">
              <w:tcPr>
                <w:tcW w:w="324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Change w:id="3278" w:author="mine" w:date="2014-05-21T13:59:00Z">
              <w:tcPr>
                <w:tcW w:w="1456"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79" w:author="mine" w:date="2014-05-21T13:59:00Z">
              <w:tcPr>
                <w:tcW w:w="1199" w:type="dxa"/>
                <w:vAlign w:val="center"/>
              </w:tcPr>
            </w:tcPrChange>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280" w:author="mine" w:date="2014-05-21T13:59:00Z">
              <w:tcPr>
                <w:tcW w:w="119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281" w:author="mine" w:date="2014-05-21T13:59:00Z">
              <w:tcPr>
                <w:tcW w:w="1195"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E8131B">
        <w:trPr>
          <w:cnfStyle w:val="000000100000" w:firstRow="0" w:lastRow="0" w:firstColumn="0" w:lastColumn="0" w:oddVBand="0" w:evenVBand="0" w:oddHBand="1" w:evenHBand="0" w:firstRowFirstColumn="0" w:firstRowLastColumn="0" w:lastRowFirstColumn="0" w:lastRowLastColumn="0"/>
          <w:jc w:val="center"/>
          <w:trPrChange w:id="32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3" w:author="mine" w:date="2014-05-21T13:59:00Z">
              <w:tcPr>
                <w:tcW w:w="1138" w:type="dxa"/>
                <w:vAlign w:val="center"/>
              </w:tcPr>
            </w:tcPrChange>
          </w:tcPr>
          <w:p w:rsidR="00B81A5B" w:rsidRPr="00D02BE9" w:rsidRDefault="006854B2" w:rsidP="00E8131B">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D02BE9">
              <w:rPr>
                <w:sz w:val="24"/>
                <w:szCs w:val="24"/>
              </w:rPr>
              <w:t>[DEC</w:t>
            </w:r>
            <w:r w:rsidR="00B81A5B" w:rsidRPr="00D02BE9">
              <w:rPr>
                <w:sz w:val="24"/>
                <w:szCs w:val="24"/>
              </w:rPr>
              <w:t>-2]</w:t>
            </w:r>
          </w:p>
        </w:tc>
        <w:tc>
          <w:tcPr>
            <w:tcW w:w="2367" w:type="dxa"/>
            <w:vAlign w:val="center"/>
            <w:tcPrChange w:id="3284" w:author="mine" w:date="2014-05-21T13:59:00Z">
              <w:tcPr>
                <w:tcW w:w="2367" w:type="dxa"/>
                <w:vAlign w:val="center"/>
              </w:tcPr>
            </w:tcPrChange>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285"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Change w:id="3286" w:author="mine" w:date="2014-05-21T13:59:00Z">
              <w:tcPr>
                <w:tcW w:w="324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Change w:id="3287" w:author="mine" w:date="2014-05-21T13:59:00Z">
              <w:tcPr>
                <w:tcW w:w="1456"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88" w:author="mine" w:date="2014-05-21T13:59:00Z">
              <w:tcPr>
                <w:tcW w:w="1199"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289" w:author="mine" w:date="2014-05-21T13:59:00Z">
              <w:tcPr>
                <w:tcW w:w="119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290" w:author="mine" w:date="2014-05-21T13:59:00Z">
              <w:tcPr>
                <w:tcW w:w="1195"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3291" w:name="_Toc388863427"/>
      <w:r w:rsidRPr="00C518B4">
        <w:rPr>
          <w:i w:val="0"/>
          <w:sz w:val="24"/>
          <w:szCs w:val="24"/>
        </w:rPr>
        <w:t>Sponsored Car</w:t>
      </w:r>
      <w:bookmarkEnd w:id="3291"/>
      <w:r w:rsidRPr="00C518B4">
        <w:rPr>
          <w:i w:val="0"/>
          <w:sz w:val="24"/>
          <w:szCs w:val="24"/>
        </w:rPr>
        <w:t xml:space="preserve">  </w:t>
      </w:r>
    </w:p>
    <w:tbl>
      <w:tblPr>
        <w:tblStyle w:val="GridTable4-Accent21"/>
        <w:tblW w:w="15115" w:type="dxa"/>
        <w:jc w:val="center"/>
        <w:tblLook w:val="04A0" w:firstRow="1" w:lastRow="0" w:firstColumn="1" w:lastColumn="0" w:noHBand="0" w:noVBand="1"/>
        <w:tblPrChange w:id="3292"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293">
          <w:tblGrid>
            <w:gridCol w:w="1376"/>
            <w:gridCol w:w="2331"/>
            <w:gridCol w:w="3254"/>
            <w:gridCol w:w="3163"/>
            <w:gridCol w:w="1456"/>
            <w:gridCol w:w="1187"/>
            <w:gridCol w:w="1172"/>
            <w:gridCol w:w="1176"/>
          </w:tblGrid>
        </w:tblGridChange>
      </w:tblGrid>
      <w:tr w:rsidR="00743708" w:rsidRPr="00164DB8" w:rsidTr="00EF0068">
        <w:trPr>
          <w:cnfStyle w:val="100000000000" w:firstRow="1" w:lastRow="0" w:firstColumn="0" w:lastColumn="0" w:oddVBand="0" w:evenVBand="0" w:oddHBand="0" w:evenHBand="0" w:firstRowFirstColumn="0" w:firstRowLastColumn="0" w:lastRowFirstColumn="0" w:lastRowLastColumn="0"/>
          <w:jc w:val="center"/>
          <w:trPrChange w:id="32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295" w:author="mine" w:date="2014-05-21T13:59:00Z">
              <w:tcPr>
                <w:tcW w:w="1376" w:type="dxa"/>
                <w:vAlign w:val="center"/>
              </w:tcPr>
            </w:tcPrChange>
          </w:tcPr>
          <w:p w:rsidR="00B81A5B" w:rsidRPr="00164DB8"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296" w:author="mine" w:date="2014-05-21T13:59:00Z">
              <w:tcPr>
                <w:tcW w:w="2331"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297" w:author="mine" w:date="2014-05-21T13:59:00Z">
              <w:tcPr>
                <w:tcW w:w="3254"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298" w:author="mine" w:date="2014-05-21T13:59:00Z">
              <w:tcPr>
                <w:tcW w:w="3163"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99" w:author="mine" w:date="2014-05-21T13:59:00Z">
              <w:tcPr>
                <w:tcW w:w="145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Change w:id="3300" w:author="mine" w:date="2014-05-21T13:59:00Z">
              <w:tcPr>
                <w:tcW w:w="1187"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301" w:author="mine" w:date="2014-05-21T13:59:00Z">
              <w:tcPr>
                <w:tcW w:w="1172"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302" w:author="mine" w:date="2014-05-21T13:59:00Z">
              <w:tcPr>
                <w:tcW w:w="117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Change w:id="33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04" w:author="mine" w:date="2014-05-21T13:59:00Z">
              <w:tcPr>
                <w:tcW w:w="1376" w:type="dxa"/>
                <w:vAlign w:val="center"/>
              </w:tcPr>
            </w:tcPrChange>
          </w:tcPr>
          <w:p w:rsidR="00EF0068" w:rsidRPr="00164DB8" w:rsidRDefault="00EF0068" w:rsidP="00EF0068">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305" w:author="mine" w:date="2014-05-21T13:59:00Z">
              <w:tcPr>
                <w:tcW w:w="13739" w:type="dxa"/>
                <w:gridSpan w:val="7"/>
              </w:tcPr>
            </w:tcPrChange>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Change w:id="330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07" w:author="mine" w:date="2014-05-21T13:59:00Z">
              <w:tcPr>
                <w:tcW w:w="1376" w:type="dxa"/>
                <w:vAlign w:val="center"/>
              </w:tcPr>
            </w:tcPrChange>
          </w:tcPr>
          <w:p w:rsidR="00EF0068" w:rsidRPr="00164DB8" w:rsidRDefault="00EF0068" w:rsidP="00264021">
            <w:pPr>
              <w:spacing w:after="0"/>
              <w:rPr>
                <w:sz w:val="24"/>
                <w:szCs w:val="24"/>
              </w:rPr>
            </w:pPr>
            <w:r>
              <w:rPr>
                <w:sz w:val="24"/>
                <w:szCs w:val="24"/>
              </w:rPr>
              <w:t>[SPC-1]</w:t>
            </w:r>
          </w:p>
        </w:tc>
        <w:tc>
          <w:tcPr>
            <w:tcW w:w="2331" w:type="dxa"/>
            <w:vAlign w:val="center"/>
            <w:tcPrChange w:id="3308" w:author="mine" w:date="2014-05-21T13:59:00Z">
              <w:tcPr>
                <w:tcW w:w="2331" w:type="dxa"/>
                <w:vAlign w:val="center"/>
              </w:tcPr>
            </w:tcPrChange>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Change w:id="3309" w:author="mine" w:date="2014-05-21T13:59:00Z">
              <w:tcPr>
                <w:tcW w:w="3254" w:type="dxa"/>
                <w:vAlign w:val="center"/>
              </w:tcPr>
            </w:tcPrChange>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Change w:id="3310" w:author="mine" w:date="2014-05-21T13:59:00Z">
              <w:tcPr>
                <w:tcW w:w="3163" w:type="dxa"/>
                <w:vAlign w:val="center"/>
              </w:tcPr>
            </w:tcPrChange>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Change w:id="3311" w:author="mine" w:date="2014-05-21T13:59:00Z">
              <w:tcPr>
                <w:tcW w:w="145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Change w:id="3312" w:author="mine" w:date="2014-05-21T13:59:00Z">
              <w:tcPr>
                <w:tcW w:w="1187" w:type="dxa"/>
                <w:vAlign w:val="center"/>
              </w:tcPr>
            </w:tcPrChange>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Change w:id="3313" w:author="mine" w:date="2014-05-21T13:59:00Z">
              <w:tcPr>
                <w:tcW w:w="1172"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Change w:id="3314" w:author="mine" w:date="2014-05-21T13:59:00Z">
              <w:tcPr>
                <w:tcW w:w="117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264021">
        <w:trPr>
          <w:cnfStyle w:val="000000100000" w:firstRow="0" w:lastRow="0" w:firstColumn="0" w:lastColumn="0" w:oddVBand="0" w:evenVBand="0" w:oddHBand="1" w:evenHBand="0" w:firstRowFirstColumn="0" w:firstRowLastColumn="0" w:lastRowFirstColumn="0" w:lastRowLastColumn="0"/>
          <w:jc w:val="center"/>
          <w:trPrChange w:id="33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16" w:author="mine" w:date="2014-05-21T13:59:00Z">
              <w:tcPr>
                <w:tcW w:w="1376" w:type="dxa"/>
                <w:vAlign w:val="center"/>
              </w:tcPr>
            </w:tcPrChange>
          </w:tcPr>
          <w:p w:rsidR="00EF0068" w:rsidRPr="00164DB8" w:rsidRDefault="00EF0068" w:rsidP="0026402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[SPC-2]</w:t>
            </w:r>
          </w:p>
        </w:tc>
        <w:tc>
          <w:tcPr>
            <w:tcW w:w="2331" w:type="dxa"/>
            <w:vAlign w:val="center"/>
            <w:tcPrChange w:id="3317" w:author="mine" w:date="2014-05-21T13:59:00Z">
              <w:tcPr>
                <w:tcW w:w="2331" w:type="dxa"/>
                <w:vAlign w:val="center"/>
              </w:tcPr>
            </w:tcPrChange>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Change w:id="3318" w:author="mine" w:date="2014-05-21T13:59:00Z">
              <w:tcPr>
                <w:tcW w:w="3254" w:type="dxa"/>
                <w:vAlign w:val="center"/>
              </w:tcPr>
            </w:tcPrChange>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Change w:id="3319" w:author="mine" w:date="2014-05-21T13:59:00Z">
              <w:tcPr>
                <w:tcW w:w="3163" w:type="dxa"/>
                <w:vAlign w:val="center"/>
              </w:tcPr>
            </w:tcPrChange>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Change w:id="3320" w:author="mine" w:date="2014-05-21T13:59:00Z">
              <w:tcPr>
                <w:tcW w:w="145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Change w:id="3321" w:author="mine" w:date="2014-05-21T13:59:00Z">
              <w:tcPr>
                <w:tcW w:w="1187"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Change w:id="3322" w:author="mine" w:date="2014-05-21T13:59:00Z">
              <w:tcPr>
                <w:tcW w:w="1172"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Change w:id="3323" w:author="mine" w:date="2014-05-21T13:59:00Z">
              <w:tcPr>
                <w:tcW w:w="117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3324" w:name="_Toc388863428"/>
      <w:r w:rsidRPr="00C518B4">
        <w:rPr>
          <w:i w:val="0"/>
          <w:sz w:val="24"/>
          <w:szCs w:val="24"/>
        </w:rPr>
        <w:t>Cancel sponsored Car</w:t>
      </w:r>
      <w:bookmarkEnd w:id="3324"/>
      <w:r w:rsidRPr="00C518B4">
        <w:rPr>
          <w:i w:val="0"/>
          <w:sz w:val="24"/>
          <w:szCs w:val="24"/>
        </w:rPr>
        <w:t xml:space="preserve"> </w:t>
      </w:r>
    </w:p>
    <w:tbl>
      <w:tblPr>
        <w:tblStyle w:val="GridTable4-Accent21"/>
        <w:tblW w:w="15363" w:type="dxa"/>
        <w:jc w:val="center"/>
        <w:tblLook w:val="04A0" w:firstRow="1" w:lastRow="0" w:firstColumn="1" w:lastColumn="0" w:noHBand="0" w:noVBand="1"/>
        <w:tblPrChange w:id="3325" w:author="mine" w:date="2014-05-21T13:59:00Z">
          <w:tblPr>
            <w:tblStyle w:val="GridTable4-Accent210"/>
            <w:tblW w:w="15363" w:type="dxa"/>
            <w:jc w:val="center"/>
            <w:tblLook w:val="04A0" w:firstRow="1" w:lastRow="0" w:firstColumn="1" w:lastColumn="0" w:noHBand="0" w:noVBand="1"/>
          </w:tblPr>
        </w:tblPrChange>
      </w:tblPr>
      <w:tblGrid>
        <w:gridCol w:w="1377"/>
        <w:gridCol w:w="2576"/>
        <w:gridCol w:w="3247"/>
        <w:gridCol w:w="3157"/>
        <w:gridCol w:w="1456"/>
        <w:gridCol w:w="1186"/>
        <w:gridCol w:w="1190"/>
        <w:gridCol w:w="1174"/>
        <w:tblGridChange w:id="3326">
          <w:tblGrid>
            <w:gridCol w:w="1377"/>
            <w:gridCol w:w="2576"/>
            <w:gridCol w:w="3247"/>
            <w:gridCol w:w="3157"/>
            <w:gridCol w:w="1456"/>
            <w:gridCol w:w="1186"/>
            <w:gridCol w:w="1190"/>
            <w:gridCol w:w="1174"/>
          </w:tblGrid>
        </w:tblGridChange>
      </w:tblGrid>
      <w:tr w:rsidR="00743708" w:rsidRPr="000410E9" w:rsidTr="000410E9">
        <w:trPr>
          <w:cnfStyle w:val="100000000000" w:firstRow="1" w:lastRow="0" w:firstColumn="0" w:lastColumn="0" w:oddVBand="0" w:evenVBand="0" w:oddHBand="0" w:evenHBand="0" w:firstRowFirstColumn="0" w:firstRowLastColumn="0" w:lastRowFirstColumn="0" w:lastRowLastColumn="0"/>
          <w:jc w:val="center"/>
          <w:trPrChange w:id="33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328" w:author="mine" w:date="2014-05-21T13:59:00Z">
              <w:tcPr>
                <w:tcW w:w="1377" w:type="dxa"/>
                <w:vAlign w:val="center"/>
              </w:tcPr>
            </w:tcPrChange>
          </w:tcPr>
          <w:p w:rsidR="007A6A96" w:rsidRPr="000410E9"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0410E9">
              <w:rPr>
                <w:sz w:val="24"/>
                <w:szCs w:val="24"/>
              </w:rPr>
              <w:t>Test case ID</w:t>
            </w:r>
          </w:p>
        </w:tc>
        <w:tc>
          <w:tcPr>
            <w:tcW w:w="2576" w:type="dxa"/>
            <w:vAlign w:val="center"/>
            <w:tcPrChange w:id="3329" w:author="mine" w:date="2014-05-21T13:59:00Z">
              <w:tcPr>
                <w:tcW w:w="257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Change w:id="3330" w:author="mine" w:date="2014-05-21T13:59:00Z">
              <w:tcPr>
                <w:tcW w:w="324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Change w:id="3331" w:author="mine" w:date="2014-05-21T13:59:00Z">
              <w:tcPr>
                <w:tcW w:w="315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Change w:id="3332" w:author="mine" w:date="2014-05-21T13:59:00Z">
              <w:tcPr>
                <w:tcW w:w="145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Change w:id="3333" w:author="mine" w:date="2014-05-21T13:59:00Z">
              <w:tcPr>
                <w:tcW w:w="118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Change w:id="3334" w:author="mine" w:date="2014-05-21T13:59:00Z">
              <w:tcPr>
                <w:tcW w:w="1190"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Change w:id="3335" w:author="mine" w:date="2014-05-21T13:59:00Z">
              <w:tcPr>
                <w:tcW w:w="1174"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Change w:id="33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337"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86" w:type="dxa"/>
            <w:gridSpan w:val="7"/>
            <w:tcPrChange w:id="3338" w:author="mine" w:date="2014-05-21T13:59:00Z">
              <w:tcPr>
                <w:tcW w:w="13986" w:type="dxa"/>
                <w:gridSpan w:val="7"/>
              </w:tcPr>
            </w:tcPrChange>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Change w:id="3339"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340" w:author="mine" w:date="2014-05-21T13:59:00Z">
              <w:tcPr>
                <w:tcW w:w="1377" w:type="dxa"/>
                <w:vAlign w:val="center"/>
              </w:tcPr>
            </w:tcPrChange>
          </w:tcPr>
          <w:p w:rsidR="000410E9" w:rsidRPr="000410E9" w:rsidRDefault="000410E9" w:rsidP="000410E9">
            <w:pPr>
              <w:spacing w:after="0"/>
              <w:rPr>
                <w:sz w:val="24"/>
                <w:szCs w:val="24"/>
              </w:rPr>
            </w:pPr>
            <w:r>
              <w:rPr>
                <w:sz w:val="24"/>
                <w:szCs w:val="24"/>
              </w:rPr>
              <w:t>[CSC-1]</w:t>
            </w:r>
          </w:p>
        </w:tc>
        <w:tc>
          <w:tcPr>
            <w:tcW w:w="2576" w:type="dxa"/>
            <w:vAlign w:val="center"/>
            <w:tcPrChange w:id="3341" w:author="mine" w:date="2014-05-21T13:59:00Z">
              <w:tcPr>
                <w:tcW w:w="257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Change w:id="3342"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Change w:id="3343" w:author="mine" w:date="2014-05-21T13:59:00Z">
              <w:tcPr>
                <w:tcW w:w="3157"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Change w:id="3344" w:author="mine" w:date="2014-05-21T13:59:00Z">
              <w:tcPr>
                <w:tcW w:w="145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Change w:id="3345" w:author="mine" w:date="2014-05-21T13:59:00Z">
              <w:tcPr>
                <w:tcW w:w="1186" w:type="dxa"/>
                <w:vAlign w:val="center"/>
              </w:tcPr>
            </w:tcPrChange>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346" w:author="mine" w:date="2014-05-21T13:59:00Z">
              <w:tcPr>
                <w:tcW w:w="1190"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347" w:author="mine" w:date="2014-05-21T13:59:00Z">
              <w:tcPr>
                <w:tcW w:w="1174"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0410E9">
        <w:trPr>
          <w:cnfStyle w:val="000000100000" w:firstRow="0" w:lastRow="0" w:firstColumn="0" w:lastColumn="0" w:oddVBand="0" w:evenVBand="0" w:oddHBand="1" w:evenHBand="0" w:firstRowFirstColumn="0" w:firstRowLastColumn="0" w:lastRowFirstColumn="0" w:lastRowLastColumn="0"/>
          <w:jc w:val="center"/>
          <w:trPrChange w:id="33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349"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[CSC-2]</w:t>
            </w:r>
          </w:p>
        </w:tc>
        <w:tc>
          <w:tcPr>
            <w:tcW w:w="2576" w:type="dxa"/>
            <w:vAlign w:val="center"/>
            <w:tcPrChange w:id="3350" w:author="mine" w:date="2014-05-21T13:59:00Z">
              <w:tcPr>
                <w:tcW w:w="257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Change w:id="3351"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Change w:id="3352" w:author="mine" w:date="2014-05-21T13:59:00Z">
              <w:tcPr>
                <w:tcW w:w="3157"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Change w:id="3353" w:author="mine" w:date="2014-05-21T13:59:00Z">
              <w:tcPr>
                <w:tcW w:w="145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Change w:id="3354" w:author="mine" w:date="2014-05-21T13:59:00Z">
              <w:tcPr>
                <w:tcW w:w="118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355" w:author="mine" w:date="2014-05-21T13:59:00Z">
              <w:tcPr>
                <w:tcW w:w="1190"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356" w:author="mine" w:date="2014-05-21T13:59:00Z">
              <w:tcPr>
                <w:tcW w:w="1174"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3357" w:name="_Toc388863429"/>
      <w:r>
        <w:rPr>
          <w:i w:val="0"/>
          <w:sz w:val="24"/>
          <w:szCs w:val="24"/>
        </w:rPr>
        <w:t>Sponsored many c</w:t>
      </w:r>
      <w:r w:rsidR="005F5B7C" w:rsidRPr="00C518B4">
        <w:rPr>
          <w:i w:val="0"/>
          <w:sz w:val="24"/>
          <w:szCs w:val="24"/>
        </w:rPr>
        <w:t>ars</w:t>
      </w:r>
      <w:bookmarkEnd w:id="3357"/>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Change w:id="3358"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359">
          <w:tblGrid>
            <w:gridCol w:w="1376"/>
            <w:gridCol w:w="2331"/>
            <w:gridCol w:w="3254"/>
            <w:gridCol w:w="3163"/>
            <w:gridCol w:w="1456"/>
            <w:gridCol w:w="1187"/>
            <w:gridCol w:w="1172"/>
            <w:gridCol w:w="1176"/>
          </w:tblGrid>
        </w:tblGridChange>
      </w:tblGrid>
      <w:tr w:rsidR="00743708" w:rsidRPr="00164DB8" w:rsidTr="00710B90">
        <w:trPr>
          <w:cnfStyle w:val="100000000000" w:firstRow="1" w:lastRow="0" w:firstColumn="0" w:lastColumn="0" w:oddVBand="0" w:evenVBand="0" w:oddHBand="0" w:evenHBand="0" w:firstRowFirstColumn="0" w:firstRowLastColumn="0" w:lastRowFirstColumn="0" w:lastRowLastColumn="0"/>
          <w:jc w:val="center"/>
          <w:trPrChange w:id="33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61" w:author="mine" w:date="2014-05-21T13:59:00Z">
              <w:tcPr>
                <w:tcW w:w="1376" w:type="dxa"/>
                <w:vAlign w:val="center"/>
              </w:tcPr>
            </w:tcPrChange>
          </w:tcPr>
          <w:p w:rsidR="007A6A96" w:rsidRPr="00164DB8"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 xml:space="preserve">Test case </w:t>
            </w:r>
            <w:r w:rsidRPr="00164DB8">
              <w:rPr>
                <w:sz w:val="24"/>
                <w:szCs w:val="24"/>
              </w:rPr>
              <w:lastRenderedPageBreak/>
              <w:t>ID</w:t>
            </w:r>
          </w:p>
        </w:tc>
        <w:tc>
          <w:tcPr>
            <w:tcW w:w="2331" w:type="dxa"/>
            <w:vAlign w:val="center"/>
            <w:tcPrChange w:id="3362" w:author="mine" w:date="2014-05-21T13:59:00Z">
              <w:tcPr>
                <w:tcW w:w="2331"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Change w:id="3363" w:author="mine" w:date="2014-05-21T13:59:00Z">
              <w:tcPr>
                <w:tcW w:w="3254"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Change w:id="3364" w:author="mine" w:date="2014-05-21T13:59:00Z">
              <w:tcPr>
                <w:tcW w:w="3163"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365" w:author="mine" w:date="2014-05-21T13:59:00Z">
              <w:tcPr>
                <w:tcW w:w="145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Change w:id="3366" w:author="mine" w:date="2014-05-21T13:59:00Z">
              <w:tcPr>
                <w:tcW w:w="1187"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367" w:author="mine" w:date="2014-05-21T13:59:00Z">
              <w:tcPr>
                <w:tcW w:w="1172"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Change w:id="3368" w:author="mine" w:date="2014-05-21T13:59:00Z">
              <w:tcPr>
                <w:tcW w:w="117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Change w:id="33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70"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371" w:author="mine" w:date="2014-05-21T13:59:00Z">
              <w:tcPr>
                <w:tcW w:w="13739" w:type="dxa"/>
                <w:gridSpan w:val="7"/>
              </w:tcPr>
            </w:tcPrChange>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Change w:id="337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73" w:author="mine" w:date="2014-05-21T13:59:00Z">
              <w:tcPr>
                <w:tcW w:w="1376" w:type="dxa"/>
                <w:vAlign w:val="center"/>
              </w:tcPr>
            </w:tcPrChange>
          </w:tcPr>
          <w:p w:rsidR="00710B90" w:rsidRPr="00164DB8" w:rsidRDefault="00710B90" w:rsidP="00710B90">
            <w:pPr>
              <w:spacing w:after="0"/>
              <w:rPr>
                <w:sz w:val="24"/>
                <w:szCs w:val="24"/>
              </w:rPr>
            </w:pPr>
          </w:p>
        </w:tc>
        <w:tc>
          <w:tcPr>
            <w:tcW w:w="2331" w:type="dxa"/>
            <w:tcPrChange w:id="3374" w:author="mine" w:date="2014-05-21T13:59:00Z">
              <w:tcPr>
                <w:tcW w:w="2331"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Change w:id="3375"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Change w:id="3376" w:author="mine" w:date="2014-05-21T13:59:00Z">
              <w:tcPr>
                <w:tcW w:w="3163" w:type="dxa"/>
              </w:tcPr>
            </w:tcPrChange>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Change w:id="3377" w:author="mine" w:date="2014-05-21T13:59:00Z">
              <w:tcPr>
                <w:tcW w:w="145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Change w:id="3378" w:author="mine" w:date="2014-05-21T13:59:00Z">
              <w:tcPr>
                <w:tcW w:w="1187" w:type="dxa"/>
              </w:tcPr>
            </w:tcPrChange>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Change w:id="3379" w:author="mine" w:date="2014-05-21T13:59:00Z">
              <w:tcPr>
                <w:tcW w:w="1172"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Change w:id="3380" w:author="mine" w:date="2014-05-21T13:59:00Z">
              <w:tcPr>
                <w:tcW w:w="117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710B90">
        <w:trPr>
          <w:cnfStyle w:val="000000100000" w:firstRow="0" w:lastRow="0" w:firstColumn="0" w:lastColumn="0" w:oddVBand="0" w:evenVBand="0" w:oddHBand="1" w:evenHBand="0" w:firstRowFirstColumn="0" w:firstRowLastColumn="0" w:lastRowFirstColumn="0" w:lastRowLastColumn="0"/>
          <w:jc w:val="center"/>
          <w:trPrChange w:id="33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82"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2331" w:type="dxa"/>
            <w:tcPrChange w:id="3383" w:author="mine" w:date="2014-05-21T13:59:00Z">
              <w:tcPr>
                <w:tcW w:w="2331"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Change w:id="3384"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Change w:id="3385" w:author="mine" w:date="2014-05-21T13:59:00Z">
              <w:tcPr>
                <w:tcW w:w="3163" w:type="dxa"/>
              </w:tcPr>
            </w:tcPrChange>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Change w:id="3386" w:author="mine" w:date="2014-05-21T13:59:00Z">
              <w:tcPr>
                <w:tcW w:w="145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Change w:id="3387" w:author="mine" w:date="2014-05-21T13:59:00Z">
              <w:tcPr>
                <w:tcW w:w="1187"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Change w:id="3388" w:author="mine" w:date="2014-05-21T13:59:00Z">
              <w:tcPr>
                <w:tcW w:w="1172"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Change w:id="3389" w:author="mine" w:date="2014-05-21T13:59:00Z">
              <w:tcPr>
                <w:tcW w:w="117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3390" w:name="_Toc388863430"/>
      <w:r w:rsidRPr="00552D18">
        <w:rPr>
          <w:i w:val="0"/>
          <w:sz w:val="24"/>
          <w:szCs w:val="24"/>
        </w:rPr>
        <w:t xml:space="preserve">Sponsored </w:t>
      </w:r>
      <w:r w:rsidR="00BD6B56">
        <w:rPr>
          <w:i w:val="0"/>
          <w:sz w:val="24"/>
          <w:szCs w:val="24"/>
        </w:rPr>
        <w:t>l</w:t>
      </w:r>
      <w:r w:rsidRPr="00552D18">
        <w:rPr>
          <w:i w:val="0"/>
          <w:sz w:val="24"/>
          <w:szCs w:val="24"/>
        </w:rPr>
        <w:t>odge and room of lodge</w:t>
      </w:r>
      <w:bookmarkEnd w:id="3390"/>
      <w:r w:rsidR="007A6A96" w:rsidRPr="00552D18">
        <w:rPr>
          <w:i w:val="0"/>
        </w:rPr>
        <w:tab/>
      </w:r>
    </w:p>
    <w:tbl>
      <w:tblPr>
        <w:tblStyle w:val="GridTable4-Accent21"/>
        <w:tblW w:w="15115" w:type="dxa"/>
        <w:jc w:val="center"/>
        <w:tblLook w:val="04A0" w:firstRow="1" w:lastRow="0" w:firstColumn="1" w:lastColumn="0" w:noHBand="0" w:noVBand="1"/>
        <w:tblPrChange w:id="3391" w:author="mine" w:date="2014-05-21T13:59:00Z">
          <w:tblPr>
            <w:tblStyle w:val="GridTable4-Accent210"/>
            <w:tblW w:w="15115" w:type="dxa"/>
            <w:jc w:val="center"/>
            <w:tblLook w:val="04A0" w:firstRow="1" w:lastRow="0" w:firstColumn="1" w:lastColumn="0" w:noHBand="0" w:noVBand="1"/>
          </w:tblPr>
        </w:tblPrChange>
      </w:tblPr>
      <w:tblGrid>
        <w:gridCol w:w="1363"/>
        <w:gridCol w:w="2308"/>
        <w:gridCol w:w="3211"/>
        <w:gridCol w:w="3124"/>
        <w:gridCol w:w="1456"/>
        <w:gridCol w:w="1179"/>
        <w:gridCol w:w="1310"/>
        <w:gridCol w:w="1164"/>
        <w:tblGridChange w:id="3392">
          <w:tblGrid>
            <w:gridCol w:w="1363"/>
            <w:gridCol w:w="2308"/>
            <w:gridCol w:w="3211"/>
            <w:gridCol w:w="3124"/>
            <w:gridCol w:w="1456"/>
            <w:gridCol w:w="1179"/>
            <w:gridCol w:w="1310"/>
            <w:gridCol w:w="1164"/>
          </w:tblGrid>
        </w:tblGridChange>
      </w:tblGrid>
      <w:tr w:rsidR="00743708" w:rsidRPr="00CB73E2" w:rsidTr="00710B90">
        <w:trPr>
          <w:cnfStyle w:val="100000000000" w:firstRow="1" w:lastRow="0" w:firstColumn="0" w:lastColumn="0" w:oddVBand="0" w:evenVBand="0" w:oddHBand="0" w:evenHBand="0" w:firstRowFirstColumn="0" w:firstRowLastColumn="0" w:lastRowFirstColumn="0" w:lastRowLastColumn="0"/>
          <w:jc w:val="center"/>
          <w:trPrChange w:id="33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394" w:author="mine" w:date="2014-05-21T13:59:00Z">
              <w:tcPr>
                <w:tcW w:w="1376" w:type="dxa"/>
                <w:vAlign w:val="center"/>
              </w:tcPr>
            </w:tcPrChange>
          </w:tcPr>
          <w:p w:rsidR="007A6A96" w:rsidRPr="00CB73E2"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CB73E2">
              <w:rPr>
                <w:sz w:val="24"/>
                <w:szCs w:val="24"/>
              </w:rPr>
              <w:t>Test case ID</w:t>
            </w:r>
          </w:p>
        </w:tc>
        <w:tc>
          <w:tcPr>
            <w:tcW w:w="2331" w:type="dxa"/>
            <w:vAlign w:val="center"/>
            <w:tcPrChange w:id="3395" w:author="mine" w:date="2014-05-21T13:59:00Z">
              <w:tcPr>
                <w:tcW w:w="2331"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Change w:id="3396" w:author="mine" w:date="2014-05-21T13:59:00Z">
              <w:tcPr>
                <w:tcW w:w="3254"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Change w:id="3397" w:author="mine" w:date="2014-05-21T13:59:00Z">
              <w:tcPr>
                <w:tcW w:w="3163"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Change w:id="3398" w:author="mine" w:date="2014-05-21T13:59:00Z">
              <w:tcPr>
                <w:tcW w:w="145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Change w:id="3399" w:author="mine" w:date="2014-05-21T13:59:00Z">
              <w:tcPr>
                <w:tcW w:w="1187"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Change w:id="3400" w:author="mine" w:date="2014-05-21T13:59:00Z">
              <w:tcPr>
                <w:tcW w:w="1172"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Change w:id="3401" w:author="mine" w:date="2014-05-21T13:59:00Z">
              <w:tcPr>
                <w:tcW w:w="117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Change w:id="340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03" w:author="mine" w:date="2014-05-21T13:59:00Z">
              <w:tcPr>
                <w:tcW w:w="1376" w:type="dxa"/>
                <w:vAlign w:val="center"/>
              </w:tcPr>
            </w:tcPrChange>
          </w:tcPr>
          <w:p w:rsidR="00710B90" w:rsidRPr="00CB73E2" w:rsidRDefault="00710B90"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404" w:author="mine" w:date="2014-05-21T13:59:00Z">
              <w:tcPr>
                <w:tcW w:w="13739" w:type="dxa"/>
                <w:gridSpan w:val="7"/>
                <w:vAlign w:val="center"/>
              </w:tcPr>
            </w:tcPrChange>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Change w:id="340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06" w:author="mine" w:date="2014-05-21T13:59:00Z">
              <w:tcPr>
                <w:tcW w:w="1376" w:type="dxa"/>
                <w:vAlign w:val="center"/>
              </w:tcPr>
            </w:tcPrChange>
          </w:tcPr>
          <w:p w:rsidR="00710B90" w:rsidRPr="00CB73E2" w:rsidRDefault="00CB73E2" w:rsidP="00CB73E2">
            <w:pPr>
              <w:spacing w:after="0"/>
              <w:rPr>
                <w:sz w:val="24"/>
                <w:szCs w:val="24"/>
              </w:rPr>
            </w:pPr>
            <w:r w:rsidRPr="00CB73E2">
              <w:rPr>
                <w:sz w:val="24"/>
                <w:szCs w:val="24"/>
              </w:rPr>
              <w:t>[SLR-1]</w:t>
            </w:r>
          </w:p>
        </w:tc>
        <w:tc>
          <w:tcPr>
            <w:tcW w:w="2331" w:type="dxa"/>
            <w:vAlign w:val="center"/>
            <w:tcPrChange w:id="3407" w:author="mine" w:date="2014-05-21T13:59:00Z">
              <w:tcPr>
                <w:tcW w:w="2331"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408"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Change w:id="3409" w:author="mine" w:date="2014-05-21T13:59:00Z">
              <w:tcPr>
                <w:tcW w:w="3163"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Change w:id="3410" w:author="mine" w:date="2014-05-21T13:59:00Z">
              <w:tcPr>
                <w:tcW w:w="145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411" w:author="mine" w:date="2014-05-21T13:59:00Z">
              <w:tcPr>
                <w:tcW w:w="1187"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412" w:author="mine" w:date="2014-05-21T13:59:00Z">
              <w:tcPr>
                <w:tcW w:w="1172"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Change w:id="3413" w:author="mine" w:date="2014-05-21T13:59:00Z">
              <w:tcPr>
                <w:tcW w:w="117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710B90">
        <w:trPr>
          <w:cnfStyle w:val="000000100000" w:firstRow="0" w:lastRow="0" w:firstColumn="0" w:lastColumn="0" w:oddVBand="0" w:evenVBand="0" w:oddHBand="1" w:evenHBand="0" w:firstRowFirstColumn="0" w:firstRowLastColumn="0" w:lastRowFirstColumn="0" w:lastRowLastColumn="0"/>
          <w:jc w:val="center"/>
          <w:trPrChange w:id="34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15" w:author="mine" w:date="2014-05-21T13:59:00Z">
              <w:tcPr>
                <w:tcW w:w="1376" w:type="dxa"/>
                <w:vAlign w:val="center"/>
              </w:tcPr>
            </w:tcPrChange>
          </w:tcPr>
          <w:p w:rsidR="00710B90" w:rsidRPr="00CB73E2" w:rsidRDefault="00CB73E2"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CB73E2">
              <w:rPr>
                <w:sz w:val="24"/>
                <w:szCs w:val="24"/>
              </w:rPr>
              <w:t>[SLR-2]</w:t>
            </w:r>
          </w:p>
        </w:tc>
        <w:tc>
          <w:tcPr>
            <w:tcW w:w="2331" w:type="dxa"/>
            <w:vAlign w:val="center"/>
            <w:tcPrChange w:id="3416" w:author="mine" w:date="2014-05-21T13:59:00Z">
              <w:tcPr>
                <w:tcW w:w="2331"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417"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Change w:id="3418" w:author="mine" w:date="2014-05-21T13:59:00Z">
              <w:tcPr>
                <w:tcW w:w="3163"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Change w:id="3419" w:author="mine" w:date="2014-05-21T13:59:00Z">
              <w:tcPr>
                <w:tcW w:w="145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420" w:author="mine" w:date="2014-05-21T13:59:00Z">
              <w:tcPr>
                <w:tcW w:w="1187" w:type="dxa"/>
                <w:vAlign w:val="center"/>
              </w:tcPr>
            </w:tcPrChange>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421" w:author="mine" w:date="2014-05-21T13:59:00Z">
              <w:tcPr>
                <w:tcW w:w="1172"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Change w:id="3422" w:author="mine" w:date="2014-05-21T13:59:00Z">
              <w:tcPr>
                <w:tcW w:w="117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3423" w:name="_Toc388863431"/>
      <w:r w:rsidRPr="00C518B4">
        <w:rPr>
          <w:i w:val="0"/>
          <w:sz w:val="24"/>
          <w:szCs w:val="24"/>
        </w:rPr>
        <w:lastRenderedPageBreak/>
        <w:t>Sponsored Resource</w:t>
      </w:r>
      <w:bookmarkEnd w:id="3423"/>
      <w:r w:rsidRPr="00C518B4">
        <w:rPr>
          <w:i w:val="0"/>
          <w:sz w:val="24"/>
          <w:szCs w:val="24"/>
        </w:rPr>
        <w:t xml:space="preserve"> </w:t>
      </w:r>
    </w:p>
    <w:tbl>
      <w:tblPr>
        <w:tblStyle w:val="GridTable4-Accent21"/>
        <w:tblW w:w="15115" w:type="dxa"/>
        <w:jc w:val="center"/>
        <w:tblLook w:val="04A0" w:firstRow="1" w:lastRow="0" w:firstColumn="1" w:lastColumn="0" w:noHBand="0" w:noVBand="1"/>
        <w:tblPrChange w:id="3424" w:author="mine" w:date="2014-05-21T13:59:00Z">
          <w:tblPr>
            <w:tblStyle w:val="GridTable4-Accent210"/>
            <w:tblW w:w="15115" w:type="dxa"/>
            <w:jc w:val="center"/>
            <w:tblLook w:val="04A0" w:firstRow="1" w:lastRow="0" w:firstColumn="1" w:lastColumn="0" w:noHBand="0" w:noVBand="1"/>
          </w:tblPr>
        </w:tblPrChange>
      </w:tblPr>
      <w:tblGrid>
        <w:gridCol w:w="1374"/>
        <w:gridCol w:w="2328"/>
        <w:gridCol w:w="3249"/>
        <w:gridCol w:w="3158"/>
        <w:gridCol w:w="1456"/>
        <w:gridCol w:w="1186"/>
        <w:gridCol w:w="1190"/>
        <w:gridCol w:w="1174"/>
        <w:tblGridChange w:id="3425">
          <w:tblGrid>
            <w:gridCol w:w="1374"/>
            <w:gridCol w:w="2328"/>
            <w:gridCol w:w="3249"/>
            <w:gridCol w:w="3158"/>
            <w:gridCol w:w="1456"/>
            <w:gridCol w:w="1186"/>
            <w:gridCol w:w="1190"/>
            <w:gridCol w:w="1174"/>
          </w:tblGrid>
        </w:tblGridChange>
      </w:tblGrid>
      <w:tr w:rsidR="00743708" w:rsidRPr="009F1C2B" w:rsidTr="00CB73E2">
        <w:trPr>
          <w:cnfStyle w:val="100000000000" w:firstRow="1" w:lastRow="0" w:firstColumn="0" w:lastColumn="0" w:oddVBand="0" w:evenVBand="0" w:oddHBand="0" w:evenHBand="0" w:firstRowFirstColumn="0" w:firstRowLastColumn="0" w:lastRowFirstColumn="0" w:lastRowLastColumn="0"/>
          <w:jc w:val="center"/>
          <w:trPrChange w:id="342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27"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ID</w:t>
            </w:r>
          </w:p>
        </w:tc>
        <w:tc>
          <w:tcPr>
            <w:tcW w:w="2331" w:type="dxa"/>
            <w:vAlign w:val="center"/>
            <w:tcPrChange w:id="3428"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Change w:id="3429"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Change w:id="3430"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Change w:id="3431"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Change w:id="3432"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Change w:id="3433"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Change w:id="3434"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Change w:id="34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36" w:author="mine" w:date="2014-05-21T13:59:00Z">
              <w:tcPr>
                <w:tcW w:w="1376" w:type="dxa"/>
                <w:vAlign w:val="center"/>
              </w:tcPr>
            </w:tcPrChange>
          </w:tcPr>
          <w:p w:rsidR="00CB73E2" w:rsidRPr="009F1C2B" w:rsidRDefault="00CB73E2" w:rsidP="00CB73E2">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3739" w:type="dxa"/>
            <w:gridSpan w:val="7"/>
            <w:tcPrChange w:id="3437" w:author="mine" w:date="2014-05-21T13:59:00Z">
              <w:tcPr>
                <w:tcW w:w="13739" w:type="dxa"/>
                <w:gridSpan w:val="7"/>
              </w:tcPr>
            </w:tcPrChange>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Change w:id="3438"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39"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Change w:id="3440"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441"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442"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Change w:id="3443"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444"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45"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46"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4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48"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[SRE-2]</w:t>
            </w:r>
          </w:p>
        </w:tc>
        <w:tc>
          <w:tcPr>
            <w:tcW w:w="2331" w:type="dxa"/>
            <w:vAlign w:val="center"/>
            <w:tcPrChange w:id="3449"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Change w:id="3450"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Change w:id="3451"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Change w:id="3452"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453"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54"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55"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4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57"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Change w:id="3458"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459"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460"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Change w:id="3461"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462"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63"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64"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46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66"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[SRE-4]</w:t>
            </w:r>
          </w:p>
        </w:tc>
        <w:tc>
          <w:tcPr>
            <w:tcW w:w="2331" w:type="dxa"/>
            <w:vAlign w:val="center"/>
            <w:tcPrChange w:id="3467"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Change w:id="3468"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469"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Change w:id="3470"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471"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72"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73"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4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75"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Change w:id="3476"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Change w:id="3477"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478"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Change w:id="3479"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480" w:author="mine" w:date="2014-05-21T13:59:00Z">
              <w:tcPr>
                <w:tcW w:w="1187"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81"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82"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48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84"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[SRE-6]</w:t>
            </w:r>
          </w:p>
        </w:tc>
        <w:tc>
          <w:tcPr>
            <w:tcW w:w="2331" w:type="dxa"/>
            <w:vAlign w:val="center"/>
            <w:tcPrChange w:id="3485"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Change w:id="3486"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487"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Change w:id="3488"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489"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490"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491"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3492" w:name="_Toc388863432"/>
      <w:r w:rsidRPr="00552D18">
        <w:rPr>
          <w:i w:val="0"/>
          <w:sz w:val="24"/>
          <w:szCs w:val="24"/>
        </w:rPr>
        <w:t>View statistic</w:t>
      </w:r>
      <w:bookmarkEnd w:id="3492"/>
    </w:p>
    <w:tbl>
      <w:tblPr>
        <w:tblStyle w:val="GridTable4-Accent21"/>
        <w:tblW w:w="15115" w:type="dxa"/>
        <w:jc w:val="center"/>
        <w:tblLook w:val="04A0" w:firstRow="1" w:lastRow="0" w:firstColumn="1" w:lastColumn="0" w:noHBand="0" w:noVBand="1"/>
        <w:tblPrChange w:id="3493" w:author="mine" w:date="2014-05-21T13:59:00Z">
          <w:tblPr>
            <w:tblStyle w:val="GridTable4-Accent210"/>
            <w:tblW w:w="15115" w:type="dxa"/>
            <w:jc w:val="center"/>
            <w:tblLook w:val="04A0" w:firstRow="1" w:lastRow="0" w:firstColumn="1" w:lastColumn="0" w:noHBand="0" w:noVBand="1"/>
          </w:tblPr>
        </w:tblPrChange>
      </w:tblPr>
      <w:tblGrid>
        <w:gridCol w:w="1376"/>
        <w:gridCol w:w="2328"/>
        <w:gridCol w:w="3248"/>
        <w:gridCol w:w="3157"/>
        <w:gridCol w:w="1456"/>
        <w:gridCol w:w="1186"/>
        <w:gridCol w:w="1190"/>
        <w:gridCol w:w="1174"/>
        <w:tblGridChange w:id="3494">
          <w:tblGrid>
            <w:gridCol w:w="1376"/>
            <w:gridCol w:w="2328"/>
            <w:gridCol w:w="3248"/>
            <w:gridCol w:w="3157"/>
            <w:gridCol w:w="1456"/>
            <w:gridCol w:w="1186"/>
            <w:gridCol w:w="1190"/>
            <w:gridCol w:w="1174"/>
          </w:tblGrid>
        </w:tblGridChange>
      </w:tblGrid>
      <w:tr w:rsidR="00743708" w:rsidRPr="009F1C2B" w:rsidTr="009F1C2B">
        <w:trPr>
          <w:cnfStyle w:val="100000000000" w:firstRow="1" w:lastRow="0" w:firstColumn="0" w:lastColumn="0" w:oddVBand="0" w:evenVBand="0" w:oddHBand="0" w:evenHBand="0" w:firstRowFirstColumn="0" w:firstRowLastColumn="0" w:lastRowFirstColumn="0" w:lastRowLastColumn="0"/>
          <w:jc w:val="center"/>
          <w:trPrChange w:id="34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496"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9F1C2B">
              <w:rPr>
                <w:sz w:val="24"/>
                <w:szCs w:val="24"/>
              </w:rPr>
              <w:tab/>
              <w:t>Test case ID</w:t>
            </w:r>
          </w:p>
        </w:tc>
        <w:tc>
          <w:tcPr>
            <w:tcW w:w="2331" w:type="dxa"/>
            <w:vAlign w:val="center"/>
            <w:tcPrChange w:id="3497"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Change w:id="3498"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Change w:id="3499"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Change w:id="3500"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Change w:id="3501"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Change w:id="3502"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Change w:id="3503"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Change w:id="35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05"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506" w:author="mine" w:date="2014-05-21T13:59:00Z">
              <w:tcPr>
                <w:tcW w:w="13739" w:type="dxa"/>
                <w:gridSpan w:val="7"/>
                <w:vAlign w:val="center"/>
              </w:tcPr>
            </w:tcPrChange>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Change w:id="350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08" w:author="mine" w:date="2014-05-21T13:59:00Z">
              <w:tcPr>
                <w:tcW w:w="1376" w:type="dxa"/>
                <w:vAlign w:val="center"/>
              </w:tcPr>
            </w:tcPrChange>
          </w:tcPr>
          <w:p w:rsidR="009F1C2B" w:rsidRPr="009F1C2B" w:rsidRDefault="009F1C2B" w:rsidP="009F1C2B">
            <w:pPr>
              <w:spacing w:after="0"/>
              <w:rPr>
                <w:sz w:val="24"/>
                <w:szCs w:val="24"/>
              </w:rPr>
            </w:pPr>
            <w:r>
              <w:rPr>
                <w:sz w:val="24"/>
                <w:szCs w:val="24"/>
              </w:rPr>
              <w:lastRenderedPageBreak/>
              <w:t>[VSS-1]</w:t>
            </w:r>
          </w:p>
        </w:tc>
        <w:tc>
          <w:tcPr>
            <w:tcW w:w="2331" w:type="dxa"/>
            <w:vAlign w:val="center"/>
            <w:tcPrChange w:id="3509" w:author="mine" w:date="2014-05-21T13:59:00Z">
              <w:tcPr>
                <w:tcW w:w="2331"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Change w:id="3510"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Change w:id="3511" w:author="mine" w:date="2014-05-21T13:59:00Z">
              <w:tcPr>
                <w:tcW w:w="3163"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Change w:id="3512" w:author="mine" w:date="2014-05-21T13:59:00Z">
              <w:tcPr>
                <w:tcW w:w="145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513" w:author="mine" w:date="2014-05-21T13:59:00Z">
              <w:tcPr>
                <w:tcW w:w="1187" w:type="dxa"/>
                <w:vAlign w:val="center"/>
              </w:tcPr>
            </w:tcPrChange>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514" w:author="mine" w:date="2014-05-21T13:59:00Z">
              <w:tcPr>
                <w:tcW w:w="1172"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515" w:author="mine" w:date="2014-05-21T13:59:00Z">
              <w:tcPr>
                <w:tcW w:w="117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5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17"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[VSS-2]</w:t>
            </w:r>
          </w:p>
        </w:tc>
        <w:tc>
          <w:tcPr>
            <w:tcW w:w="2331" w:type="dxa"/>
            <w:vAlign w:val="center"/>
            <w:tcPrChange w:id="3518" w:author="mine" w:date="2014-05-21T13:59:00Z">
              <w:tcPr>
                <w:tcW w:w="2331"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Change w:id="3519"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Change w:id="3520" w:author="mine" w:date="2014-05-21T13:59:00Z">
              <w:tcPr>
                <w:tcW w:w="3163"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Change w:id="3521" w:author="mine" w:date="2014-05-21T13:59:00Z">
              <w:tcPr>
                <w:tcW w:w="145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522" w:author="mine" w:date="2014-05-21T13:59:00Z">
              <w:tcPr>
                <w:tcW w:w="1187"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523" w:author="mine" w:date="2014-05-21T13:59:00Z">
              <w:tcPr>
                <w:tcW w:w="1172"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524" w:author="mine" w:date="2014-05-21T13:59:00Z">
              <w:tcPr>
                <w:tcW w:w="117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3525" w:name="_Toc388863433"/>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3525"/>
    </w:p>
    <w:p w:rsidR="00A71A48" w:rsidRDefault="00DC4F5F" w:rsidP="00546644">
      <w:pPr>
        <w:pStyle w:val="Heading2"/>
        <w:numPr>
          <w:ilvl w:val="0"/>
          <w:numId w:val="5"/>
        </w:numPr>
        <w:rPr>
          <w:b/>
          <w:sz w:val="28"/>
        </w:rPr>
      </w:pPr>
      <w:bookmarkStart w:id="3526" w:name="_Toc388863434"/>
      <w:r w:rsidRPr="00863DC9">
        <w:rPr>
          <w:b/>
          <w:sz w:val="28"/>
        </w:rPr>
        <w:t>Installation Guide</w:t>
      </w:r>
      <w:bookmarkEnd w:id="3526"/>
    </w:p>
    <w:p w:rsidR="00546644" w:rsidRDefault="00546644" w:rsidP="00255909">
      <w:pPr>
        <w:pStyle w:val="Heading3"/>
        <w:numPr>
          <w:ilvl w:val="0"/>
          <w:numId w:val="72"/>
        </w:numPr>
        <w:ind w:left="1800"/>
        <w:rPr>
          <w:b/>
        </w:rPr>
      </w:pPr>
      <w:bookmarkStart w:id="3527" w:name="_Toc388863435"/>
      <w:r w:rsidRPr="00743EE5">
        <w:rPr>
          <w:b/>
        </w:rPr>
        <w:t>Server Side</w:t>
      </w:r>
      <w:bookmarkEnd w:id="3527"/>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3528" w:name="_Toc388863436"/>
      <w:r w:rsidRPr="00743EE5">
        <w:rPr>
          <w:b/>
        </w:rPr>
        <w:t>Client Side</w:t>
      </w:r>
      <w:bookmarkEnd w:id="3528"/>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3529" w:name="_Toc388863437"/>
      <w:r w:rsidRPr="00863DC9">
        <w:rPr>
          <w:b/>
          <w:sz w:val="28"/>
        </w:rPr>
        <w:t>User’s Guide</w:t>
      </w:r>
      <w:bookmarkEnd w:id="3529"/>
    </w:p>
    <w:p w:rsidR="00A71A48" w:rsidRDefault="005A2D5E" w:rsidP="00255909">
      <w:pPr>
        <w:pStyle w:val="Heading3"/>
        <w:numPr>
          <w:ilvl w:val="0"/>
          <w:numId w:val="75"/>
        </w:numPr>
        <w:ind w:left="1800"/>
        <w:rPr>
          <w:b/>
        </w:rPr>
      </w:pPr>
      <w:bookmarkStart w:id="3530" w:name="_Toc388863438"/>
      <w:r w:rsidRPr="00DA3752">
        <w:rPr>
          <w:b/>
        </w:rPr>
        <w:t>Minimum System Requirements</w:t>
      </w:r>
      <w:bookmarkEnd w:id="3530"/>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3531" w:name="_Toc388863439"/>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3531"/>
    </w:p>
    <w:p w:rsidR="000C7CBD" w:rsidRDefault="00066826" w:rsidP="00255909">
      <w:pPr>
        <w:pStyle w:val="Heading4"/>
        <w:numPr>
          <w:ilvl w:val="0"/>
          <w:numId w:val="77"/>
        </w:numPr>
        <w:ind w:left="2520"/>
        <w:rPr>
          <w:i w:val="0"/>
          <w:sz w:val="24"/>
          <w:szCs w:val="24"/>
        </w:rPr>
      </w:pPr>
      <w:bookmarkStart w:id="3532" w:name="_Toc388863440"/>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3532"/>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31264"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531264;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FE1B78" w:rsidRDefault="00FE1B78"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2819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52819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FE1B78" w:rsidRDefault="00FE1B78"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533" w:author="mine" w:date="2014-05-21T13:59:00Z">
          <w:tblPr>
            <w:tblStyle w:val="GridTable4-Accent210"/>
            <w:tblW w:w="0" w:type="auto"/>
            <w:tblLook w:val="04A0" w:firstRow="1" w:lastRow="0" w:firstColumn="1" w:lastColumn="0" w:noHBand="0" w:noVBand="1"/>
          </w:tblPr>
        </w:tblPrChange>
      </w:tblPr>
      <w:tblGrid>
        <w:gridCol w:w="632"/>
        <w:gridCol w:w="8453"/>
        <w:tblGridChange w:id="3534">
          <w:tblGrid>
            <w:gridCol w:w="632"/>
            <w:gridCol w:w="8453"/>
          </w:tblGrid>
        </w:tblGridChange>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Change w:id="3535" w:author="mine" w:date="2014-05-21T13:59:00Z">
              <w:tcPr>
                <w:tcW w:w="632" w:type="dxa"/>
              </w:tcPr>
            </w:tcPrChange>
          </w:tcPr>
          <w:p w:rsidR="00280C52" w:rsidRDefault="00280C52" w:rsidP="00DF4FA8">
            <w:pPr>
              <w:spacing w:after="0"/>
              <w:cnfStyle w:val="101000000000" w:firstRow="1" w:lastRow="0" w:firstColumn="1" w:lastColumn="0" w:oddVBand="0" w:evenVBand="0" w:oddHBand="0" w:evenHBand="0" w:firstRowFirstColumn="0" w:firstRowLastColumn="0" w:lastRowFirstColumn="0" w:lastRowLastColumn="0"/>
            </w:pPr>
            <w:r>
              <w:t>Step</w:t>
            </w:r>
          </w:p>
        </w:tc>
        <w:tc>
          <w:tcPr>
            <w:tcW w:w="8453" w:type="dxa"/>
            <w:tcPrChange w:id="3536" w:author="mine" w:date="2014-05-21T13:59:00Z">
              <w:tcPr>
                <w:tcW w:w="8453" w:type="dxa"/>
              </w:tcPr>
            </w:tcPrChange>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Change w:id="3537" w:author="mine" w:date="2014-05-21T13:59:00Z">
              <w:tcPr>
                <w:tcW w:w="632" w:type="dxa"/>
                <w:vAlign w:val="center"/>
              </w:tcPr>
            </w:tcPrChange>
          </w:tcPr>
          <w:p w:rsidR="00280C52" w:rsidRDefault="007655AE" w:rsidP="00DF4FA8">
            <w:pPr>
              <w:spacing w:after="0"/>
              <w:jc w:val="center"/>
              <w:cnfStyle w:val="001000100000" w:firstRow="0" w:lastRow="0" w:firstColumn="1" w:lastColumn="0" w:oddVBand="0" w:evenVBand="0" w:oddHBand="1" w:evenHBand="0" w:firstRowFirstColumn="0" w:firstRowLastColumn="0" w:lastRowFirstColumn="0" w:lastRowLastColumn="0"/>
            </w:pPr>
            <w:r>
              <w:t>1</w:t>
            </w:r>
          </w:p>
        </w:tc>
        <w:tc>
          <w:tcPr>
            <w:tcW w:w="8453" w:type="dxa"/>
            <w:tcPrChange w:id="3538" w:author="mine" w:date="2014-05-21T13:59:00Z">
              <w:tcPr>
                <w:tcW w:w="8453" w:type="dxa"/>
              </w:tcPr>
            </w:tcPrChange>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Change w:id="3539" w:author="mine" w:date="2014-05-21T13:59:00Z">
              <w:tcPr>
                <w:tcW w:w="632" w:type="dxa"/>
                <w:vAlign w:val="center"/>
              </w:tcPr>
            </w:tcPrChange>
          </w:tcPr>
          <w:p w:rsidR="00280C52" w:rsidRDefault="007655AE" w:rsidP="00DF4FA8">
            <w:pPr>
              <w:spacing w:after="0"/>
              <w:jc w:val="center"/>
            </w:pPr>
            <w:r>
              <w:t>2</w:t>
            </w:r>
          </w:p>
        </w:tc>
        <w:tc>
          <w:tcPr>
            <w:tcW w:w="8453" w:type="dxa"/>
            <w:tcPrChange w:id="3540" w:author="mine" w:date="2014-05-21T13:59:00Z">
              <w:tcPr>
                <w:tcW w:w="8453" w:type="dxa"/>
              </w:tcPr>
            </w:tcPrChange>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3541" w:name="_Toc388863441"/>
      <w:r>
        <w:rPr>
          <w:i w:val="0"/>
          <w:sz w:val="24"/>
          <w:szCs w:val="24"/>
        </w:rPr>
        <w:t>View information detail of charity</w:t>
      </w:r>
      <w:bookmarkEnd w:id="3541"/>
    </w:p>
    <w:p w:rsidR="00BF147A" w:rsidRDefault="00952F60" w:rsidP="00952F60">
      <w:pPr>
        <w:ind w:firstLine="720"/>
      </w:pPr>
      <w:r>
        <w:rPr>
          <w:noProof/>
          <w:lang w:eastAsia="en-US"/>
        </w:rPr>
        <mc:AlternateContent>
          <mc:Choice Requires="wpg">
            <w:drawing>
              <wp:anchor distT="0" distB="0" distL="114300" distR="114300" simplePos="0" relativeHeight="25153433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53433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FE1B78" w:rsidRDefault="00FE1B78"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542" w:author="mine" w:date="2014-05-21T13:59:00Z">
          <w:tblPr>
            <w:tblStyle w:val="GridTable4-Accent210"/>
            <w:tblW w:w="0" w:type="auto"/>
            <w:tblLook w:val="04A0" w:firstRow="1" w:lastRow="0" w:firstColumn="1" w:lastColumn="0" w:noHBand="0" w:noVBand="1"/>
          </w:tblPr>
        </w:tblPrChange>
      </w:tblPr>
      <w:tblGrid>
        <w:gridCol w:w="715"/>
        <w:gridCol w:w="8730"/>
        <w:tblGridChange w:id="3543">
          <w:tblGrid>
            <w:gridCol w:w="715"/>
            <w:gridCol w:w="8730"/>
          </w:tblGrid>
        </w:tblGridChange>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44" w:author="mine" w:date="2014-05-21T13:59:00Z">
              <w:tcPr>
                <w:tcW w:w="715" w:type="dxa"/>
              </w:tcPr>
            </w:tcPrChange>
          </w:tcPr>
          <w:p w:rsidR="002B70D7" w:rsidRDefault="00B36E39" w:rsidP="00112FC6">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545" w:author="mine" w:date="2014-05-21T13:59:00Z">
              <w:tcPr>
                <w:tcW w:w="8730" w:type="dxa"/>
              </w:tcPr>
            </w:tcPrChange>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46" w:author="mine" w:date="2014-05-21T13:59:00Z">
              <w:tcPr>
                <w:tcW w:w="715" w:type="dxa"/>
              </w:tcPr>
            </w:tcPrChange>
          </w:tcPr>
          <w:p w:rsidR="002B70D7" w:rsidRDefault="005E6EB8" w:rsidP="00112FC6">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547" w:author="mine" w:date="2014-05-21T13:59:00Z">
              <w:tcPr>
                <w:tcW w:w="8730" w:type="dxa"/>
              </w:tcPr>
            </w:tcPrChange>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37408"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537408;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FE1B78" w:rsidRDefault="00FE1B78"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3548" w:name="_Toc388863442"/>
      <w:r w:rsidRPr="002B7B2C">
        <w:rPr>
          <w:i w:val="0"/>
          <w:sz w:val="24"/>
          <w:szCs w:val="24"/>
        </w:rPr>
        <w:t>Register an account</w:t>
      </w:r>
      <w:bookmarkEnd w:id="3548"/>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57120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FE1B78" w:rsidRDefault="00FE1B78"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574272"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FE1B78" w:rsidRDefault="00FE1B78"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568128"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3A3B9F" id="Rectangle 130" o:spid="_x0000_s1026" style="position:absolute;margin-left:255.95pt;margin-top:36.1pt;width:42.15pt;height:10.8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565056"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52006" id="Rectangle 129" o:spid="_x0000_s1026" style="position:absolute;margin-left:211.45pt;margin-top:36pt;width:42.15pt;height:10.85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40480"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3FCBB" id="Rectangle 117" o:spid="_x0000_s1026" style="position:absolute;margin-left:115.7pt;margin-top:61.8pt;width:274.4pt;height:190.8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55840"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FE1B78" w:rsidRDefault="00FE1B78"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55891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FE1B78" w:rsidRDefault="00FE1B78"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561984"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FE1B78" w:rsidRDefault="00FE1B78"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552768"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C86F1" id="Rectangle 124" o:spid="_x0000_s1026" style="position:absolute;margin-left:281.85pt;margin-top:277.55pt;width:57.7pt;height:16.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49696"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1C56" id="Rectangle 123" o:spid="_x0000_s1026" style="position:absolute;margin-left:233.05pt;margin-top:280.2pt;width:41.35pt;height:10.8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46624"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75B20" id="Rectangle 121" o:spid="_x0000_s1026" style="position:absolute;margin-left:185.45pt;margin-top:280.95pt;width:41.35pt;height:10.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543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FE1B78" w:rsidRDefault="00FE1B78"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549" w:author="mine" w:date="2014-05-21T13:59:00Z">
          <w:tblPr>
            <w:tblStyle w:val="GridTable4-Accent210"/>
            <w:tblW w:w="0" w:type="auto"/>
            <w:tblLook w:val="04A0" w:firstRow="1" w:lastRow="0" w:firstColumn="1" w:lastColumn="0" w:noHBand="0" w:noVBand="1"/>
          </w:tblPr>
        </w:tblPrChange>
      </w:tblPr>
      <w:tblGrid>
        <w:gridCol w:w="715"/>
        <w:gridCol w:w="8730"/>
        <w:tblGridChange w:id="3550">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51"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552"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53"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554" w:author="mine" w:date="2014-05-21T13:59:00Z">
              <w:tcPr>
                <w:tcW w:w="8730" w:type="dxa"/>
              </w:tcPr>
            </w:tcPrChange>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Change w:id="3555" w:author="mine" w:date="2014-05-21T13:59:00Z">
              <w:tcPr>
                <w:tcW w:w="715" w:type="dxa"/>
              </w:tcPr>
            </w:tcPrChange>
          </w:tcPr>
          <w:p w:rsidR="00C73E93" w:rsidRDefault="00C73E93" w:rsidP="006E212D">
            <w:pPr>
              <w:spacing w:after="0"/>
            </w:pPr>
            <w:r>
              <w:t>2</w:t>
            </w:r>
          </w:p>
        </w:tc>
        <w:tc>
          <w:tcPr>
            <w:tcW w:w="8730" w:type="dxa"/>
            <w:tcPrChange w:id="3556" w:author="mine" w:date="2014-05-21T13:59:00Z">
              <w:tcPr>
                <w:tcW w:w="8730" w:type="dxa"/>
              </w:tcPr>
            </w:tcPrChange>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57"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lastRenderedPageBreak/>
              <w:t>3</w:t>
            </w:r>
          </w:p>
        </w:tc>
        <w:tc>
          <w:tcPr>
            <w:tcW w:w="8730" w:type="dxa"/>
            <w:tcPrChange w:id="3558" w:author="mine" w:date="2014-05-21T13:59:00Z">
              <w:tcPr>
                <w:tcW w:w="8730" w:type="dxa"/>
              </w:tcPr>
            </w:tcPrChange>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Change w:id="3559" w:author="mine" w:date="2014-05-21T13:59:00Z">
              <w:tcPr>
                <w:tcW w:w="715" w:type="dxa"/>
              </w:tcPr>
            </w:tcPrChange>
          </w:tcPr>
          <w:p w:rsidR="00833AF7" w:rsidRDefault="00970CC1" w:rsidP="006E212D">
            <w:pPr>
              <w:spacing w:after="0"/>
            </w:pPr>
            <w:r>
              <w:t>4</w:t>
            </w:r>
          </w:p>
        </w:tc>
        <w:tc>
          <w:tcPr>
            <w:tcW w:w="8730" w:type="dxa"/>
            <w:tcPrChange w:id="3560" w:author="mine" w:date="2014-05-21T13:59:00Z">
              <w:tcPr>
                <w:tcW w:w="8730" w:type="dxa"/>
              </w:tcPr>
            </w:tcPrChange>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61"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562" w:author="mine" w:date="2014-05-21T13:59:00Z">
              <w:tcPr>
                <w:tcW w:w="8730" w:type="dxa"/>
              </w:tcPr>
            </w:tcPrChange>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Change w:id="3563" w:author="mine" w:date="2014-05-21T13:59:00Z">
              <w:tcPr>
                <w:tcW w:w="715" w:type="dxa"/>
              </w:tcPr>
            </w:tcPrChange>
          </w:tcPr>
          <w:p w:rsidR="008C54BD" w:rsidRDefault="008C54BD" w:rsidP="006E212D">
            <w:pPr>
              <w:spacing w:after="0"/>
            </w:pPr>
            <w:r>
              <w:t>6</w:t>
            </w:r>
          </w:p>
        </w:tc>
        <w:tc>
          <w:tcPr>
            <w:tcW w:w="8730" w:type="dxa"/>
            <w:tcPrChange w:id="3564" w:author="mine" w:date="2014-05-21T13:59:00Z">
              <w:tcPr>
                <w:tcW w:w="8730" w:type="dxa"/>
              </w:tcPr>
            </w:tcPrChange>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565" w:author="mine" w:date="2014-05-21T13:59:00Z">
              <w:tcPr>
                <w:tcW w:w="715" w:type="dxa"/>
              </w:tcPr>
            </w:tcPrChange>
          </w:tcPr>
          <w:p w:rsidR="0067446B" w:rsidRDefault="0067446B" w:rsidP="006E212D">
            <w:pPr>
              <w:spacing w:after="0"/>
              <w:cnfStyle w:val="001000100000" w:firstRow="0" w:lastRow="0" w:firstColumn="1" w:lastColumn="0" w:oddVBand="0" w:evenVBand="0" w:oddHBand="1" w:evenHBand="0" w:firstRowFirstColumn="0" w:firstRowLastColumn="0" w:lastRowFirstColumn="0" w:lastRowLastColumn="0"/>
            </w:pPr>
            <w:r>
              <w:t>7</w:t>
            </w:r>
          </w:p>
        </w:tc>
        <w:tc>
          <w:tcPr>
            <w:tcW w:w="8730" w:type="dxa"/>
            <w:tcPrChange w:id="3566" w:author="mine" w:date="2014-05-21T13:59:00Z">
              <w:tcPr>
                <w:tcW w:w="8730" w:type="dxa"/>
              </w:tcPr>
            </w:tcPrChange>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3567" w:name="_Toc388863443"/>
      <w:r>
        <w:rPr>
          <w:i/>
          <w:noProof/>
          <w:lang w:eastAsia="en-US"/>
        </w:rPr>
        <mc:AlternateContent>
          <mc:Choice Requires="wps">
            <w:drawing>
              <wp:anchor distT="0" distB="0" distL="114300" distR="114300" simplePos="0" relativeHeight="251789312"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FE1B78" w:rsidRPr="00AD0DD7" w:rsidRDefault="00FE1B78"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3567"/>
    </w:p>
    <w:p w:rsidR="00FB6D98" w:rsidRDefault="00AD0DD7" w:rsidP="00FB6D98">
      <w:pPr>
        <w:ind w:firstLine="720"/>
      </w:pPr>
      <w:r w:rsidRPr="00FB6D98">
        <w:rPr>
          <w:rFonts w:asciiTheme="majorHAnsi" w:eastAsiaTheme="majorEastAsia" w:hAnsiTheme="majorHAnsi" w:cstheme="majorBidi"/>
          <w:iCs/>
          <w:noProof/>
          <w:color w:val="6D1D6A" w:themeColor="accent1" w:themeShade="BF"/>
          <w:sz w:val="24"/>
          <w:szCs w:val="24"/>
          <w:lang w:eastAsia="en-US"/>
        </w:rPr>
        <mc:AlternateContent>
          <mc:Choice Requires="wps">
            <w:drawing>
              <wp:anchor distT="0" distB="0" distL="114300" distR="114300" simplePos="0" relativeHeight="251617280" behindDoc="0" locked="0" layoutInCell="1" allowOverlap="1" wp14:anchorId="44127576" wp14:editId="1330FC13">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B5CDF" id="Rectangle 414" o:spid="_x0000_s1026" style="position:absolute;margin-left:384.55pt;margin-top:16.4pt;width:44.9pt;height:17.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FB6D98">
        <w:rPr>
          <w:rFonts w:asciiTheme="majorHAnsi" w:eastAsiaTheme="majorEastAsia" w:hAnsiTheme="majorHAnsi" w:cstheme="majorBidi"/>
          <w:iCs/>
          <w:color w:val="6D1D6A" w:themeColor="accent1" w:themeShade="BF"/>
          <w:sz w:val="24"/>
          <w:szCs w:val="24"/>
        </w:rPr>
        <w:t>6.2.3.1</w:t>
      </w:r>
      <w:r w:rsidR="00C1302E">
        <w:rPr>
          <w:rFonts w:asciiTheme="majorHAnsi" w:eastAsiaTheme="majorEastAsia" w:hAnsiTheme="majorHAnsi" w:cstheme="majorBidi"/>
          <w:iCs/>
          <w:color w:val="6D1D6A" w:themeColor="accent1" w:themeShade="BF"/>
          <w:sz w:val="24"/>
          <w:szCs w:val="24"/>
        </w:rPr>
        <w:t>.</w:t>
      </w:r>
      <w:r w:rsidR="00FB6D98">
        <w:rPr>
          <w:rFonts w:asciiTheme="majorHAnsi" w:eastAsiaTheme="majorEastAsia" w:hAnsiTheme="majorHAnsi" w:cstheme="majorBidi"/>
          <w:iCs/>
          <w:color w:val="6D1D6A" w:themeColor="accent1" w:themeShade="BF"/>
          <w:sz w:val="24"/>
          <w:szCs w:val="24"/>
        </w:rPr>
        <w:t xml:space="preserve"> </w:t>
      </w:r>
      <w:r w:rsidR="00117423" w:rsidRPr="00FB6D98">
        <w:rPr>
          <w:rFonts w:asciiTheme="majorHAnsi" w:eastAsiaTheme="majorEastAsia" w:hAnsiTheme="majorHAnsi" w:cstheme="majorBidi"/>
          <w:iCs/>
          <w:color w:val="6D1D6A" w:themeColor="accent1" w:themeShade="BF"/>
          <w:sz w:val="24"/>
          <w:szCs w:val="24"/>
        </w:rPr>
        <w:t>Log in to the system</w:t>
      </w:r>
      <w:r w:rsidR="00FB6D98">
        <w:rPr>
          <w:i/>
          <w:noProof/>
          <w:lang w:eastAsia="en-US"/>
        </w:rPr>
        <mc:AlternateContent>
          <mc:Choice Requires="wps">
            <w:drawing>
              <wp:anchor distT="0" distB="0" distL="114300" distR="114300" simplePos="0" relativeHeight="251626496" behindDoc="0" locked="0" layoutInCell="1" allowOverlap="1" wp14:anchorId="15395027" wp14:editId="52C4A708">
                <wp:simplePos x="0" y="0"/>
                <wp:positionH relativeFrom="column">
                  <wp:posOffset>4755943</wp:posOffset>
                </wp:positionH>
                <wp:positionV relativeFrom="paragraph">
                  <wp:posOffset>839042</wp:posOffset>
                </wp:positionV>
                <wp:extent cx="254635" cy="265430"/>
                <wp:effectExtent l="0" t="228600" r="12065" b="20320"/>
                <wp:wrapNone/>
                <wp:docPr id="98" name="Rectangular Callout 98"/>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2482"/>
                            <a:gd name="adj2" fmla="val -11786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95027" id="Rectangular Callout 98" o:spid="_x0000_s1059" type="#_x0000_t61" style="position:absolute;left:0;text-align:left;margin-left:374.5pt;margin-top:66.05pt;width:20.05pt;height:20.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" adj="8104,-14660" fillcolor="#92278f [3204]" strokecolor="#481346 [1604]" strokeweight="1pt">
                <v:textbox>
                  <w:txbxContent>
                    <w:p w:rsidR="00FE1B78" w:rsidRPr="00AD0DD7" w:rsidRDefault="00FE1B78" w:rsidP="00FB6D98">
                      <w:pPr>
                        <w:jc w:val="center"/>
                        <w:rPr>
                          <w:sz w:val="24"/>
                          <w:szCs w:val="24"/>
                        </w:rPr>
                      </w:pPr>
                      <w:r>
                        <w:rPr>
                          <w:sz w:val="24"/>
                          <w:szCs w:val="24"/>
                        </w:rPr>
                        <w:t>5</w:t>
                      </w:r>
                    </w:p>
                  </w:txbxContent>
                </v:textbox>
              </v:shape>
            </w:pict>
          </mc:Fallback>
        </mc:AlternateContent>
      </w:r>
      <w:r w:rsidR="00FB6D98">
        <w:rPr>
          <w:i/>
          <w:noProof/>
          <w:sz w:val="24"/>
          <w:szCs w:val="24"/>
          <w:lang w:eastAsia="en-US"/>
        </w:rPr>
        <mc:AlternateContent>
          <mc:Choice Requires="wps">
            <w:drawing>
              <wp:anchor distT="0" distB="0" distL="114300" distR="114300" simplePos="0" relativeHeight="251620352" behindDoc="0" locked="0" layoutInCell="1" allowOverlap="1" wp14:anchorId="5D48C6F4" wp14:editId="4C0571CE">
                <wp:simplePos x="0" y="0"/>
                <wp:positionH relativeFrom="column">
                  <wp:posOffset>4628353</wp:posOffset>
                </wp:positionH>
                <wp:positionV relativeFrom="paragraph">
                  <wp:posOffset>435005</wp:posOffset>
                </wp:positionV>
                <wp:extent cx="456860" cy="223283"/>
                <wp:effectExtent l="19050" t="19050" r="19685" b="24765"/>
                <wp:wrapNone/>
                <wp:docPr id="114" name="Rectangle 114"/>
                <wp:cNvGraphicFramePr/>
                <a:graphic xmlns:a="http://schemas.openxmlformats.org/drawingml/2006/main">
                  <a:graphicData uri="http://schemas.microsoft.com/office/word/2010/wordprocessingShape">
                    <wps:wsp>
                      <wps:cNvSpPr/>
                      <wps:spPr>
                        <a:xfrm>
                          <a:off x="0" y="0"/>
                          <a:ext cx="456860" cy="223283"/>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37E" id="Rectangle 114" o:spid="_x0000_s1026" style="position:absolute;margin-left:364.45pt;margin-top:34.25pt;width:35.95pt;height:17.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" filled="f" strokecolor="#481346 [1604]" strokeweight="2.25pt">
                <v:stroke dashstyle="3 1"/>
              </v:rect>
            </w:pict>
          </mc:Fallback>
        </mc:AlternateContent>
      </w:r>
      <w:r w:rsidR="00FB6D98">
        <w:rPr>
          <w:noProof/>
          <w:lang w:eastAsia="en-US"/>
        </w:rPr>
        <mc:AlternateContent>
          <mc:Choice Requires="wps">
            <w:drawing>
              <wp:anchor distT="0" distB="0" distL="114300" distR="114300" simplePos="0" relativeHeight="251656192" behindDoc="0" locked="0" layoutInCell="1" allowOverlap="1" wp14:anchorId="07EBCCA6" wp14:editId="7C16A37D">
                <wp:simplePos x="0" y="0"/>
                <wp:positionH relativeFrom="column">
                  <wp:posOffset>3553903</wp:posOffset>
                </wp:positionH>
                <wp:positionV relativeFrom="paragraph">
                  <wp:posOffset>1805999</wp:posOffset>
                </wp:positionV>
                <wp:extent cx="254635" cy="265430"/>
                <wp:effectExtent l="0" t="0" r="0" b="0"/>
                <wp:wrapNone/>
                <wp:docPr id="419" name="Rectangular Callout 419"/>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BCCA6" id="Rectangular Callout 419" o:spid="_x0000_s1060" type="#_x0000_t61" style="position:absolute;left:0;text-align:left;margin-left:279.85pt;margin-top:142.2pt;width:20.05pt;height:20.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" adj="-2719,26872" fillcolor="#92278f [3204]" strokecolor="#481346 [1604]" strokeweight="1pt">
                <v:textbox>
                  <w:txbxContent>
                    <w:p w:rsidR="00FE1B78" w:rsidRPr="00AD0DD7" w:rsidRDefault="00FE1B78" w:rsidP="00FB6D98">
                      <w:pPr>
                        <w:jc w:val="center"/>
                        <w:rPr>
                          <w:sz w:val="24"/>
                          <w:szCs w:val="24"/>
                        </w:rPr>
                      </w:pPr>
                      <w:r>
                        <w:rPr>
                          <w:sz w:val="24"/>
                          <w:szCs w:val="24"/>
                        </w:rPr>
                        <w:t>4</w:t>
                      </w:r>
                    </w:p>
                  </w:txbxContent>
                </v:textbox>
              </v:shape>
            </w:pict>
          </mc:Fallback>
        </mc:AlternateContent>
      </w:r>
      <w:r w:rsidR="00FB6D98">
        <w:rPr>
          <w:noProof/>
          <w:lang w:eastAsia="en-US"/>
        </w:rPr>
        <mc:AlternateContent>
          <mc:Choice Requires="wps">
            <w:drawing>
              <wp:anchor distT="0" distB="0" distL="114300" distR="114300" simplePos="0" relativeHeight="251654144" behindDoc="0" locked="0" layoutInCell="1" allowOverlap="1" wp14:anchorId="0B8AF28B" wp14:editId="6C8762FC">
                <wp:simplePos x="0" y="0"/>
                <wp:positionH relativeFrom="column">
                  <wp:posOffset>3703305</wp:posOffset>
                </wp:positionH>
                <wp:positionV relativeFrom="paragraph">
                  <wp:posOffset>1446028</wp:posOffset>
                </wp:positionV>
                <wp:extent cx="254635" cy="265430"/>
                <wp:effectExtent l="0" t="0" r="0" b="0"/>
                <wp:wrapNone/>
                <wp:docPr id="418" name="Rectangular Callout 418"/>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8AF28B" id="Rectangular Callout 418" o:spid="_x0000_s1061" type="#_x0000_t61" style="position:absolute;left:0;text-align:left;margin-left:291.6pt;margin-top:113.85pt;width:20.05pt;height:20.9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" adj="-2719,26872" fillcolor="#92278f [3204]" strokecolor="#481346 [1604]" strokeweight="1pt">
                <v:textbox>
                  <w:txbxContent>
                    <w:p w:rsidR="00FE1B78" w:rsidRPr="00AD0DD7" w:rsidRDefault="00FE1B78" w:rsidP="00FB6D98">
                      <w:pPr>
                        <w:jc w:val="center"/>
                        <w:rPr>
                          <w:sz w:val="24"/>
                          <w:szCs w:val="24"/>
                        </w:rPr>
                      </w:pPr>
                      <w:r>
                        <w:rPr>
                          <w:sz w:val="24"/>
                          <w:szCs w:val="24"/>
                        </w:rPr>
                        <w:t>3</w:t>
                      </w:r>
                    </w:p>
                  </w:txbxContent>
                </v:textbox>
              </v:shape>
            </w:pict>
          </mc:Fallback>
        </mc:AlternateContent>
      </w:r>
      <w:r w:rsidR="00FB6D98">
        <w:rPr>
          <w:noProof/>
          <w:lang w:eastAsia="en-US"/>
        </w:rPr>
        <mc:AlternateContent>
          <mc:Choice Requires="wps">
            <w:drawing>
              <wp:anchor distT="0" distB="0" distL="114300" distR="114300" simplePos="0" relativeHeight="251644928" behindDoc="0" locked="0" layoutInCell="1" allowOverlap="1" wp14:anchorId="20ED48FF" wp14:editId="4A162465">
                <wp:simplePos x="0" y="0"/>
                <wp:positionH relativeFrom="column">
                  <wp:posOffset>3650143</wp:posOffset>
                </wp:positionH>
                <wp:positionV relativeFrom="paragraph">
                  <wp:posOffset>1020725</wp:posOffset>
                </wp:positionV>
                <wp:extent cx="254635" cy="265430"/>
                <wp:effectExtent l="0" t="0" r="0" b="0"/>
                <wp:wrapNone/>
                <wp:docPr id="417" name="Rectangular Callout 417"/>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ED48FF" id="Rectangular Callout 417" o:spid="_x0000_s1062" type="#_x0000_t61" style="position:absolute;left:0;text-align:left;margin-left:287.4pt;margin-top:80.35pt;width:20.05pt;height:20.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" adj="-2719,26872" fillcolor="#92278f [3204]" strokecolor="#481346 [1604]" strokeweight="1pt">
                <v:textbox>
                  <w:txbxContent>
                    <w:p w:rsidR="00FE1B78" w:rsidRPr="00AD0DD7" w:rsidRDefault="00FE1B78" w:rsidP="00FB6D98">
                      <w:pPr>
                        <w:jc w:val="center"/>
                        <w:rPr>
                          <w:sz w:val="24"/>
                          <w:szCs w:val="24"/>
                        </w:rPr>
                      </w:pPr>
                      <w:r>
                        <w:rPr>
                          <w:sz w:val="24"/>
                          <w:szCs w:val="24"/>
                        </w:rPr>
                        <w:t>2</w:t>
                      </w:r>
                    </w:p>
                  </w:txbxContent>
                </v:textbox>
              </v:shape>
            </w:pict>
          </mc:Fallback>
        </mc:AlternateContent>
      </w:r>
      <w:r w:rsidR="00FB6D98">
        <w:rPr>
          <w:noProof/>
          <w:lang w:eastAsia="en-US"/>
        </w:rPr>
        <w:drawing>
          <wp:inline distT="0" distB="0" distL="0" distR="0" wp14:anchorId="4E7F14A7" wp14:editId="7C481BF6">
            <wp:extent cx="5812702" cy="24237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240" r="3518" b="30839"/>
                    <a:stretch/>
                  </pic:blipFill>
                  <pic:spPr bwMode="auto">
                    <a:xfrm>
                      <a:off x="0" y="0"/>
                      <a:ext cx="5812702" cy="24237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FB6D98" w:rsidTr="00FE1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Step</w:t>
            </w:r>
          </w:p>
        </w:tc>
        <w:tc>
          <w:tcPr>
            <w:tcW w:w="8730" w:type="dxa"/>
          </w:tcPr>
          <w:p w:rsidR="00FB6D98" w:rsidRDefault="00FB6D98" w:rsidP="00FE1B78">
            <w:pPr>
              <w:spacing w:after="0"/>
              <w:cnfStyle w:val="100000000000" w:firstRow="1" w:lastRow="0" w:firstColumn="0" w:lastColumn="0" w:oddVBand="0" w:evenVBand="0" w:oddHBand="0" w:evenHBand="0" w:firstRowFirstColumn="0" w:firstRowLastColumn="0" w:lastRowFirstColumn="0" w:lastRowLastColumn="0"/>
            </w:pPr>
            <w:r>
              <w:t>Instruction</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1</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2</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user</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3</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4</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5</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“Trang chủ” link, you will be redirected to the Homepage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6</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Click “Đăng ký” link on the top menu, you will be redirected to the Register page</w:t>
            </w:r>
          </w:p>
        </w:tc>
      </w:tr>
    </w:tbl>
    <w:p w:rsidR="00FB6D98" w:rsidRPr="00250339" w:rsidRDefault="00FB6D98" w:rsidP="00FB6D98">
      <w:pPr>
        <w:jc w:val="center"/>
      </w:pPr>
    </w:p>
    <w:p w:rsidR="00FB6D98" w:rsidRDefault="00FB6D98" w:rsidP="00FB6D98">
      <w:pPr>
        <w:pStyle w:val="Heading4"/>
        <w:numPr>
          <w:ilvl w:val="0"/>
          <w:numId w:val="78"/>
        </w:numPr>
        <w:ind w:left="2520"/>
        <w:rPr>
          <w:i w:val="0"/>
          <w:sz w:val="24"/>
          <w:szCs w:val="24"/>
        </w:rPr>
      </w:pPr>
      <w:bookmarkStart w:id="3568" w:name="_Toc388863444"/>
      <w:r w:rsidRPr="00117423">
        <w:rPr>
          <w:i w:val="0"/>
          <w:sz w:val="24"/>
          <w:szCs w:val="24"/>
        </w:rPr>
        <w:t>Log out to the system</w:t>
      </w:r>
      <w:bookmarkEnd w:id="3568"/>
    </w:p>
    <w:p w:rsidR="00FB6D98" w:rsidRDefault="00FB6D98" w:rsidP="00FB6D98"/>
    <w:p w:rsidR="00FB6D98" w:rsidRDefault="00FB6D98" w:rsidP="00FB6D98">
      <w:r>
        <w:rPr>
          <w:noProof/>
          <w:lang w:eastAsia="en-US"/>
        </w:rPr>
        <w:drawing>
          <wp:inline distT="0" distB="0" distL="0" distR="0" wp14:anchorId="7565AFA3" wp14:editId="59100968">
            <wp:extent cx="5911156" cy="457193"/>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190" r="3592" b="83008"/>
                    <a:stretch/>
                  </pic:blipFill>
                  <pic:spPr bwMode="auto">
                    <a:xfrm>
                      <a:off x="0" y="0"/>
                      <a:ext cx="6029155" cy="4663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FB6D98" w:rsidTr="00FE1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Step</w:t>
            </w:r>
          </w:p>
        </w:tc>
        <w:tc>
          <w:tcPr>
            <w:tcW w:w="8730" w:type="dxa"/>
          </w:tcPr>
          <w:p w:rsidR="00FB6D98" w:rsidRDefault="00FB6D98" w:rsidP="00FE1B78">
            <w:pPr>
              <w:spacing w:after="0"/>
              <w:cnfStyle w:val="100000000000" w:firstRow="1" w:lastRow="0" w:firstColumn="0" w:lastColumn="0" w:oddVBand="0" w:evenVBand="0" w:oddHBand="0" w:evenHBand="0" w:firstRowFirstColumn="0" w:firstRowLastColumn="0" w:lastRowFirstColumn="0" w:lastRowLastColumn="0"/>
            </w:pPr>
            <w:r>
              <w:t>Instruction</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1</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 xml:space="preserve">Click “Thoát” link on the top menu, you will sign out the TMST system and be redirected to the Homepage  </w:t>
            </w:r>
          </w:p>
        </w:tc>
      </w:tr>
    </w:tbl>
    <w:p w:rsidR="00FB6D98" w:rsidRPr="00250339" w:rsidRDefault="00FB6D98" w:rsidP="00FB6D98">
      <w:pPr>
        <w:tabs>
          <w:tab w:val="left" w:pos="1603"/>
        </w:tabs>
      </w:pPr>
    </w:p>
    <w:p w:rsidR="00FB6D98" w:rsidRDefault="00FB6D98" w:rsidP="00FB6D98">
      <w:pPr>
        <w:pStyle w:val="Heading3"/>
        <w:numPr>
          <w:ilvl w:val="0"/>
          <w:numId w:val="75"/>
        </w:numPr>
        <w:ind w:left="1800"/>
        <w:rPr>
          <w:b/>
        </w:rPr>
      </w:pPr>
      <w:bookmarkStart w:id="3569" w:name="_Toc388863445"/>
      <w:r w:rsidRPr="00756831">
        <w:rPr>
          <w:b/>
        </w:rPr>
        <w:lastRenderedPageBreak/>
        <w:t>Guide for candidates</w:t>
      </w:r>
      <w:bookmarkEnd w:id="3569"/>
      <w:r w:rsidRPr="00756831">
        <w:rPr>
          <w:b/>
        </w:rPr>
        <w:t xml:space="preserve"> </w:t>
      </w:r>
    </w:p>
    <w:p w:rsidR="00FB6D98" w:rsidRDefault="00FB6D98" w:rsidP="00FB6D98">
      <w:pPr>
        <w:pStyle w:val="Heading4"/>
        <w:numPr>
          <w:ilvl w:val="0"/>
          <w:numId w:val="123"/>
        </w:numPr>
        <w:rPr>
          <w:i w:val="0"/>
          <w:sz w:val="24"/>
          <w:szCs w:val="24"/>
        </w:rPr>
      </w:pPr>
      <w:bookmarkStart w:id="3570" w:name="_Toc388863446"/>
      <w:r w:rsidRPr="008831A1">
        <w:rPr>
          <w:i w:val="0"/>
          <w:sz w:val="24"/>
          <w:szCs w:val="24"/>
        </w:rPr>
        <w:t>Register examination paper</w:t>
      </w:r>
      <w:bookmarkEnd w:id="3570"/>
    </w:p>
    <w:p w:rsidR="00FB6D98" w:rsidRPr="00615AD4" w:rsidRDefault="00FB6D98" w:rsidP="00FB6D98">
      <w:r>
        <w:t>After candidate signed in successfully, candidate will be redirected to the “Thông tin phiếu báo thi” page and can register information of examination paper.</w:t>
      </w:r>
    </w:p>
    <w:p w:rsidR="00FB6D98" w:rsidRDefault="00FB6D98" w:rsidP="00FB6D98">
      <w:r>
        <w:rPr>
          <w:noProof/>
          <w:lang w:eastAsia="en-US"/>
        </w:rPr>
        <mc:AlternateContent>
          <mc:Choice Requires="wps">
            <w:drawing>
              <wp:anchor distT="0" distB="0" distL="114300" distR="114300" simplePos="0" relativeHeight="251663360" behindDoc="0" locked="0" layoutInCell="1" allowOverlap="1" wp14:anchorId="5745CB19" wp14:editId="2B8D62A3">
                <wp:simplePos x="0" y="0"/>
                <wp:positionH relativeFrom="column">
                  <wp:posOffset>3575714</wp:posOffset>
                </wp:positionH>
                <wp:positionV relativeFrom="paragraph">
                  <wp:posOffset>263525</wp:posOffset>
                </wp:positionV>
                <wp:extent cx="254635" cy="265430"/>
                <wp:effectExtent l="0" t="0" r="0" b="0"/>
                <wp:wrapNone/>
                <wp:docPr id="538" name="Rectangular Callout 538"/>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5CB19" id="Rectangular Callout 538" o:spid="_x0000_s1063" type="#_x0000_t61" style="position:absolute;margin-left:281.55pt;margin-top:20.75pt;width:20.05pt;height:20.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" adj="-2719,26872" fillcolor="#92278f [3204]" strokecolor="#481346 [1604]" strokeweight="1pt">
                <v:textbox>
                  <w:txbxContent>
                    <w:p w:rsidR="00FE1B78" w:rsidRPr="00AD0DD7" w:rsidRDefault="00FE1B78" w:rsidP="00FB6D98">
                      <w:pPr>
                        <w:jc w:val="center"/>
                        <w:rPr>
                          <w:sz w:val="24"/>
                          <w:szCs w:val="24"/>
                        </w:rPr>
                      </w:pPr>
                      <w:r>
                        <w:rPr>
                          <w:sz w:val="24"/>
                          <w:szCs w:val="24"/>
                        </w:rPr>
                        <w:t>1</w:t>
                      </w:r>
                    </w:p>
                  </w:txbxContent>
                </v:textbox>
              </v:shape>
            </w:pict>
          </mc:Fallback>
        </mc:AlternateContent>
      </w:r>
      <w:r>
        <w:rPr>
          <w:noProof/>
          <w:lang w:eastAsia="en-US"/>
        </w:rPr>
        <w:drawing>
          <wp:inline distT="0" distB="0" distL="0" distR="0" wp14:anchorId="6A0DD7E9" wp14:editId="3020F789">
            <wp:extent cx="6017895" cy="1329046"/>
            <wp:effectExtent l="0" t="0" r="1905"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9413" r="3473" b="42666"/>
                    <a:stretch/>
                  </pic:blipFill>
                  <pic:spPr bwMode="auto">
                    <a:xfrm>
                      <a:off x="0" y="0"/>
                      <a:ext cx="6018508" cy="1329181"/>
                    </a:xfrm>
                    <a:prstGeom prst="rect">
                      <a:avLst/>
                    </a:prstGeom>
                    <a:ln>
                      <a:noFill/>
                    </a:ln>
                    <a:extLst>
                      <a:ext uri="{53640926-AAD7-44D8-BBD7-CCE9431645EC}">
                        <a14:shadowObscured xmlns:a14="http://schemas.microsoft.com/office/drawing/2010/main"/>
                      </a:ext>
                    </a:extLst>
                  </pic:spPr>
                </pic:pic>
              </a:graphicData>
            </a:graphic>
          </wp:inline>
        </w:drawing>
      </w:r>
    </w:p>
    <w:p w:rsidR="00FB6D98" w:rsidRDefault="00FB6D98" w:rsidP="00FB6D98">
      <w:r>
        <w:rPr>
          <w:noProof/>
          <w:lang w:eastAsia="en-US"/>
        </w:rPr>
        <mc:AlternateContent>
          <mc:Choice Requires="wps">
            <w:drawing>
              <wp:anchor distT="0" distB="0" distL="114300" distR="114300" simplePos="0" relativeHeight="251684864" behindDoc="0" locked="0" layoutInCell="1" allowOverlap="1" wp14:anchorId="7BC52034" wp14:editId="54715823">
                <wp:simplePos x="0" y="0"/>
                <wp:positionH relativeFrom="column">
                  <wp:posOffset>5065557</wp:posOffset>
                </wp:positionH>
                <wp:positionV relativeFrom="paragraph">
                  <wp:posOffset>1266825</wp:posOffset>
                </wp:positionV>
                <wp:extent cx="254635" cy="265430"/>
                <wp:effectExtent l="209550" t="0" r="12065" b="20320"/>
                <wp:wrapNone/>
                <wp:docPr id="544" name="Rectangular Callout 544"/>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16872"/>
                            <a:gd name="adj2" fmla="val 23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52034" id="Rectangular Callout 544" o:spid="_x0000_s1064" type="#_x0000_t61" style="position:absolute;margin-left:398.85pt;margin-top:99.75pt;width:20.05pt;height:20.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" adj="-14444,11298" fillcolor="#92278f [3204]" strokecolor="#481346 [1604]" strokeweight="1pt">
                <v:textbox>
                  <w:txbxContent>
                    <w:p w:rsidR="00FE1B78" w:rsidRPr="00AD0DD7" w:rsidRDefault="00FE1B78" w:rsidP="00FB6D98">
                      <w:pPr>
                        <w:jc w:val="center"/>
                        <w:rPr>
                          <w:sz w:val="24"/>
                          <w:szCs w:val="24"/>
                        </w:rPr>
                      </w:pPr>
                      <w:r>
                        <w:rPr>
                          <w:sz w:val="24"/>
                          <w:szCs w:val="24"/>
                        </w:rPr>
                        <w:t>4</w:t>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1B4F0A43" wp14:editId="4249741F">
                <wp:simplePos x="0" y="0"/>
                <wp:positionH relativeFrom="column">
                  <wp:posOffset>5065395</wp:posOffset>
                </wp:positionH>
                <wp:positionV relativeFrom="paragraph">
                  <wp:posOffset>977103</wp:posOffset>
                </wp:positionV>
                <wp:extent cx="254635" cy="265430"/>
                <wp:effectExtent l="209550" t="0" r="12065" b="20320"/>
                <wp:wrapNone/>
                <wp:docPr id="543" name="Rectangular Callout 543"/>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16872"/>
                            <a:gd name="adj2" fmla="val 23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F0A43" id="Rectangular Callout 543" o:spid="_x0000_s1065" type="#_x0000_t61" style="position:absolute;margin-left:398.85pt;margin-top:76.95pt;width:20.05pt;height:2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" adj="-14444,11298" fillcolor="#92278f [3204]" strokecolor="#481346 [1604]" strokeweight="1pt">
                <v:textbox>
                  <w:txbxContent>
                    <w:p w:rsidR="00FE1B78" w:rsidRPr="00AD0DD7" w:rsidRDefault="00FE1B78" w:rsidP="00FB6D98">
                      <w:pPr>
                        <w:jc w:val="center"/>
                        <w:rPr>
                          <w:sz w:val="24"/>
                          <w:szCs w:val="24"/>
                        </w:rPr>
                      </w:pPr>
                      <w:r>
                        <w:rPr>
                          <w:sz w:val="24"/>
                          <w:szCs w:val="24"/>
                        </w:rPr>
                        <w:t>3</w:t>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16F8A38E" wp14:editId="5BA72D57">
                <wp:simplePos x="0" y="0"/>
                <wp:positionH relativeFrom="column">
                  <wp:posOffset>5044278</wp:posOffset>
                </wp:positionH>
                <wp:positionV relativeFrom="paragraph">
                  <wp:posOffset>681355</wp:posOffset>
                </wp:positionV>
                <wp:extent cx="254635" cy="265430"/>
                <wp:effectExtent l="190500" t="0" r="12065" b="20320"/>
                <wp:wrapNone/>
                <wp:docPr id="542" name="Rectangular Callout 542"/>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08521"/>
                            <a:gd name="adj2" fmla="val 223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F8A38E" id="Rectangular Callout 542" o:spid="_x0000_s1066" type="#_x0000_t61" style="position:absolute;margin-left:397.2pt;margin-top:53.65pt;width:20.05pt;height:20.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" adj="-12641,15624" fillcolor="#92278f [3204]" strokecolor="#481346 [1604]" strokeweight="1pt">
                <v:textbox>
                  <w:txbxContent>
                    <w:p w:rsidR="00FE1B78" w:rsidRPr="00AD0DD7" w:rsidRDefault="00FE1B78" w:rsidP="00FB6D98">
                      <w:pPr>
                        <w:jc w:val="center"/>
                        <w:rPr>
                          <w:sz w:val="24"/>
                          <w:szCs w:val="24"/>
                        </w:rPr>
                      </w:pPr>
                      <w:r>
                        <w:rPr>
                          <w:sz w:val="24"/>
                          <w:szCs w:val="24"/>
                        </w:rPr>
                        <w:t>2</w:t>
                      </w:r>
                    </w:p>
                  </w:txbxContent>
                </v:textbox>
              </v:shape>
            </w:pict>
          </mc:Fallback>
        </mc:AlternateContent>
      </w:r>
      <w:r>
        <w:rPr>
          <w:noProof/>
          <w:lang w:eastAsia="en-US"/>
        </w:rPr>
        <mc:AlternateContent>
          <mc:Choice Requires="wps">
            <w:drawing>
              <wp:anchor distT="0" distB="0" distL="114300" distR="114300" simplePos="0" relativeHeight="251672576" behindDoc="0" locked="0" layoutInCell="1" allowOverlap="1" wp14:anchorId="378349A2" wp14:editId="42AC9C53">
                <wp:simplePos x="0" y="0"/>
                <wp:positionH relativeFrom="column">
                  <wp:posOffset>5202511</wp:posOffset>
                </wp:positionH>
                <wp:positionV relativeFrom="paragraph">
                  <wp:posOffset>1670774</wp:posOffset>
                </wp:positionV>
                <wp:extent cx="254635" cy="265430"/>
                <wp:effectExtent l="209550" t="0" r="12065" b="20320"/>
                <wp:wrapNone/>
                <wp:docPr id="541" name="Rectangular Callout 541"/>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16872"/>
                            <a:gd name="adj2" fmla="val 23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349A2" id="Rectangular Callout 541" o:spid="_x0000_s1067" type="#_x0000_t61" style="position:absolute;margin-left:409.65pt;margin-top:131.55pt;width:20.05pt;height:20.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" adj="-14444,11298" fillcolor="#92278f [3204]" strokecolor="#481346 [1604]" strokeweight="1pt">
                <v:textbox>
                  <w:txbxContent>
                    <w:p w:rsidR="00FE1B78" w:rsidRPr="00AD0DD7" w:rsidRDefault="00FE1B78" w:rsidP="00FB6D98">
                      <w:pPr>
                        <w:jc w:val="center"/>
                        <w:rPr>
                          <w:sz w:val="24"/>
                          <w:szCs w:val="24"/>
                        </w:rPr>
                      </w:pPr>
                      <w:r>
                        <w:rPr>
                          <w:sz w:val="24"/>
                          <w:szCs w:val="24"/>
                        </w:rPr>
                        <w:t>6</w:t>
                      </w:r>
                    </w:p>
                  </w:txbxContent>
                </v:textbox>
              </v:shape>
            </w:pict>
          </mc:Fallback>
        </mc:AlternateContent>
      </w:r>
      <w:r>
        <w:rPr>
          <w:noProof/>
          <w:lang w:eastAsia="en-US"/>
        </w:rPr>
        <mc:AlternateContent>
          <mc:Choice Requires="wps">
            <w:drawing>
              <wp:anchor distT="0" distB="0" distL="114300" distR="114300" simplePos="0" relativeHeight="251666432" behindDoc="0" locked="0" layoutInCell="1" allowOverlap="1" wp14:anchorId="72F5F923" wp14:editId="61639D83">
                <wp:simplePos x="0" y="0"/>
                <wp:positionH relativeFrom="column">
                  <wp:posOffset>3830911</wp:posOffset>
                </wp:positionH>
                <wp:positionV relativeFrom="paragraph">
                  <wp:posOffset>1585713</wp:posOffset>
                </wp:positionV>
                <wp:extent cx="254635" cy="265430"/>
                <wp:effectExtent l="0" t="0" r="240665" b="20320"/>
                <wp:wrapNone/>
                <wp:docPr id="539" name="Rectangular Callout 539"/>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33665"/>
                            <a:gd name="adj2" fmla="val 343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5F923" id="Rectangular Callout 539" o:spid="_x0000_s1068" type="#_x0000_t61" style="position:absolute;margin-left:301.65pt;margin-top:124.85pt;width:20.05pt;height:20.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" adj="39672,18220" fillcolor="#92278f [3204]" strokecolor="#481346 [1604]" strokeweight="1pt">
                <v:textbox>
                  <w:txbxContent>
                    <w:p w:rsidR="00FE1B78" w:rsidRPr="00AD0DD7" w:rsidRDefault="00FE1B78" w:rsidP="00FB6D98">
                      <w:pPr>
                        <w:jc w:val="center"/>
                        <w:rPr>
                          <w:sz w:val="24"/>
                          <w:szCs w:val="24"/>
                        </w:rPr>
                      </w:pPr>
                      <w:r>
                        <w:rPr>
                          <w:sz w:val="24"/>
                          <w:szCs w:val="24"/>
                        </w:rPr>
                        <w:t>5</w:t>
                      </w:r>
                    </w:p>
                  </w:txbxContent>
                </v:textbox>
              </v:shape>
            </w:pict>
          </mc:Fallback>
        </mc:AlternateContent>
      </w:r>
      <w:r>
        <w:rPr>
          <w:noProof/>
          <w:lang w:eastAsia="en-US"/>
        </w:rPr>
        <w:drawing>
          <wp:inline distT="0" distB="0" distL="0" distR="0" wp14:anchorId="459E96B6" wp14:editId="7008A213">
            <wp:extent cx="6018028" cy="1934845"/>
            <wp:effectExtent l="0" t="0" r="1905" b="82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9111" r="3464" b="25681"/>
                    <a:stretch/>
                  </pic:blipFill>
                  <pic:spPr bwMode="auto">
                    <a:xfrm>
                      <a:off x="0" y="0"/>
                      <a:ext cx="6019058" cy="19351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FB6D98" w:rsidTr="00FE1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Step</w:t>
            </w:r>
          </w:p>
        </w:tc>
        <w:tc>
          <w:tcPr>
            <w:tcW w:w="8730" w:type="dxa"/>
          </w:tcPr>
          <w:p w:rsidR="00FB6D98" w:rsidRDefault="00FB6D98" w:rsidP="00FE1B78">
            <w:pPr>
              <w:spacing w:after="0"/>
              <w:cnfStyle w:val="100000000000" w:firstRow="1" w:lastRow="0" w:firstColumn="0" w:lastColumn="0" w:oddVBand="0" w:evenVBand="0" w:oddHBand="0" w:evenHBand="0" w:firstRowFirstColumn="0" w:firstRowLastColumn="0" w:lastRowFirstColumn="0" w:lastRowLastColumn="0"/>
            </w:pPr>
            <w:r>
              <w:t>Instruction</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1</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button “Tạo mới”, candidate will be redirected to the “Tạo mới phiếu báo thi” page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2,3,4</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Then candidate choose information about examination (step 2), university/college (step 3) and examination venue (step 4)</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5</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button “Tạo mới” to create new examination paper</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6</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Click button “Hủy” to cancel and candidate will be redirected to the “Thông tin phiếu báo thi” page</w:t>
            </w:r>
          </w:p>
        </w:tc>
      </w:tr>
    </w:tbl>
    <w:p w:rsidR="00FB6D98" w:rsidRPr="00A7032A" w:rsidRDefault="00FB6D98" w:rsidP="00FB6D98"/>
    <w:p w:rsidR="00FB6D98" w:rsidRDefault="00FB6D98" w:rsidP="00FB6D98">
      <w:pPr>
        <w:pStyle w:val="Heading4"/>
        <w:numPr>
          <w:ilvl w:val="0"/>
          <w:numId w:val="123"/>
        </w:numPr>
        <w:rPr>
          <w:i w:val="0"/>
          <w:sz w:val="24"/>
          <w:szCs w:val="24"/>
        </w:rPr>
      </w:pPr>
      <w:bookmarkStart w:id="3571" w:name="_Toc388863447"/>
      <w:r w:rsidRPr="008831A1">
        <w:rPr>
          <w:i w:val="0"/>
          <w:sz w:val="24"/>
          <w:szCs w:val="24"/>
        </w:rPr>
        <w:t>Search</w:t>
      </w:r>
      <w:r>
        <w:rPr>
          <w:i w:val="0"/>
          <w:sz w:val="24"/>
          <w:szCs w:val="24"/>
        </w:rPr>
        <w:t xml:space="preserve"> and register into</w:t>
      </w:r>
      <w:r w:rsidRPr="008831A1">
        <w:rPr>
          <w:i w:val="0"/>
          <w:sz w:val="24"/>
          <w:szCs w:val="24"/>
        </w:rPr>
        <w:t xml:space="preserve"> lodges</w:t>
      </w:r>
      <w:bookmarkEnd w:id="3571"/>
      <w:r w:rsidRPr="008831A1">
        <w:rPr>
          <w:i w:val="0"/>
          <w:sz w:val="24"/>
          <w:szCs w:val="24"/>
        </w:rPr>
        <w:t xml:space="preserve"> </w:t>
      </w:r>
    </w:p>
    <w:p w:rsidR="00FB6D98" w:rsidRDefault="00FB6D98" w:rsidP="00FB6D98">
      <w:pPr>
        <w:jc w:val="center"/>
      </w:pPr>
      <w:r>
        <w:rPr>
          <w:noProof/>
          <w:lang w:eastAsia="en-US"/>
        </w:rPr>
        <mc:AlternateContent>
          <mc:Choice Requires="wps">
            <w:drawing>
              <wp:anchor distT="0" distB="0" distL="114300" distR="114300" simplePos="0" relativeHeight="251629568" behindDoc="0" locked="0" layoutInCell="1" allowOverlap="1" wp14:anchorId="66ACFE73" wp14:editId="15AA7CBD">
                <wp:simplePos x="0" y="0"/>
                <wp:positionH relativeFrom="column">
                  <wp:posOffset>5776669</wp:posOffset>
                </wp:positionH>
                <wp:positionV relativeFrom="paragraph">
                  <wp:posOffset>688222</wp:posOffset>
                </wp:positionV>
                <wp:extent cx="254635" cy="265430"/>
                <wp:effectExtent l="76200" t="0" r="12065" b="210820"/>
                <wp:wrapNone/>
                <wp:docPr id="548" name="Rectangular Callout 548"/>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66765"/>
                            <a:gd name="adj2" fmla="val 10245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FE73" id="Rectangular Callout 548" o:spid="_x0000_s1069" type="#_x0000_t61" style="position:absolute;left:0;text-align:left;margin-left:454.85pt;margin-top:54.2pt;width:20.05pt;height:20.9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" adj="-3621,32929" fillcolor="#92278f [3204]" strokecolor="#481346 [1604]" strokeweight="1pt">
                <v:textbox>
                  <w:txbxContent>
                    <w:p w:rsidR="00FE1B78" w:rsidRPr="00AD0DD7" w:rsidRDefault="00FE1B78" w:rsidP="00FB6D98">
                      <w:pPr>
                        <w:jc w:val="center"/>
                        <w:rPr>
                          <w:sz w:val="24"/>
                          <w:szCs w:val="24"/>
                        </w:rPr>
                      </w:pPr>
                      <w:r>
                        <w:rPr>
                          <w:sz w:val="24"/>
                          <w:szCs w:val="24"/>
                        </w:rPr>
                        <w:t>2</w:t>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488014E8" wp14:editId="74AEF599">
                <wp:simplePos x="0" y="0"/>
                <wp:positionH relativeFrom="column">
                  <wp:posOffset>4947329</wp:posOffset>
                </wp:positionH>
                <wp:positionV relativeFrom="paragraph">
                  <wp:posOffset>688222</wp:posOffset>
                </wp:positionV>
                <wp:extent cx="254635" cy="265430"/>
                <wp:effectExtent l="0" t="0" r="164465" b="210820"/>
                <wp:wrapNone/>
                <wp:docPr id="545" name="Rectangular Callout 545"/>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96084"/>
                            <a:gd name="adj2" fmla="val 10245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014E8" id="Rectangular Callout 545" o:spid="_x0000_s1070" type="#_x0000_t61" style="position:absolute;left:0;text-align:left;margin-left:389.55pt;margin-top:54.2pt;width:20.0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" adj="31554,32929" fillcolor="#92278f [3204]" strokecolor="#481346 [1604]" strokeweight="1pt">
                <v:textbox>
                  <w:txbxContent>
                    <w:p w:rsidR="00FE1B78" w:rsidRPr="00AD0DD7" w:rsidRDefault="00FE1B78" w:rsidP="00FB6D98">
                      <w:pPr>
                        <w:jc w:val="center"/>
                        <w:rPr>
                          <w:sz w:val="24"/>
                          <w:szCs w:val="24"/>
                        </w:rPr>
                      </w:pPr>
                      <w:r>
                        <w:rPr>
                          <w:sz w:val="24"/>
                          <w:szCs w:val="24"/>
                        </w:rPr>
                        <w:t>1</w:t>
                      </w:r>
                    </w:p>
                  </w:txbxContent>
                </v:textbox>
              </v:shape>
            </w:pict>
          </mc:Fallback>
        </mc:AlternateContent>
      </w:r>
      <w:r>
        <w:rPr>
          <w:noProof/>
          <w:lang w:eastAsia="en-US"/>
        </w:rPr>
        <w:drawing>
          <wp:inline distT="0" distB="0" distL="0" distR="0" wp14:anchorId="7710EF4E" wp14:editId="5FB985EF">
            <wp:extent cx="5949807" cy="1307804"/>
            <wp:effectExtent l="0" t="0" r="0" b="69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188" t="16997" r="9602" b="50859"/>
                    <a:stretch/>
                  </pic:blipFill>
                  <pic:spPr bwMode="auto">
                    <a:xfrm>
                      <a:off x="0" y="0"/>
                      <a:ext cx="5970672" cy="1312390"/>
                    </a:xfrm>
                    <a:prstGeom prst="rect">
                      <a:avLst/>
                    </a:prstGeom>
                    <a:ln>
                      <a:noFill/>
                    </a:ln>
                    <a:extLst>
                      <a:ext uri="{53640926-AAD7-44D8-BBD7-CCE9431645EC}">
                        <a14:shadowObscured xmlns:a14="http://schemas.microsoft.com/office/drawing/2010/main"/>
                      </a:ext>
                    </a:extLst>
                  </pic:spPr>
                </pic:pic>
              </a:graphicData>
            </a:graphic>
          </wp:inline>
        </w:drawing>
      </w:r>
    </w:p>
    <w:p w:rsidR="00FB6D98" w:rsidRPr="0072182A" w:rsidRDefault="00FB6D98" w:rsidP="00FB6D98">
      <w:r>
        <w:rPr>
          <w:noProof/>
          <w:lang w:eastAsia="en-US"/>
        </w:rPr>
        <w:lastRenderedPageBreak/>
        <mc:AlternateContent>
          <mc:Choice Requires="wps">
            <w:drawing>
              <wp:anchor distT="0" distB="0" distL="114300" distR="114300" simplePos="0" relativeHeight="251635712" behindDoc="0" locked="0" layoutInCell="1" allowOverlap="1" wp14:anchorId="6B5412BD" wp14:editId="135FD29A">
                <wp:simplePos x="0" y="0"/>
                <wp:positionH relativeFrom="column">
                  <wp:posOffset>5649078</wp:posOffset>
                </wp:positionH>
                <wp:positionV relativeFrom="paragraph">
                  <wp:posOffset>393405</wp:posOffset>
                </wp:positionV>
                <wp:extent cx="254635" cy="265430"/>
                <wp:effectExtent l="171450" t="0" r="12065" b="20320"/>
                <wp:wrapNone/>
                <wp:docPr id="549" name="Rectangular Callout 549"/>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04346"/>
                            <a:gd name="adj2" fmla="val 3835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412BD" id="Rectangular Callout 549" o:spid="_x0000_s1071" type="#_x0000_t61" style="position:absolute;margin-left:444.8pt;margin-top:31pt;width:20.05pt;height:20.9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" adj="-11739,19085" fillcolor="#92278f [3204]" strokecolor="#481346 [1604]" strokeweight="1pt">
                <v:textbox>
                  <w:txbxContent>
                    <w:p w:rsidR="00FE1B78" w:rsidRPr="00AD0DD7" w:rsidRDefault="00FE1B78" w:rsidP="00FB6D98">
                      <w:pPr>
                        <w:jc w:val="center"/>
                        <w:rPr>
                          <w:sz w:val="24"/>
                          <w:szCs w:val="24"/>
                        </w:rPr>
                      </w:pPr>
                      <w:r>
                        <w:rPr>
                          <w:sz w:val="24"/>
                          <w:szCs w:val="24"/>
                        </w:rPr>
                        <w:t>3</w:t>
                      </w:r>
                    </w:p>
                  </w:txbxContent>
                </v:textbox>
              </v:shape>
            </w:pict>
          </mc:Fallback>
        </mc:AlternateContent>
      </w:r>
      <w:r>
        <w:rPr>
          <w:noProof/>
          <w:lang w:eastAsia="en-US"/>
        </w:rPr>
        <w:drawing>
          <wp:inline distT="0" distB="0" distL="0" distR="0" wp14:anchorId="5E1F0DD3" wp14:editId="6862341D">
            <wp:extent cx="6235065" cy="2070153"/>
            <wp:effectExtent l="0" t="0" r="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8503" r="2937" b="24158"/>
                    <a:stretch/>
                  </pic:blipFill>
                  <pic:spPr bwMode="auto">
                    <a:xfrm>
                      <a:off x="0" y="0"/>
                      <a:ext cx="6235065" cy="2070153"/>
                    </a:xfrm>
                    <a:prstGeom prst="rect">
                      <a:avLst/>
                    </a:prstGeom>
                    <a:ln>
                      <a:noFill/>
                    </a:ln>
                    <a:extLst>
                      <a:ext uri="{53640926-AAD7-44D8-BBD7-CCE9431645EC}">
                        <a14:shadowObscured xmlns:a14="http://schemas.microsoft.com/office/drawing/2010/main"/>
                      </a:ext>
                    </a:extLst>
                  </pic:spPr>
                </pic:pic>
              </a:graphicData>
            </a:graphic>
          </wp:inline>
        </w:drawing>
      </w:r>
    </w:p>
    <w:p w:rsidR="00FB6D98" w:rsidRDefault="00FB6D98" w:rsidP="00FB6D98">
      <w:pPr>
        <w:jc w:val="center"/>
      </w:pPr>
      <w:r>
        <w:rPr>
          <w:noProof/>
          <w:lang w:eastAsia="en-US"/>
        </w:rPr>
        <mc:AlternateContent>
          <mc:Choice Requires="wps">
            <w:drawing>
              <wp:anchor distT="0" distB="0" distL="114300" distR="114300" simplePos="0" relativeHeight="251700224" behindDoc="0" locked="0" layoutInCell="1" allowOverlap="1" wp14:anchorId="1A761BEC" wp14:editId="4019E8FA">
                <wp:simplePos x="0" y="0"/>
                <wp:positionH relativeFrom="column">
                  <wp:posOffset>566715</wp:posOffset>
                </wp:positionH>
                <wp:positionV relativeFrom="paragraph">
                  <wp:posOffset>1493814</wp:posOffset>
                </wp:positionV>
                <wp:extent cx="1212112" cy="1201125"/>
                <wp:effectExtent l="0" t="0" r="26670" b="18415"/>
                <wp:wrapNone/>
                <wp:docPr id="554" name="Rectangle 554"/>
                <wp:cNvGraphicFramePr/>
                <a:graphic xmlns:a="http://schemas.openxmlformats.org/drawingml/2006/main">
                  <a:graphicData uri="http://schemas.microsoft.com/office/word/2010/wordprocessingShape">
                    <wps:wsp>
                      <wps:cNvSpPr/>
                      <wps:spPr>
                        <a:xfrm>
                          <a:off x="0" y="0"/>
                          <a:ext cx="1212112" cy="1201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17DA59" id="Rectangle 554" o:spid="_x0000_s1026" style="position:absolute;margin-left:44.6pt;margin-top:117.6pt;width:95.45pt;height:94.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" filled="f" strokecolor="#481346 [1604]" strokeweight="1pt"/>
            </w:pict>
          </mc:Fallback>
        </mc:AlternateContent>
      </w:r>
      <w:r>
        <w:rPr>
          <w:noProof/>
          <w:lang w:eastAsia="en-US"/>
        </w:rPr>
        <mc:AlternateContent>
          <mc:Choice Requires="wps">
            <w:drawing>
              <wp:anchor distT="0" distB="0" distL="114300" distR="114300" simplePos="0" relativeHeight="251694080" behindDoc="0" locked="0" layoutInCell="1" allowOverlap="1" wp14:anchorId="3D0B9A29" wp14:editId="0125DA7C">
                <wp:simplePos x="0" y="0"/>
                <wp:positionH relativeFrom="column">
                  <wp:posOffset>194148</wp:posOffset>
                </wp:positionH>
                <wp:positionV relativeFrom="paragraph">
                  <wp:posOffset>1695391</wp:posOffset>
                </wp:positionV>
                <wp:extent cx="254635" cy="265430"/>
                <wp:effectExtent l="0" t="0" r="202565" b="20320"/>
                <wp:wrapNone/>
                <wp:docPr id="553" name="Rectangular Callout 553"/>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112786"/>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B9A29" id="Rectangular Callout 553" o:spid="_x0000_s1072" type="#_x0000_t61" style="position:absolute;left:0;text-align:left;margin-left:15.3pt;margin-top:133.5pt;width:20.05pt;height:20.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" adj="35162,17355" fillcolor="#92278f [3204]" strokecolor="#481346 [1604]" strokeweight="1pt">
                <v:textbox>
                  <w:txbxContent>
                    <w:p w:rsidR="00FE1B78" w:rsidRPr="00AD0DD7" w:rsidRDefault="00FE1B78" w:rsidP="00FB6D98">
                      <w:pPr>
                        <w:jc w:val="center"/>
                        <w:rPr>
                          <w:sz w:val="24"/>
                          <w:szCs w:val="24"/>
                        </w:rPr>
                      </w:pPr>
                      <w:r>
                        <w:rPr>
                          <w:sz w:val="24"/>
                          <w:szCs w:val="24"/>
                        </w:rPr>
                        <w:t>5</w:t>
                      </w:r>
                    </w:p>
                  </w:txbxContent>
                </v:textbox>
              </v:shape>
            </w:pict>
          </mc:Fallback>
        </mc:AlternateContent>
      </w:r>
      <w:r>
        <w:rPr>
          <w:noProof/>
          <w:lang w:eastAsia="en-US"/>
        </w:rPr>
        <mc:AlternateContent>
          <mc:Choice Requires="wps">
            <w:drawing>
              <wp:anchor distT="0" distB="0" distL="114300" distR="114300" simplePos="0" relativeHeight="251648000" behindDoc="0" locked="0" layoutInCell="1" allowOverlap="1" wp14:anchorId="243B7461" wp14:editId="17EC82F6">
                <wp:simplePos x="0" y="0"/>
                <wp:positionH relativeFrom="column">
                  <wp:posOffset>311534</wp:posOffset>
                </wp:positionH>
                <wp:positionV relativeFrom="paragraph">
                  <wp:posOffset>802699</wp:posOffset>
                </wp:positionV>
                <wp:extent cx="254635" cy="265430"/>
                <wp:effectExtent l="0" t="0" r="469265" b="20320"/>
                <wp:wrapNone/>
                <wp:docPr id="552" name="Rectangular Callout 552"/>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225527"/>
                            <a:gd name="adj2" fmla="val 223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3B7461" id="Rectangular Callout 552" o:spid="_x0000_s1073" type="#_x0000_t61" style="position:absolute;left:0;text-align:left;margin-left:24.55pt;margin-top:63.2pt;width:20.05pt;height:20.9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" adj="59514,15624" fillcolor="#92278f [3204]" strokecolor="#481346 [1604]" strokeweight="1pt">
                <v:textbox>
                  <w:txbxContent>
                    <w:p w:rsidR="00FE1B78" w:rsidRPr="00AD0DD7" w:rsidRDefault="00FE1B78" w:rsidP="00FB6D98">
                      <w:pPr>
                        <w:jc w:val="center"/>
                        <w:rPr>
                          <w:sz w:val="24"/>
                          <w:szCs w:val="24"/>
                        </w:rPr>
                      </w:pPr>
                      <w:r>
                        <w:rPr>
                          <w:sz w:val="24"/>
                          <w:szCs w:val="24"/>
                        </w:rPr>
                        <w:t>4</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6768CE8D" wp14:editId="3AC8DBBD">
                <wp:simplePos x="0" y="0"/>
                <wp:positionH relativeFrom="column">
                  <wp:posOffset>2363618</wp:posOffset>
                </wp:positionH>
                <wp:positionV relativeFrom="paragraph">
                  <wp:posOffset>2078606</wp:posOffset>
                </wp:positionV>
                <wp:extent cx="254635" cy="265430"/>
                <wp:effectExtent l="0" t="152400" r="12065" b="20320"/>
                <wp:wrapNone/>
                <wp:docPr id="550" name="Rectangular Callout 550"/>
                <wp:cNvGraphicFramePr/>
                <a:graphic xmlns:a="http://schemas.openxmlformats.org/drawingml/2006/main">
                  <a:graphicData uri="http://schemas.microsoft.com/office/word/2010/wordprocessingShape">
                    <wps:wsp>
                      <wps:cNvSpPr/>
                      <wps:spPr>
                        <a:xfrm>
                          <a:off x="0" y="0"/>
                          <a:ext cx="254635" cy="265430"/>
                        </a:xfrm>
                        <a:prstGeom prst="wedgeRectCallout">
                          <a:avLst>
                            <a:gd name="adj1" fmla="val -20834"/>
                            <a:gd name="adj2" fmla="val -938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Pr="00AD0DD7" w:rsidRDefault="00FE1B78" w:rsidP="00FB6D98">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8CE8D" id="Rectangular Callout 550" o:spid="_x0000_s1074" type="#_x0000_t61" style="position:absolute;left:0;text-align:left;margin-left:186.1pt;margin-top:163.65pt;width:20.05pt;height:20.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" adj="6300,-9468" fillcolor="#92278f [3204]" strokecolor="#481346 [1604]" strokeweight="1pt">
                <v:textbox>
                  <w:txbxContent>
                    <w:p w:rsidR="00FE1B78" w:rsidRPr="00AD0DD7" w:rsidRDefault="00FE1B78" w:rsidP="00FB6D98">
                      <w:pPr>
                        <w:jc w:val="center"/>
                        <w:rPr>
                          <w:sz w:val="24"/>
                          <w:szCs w:val="24"/>
                        </w:rPr>
                      </w:pPr>
                      <w:r>
                        <w:rPr>
                          <w:sz w:val="24"/>
                          <w:szCs w:val="24"/>
                        </w:rPr>
                        <w:t>6</w:t>
                      </w:r>
                    </w:p>
                  </w:txbxContent>
                </v:textbox>
              </v:shape>
            </w:pict>
          </mc:Fallback>
        </mc:AlternateContent>
      </w:r>
      <w:r>
        <w:rPr>
          <w:noProof/>
          <w:lang w:eastAsia="en-US"/>
        </w:rPr>
        <w:drawing>
          <wp:inline distT="0" distB="0" distL="0" distR="0" wp14:anchorId="46A2C205" wp14:editId="6CFA03EB">
            <wp:extent cx="5112149" cy="313660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256" t="16987" r="12684"/>
                    <a:stretch/>
                  </pic:blipFill>
                  <pic:spPr bwMode="auto">
                    <a:xfrm>
                      <a:off x="0" y="0"/>
                      <a:ext cx="5118185" cy="314030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FB6D98" w:rsidTr="00FE1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Step</w:t>
            </w:r>
          </w:p>
        </w:tc>
        <w:tc>
          <w:tcPr>
            <w:tcW w:w="8730" w:type="dxa"/>
          </w:tcPr>
          <w:p w:rsidR="00FB6D98" w:rsidRDefault="00FB6D98" w:rsidP="00FE1B78">
            <w:pPr>
              <w:spacing w:after="0"/>
              <w:cnfStyle w:val="100000000000" w:firstRow="1" w:lastRow="0" w:firstColumn="0" w:lastColumn="0" w:oddVBand="0" w:evenVBand="0" w:oddHBand="0" w:evenHBand="0" w:firstRowFirstColumn="0" w:firstRowLastColumn="0" w:lastRowFirstColumn="0" w:lastRowLastColumn="0"/>
            </w:pPr>
            <w:r>
              <w:t>Instruction</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1</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to icon “Xem chi tiết”, candidate will be redirected to the “Xem chi tiết Phiếu báo thi” page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2</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Click to icon “Xóa” to delete that examination paper</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3</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to the button “Đăng ký ngay”, candidate will be redirected to the “Đăng ký vào hội từ thiện” page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4</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 xml:space="preserve">Click to choose charity which registered to support in that examination, system will show all lodges which charity is managing. </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5</w:t>
            </w: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r>
              <w:t>Click to the name of lodge in list of lodges, lodge’s information will show on right hand map. Candidate can view all information about that lodge</w:t>
            </w:r>
          </w:p>
        </w:tc>
      </w:tr>
      <w:tr w:rsidR="00FB6D98" w:rsidTr="00FE1B78">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r>
              <w:t>6</w:t>
            </w:r>
          </w:p>
        </w:tc>
        <w:tc>
          <w:tcPr>
            <w:tcW w:w="8730" w:type="dxa"/>
          </w:tcPr>
          <w:p w:rsidR="00FB6D98" w:rsidRDefault="00FB6D98" w:rsidP="00FE1B78">
            <w:pPr>
              <w:spacing w:after="0"/>
              <w:cnfStyle w:val="000000000000" w:firstRow="0" w:lastRow="0" w:firstColumn="0" w:lastColumn="0" w:oddVBand="0" w:evenVBand="0" w:oddHBand="0" w:evenHBand="0" w:firstRowFirstColumn="0" w:firstRowLastColumn="0" w:lastRowFirstColumn="0" w:lastRowLastColumn="0"/>
            </w:pPr>
            <w:r>
              <w:t>Click to the button “Đăng ký vào nhà trọ này” to register into that lodge.</w:t>
            </w:r>
          </w:p>
        </w:tc>
      </w:tr>
      <w:tr w:rsidR="00FB6D98" w:rsidTr="00FE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FB6D98" w:rsidRDefault="00FB6D98" w:rsidP="00FE1B78">
            <w:pPr>
              <w:spacing w:after="0"/>
            </w:pPr>
          </w:p>
        </w:tc>
        <w:tc>
          <w:tcPr>
            <w:tcW w:w="8730" w:type="dxa"/>
          </w:tcPr>
          <w:p w:rsidR="00FB6D98" w:rsidRDefault="00FB6D98" w:rsidP="00FE1B78">
            <w:pPr>
              <w:spacing w:after="0"/>
              <w:cnfStyle w:val="000000100000" w:firstRow="0" w:lastRow="0" w:firstColumn="0" w:lastColumn="0" w:oddVBand="0" w:evenVBand="0" w:oddHBand="1" w:evenHBand="0" w:firstRowFirstColumn="0" w:firstRowLastColumn="0" w:lastRowFirstColumn="0" w:lastRowLastColumn="0"/>
            </w:pPr>
          </w:p>
        </w:tc>
      </w:tr>
    </w:tbl>
    <w:p w:rsidR="00FB6D98" w:rsidRDefault="00EB1015" w:rsidP="00FB6D98">
      <w:pPr>
        <w:pStyle w:val="Heading4"/>
      </w:pPr>
      <w:r>
        <w:tab/>
      </w:r>
    </w:p>
    <w:p w:rsidR="00EB1015" w:rsidRPr="002304DB" w:rsidRDefault="00EB1015" w:rsidP="00FB6D98">
      <w:pPr>
        <w:pStyle w:val="Heading3"/>
        <w:numPr>
          <w:ilvl w:val="0"/>
          <w:numId w:val="75"/>
        </w:numPr>
        <w:ind w:left="1800"/>
        <w:rPr>
          <w:b/>
        </w:rPr>
      </w:pPr>
      <w:bookmarkStart w:id="3572" w:name="_Toc388863448"/>
      <w:r w:rsidRPr="00DA3752">
        <w:rPr>
          <w:b/>
        </w:rPr>
        <w:t>Guide for sponsors</w:t>
      </w:r>
      <w:bookmarkEnd w:id="3572"/>
    </w:p>
    <w:p w:rsidR="00EB1015" w:rsidRDefault="00EB1015" w:rsidP="00EB1015">
      <w:pPr>
        <w:pStyle w:val="Heading4"/>
        <w:numPr>
          <w:ilvl w:val="0"/>
          <w:numId w:val="78"/>
        </w:numPr>
        <w:ind w:left="2520"/>
        <w:rPr>
          <w:i w:val="0"/>
          <w:sz w:val="24"/>
          <w:szCs w:val="24"/>
        </w:rPr>
      </w:pPr>
      <w:bookmarkStart w:id="3573" w:name="_Toc388863449"/>
      <w:r>
        <w:rPr>
          <w:i w:val="0"/>
          <w:sz w:val="24"/>
          <w:szCs w:val="24"/>
        </w:rPr>
        <w:t>Home page</w:t>
      </w:r>
      <w:bookmarkEnd w:id="3573"/>
    </w:p>
    <w:p w:rsidR="00EB1015" w:rsidRDefault="00EB1015" w:rsidP="00EB1015"/>
    <w:p w:rsidR="00EB1015" w:rsidRDefault="00EB1015" w:rsidP="00EB1015">
      <w:r>
        <w:rPr>
          <w:noProof/>
          <w:lang w:eastAsia="en-US"/>
        </w:rPr>
        <w:lastRenderedPageBreak/>
        <mc:AlternateContent>
          <mc:Choice Requires="wps">
            <w:drawing>
              <wp:anchor distT="0" distB="0" distL="114300" distR="114300" simplePos="0" relativeHeight="251589632"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5" type="#_x0000_t61" style="position:absolute;margin-left:281.15pt;margin-top:154.4pt;width:17.65pt;height:2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CdqB9usAgAAuAUAAA4A&#10;AAAAAAAAAAAAAAAALgIAAGRycy9lMm9Eb2MueG1sUEsBAi0AFAAGAAgAAAAhABlgSyTjAAAACwEA&#10;AA8AAAAAAAAAAAAAAAAABgUAAGRycy9kb3ducmV2LnhtbFBLBQYAAAAABAAEAPMAAAAWBgAAAAA=&#10;" adj="-10962,23901" fillcolor="#92278f [3204]" strokecolor="#481346 [1604]" strokeweight="1pt">
                <v:textbox>
                  <w:txbxContent>
                    <w:p w:rsidR="00FE1B78" w:rsidRDefault="00FE1B78"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9270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6" type="#_x0000_t61" style="position:absolute;margin-left:115.2pt;margin-top:154.85pt;width:17.65pt;height:21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eZrA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" adj="30234,22458" fillcolor="#92278f [3204]" strokecolor="#481346 [1604]" strokeweight="1pt">
                <v:textbox>
                  <w:txbxContent>
                    <w:p w:rsidR="00FE1B78" w:rsidRDefault="00FE1B78"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80416"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7" type="#_x0000_t61" style="position:absolute;margin-left:178.2pt;margin-top:23.55pt;width:17.65pt;height:2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HN9wvq8CAAC3BQAADgAA&#10;AAAAAAAAAAAAAAAuAgAAZHJzL2Uyb0RvYy54bWxQSwECLQAUAAYACAAAACEA3aAwo98AAAAJAQAA&#10;DwAAAAAAAAAAAAAAAAAJBQAAZHJzL2Rvd25yZXYueG1sUEsFBgAAAAAEAAQA8wAAABUGA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86560"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8" type="#_x0000_t61" style="position:absolute;margin-left:346.6pt;margin-top:23.35pt;width:17.65pt;height:2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6O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" adj="481,29191" fillcolor="#92278f [3204]" strokecolor="#481346 [1604]" strokeweight="1pt">
                <v:textbox>
                  <w:txbxContent>
                    <w:p w:rsidR="00FE1B78" w:rsidRDefault="00FE1B78"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83488"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9" type="#_x0000_t61" style="position:absolute;margin-left:255.35pt;margin-top:24.25pt;width:17.65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M4rwIAALc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98848"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80" type="#_x0000_t61" style="position:absolute;margin-left:-5.65pt;margin-top:62pt;width:17.65pt;height:2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uzrA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" adj="27268,21489" fillcolor="#92278f [3204]" strokecolor="#481346 [1604]" strokeweight="1pt">
                <v:textbox>
                  <w:txbxContent>
                    <w:p w:rsidR="00FE1B78" w:rsidRDefault="00FE1B78"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01920"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81" type="#_x0000_t61" style="position:absolute;margin-left:100.35pt;margin-top:72.9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QQ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mmaBtXwtNL1HkbM6n73nKF3LTT3njj/RCx0DNYSDoh/hA8XuquwThRGjba/P3sP+rAD&#10;IMWog+WtsPu1IZZhJL4r2I6rYjQK2x6Z0XhSAmNPJatTidrIpYbOwQxBdpEM+l4cSG61fIM7swhR&#10;QUQUhdgVpt4emKXvjwpcKsoWi6gGG26Iv1cvhgbnAegwXq+7N2JNmnAPq/GgD4ueJrEH+agbLJVe&#10;bLzmrQ/CI66JgesQZyldsnB+Tvmodby38z8A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uD60EK0CAAC3BQAADgAAAAAA&#10;AAAAAAAAAAAuAgAAZHJzL2Uyb0RvYy54bWxQSwECLQAUAAYACAAAACEAOP4ugt4AAAALAQAADwAA&#10;AAAAAAAAAAAAAAAHBQAAZHJzL2Rvd25yZXYueG1sUEsFBgAAAAAEAAQA8wAAABIGAAAAAA==&#10;" adj="-5158,22674" fillcolor="#92278f [3204]" strokecolor="#481346 [1604]" strokeweight="1pt">
                <v:textbox>
                  <w:txbxContent>
                    <w:p w:rsidR="00FE1B78" w:rsidRDefault="00FE1B78"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0806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82" type="#_x0000_t61" style="position:absolute;margin-left:103.05pt;margin-top:105.9pt;width:17.65pt;height:2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" adj="-10962,23901" fillcolor="#92278f [3204]" strokecolor="#481346 [1604]" strokeweight="1pt">
                <v:textbox>
                  <w:txbxContent>
                    <w:p w:rsidR="00FE1B78" w:rsidRDefault="00FE1B78"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04992"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83" type="#_x0000_t61" style="position:absolute;margin-left:-6.3pt;margin-top:92.8pt;width:17.65pt;height:2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SSrA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" adj="30234,22458" fillcolor="#92278f [3204]" strokecolor="#481346 [1604]" strokeweight="1pt">
                <v:textbox>
                  <w:txbxContent>
                    <w:p w:rsidR="00FE1B78" w:rsidRDefault="00FE1B78"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595776"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84" type="#_x0000_t61" style="position:absolute;margin-left:97.15pt;margin-top:38.95pt;width:17.65pt;height:2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oY5sQIAALcFAAAOAAAAZHJzL2Uyb0RvYy54bWysVE1v2zAMvQ/YfxB0b/1RJ+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3574" w:name="_Toc388863450"/>
      <w:r>
        <w:rPr>
          <w:noProof/>
          <w:lang w:eastAsia="en-US"/>
        </w:rPr>
        <mc:AlternateContent>
          <mc:Choice Requires="wps">
            <w:drawing>
              <wp:anchor distT="0" distB="0" distL="114300" distR="114300" simplePos="0" relativeHeight="251611136"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5" type="#_x0000_t61" style="position:absolute;left:0;text-align:left;margin-left:188.45pt;margin-top:2.65pt;width:17.65pt;height:2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sF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3574"/>
    </w:p>
    <w:p w:rsidR="00EB1015" w:rsidRDefault="00EB1015" w:rsidP="00EB1015">
      <w:r>
        <w:rPr>
          <w:noProof/>
          <w:lang w:eastAsia="en-US"/>
        </w:rPr>
        <mc:AlternateContent>
          <mc:Choice Requires="wps">
            <w:drawing>
              <wp:anchor distT="0" distB="0" distL="114300" distR="114300" simplePos="0" relativeHeight="251669504"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6" type="#_x0000_t61" style="position:absolute;margin-left:458.45pt;margin-top:117.7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Rd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rqFV&#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" adj="481,29191" fillcolor="#92278f [3204]" strokecolor="#481346 [1604]" strokeweight="1pt">
                <v:textbox>
                  <w:txbxContent>
                    <w:p w:rsidR="00FE1B78" w:rsidRDefault="00FE1B78"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264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7" type="#_x0000_t61" style="position:absolute;margin-left:379.7pt;margin-top:102.5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BqAt3SwAgAAuQUAAA4A&#10;AAAAAAAAAAAAAAAALgIAAGRycy9lMm9Eb2MueG1sUEsBAi0AFAAGAAgAAAAhADqSI33fAAAACwEA&#10;AA8AAAAAAAAAAAAAAAAACgUAAGRycy9kb3ducmV2LnhtbFBLBQYAAAAABAAEAPMAAAAWBgAAAAA=&#10;" adj="481,-14651" fillcolor="#92278f [3204]" strokecolor="#481346 [1604]" strokeweight="1pt">
                <v:textbox>
                  <w:txbxContent>
                    <w:p w:rsidR="00FE1B78" w:rsidRDefault="00FE1B78"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3424"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8" type="#_x0000_t61" style="position:absolute;margin-left:212.65pt;margin-top:10.95pt;width:17.6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hrw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" adj="-3748,34523" fillcolor="#92278f [3204]" strokecolor="#481346 [1604]" strokeweight="1pt">
                <v:textbox>
                  <w:txbxContent>
                    <w:p w:rsidR="00FE1B78" w:rsidRDefault="00FE1B78"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14208"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9" type="#_x0000_t61" style="position:absolute;margin-left:80.2pt;margin-top:27.65pt;width:17.65pt;height:21.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Ls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JmO3rHVzgBazepg9Z+hdB497T5xfEQsvBmMJC8Q/wsGF7mus0w2jVttfH30P9jAD&#10;oMWoh+Gtsfu5JZZhJL4pmI6rYjIJ0x6FSXVRgmBPNetTjdrKpYaXgx6C7OI12HtxvHKr5SvsmUWI&#10;CiqiKMSuMfX2KCz9sFRgU1G2WEQzmHBD/L16NjSAB6JDe73sX4k1qcM9jMaDPg46mcVOHEh+sw2e&#10;Si+2XvPOB2WgeuA1CbAdYi+lTRbWz6kcrd727fw3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Oyy4uyxAgAAtwUAAA4A&#10;AAAAAAAAAAAAAAAALgIAAGRycy9lMm9Eb2MueG1sUEsBAi0AFAAGAAgAAAAhAB0XaxjeAAAACQEA&#10;AA8AAAAAAAAAAAAAAAAACwUAAGRycy9kb3ducmV2LnhtbFBLBQYAAAAABAAEAPMAAAAWBgAAAAA=&#10;" adj="37841,22263" fillcolor="#92278f [3204]" strokecolor="#481346 [1604]" strokeweight="1pt">
                <v:textbox>
                  <w:txbxContent>
                    <w:p w:rsidR="00FE1B78" w:rsidRDefault="00FE1B78"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1856"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90" type="#_x0000_t61" style="position:absolute;margin-left:357pt;margin-top:49.2pt;width:17.65pt;height:2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51dbECAAC3BQAA&#10;DgAAAAAAAAAAAAAAAAAuAgAAZHJzL2Uyb0RvYy54bWxQSwECLQAUAAYACAAAACEAakO9YeAAAAAK&#10;AQAADwAAAAAAAAAAAAAAAAALBQAAZHJzL2Rvd25yZXYueG1sUEsFBgAAAAAEAAQA8wAAABgGAAAA&#10;AA==&#10;" adj="481,29191" fillcolor="#92278f [3204]" strokecolor="#481346 [1604]" strokeweight="1pt">
                <v:textbox>
                  <w:txbxContent>
                    <w:p w:rsidR="00FE1B78" w:rsidRDefault="00FE1B78"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91" type="#_x0000_t61" style="position:absolute;margin-left:409.7pt;margin-top:54.6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I2Pa+a8CAAC3BQAADgAA&#10;AAAAAAAAAAAAAAAuAgAAZHJzL2Uyb0RvYy54bWxQSwECLQAUAAYACAAAACEAGoxjlN8AAAALAQAA&#10;DwAAAAAAAAAAAAAAAAAJBQAAZHJzL2Rvd25yZXYueG1sUEsFBgAAAAAEAAQA8wAAABUGAAAAAA==&#10;" adj="481,29191" fillcolor="#92278f [3204]" strokecolor="#481346 [1604]" strokeweight="1pt">
                <v:textbox>
                  <w:txbxContent>
                    <w:p w:rsidR="00FE1B78" w:rsidRDefault="00FE1B78"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0288"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92" type="#_x0000_t61" style="position:absolute;margin-left:115.05pt;margin-top:108.05pt;width:17.6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MOQibq8CAAC3BQAADgAA&#10;AAAAAAAAAAAAAAAuAgAAZHJzL2Uyb0RvYy54bWxQSwECLQAUAAYACAAAACEAXeac9t8AAAALAQAA&#10;DwAAAAAAAAAAAAAAAAAJBQAAZHJzL2Rvd25yZXYueG1sUEsFBgAAAAAEAAQA8wAAABUGAAAAAA==&#10;" adj="481,29191" fillcolor="#92278f [3204]" strokecolor="#481346 [1604]" strokeweight="1pt">
                <v:textbox>
                  <w:txbxContent>
                    <w:p w:rsidR="00FE1B78" w:rsidRDefault="00FE1B78"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3575" w:name="_Toc388863451"/>
      <w:r>
        <w:rPr>
          <w:i w:val="0"/>
          <w:sz w:val="24"/>
          <w:szCs w:val="24"/>
        </w:rPr>
        <w:t>Sponsored Lodge</w:t>
      </w:r>
      <w:bookmarkEnd w:id="3575"/>
    </w:p>
    <w:p w:rsidR="00EB1015" w:rsidRPr="002304DB" w:rsidRDefault="00EB1015" w:rsidP="00EB1015"/>
    <w:p w:rsidR="00EB1015" w:rsidRDefault="00EB1015" w:rsidP="00EB1015">
      <w:r>
        <w:rPr>
          <w:noProof/>
          <w:lang w:eastAsia="en-US"/>
        </w:rPr>
        <w:lastRenderedPageBreak/>
        <mc:AlternateContent>
          <mc:Choice Requires="wps">
            <w:drawing>
              <wp:anchor distT="0" distB="0" distL="114300" distR="114300" simplePos="0" relativeHeight="251706368"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93" type="#_x0000_t61" style="position:absolute;margin-left:110.7pt;margin-top:192.55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sZ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prHW8LTW9R6GzOph+5yhdy209544/0gs9AwWE06I/wofLnRXYZ0ojBptf773HvRh&#10;C0CKUQfrW2H3Y0ssw0h8UbAfn4rJJOx7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NaWrGa4CAAC5BQAA&#10;DgAAAAAAAAAAAAAAAAAuAgAAZHJzL2Uyb0RvYy54bWxQSwECLQAUAAYACAAAACEAaTo3QuMAAAAL&#10;AQAADwAAAAAAAAAAAAAAAAAIBQAAZHJzL2Rvd25yZXYueG1sUEsFBgAAAAAEAAQA8wAAABgGAAAA&#10;AA==&#10;" adj="6121,-17021" fillcolor="#92278f [3204]" strokecolor="#481346 [1604]" strokeweight="1pt">
                <v:textbox>
                  <w:txbxContent>
                    <w:p w:rsidR="00FE1B78" w:rsidRDefault="00FE1B78"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3296"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94" type="#_x0000_t61" style="position:absolute;margin-left:45.05pt;margin-top:187.95pt;width:17.6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q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y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Bm+RzqrAIAALgFAAAOAAAA&#10;AAAAAAAAAAAAAC4CAABkcnMvZTJvRG9jLnhtbFBLAQItABQABgAIAAAAIQCzkibB4QAAAAoBAAAP&#10;AAAAAAAAAAAAAAAAAAYFAABkcnMvZG93bnJldi54bWxQSwUGAAAAAAQABADzAAAAFAYAAAAA&#10;" adj="42071,-9319" fillcolor="#92278f [3204]" strokecolor="#481346 [1604]" strokeweight="1pt">
                <v:textbox>
                  <w:txbxContent>
                    <w:p w:rsidR="00FE1B78" w:rsidRDefault="00FE1B78"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944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5" type="#_x0000_t61" style="position:absolute;margin-left:157.95pt;margin-top:153.6pt;width:17.6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C9sQ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" adj="481,29191" fillcolor="#92278f [3204]" strokecolor="#481346 [1604]" strokeweight="1pt">
                <v:textbox>
                  <w:txbxContent>
                    <w:p w:rsidR="00FE1B78" w:rsidRDefault="00FE1B78"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7152"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6" type="#_x0000_t61" style="position:absolute;margin-left:66.95pt;margin-top:89.65pt;width:17.6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" adj="481,29191" fillcolor="#92278f [3204]" strokecolor="#481346 [1604]" strokeweight="1pt">
                <v:textbox>
                  <w:txbxContent>
                    <w:p w:rsidR="00FE1B78" w:rsidRDefault="00FE1B78"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7936"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7" type="#_x0000_t61" style="position:absolute;margin-left:363.6pt;margin-top:10.75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c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umZTANVxtdH6DFrB5mzxl618Lj3hPnH4mFF4OxhAXiv8GHC91VWKcTRo22v967&#10;D/YwA6DFqIPhrbD7uSOWYSS+KpiOz3lZhmmPQjmdFSDYc83mXKN2cq3h5aCHILt4DPZeHI/cavkK&#10;e2YVooKKKAqxK0y9PQprPywV2FSUrVbRDCbcEH+vng0N4IHo0F4v/SuxJnW4h9F40MdBT504kHyy&#10;DZ5Kr3Ze89YH5YnXJMB2iL2UNllYP+dytDrt2+Vv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CWV/fcsQIAALcFAAAO&#10;AAAAAAAAAAAAAAAAAC4CAABkcnMvZTJvRG9jLnhtbFBLAQItABQABgAIAAAAIQDfAMEu3wAAAAkB&#10;AAAPAAAAAAAAAAAAAAAAAAsFAABkcnMvZG93bnJldi54bWxQSwUGAAAAAAQABADzAAAAFwYAAA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872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8" type="#_x0000_t61" style="position:absolute;margin-left:188.05pt;margin-top:10.9pt;width:17.6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rsA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576" w:name="_Toc388863452"/>
      <w:r>
        <w:rPr>
          <w:i w:val="0"/>
          <w:sz w:val="24"/>
          <w:szCs w:val="24"/>
        </w:rPr>
        <w:t>Sponsored Resource</w:t>
      </w:r>
      <w:bookmarkEnd w:id="3576"/>
    </w:p>
    <w:p w:rsidR="00EB1015" w:rsidRPr="00EA71FC" w:rsidRDefault="00EB1015" w:rsidP="00EB1015">
      <w:r>
        <w:rPr>
          <w:noProof/>
          <w:lang w:eastAsia="en-US"/>
        </w:rPr>
        <mc:AlternateContent>
          <mc:Choice Requires="wps">
            <w:drawing>
              <wp:anchor distT="0" distB="0" distL="114300" distR="114300" simplePos="0" relativeHeight="251730944"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9" type="#_x0000_t61" style="position:absolute;margin-left:72.15pt;margin-top:220.6pt;width:17.65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nhhYR7ACAAC5BQAA&#10;DgAAAAAAAAAAAAAAAAAuAgAAZHJzL2Uyb0RvYy54bWxQSwECLQAUAAYACAAAACEA6nzsPuEAAAAL&#10;AQAADwAAAAAAAAAAAAAAAAAKBQAAZHJzL2Rvd25yZXYueG1sUEsFBgAAAAAEAAQA8wAAABgGAAAA&#10;AA==&#10;" adj="-1634,-12281" fillcolor="#92278f [3204]" strokecolor="#481346 [1604]" strokeweight="1pt">
                <v:textbox>
                  <w:txbxContent>
                    <w:p w:rsidR="00FE1B78" w:rsidRDefault="00FE1B78"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7872"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100" type="#_x0000_t61" style="position:absolute;margin-left:128.2pt;margin-top:173.75pt;width:17.65pt;height:2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9F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6azoJpuNro+gAtZvUwe87QuxYe9544/0gsvBiMJSwQ/w0+XOiuwjqdMGq0/fXe&#10;fbCHGQAtRh0Mb4Xdzx2xDCPxVcF0fM7LMkx7FMrprADBnms25xq1k2sNLwc9BNnFY7D34njkVstX&#10;2DOrEBVURFGIXWHq7VFY+2GpwKaibLWKZjDhhvh79WxoAA9Eh/Z66V+JNanDPYzGgz4OeurEgeST&#10;bfBUerXzmrc+KE+8JgG2Q+yltMnC+jmXo9Vp3y5/Aw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OXMH0WxAgAAtwUA&#10;AA4AAAAAAAAAAAAAAAAALgIAAGRycy9lMm9Eb2MueG1sUEsBAi0AFAAGAAgAAAAhALpWkIThAAAA&#10;CwEAAA8AAAAAAAAAAAAAAAAACwUAAGRycy9kb3ducmV2LnhtbFBLBQYAAAAABAAEAPMAAAAZBgAA&#10;AAA=&#10;" adj="481,29191" fillcolor="#92278f [3204]" strokecolor="#481346 [1604]" strokeweight="1pt">
                <v:textbox>
                  <w:txbxContent>
                    <w:p w:rsidR="00FE1B78" w:rsidRDefault="00FE1B78"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101" type="#_x0000_t61" style="position:absolute;margin-left:37pt;margin-top:172.6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EH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T62Aarja6PkCLWT3MnjP0roXHvSfOPxILLwZjCQvEf4MPF7qrsE4njBptf713&#10;H+xhBkCLUQfDW2H3c0csw0h8VTAdn/OyDNMehXI6K0Cw55rNuUbt5FrDy0EPQXbxGOy9OB651fIV&#10;9swqRAUVURRiV5h6exTWflgqsKkoW62iGUy4If5ePRsawAPRob1e+ldiTepwD6PxoI+DnjpxIPlk&#10;GzyVXu285q0PyhOvSYDtEHspbbKwfs7laHXat8vf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sR5BB7ECAAC3BQAA&#10;DgAAAAAAAAAAAAAAAAAuAgAAZHJzL2Uyb0RvYy54bWxQSwECLQAUAAYACAAAACEA33U+5+AAAAAK&#10;AQAADwAAAAAAAAAAAAAAAAALBQAAZHJzL2Rvd25yZXYueG1sUEsFBgAAAAAEAAQA8wAAABgGAAAA&#10;AA==&#10;" adj="481,29191" fillcolor="#92278f [3204]" strokecolor="#481346 [1604]" strokeweight="1pt">
                <v:textbox>
                  <w:txbxContent>
                    <w:p w:rsidR="00FE1B78" w:rsidRDefault="00FE1B78"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1728"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102" type="#_x0000_t61" style="position:absolute;margin-left:429.05pt;margin-top:58.5pt;width:17.65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lw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k2tv6q82qjpAixk1zJ7V9K6Bx70n1j0RAy8GYwkLxD3ChwvVlVjFE0a1Mr8+&#10;uvf2MAOgxaiD4S2x/bkjhmEkvkmYjuusKPy0B6GYzHIQzLlmc66Ru3at4OWghyC7cPT2ThyP3Kj2&#10;DfbMykcFFZEUYpeYOnMU1m5YKrCpKFutghlMuCbuXr5o6sE90b69Xvs3YnTscAej8aCOgx47cSD5&#10;ZOs9pVrtnOKN88oTr1GA7RB6KW4yv37O5WB12rfL3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GBoGXCyAgAAtwUA&#10;AA4AAAAAAAAAAAAAAAAALgIAAGRycy9lMm9Eb2MueG1sUEsBAi0AFAAGAAgAAAAhAOdSyDjgAAAA&#10;CwEAAA8AAAAAAAAAAAAAAAAADAUAAGRycy9kb3ducmV2LnhtbFBLBQYAAAAABAAEAPMAAAAZBgAA&#10;AAA=&#10;" adj="481,29191" fillcolor="#92278f [3204]" strokecolor="#481346 [1604]" strokeweight="1pt">
                <v:textbox>
                  <w:txbxContent>
                    <w:p w:rsidR="00FE1B78" w:rsidRDefault="00FE1B78"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103" type="#_x0000_t61" style="position:absolute;margin-left:102.65pt;margin-top:66.5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IZ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N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01Crv9qo6gAtZtQwe1bTuwYe955Y90QMvBiMJSwQ9wgfLlRXYhVPGNXK/Pro&#10;3tvDDIAWow6Gt8T2544YhpH4JmE6rrOi8NMehGIyy0Ew55rNuUbu2rWCl4MeguzC0ds7cTxyo9o3&#10;2DMrHxVURFKIXWLqzFFYu2GpwKaibLUKZjDhmrh7+aKpB/dE+/Z67d+I0bHDHYzGgzoOeuzEgeST&#10;rfeUarVzijfOK0+8RgG2Q+iluMn8+jmXg9Vp3y5/Aw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DHOFIZsQIAALcFAAAO&#10;AAAAAAAAAAAAAAAAAC4CAABkcnMvZTJvRG9jLnhtbFBLAQItABQABgAIAAAAIQCTTokd3wAAAAsB&#10;AAAPAAAAAAAAAAAAAAAAAAsFAABkcnMvZG93bnJldi54bWxQSwUGAAAAAAQABADzAAAAFwYAAAAA&#10;" adj="481,29191" fillcolor="#92278f [3204]" strokecolor="#481346 [1604]" strokeweight="1pt">
                <v:textbox>
                  <w:txbxContent>
                    <w:p w:rsidR="00FE1B78" w:rsidRDefault="00FE1B78"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5584"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104" type="#_x0000_t61" style="position:absolute;margin-left:188.25pt;margin-top:15.9pt;width:17.6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IgSqDKuAgAAtwUAAA4AAAAA&#10;AAAAAAAAAAAALgIAAGRycy9lMm9Eb2MueG1sUEsBAi0AFAAGAAgAAAAhAJUHK//eAAAACQEAAA8A&#10;AAAAAAAAAAAAAAAACAUAAGRycy9kb3ducmV2LnhtbFBLBQYAAAAABAAEAPMAAAATBgAAA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5" type="#_x0000_t61" style="position:absolute;margin-left:80.1pt;margin-top:16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Gf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HFCIZ+xAgAAtwUAAA4A&#10;AAAAAAAAAAAAAAAALgIAAGRycy9lMm9Eb2MueG1sUEsBAi0AFAAGAAgAAAAhAOAT3ZHeAAAACQEA&#10;AA8AAAAAAAAAAAAAAAAACwUAAGRycy9kb3ducmV2LnhtbFBLBQYAAAAABAAEAPMAAAAWBg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577" w:name="_Toc388863453"/>
      <w:r w:rsidRPr="00DA3752">
        <w:rPr>
          <w:b/>
        </w:rPr>
        <w:t>Guide for charities</w:t>
      </w:r>
      <w:bookmarkEnd w:id="3577"/>
    </w:p>
    <w:p w:rsidR="00EB1015" w:rsidRPr="00F13C2A" w:rsidRDefault="00EB1015" w:rsidP="00EB1015">
      <w:pPr>
        <w:pStyle w:val="Heading4"/>
        <w:numPr>
          <w:ilvl w:val="0"/>
          <w:numId w:val="78"/>
        </w:numPr>
        <w:ind w:left="2520"/>
        <w:rPr>
          <w:i w:val="0"/>
          <w:sz w:val="24"/>
          <w:szCs w:val="24"/>
        </w:rPr>
      </w:pPr>
      <w:bookmarkStart w:id="3578" w:name="_Toc388863454"/>
      <w:r>
        <w:rPr>
          <w:i w:val="0"/>
          <w:sz w:val="24"/>
          <w:szCs w:val="24"/>
        </w:rPr>
        <w:t>Home Page</w:t>
      </w:r>
      <w:bookmarkEnd w:id="3578"/>
    </w:p>
    <w:p w:rsidR="00EB1015" w:rsidRDefault="00EB1015" w:rsidP="00EB1015">
      <w:r>
        <w:rPr>
          <w:noProof/>
          <w:lang w:eastAsia="en-US"/>
        </w:rPr>
        <mc:AlternateContent>
          <mc:Choice Requires="wps">
            <w:drawing>
              <wp:anchor distT="0" distB="0" distL="114300" distR="114300" simplePos="0" relativeHeight="251752448"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6" type="#_x0000_t61" style="position:absolute;margin-left:159.7pt;margin-top:147.25pt;width:17.65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BT/nXS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FE1B78" w:rsidRDefault="00FE1B78"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49376"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7" type="#_x0000_t61" style="position:absolute;margin-left:109.65pt;margin-top:122.55pt;width:17.65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Y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J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fpQ7GLECAAC3BQAA&#10;DgAAAAAAAAAAAAAAAAAuAgAAZHJzL2Uyb0RvYy54bWxQSwECLQAUAAYACAAAACEAU4+I9OAAAAAL&#10;AQAADwAAAAAAAAAAAAAAAAALBQAAZHJzL2Rvd25yZXYueG1sUEsFBgAAAAAEAAQA8wAAABgGAAAA&#10;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46304"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8" type="#_x0000_t61" style="position:absolute;margin-left:80.25pt;margin-top:26.9pt;width:17.6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43232"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9" type="#_x0000_t61" style="position:absolute;margin-left:141.95pt;margin-top:46.85pt;width:17.65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rCsQ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8ZX&#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" adj="481,29191" fillcolor="#92278f [3204]" strokecolor="#481346 [1604]" strokeweight="1pt">
                <v:textbox>
                  <w:txbxContent>
                    <w:p w:rsidR="00FE1B78" w:rsidRDefault="00FE1B78"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401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10" type="#_x0000_t61" style="position:absolute;margin-left:421.25pt;margin-top:26.9pt;width:17.65pt;height:2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OB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pMB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05k39VcbVR2gxYwaZs9qetfA494T656IgReDsYQF4h7hw4XqSqziCaNamV8f&#10;3Xt7mAHQYtTB8JbY/twRwzAS3yRMx3VWFH7ag1BMZjkI5lyzOdfIXbtW8HLQQ5BdOHp7J45HblT7&#10;Bntm5aOCikgKsUtMnTkKazcsFdhUlK1WwQwmXBN3L1809eCeaN9er/0bMTp2uIPReFDHQY+dOJB8&#10;svWeUq12TvHGeeWJ1yjAdgi9FDeZXz/ncrA67dvlb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DQ/TgbICAAC3BQAA&#10;DgAAAAAAAAAAAAAAAAAuAgAAZHJzL2Uyb0RvYy54bWxQSwECLQAUAAYACAAAACEA9L+ekd8AAAAJ&#10;AQAADwAAAAAAAAAAAAAAAAAMBQAAZHJzL2Rvd25yZXYueG1sUEsFBgAAAAAEAAQA8wAAABgGAAAA&#10;AA==&#10;" adj="481,29191" fillcolor="#92278f [3204]" strokecolor="#481346 [1604]" strokeweight="1pt">
                <v:textbox>
                  <w:txbxContent>
                    <w:p w:rsidR="00FE1B78" w:rsidRDefault="00FE1B78"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37088"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11" type="#_x0000_t61" style="position:absolute;margin-left:314.75pt;margin-top:26.95pt;width:17.65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Y3DsA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FndjcOwAgAAtwUAAA4A&#10;AAAAAAAAAAAAAAAALgIAAGRycy9lMm9Eb2MueG1sUEsBAi0AFAAGAAgAAAAhAKd7RarfAAAACQEA&#10;AA8AAAAAAAAAAAAAAAAACgUAAGRycy9kb3ducmV2LnhtbFBLBQYAAAAABAAEAPMAAAAWBgAAA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34016"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12" type="#_x0000_t61" style="position:absolute;margin-left:215.75pt;margin-top:25.3pt;width:17.65pt;height: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579" w:name="_Toc388863455"/>
      <w:r>
        <w:rPr>
          <w:i w:val="0"/>
          <w:sz w:val="24"/>
          <w:szCs w:val="24"/>
        </w:rPr>
        <w:t>Manage charity Exam</w:t>
      </w:r>
      <w:bookmarkEnd w:id="3579"/>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1664"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13" type="#_x0000_t61" style="position:absolute;margin-left:468.35pt;margin-top:79.8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UD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" adj="481,29191" fillcolor="#92278f [3204]" strokecolor="#481346 [1604]" strokeweight="1pt">
                <v:textbox>
                  <w:txbxContent>
                    <w:p w:rsidR="00FE1B78" w:rsidRDefault="00FE1B78"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14" type="#_x0000_t61" style="position:absolute;margin-left:445.95pt;margin-top:142.4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c8fa9q4CAAC5BQAA&#10;DgAAAAAAAAAAAAAAAAAuAgAAZHJzL2Uyb0RvYy54bWxQSwECLQAUAAYACAAAACEAjrX7COMAAAAL&#10;AQAADwAAAAAAAAAAAAAAAAAIBQAAZHJzL2Rvd25yZXYueG1sUEsFBgAAAAAEAAQA8wAAABgGAAAA&#10;AA==&#10;" adj="1186,-14059" fillcolor="#92278f [3204]" strokecolor="#481346 [1604]" strokeweight="1pt">
                <v:textbox>
                  <w:txbxContent>
                    <w:p w:rsidR="00FE1B78" w:rsidRDefault="00FE1B78"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7808"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5" type="#_x0000_t61" style="position:absolute;margin-left:198.85pt;margin-top:147.0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gJ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6LINpuFrpeg89ZnU/fM7QuxZe9544/0QsPBnMJWwQ/wgfLnRXYZ1OGDXa/vzo&#10;PtjDEIAWow6mt8Lux4ZYhpH4qmA8rovRKIx7FEbjyxIEe6pZnWrURi41vBw0EWQXj8Hei8ORWy3f&#10;YNEsQlRQEUUhdoWptwdh6futAquKssUimsGIG+Lv1YuhATwQHdrrdfdGrEkt7mE2HvRh0lMn9iQf&#10;bYOn0ouN17z1QXnkNQmwHmIvpVUW9s+pHK2OC3f+Cw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DMhqAmxAgAAuAUA&#10;AA4AAAAAAAAAAAAAAAAALgIAAGRycy9lMm9Eb2MueG1sUEsBAi0AFAAGAAgAAAAhAPfpX+3hAAAA&#10;CwEAAA8AAAAAAAAAAAAAAAAACwUAAGRycy9kb3ducmV2LnhtbFBLBQYAAAAABAAEAPMAAAAZBgAA&#10;AAA=&#10;" adj="-14322,9047" fillcolor="#92278f [3204]" strokecolor="#481346 [1604]" strokeweight="1pt">
                <v:textbox>
                  <w:txbxContent>
                    <w:p w:rsidR="00FE1B78" w:rsidRDefault="00FE1B78"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6" type="#_x0000_t61" style="position:absolute;margin-left:428.6pt;margin-top:58.8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e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d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Ao/6MesAIAALcFAAAO&#10;AAAAAAAAAAAAAAAAAC4CAABkcnMvZTJvRG9jLnhtbFBLAQItABQABgAIAAAAIQBozgrL4AAAAAsB&#10;AAAPAAAAAAAAAAAAAAAAAAoFAABkcnMvZG93bnJldi54bWxQSwUGAAAAAAQABADzAAAAFwYAAAAA&#10;" adj="481,29191" fillcolor="#92278f [3204]" strokecolor="#481346 [1604]" strokeweight="1pt">
                <v:textbox>
                  <w:txbxContent>
                    <w:p w:rsidR="00FE1B78" w:rsidRDefault="00FE1B78"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552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7" type="#_x0000_t61" style="position:absolute;margin-left:275.5pt;margin-top:19.75pt;width:17.6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jp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r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EoumOmxAgAAtwUAAA4A&#10;AAAAAAAAAAAAAAAALgIAAGRycy9lMm9Eb2MueG1sUEsBAi0AFAAGAAgAAAAhAHsPJcbeAAAACQEA&#10;AA8AAAAAAAAAAAAAAAAACwUAAGRycy9kb3ducmV2LnhtbFBLBQYAAAAABAAEAPMAAAAWBgAAAAA=&#10;" adj="481,29191" fillcolor="#92278f [3204]" strokecolor="#481346 [1604]" strokeweight="1pt">
                <v:textbox>
                  <w:txbxContent>
                    <w:p w:rsidR="00FE1B78" w:rsidRDefault="00FE1B78"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580" w:name="_Toc388863456"/>
      <w:r>
        <w:rPr>
          <w:i w:val="0"/>
          <w:sz w:val="24"/>
          <w:szCs w:val="24"/>
        </w:rPr>
        <w:t>Details Charity exam</w:t>
      </w:r>
      <w:bookmarkEnd w:id="3580"/>
    </w:p>
    <w:p w:rsidR="00EB1015" w:rsidRDefault="00EB1015" w:rsidP="00EB1015">
      <w:r>
        <w:rPr>
          <w:noProof/>
          <w:lang w:eastAsia="en-US"/>
        </w:rPr>
        <mc:AlternateContent>
          <mc:Choice Requires="wps">
            <w:drawing>
              <wp:anchor distT="0" distB="0" distL="114300" distR="114300" simplePos="0" relativeHeight="251773952"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8" type="#_x0000_t61" style="position:absolute;margin-left:68.1pt;margin-top:90.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" adj="-6568,34523" fillcolor="#92278f [3204]" strokecolor="#481346 [1604]" strokeweight="1pt">
                <v:textbox>
                  <w:txbxContent>
                    <w:p w:rsidR="00FE1B78" w:rsidRDefault="00FE1B78"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9" type="#_x0000_t61" style="position:absolute;margin-left:206.6pt;margin-top:2.9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f3sg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hc&#10;YK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6nATTcLXS9R56zOp++Jyhdy287j1x/olYeDKYS9gg/hE+XOiuwjqdMGq0/fnR&#10;fbCHIQAtRh1Mb4Xdjw2xDCPxVcF4XBejURj3KIzGlyUI9lSzOtWojVxqeDloIsguHoO9F4cjt1q+&#10;waJZhKigIopC7ApTbw/C0vdbBVYVZYtFNIMRN8TfqxdDA3ggOrTX6+6NWJNa3MNsPOjDpKdO7Ek+&#10;2gZPpRcbr3nrg/LIaxJgPcReSqss7J9TOVodF+78F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LIJJ/eyAgAAuAUA&#10;AA4AAAAAAAAAAAAAAAAALgIAAGRycy9lMm9Eb2MueG1sUEsBAi0AFAAGAAgAAAAhABgDooXgAAAA&#10;CAEAAA8AAAAAAAAAAAAAAAAADAUAAGRycy9kb3ducmV2LnhtbFBLBQYAAAAABAAEAPMAAAAZBgAA&#10;AAA=&#10;" adj="-14322,9047" fillcolor="#92278f [3204]" strokecolor="#481346 [1604]" strokeweight="1pt">
                <v:textbox>
                  <w:txbxContent>
                    <w:p w:rsidR="00FE1B78" w:rsidRDefault="00FE1B78"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20" type="#_x0000_t61" style="position:absolute;margin-left:275.85pt;margin-top:205.3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Sjp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1G&#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aTANV2tdH6DHrO6Hzxl618Lr3hPnH4mFJ4O5hA3iv8KHC91VWKcTRo22P9+7&#10;D/YwBKDFqIPprbD7sSWWYSS+KBiPT8VoFMY9CqPxtATBnmvW5xq1lSsNLwdNBNnFY7D34njkVstX&#10;WDTLEBVURFGIXWHq7VFY+X6rwKqibLmMZjDihvh79WxoAA9Eh/Z62b8Sa1KLe5iNB32c9NSJPckn&#10;2+Cp9HLrNW99UJ54TQKsh9hLaZWF/XMuR6vTwl38Ag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CZlKOmxAgAAuAUA&#10;AA4AAAAAAAAAAAAAAAAALgIAAGRycy9lMm9Eb2MueG1sUEsBAi0AFAAGAAgAAAAhAFOheoXhAAAA&#10;CwEAAA8AAAAAAAAAAAAAAAAACwUAAGRycy9kb3ducmV2LnhtbFBLBQYAAAAABAAEAPMAAAAZBgAA&#10;AAA=&#10;" adj="-14322,9047" fillcolor="#92278f [3204]" strokecolor="#481346 [1604]" strokeweight="1pt">
                <v:textbox>
                  <w:txbxContent>
                    <w:p w:rsidR="00FE1B78" w:rsidRDefault="00FE1B78"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21" type="#_x0000_t61" style="position:absolute;margin-left:179.85pt;margin-top:195.5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w+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0ur47tstH1AXrM6mH4nKG3LbzuHXH+gVh4MphL2CD+Kxxc6K7COt0warT9+d73&#10;YA9DAFqMOpjeCrsfO2IZRuKLgvH4VEwmYdyjMJleliDYU83mVKN2cq3h5aCJILt4DfZeHK/cavkC&#10;i2YVooKKKAqxK0y9PQprP2wVWFWUrVbRDEbcEH+nngwN4IHo0F7P/QuxJrW4h9m418dJT504kPxq&#10;GzyVXu285q0PykD1wGsSYD3EXkqrLOyfUzlavS7c5S8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3UVcPrMCAAC4&#10;BQAADgAAAAAAAAAAAAAAAAAuAgAAZHJzL2Uyb0RvYy54bWxQSwECLQAUAAYACAAAACEA2il35eEA&#10;AAALAQAADwAAAAAAAAAAAAAAAAANBQAAZHJzL2Rvd25yZXYueG1sUEsFBgAAAAAEAAQA8wAAABsG&#10;AAAAAA==&#10;" adj="-14322,9047" fillcolor="#92278f [3204]" strokecolor="#481346 [1604]" strokeweight="1pt">
                <v:textbox>
                  <w:txbxContent>
                    <w:p w:rsidR="00FE1B78" w:rsidRDefault="00FE1B78"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0096"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22" type="#_x0000_t61" style="position:absolute;margin-left:24.7pt;margin-top:186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otsg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h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dXgfTcLXS9R56zOp++Jyhdy287j1x/olYeDKYS9gg/hE+XOiuwjqdMGq0/fnR&#10;fbCHIQAtRh1Mb4Xdjw2xDCPxVcF4XBejURj3KIzGlyUI9lSzOtWojVxqeDloIsguHoO9F4cjt1q+&#10;waJZhKigIopC7ApTbw/C0vdbBVYVZYtFNIMRN8TfqxdDA3ggOrTX6+6NWJNa3MNsPOjDpKdO7Ek+&#10;2gZPpRcbr3nrg/LIaxJgPcReSqss7J9TOVodF+78F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LwiCi2yAgAAuAUA&#10;AA4AAAAAAAAAAAAAAAAALgIAAGRycy9lMm9Eb2MueG1sUEsBAi0AFAAGAAgAAAAhAIY2f9ngAAAA&#10;CQEAAA8AAAAAAAAAAAAAAAAADAUAAGRycy9kb3ducmV2LnhtbFBLBQYAAAAABAAEAPMAAAAZBgAA&#10;AAA=&#10;" adj="-14322,9047" fillcolor="#92278f [3204]" strokecolor="#481346 [1604]" strokeweight="1pt">
                <v:textbox>
                  <w:txbxContent>
                    <w:p w:rsidR="00FE1B78" w:rsidRDefault="00FE1B78"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1B78" w:rsidRDefault="00FE1B78"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23" type="#_x0000_t61" style="position:absolute;margin-left:212.85pt;margin-top:131.2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BjiON5sQIAALgF&#10;AAAOAAAAAAAAAAAAAAAAAC4CAABkcnMvZTJvRG9jLnhtbFBLAQItABQABgAIAAAAIQAKeinY4gAA&#10;AAsBAAAPAAAAAAAAAAAAAAAAAAsFAABkcnMvZG93bnJldi54bWxQSwUGAAAAAAQABADzAAAAGgYA&#10;AAAA&#10;" adj="-14322,9047" fillcolor="#92278f [3204]" strokecolor="#481346 [1604]" strokeweight="1pt">
                <v:textbox>
                  <w:txbxContent>
                    <w:p w:rsidR="00FE1B78" w:rsidRDefault="00FE1B78"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581" w:name="_Toc388863457"/>
      <w:r>
        <w:rPr>
          <w:i w:val="0"/>
          <w:sz w:val="24"/>
          <w:szCs w:val="24"/>
        </w:rPr>
        <w:t>Assign Room</w:t>
      </w:r>
      <w:bookmarkEnd w:id="3581"/>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582" w:name="_Toc388863458"/>
      <w:r w:rsidRPr="00D947D1">
        <w:rPr>
          <w:rFonts w:ascii="Times New Roman" w:hAnsi="Times New Roman" w:cs="Times New Roman"/>
          <w:b/>
          <w:sz w:val="28"/>
          <w:szCs w:val="28"/>
        </w:rPr>
        <w:t>APPENDIX</w:t>
      </w:r>
      <w:bookmarkEnd w:id="3582"/>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583" w:name="_Toc374334982"/>
      <w:bookmarkStart w:id="3584" w:name="_Toc388863459"/>
      <w:r>
        <w:t>Reference</w:t>
      </w:r>
      <w:bookmarkEnd w:id="3583"/>
      <w:bookmarkEnd w:id="3584"/>
    </w:p>
    <w:p w:rsidR="00DA2A6E" w:rsidRDefault="00FE1B78" w:rsidP="00DA2A6E">
      <w:hyperlink r:id="rId153" w:history="1">
        <w:r w:rsidR="00335B98" w:rsidRPr="002E38B7">
          <w:rPr>
            <w:rStyle w:val="Hyperlink"/>
          </w:rPr>
          <w:t>http://en.wikipedia.org/wiki/Model-view-controller</w:t>
        </w:r>
      </w:hyperlink>
    </w:p>
    <w:p w:rsidR="00DA2A6E" w:rsidRDefault="00FE1B78" w:rsidP="00DA2A6E">
      <w:hyperlink r:id="rId154" w:history="1">
        <w:r w:rsidR="00DA2A6E">
          <w:rPr>
            <w:rStyle w:val="Hyperlink"/>
          </w:rPr>
          <w:t>http://www.visual-paradigm.com/product/vpuml/tutorials/</w:t>
        </w:r>
      </w:hyperlink>
    </w:p>
    <w:p w:rsidR="00DA2A6E" w:rsidRDefault="00FE1B78" w:rsidP="00DA2A6E">
      <w:hyperlink r:id="rId155" w:history="1">
        <w:r w:rsidR="00DA2A6E">
          <w:rPr>
            <w:rStyle w:val="Hyperlink"/>
          </w:rPr>
          <w:t>http://en.wikipedia.org/wiki/Waterfall_model</w:t>
        </w:r>
      </w:hyperlink>
    </w:p>
    <w:p w:rsidR="00DA2A6E" w:rsidRDefault="00FE1B78" w:rsidP="00DA2A6E">
      <w:hyperlink r:id="rId156" w:history="1">
        <w:r w:rsidR="00DA2A6E">
          <w:rPr>
            <w:rStyle w:val="Hyperlink"/>
          </w:rPr>
          <w:t>http://www.asp.net/mvc/tutorials/mvc-4</w:t>
        </w:r>
      </w:hyperlink>
    </w:p>
    <w:p w:rsidR="00DA2A6E" w:rsidRDefault="00FE1B78" w:rsidP="00DA2A6E">
      <w:hyperlink r:id="rId157" w:history="1">
        <w:r w:rsidR="00DA2A6E" w:rsidRPr="00CB7542">
          <w:rPr>
            <w:rStyle w:val="Hyperlink"/>
          </w:rPr>
          <w:t>http://msdn.microsoft.com/en-us/library/vstudio/ff926074.aspx</w:t>
        </w:r>
      </w:hyperlink>
    </w:p>
    <w:p w:rsidR="00DA2A6E" w:rsidRDefault="00FE1B78" w:rsidP="00DA2A6E">
      <w:hyperlink r:id="rId158" w:history="1">
        <w:r w:rsidR="00335B98" w:rsidRPr="002E38B7">
          <w:rPr>
            <w:rStyle w:val="Hyperlink"/>
          </w:rPr>
          <w:t>http://www.uml-diagrams.org/</w:t>
        </w:r>
      </w:hyperlink>
    </w:p>
    <w:p w:rsidR="00DA2A6E" w:rsidRPr="00C91447" w:rsidRDefault="00FE1B78" w:rsidP="00DA2A6E">
      <w:pPr>
        <w:rPr>
          <w:b/>
          <w:vanish/>
          <w:color w:val="491347" w:themeColor="accent1" w:themeShade="80"/>
          <w:sz w:val="26"/>
          <w:szCs w:val="26"/>
        </w:rPr>
      </w:pPr>
      <w:hyperlink r:id="rId159" w:history="1">
        <w:r w:rsidR="00DA2A6E">
          <w:rPr>
            <w:rStyle w:val="Hyperlink"/>
          </w:rPr>
          <w:t>http://en.wikipedia.org/wiki/Database_design</w:t>
        </w:r>
      </w:hyperlink>
      <w:bookmarkStart w:id="3585" w:name="_Toc374279650"/>
      <w:bookmarkStart w:id="3586" w:name="_Toc374280387"/>
      <w:bookmarkStart w:id="3587" w:name="_Toc374280531"/>
      <w:bookmarkStart w:id="3588" w:name="_Toc374280845"/>
      <w:bookmarkStart w:id="3589" w:name="_Toc374281153"/>
      <w:bookmarkEnd w:id="3585"/>
      <w:bookmarkEnd w:id="3586"/>
      <w:bookmarkEnd w:id="3587"/>
      <w:bookmarkEnd w:id="3588"/>
      <w:bookmarkEnd w:id="3589"/>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590" w:name="_Toc374279651"/>
      <w:bookmarkStart w:id="3591" w:name="_Toc374280388"/>
      <w:bookmarkStart w:id="3592" w:name="_Toc374280532"/>
      <w:bookmarkStart w:id="3593" w:name="_Toc374280846"/>
      <w:bookmarkStart w:id="3594" w:name="_Toc374281154"/>
      <w:bookmarkStart w:id="3595" w:name="_Toc374334983"/>
      <w:bookmarkStart w:id="3596" w:name="_Toc385664066"/>
      <w:bookmarkStart w:id="3597" w:name="_Toc388859923"/>
      <w:bookmarkStart w:id="3598" w:name="_Toc388863135"/>
      <w:bookmarkStart w:id="3599" w:name="_Toc388863460"/>
      <w:bookmarkEnd w:id="3590"/>
      <w:bookmarkEnd w:id="3591"/>
      <w:bookmarkEnd w:id="3592"/>
      <w:bookmarkEnd w:id="3593"/>
      <w:bookmarkEnd w:id="3594"/>
      <w:bookmarkEnd w:id="3595"/>
      <w:bookmarkEnd w:id="3596"/>
      <w:bookmarkEnd w:id="3597"/>
      <w:bookmarkEnd w:id="3598"/>
      <w:bookmarkEnd w:id="3599"/>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8B3" w:rsidRDefault="00A918B3" w:rsidP="004838A1">
      <w:pPr>
        <w:spacing w:after="0" w:line="240" w:lineRule="auto"/>
      </w:pPr>
      <w:r>
        <w:separator/>
      </w:r>
    </w:p>
  </w:endnote>
  <w:endnote w:type="continuationSeparator" w:id="0">
    <w:p w:rsidR="00A918B3" w:rsidRDefault="00A918B3" w:rsidP="004838A1">
      <w:pPr>
        <w:spacing w:after="0" w:line="240" w:lineRule="auto"/>
      </w:pPr>
      <w:r>
        <w:continuationSeparator/>
      </w:r>
    </w:p>
  </w:endnote>
  <w:endnote w:type="continuationNotice" w:id="1">
    <w:p w:rsidR="00A918B3" w:rsidRDefault="00A918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customXmlInsRangeStart w:id="2" w:author="TuanND60358" w:date="2014-05-21T13:59:00Z"/>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2"/>
        <w:customXmlInsRangeStart w:id="3" w:author="Tri Le Nguyen Huu" w:date="2014-05-21T13:59:00Z"/>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3"/>
            <w:tr w:rsidR="00FE1B78">
              <w:trPr>
                <w:trHeight w:val="727"/>
              </w:trPr>
              <w:tc>
                <w:tcPr>
                  <w:tcW w:w="4000" w:type="pct"/>
                  <w:tcBorders>
                    <w:right w:val="triple" w:sz="4" w:space="0" w:color="92278F" w:themeColor="accent1"/>
                  </w:tcBorders>
                </w:tcPr>
                <w:p w:rsidR="00FE1B78" w:rsidRDefault="00FE1B7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FE1B78" w:rsidRDefault="00FE1B78">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B86BA3">
                    <w:rPr>
                      <w:b/>
                      <w:noProof/>
                      <w:sz w:val="28"/>
                      <w:szCs w:val="28"/>
                    </w:rPr>
                    <w:t>3</w:t>
                  </w:r>
                  <w:r w:rsidRPr="008A1F47">
                    <w:rPr>
                      <w:b/>
                      <w:noProof/>
                      <w:sz w:val="28"/>
                      <w:szCs w:val="28"/>
                    </w:rPr>
                    <w:fldChar w:fldCharType="end"/>
                  </w:r>
                </w:p>
              </w:tc>
            </w:tr>
            <w:customXmlInsRangeStart w:id="4" w:author="Tri Le Nguyen Huu" w:date="2014-05-21T13:59:00Z"/>
          </w:sdtContent>
        </w:sdt>
        <w:customXmlInsRangeEnd w:id="4"/>
        <w:customXmlInsRangeStart w:id="5" w:author="TuanND60358" w:date="2014-05-21T13:59:00Z"/>
      </w:sdtContent>
    </w:sdt>
    <w:customXmlInsRangeEnd w:id="5"/>
  </w:tbl>
  <w:p w:rsidR="00FE1B78" w:rsidRDefault="00FE1B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FE1B78">
          <w:trPr>
            <w:trHeight w:val="727"/>
          </w:trPr>
          <w:tc>
            <w:tcPr>
              <w:tcW w:w="4000" w:type="pct"/>
              <w:tcBorders>
                <w:right w:val="triple" w:sz="4" w:space="0" w:color="92278F" w:themeColor="accent1"/>
              </w:tcBorders>
            </w:tcPr>
            <w:p w:rsidR="00FE1B78" w:rsidRDefault="00FE1B7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FE1B78" w:rsidRDefault="00FE1B78">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B86BA3">
                <w:rPr>
                  <w:b/>
                  <w:noProof/>
                  <w:sz w:val="28"/>
                  <w:szCs w:val="28"/>
                </w:rPr>
                <w:t>1</w:t>
              </w:r>
              <w:r w:rsidRPr="008A1F47">
                <w:rPr>
                  <w:b/>
                  <w:noProof/>
                  <w:sz w:val="28"/>
                  <w:szCs w:val="28"/>
                </w:rPr>
                <w:fldChar w:fldCharType="end"/>
              </w:r>
            </w:p>
          </w:tc>
        </w:tr>
      </w:sdtContent>
    </w:sdt>
  </w:tbl>
  <w:p w:rsidR="00FE1B78" w:rsidRDefault="00FE1B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8B3" w:rsidRDefault="00A918B3" w:rsidP="004838A1">
      <w:pPr>
        <w:spacing w:after="0" w:line="240" w:lineRule="auto"/>
      </w:pPr>
      <w:r>
        <w:separator/>
      </w:r>
    </w:p>
  </w:footnote>
  <w:footnote w:type="continuationSeparator" w:id="0">
    <w:p w:rsidR="00A918B3" w:rsidRDefault="00A918B3" w:rsidP="004838A1">
      <w:pPr>
        <w:spacing w:after="0" w:line="240" w:lineRule="auto"/>
      </w:pPr>
      <w:r>
        <w:continuationSeparator/>
      </w:r>
    </w:p>
  </w:footnote>
  <w:footnote w:type="continuationNotice" w:id="1">
    <w:p w:rsidR="00A918B3" w:rsidRDefault="00A918B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5pt;height:11.5pt" o:bullet="t">
        <v:imagedata r:id="rId1" o:title="msoF327"/>
      </v:shape>
    </w:pict>
  </w:numPicBullet>
  <w:numPicBullet w:numPicBulletId="1">
    <w:pict>
      <v:shape id="_x0000_i1069" type="#_x0000_t75" style="width:11.5pt;height:11.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478DC"/>
    <w:rsid w:val="000500E8"/>
    <w:rsid w:val="000515BA"/>
    <w:rsid w:val="000545EF"/>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4FB6"/>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26F9"/>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44CD"/>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5B98"/>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6E6A"/>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6274"/>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456C"/>
    <w:rsid w:val="00554D12"/>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1CC9"/>
    <w:rsid w:val="005D293F"/>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4BF6"/>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5467"/>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2C10"/>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B10"/>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7C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3EA5"/>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0791"/>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0EC6"/>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01AC"/>
    <w:rsid w:val="00A719A6"/>
    <w:rsid w:val="00A71A48"/>
    <w:rsid w:val="00A72646"/>
    <w:rsid w:val="00A72894"/>
    <w:rsid w:val="00A745D4"/>
    <w:rsid w:val="00A74A15"/>
    <w:rsid w:val="00A74EC4"/>
    <w:rsid w:val="00A752C3"/>
    <w:rsid w:val="00A75E20"/>
    <w:rsid w:val="00A75E4B"/>
    <w:rsid w:val="00A76FAA"/>
    <w:rsid w:val="00A81245"/>
    <w:rsid w:val="00A82B36"/>
    <w:rsid w:val="00A83440"/>
    <w:rsid w:val="00A84480"/>
    <w:rsid w:val="00A8526E"/>
    <w:rsid w:val="00A86750"/>
    <w:rsid w:val="00A87F85"/>
    <w:rsid w:val="00A909C0"/>
    <w:rsid w:val="00A918B3"/>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3537"/>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86BA3"/>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302E"/>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6058"/>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4BB"/>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6D98"/>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B78"/>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6B6E"/>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1A0603-BCA6-4431-8109-FB6436CD8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yperlink" Target="http://www.visual-paradigm.com/product/vpuml/tutorials/" TargetMode="External"/><Relationship Id="rId159" Type="http://schemas.openxmlformats.org/officeDocument/2006/relationships/hyperlink" Target="http://en.wikipedia.org/wiki/Database_design" TargetMode="Externa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jpeg"/><Relationship Id="rId128" Type="http://schemas.openxmlformats.org/officeDocument/2006/relationships/image" Target="media/image119.png"/><Relationship Id="rId144" Type="http://schemas.openxmlformats.org/officeDocument/2006/relationships/image" Target="media/image134.emf"/><Relationship Id="rId149" Type="http://schemas.openxmlformats.org/officeDocument/2006/relationships/image" Target="media/image13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hyperlink" Target="http://en.wikipedia.org/wiki/Waterfall_model" TargetMode="Externa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e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emf"/><Relationship Id="rId153" Type="http://schemas.openxmlformats.org/officeDocument/2006/relationships/hyperlink" Target="http://en.wikipedia.org/wiki/Model-view-controller"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hyperlink" Target="http://cntt.epu.edu.vn/images/book_LeMinhHoang.pdf" TargetMode="External"/><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hyperlink" Target="http://www.asp.net/mvc/tutorials/mvc-4"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msdn.microsoft.com/en-us/library/vstudio/ff926074.aspx"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7.png"/><Relationship Id="rId158" Type="http://schemas.openxmlformats.org/officeDocument/2006/relationships/hyperlink" Target="http://www.uml-diagrams.org/"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42AE7-BFF5-4372-86DC-F72954C39CA8}">
  <ds:schemaRefs>
    <ds:schemaRef ds:uri="http://schemas.openxmlformats.org/officeDocument/2006/bibliography"/>
  </ds:schemaRefs>
</ds:datastoreItem>
</file>

<file path=customXml/itemProps2.xml><?xml version="1.0" encoding="utf-8"?>
<ds:datastoreItem xmlns:ds="http://schemas.openxmlformats.org/officeDocument/2006/customXml" ds:itemID="{B9E34A49-9819-4F13-BAFA-67E9544EFB1D}">
  <ds:schemaRefs>
    <ds:schemaRef ds:uri="http://schemas.openxmlformats.org/officeDocument/2006/bibliography"/>
  </ds:schemaRefs>
</ds:datastoreItem>
</file>

<file path=customXml/itemProps3.xml><?xml version="1.0" encoding="utf-8"?>
<ds:datastoreItem xmlns:ds="http://schemas.openxmlformats.org/officeDocument/2006/customXml" ds:itemID="{9BC2172D-F969-4BCA-B7CE-EB3BB8908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200</Pages>
  <Words>30400</Words>
  <Characters>173283</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203277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Vinh Trần</cp:lastModifiedBy>
  <cp:revision>53</cp:revision>
  <dcterms:created xsi:type="dcterms:W3CDTF">2014-04-19T02:41:00Z</dcterms:created>
  <dcterms:modified xsi:type="dcterms:W3CDTF">2014-05-26T03:24:00Z</dcterms:modified>
</cp:coreProperties>
</file>